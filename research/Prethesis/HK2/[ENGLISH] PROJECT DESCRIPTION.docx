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BFB96A" w14:textId="77777777" w:rsidR="00BA5181" w:rsidRPr="00272777" w:rsidRDefault="00BA5181">
      <w:pPr>
        <w:tabs>
          <w:tab w:val="left" w:pos="3510"/>
        </w:tabs>
        <w:spacing w:before="240" w:line="276" w:lineRule="auto"/>
        <w:ind w:right="270"/>
        <w:jc w:val="center"/>
        <w:rPr>
          <w:rFonts w:asciiTheme="majorHAnsi" w:hAnsiTheme="majorHAnsi" w:cstheme="majorHAnsi"/>
          <w:b/>
          <w:color w:val="244061"/>
          <w:sz w:val="26"/>
          <w:szCs w:val="26"/>
          <w:shd w:val="clear" w:color="auto" w:fill="FFFFFF"/>
          <w:rPrChange w:id="0" w:author="Microsoft account" w:date="2015-09-28T13:38:00Z">
            <w:rPr>
              <w:rFonts w:asciiTheme="majorHAnsi" w:hAnsiTheme="majorHAnsi" w:cstheme="majorHAnsi"/>
              <w:b/>
              <w:color w:val="244061"/>
              <w:sz w:val="44"/>
              <w:szCs w:val="44"/>
              <w:shd w:val="clear" w:color="auto" w:fill="FFFFFF"/>
            </w:rPr>
          </w:rPrChange>
        </w:rPr>
        <w:pPrChange w:id="1" w:author="Microsoft account" w:date="2015-09-28T13:38:00Z">
          <w:pPr>
            <w:tabs>
              <w:tab w:val="left" w:pos="3510"/>
            </w:tabs>
            <w:spacing w:before="240"/>
            <w:ind w:right="270"/>
            <w:jc w:val="center"/>
          </w:pPr>
        </w:pPrChange>
      </w:pPr>
      <w:bookmarkStart w:id="2" w:name="_Toc424808514"/>
      <w:bookmarkStart w:id="3" w:name="_GoBack"/>
      <w:bookmarkEnd w:id="3"/>
    </w:p>
    <w:p w14:paraId="5638C1B1" w14:textId="77777777" w:rsidR="00BA5181" w:rsidRPr="00272777" w:rsidRDefault="00BA5181">
      <w:pPr>
        <w:tabs>
          <w:tab w:val="left" w:pos="3510"/>
        </w:tabs>
        <w:spacing w:before="240" w:line="276" w:lineRule="auto"/>
        <w:ind w:right="270"/>
        <w:jc w:val="center"/>
        <w:rPr>
          <w:rFonts w:asciiTheme="majorHAnsi" w:hAnsiTheme="majorHAnsi" w:cstheme="majorHAnsi"/>
          <w:b/>
          <w:color w:val="244061"/>
          <w:sz w:val="26"/>
          <w:szCs w:val="26"/>
          <w:shd w:val="clear" w:color="auto" w:fill="FFFFFF"/>
          <w:rPrChange w:id="4" w:author="Microsoft account" w:date="2015-09-28T13:38:00Z">
            <w:rPr>
              <w:rFonts w:asciiTheme="majorHAnsi" w:hAnsiTheme="majorHAnsi" w:cstheme="majorHAnsi"/>
              <w:b/>
              <w:color w:val="244061"/>
              <w:sz w:val="44"/>
              <w:szCs w:val="44"/>
              <w:shd w:val="clear" w:color="auto" w:fill="FFFFFF"/>
            </w:rPr>
          </w:rPrChange>
        </w:rPr>
        <w:pPrChange w:id="5" w:author="Microsoft account" w:date="2015-09-28T13:38:00Z">
          <w:pPr>
            <w:tabs>
              <w:tab w:val="left" w:pos="3510"/>
            </w:tabs>
            <w:spacing w:before="240"/>
            <w:ind w:right="270"/>
            <w:jc w:val="center"/>
          </w:pPr>
        </w:pPrChange>
      </w:pPr>
    </w:p>
    <w:p w14:paraId="5A6B8741" w14:textId="537EC06C" w:rsidR="00BA5181" w:rsidRPr="00077FBA" w:rsidRDefault="00BA5181">
      <w:pPr>
        <w:tabs>
          <w:tab w:val="left" w:pos="3510"/>
        </w:tabs>
        <w:spacing w:before="240" w:line="276" w:lineRule="auto"/>
        <w:ind w:right="270"/>
        <w:jc w:val="center"/>
        <w:rPr>
          <w:rFonts w:asciiTheme="majorHAnsi" w:hAnsiTheme="majorHAnsi" w:cstheme="majorHAnsi"/>
          <w:b/>
          <w:color w:val="244061"/>
          <w:sz w:val="38"/>
          <w:szCs w:val="38"/>
          <w:shd w:val="clear" w:color="auto" w:fill="FFFFFF"/>
          <w:lang w:val="en-US"/>
          <w:rPrChange w:id="6" w:author="Microsoft account" w:date="2015-09-28T14:30:00Z">
            <w:rPr>
              <w:rFonts w:asciiTheme="majorHAnsi" w:hAnsiTheme="majorHAnsi" w:cstheme="majorHAnsi"/>
              <w:b/>
              <w:color w:val="244061"/>
              <w:sz w:val="44"/>
              <w:szCs w:val="44"/>
              <w:shd w:val="clear" w:color="auto" w:fill="FFFFFF"/>
              <w:lang w:val="en-US"/>
            </w:rPr>
          </w:rPrChange>
        </w:rPr>
        <w:pPrChange w:id="7" w:author="Microsoft account" w:date="2015-09-28T13:38:00Z">
          <w:pPr>
            <w:tabs>
              <w:tab w:val="left" w:pos="3510"/>
            </w:tabs>
            <w:spacing w:before="240"/>
            <w:ind w:right="270"/>
            <w:jc w:val="center"/>
          </w:pPr>
        </w:pPrChange>
      </w:pPr>
      <w:r w:rsidRPr="00077FBA">
        <w:rPr>
          <w:rFonts w:asciiTheme="majorHAnsi" w:hAnsiTheme="majorHAnsi" w:cstheme="majorHAnsi"/>
          <w:b/>
          <w:color w:val="244061"/>
          <w:sz w:val="38"/>
          <w:szCs w:val="38"/>
          <w:shd w:val="clear" w:color="auto" w:fill="FFFFFF"/>
          <w:rPrChange w:id="8" w:author="Microsoft account" w:date="2015-09-28T14:30:00Z">
            <w:rPr>
              <w:rFonts w:asciiTheme="majorHAnsi" w:hAnsiTheme="majorHAnsi" w:cstheme="majorHAnsi"/>
              <w:b/>
              <w:color w:val="244061"/>
              <w:sz w:val="44"/>
              <w:szCs w:val="44"/>
              <w:shd w:val="clear" w:color="auto" w:fill="FFFFFF"/>
            </w:rPr>
          </w:rPrChange>
        </w:rPr>
        <w:t xml:space="preserve">DESIGN </w:t>
      </w:r>
      <w:r w:rsidR="009045CD" w:rsidRPr="00077FBA">
        <w:rPr>
          <w:rFonts w:asciiTheme="majorHAnsi" w:hAnsiTheme="majorHAnsi" w:cstheme="majorHAnsi"/>
          <w:b/>
          <w:color w:val="244061"/>
          <w:sz w:val="38"/>
          <w:szCs w:val="38"/>
          <w:shd w:val="clear" w:color="auto" w:fill="FFFFFF"/>
          <w:lang w:val="en-US"/>
          <w:rPrChange w:id="9" w:author="Microsoft account" w:date="2015-09-28T14:30:00Z">
            <w:rPr>
              <w:rFonts w:asciiTheme="majorHAnsi" w:hAnsiTheme="majorHAnsi" w:cstheme="majorHAnsi"/>
              <w:b/>
              <w:color w:val="244061"/>
              <w:sz w:val="44"/>
              <w:szCs w:val="44"/>
              <w:shd w:val="clear" w:color="auto" w:fill="FFFFFF"/>
              <w:lang w:val="en-US"/>
            </w:rPr>
          </w:rPrChange>
        </w:rPr>
        <w:t>OF</w:t>
      </w:r>
      <w:r w:rsidRPr="00077FBA">
        <w:rPr>
          <w:rFonts w:asciiTheme="majorHAnsi" w:hAnsiTheme="majorHAnsi" w:cstheme="majorHAnsi"/>
          <w:b/>
          <w:color w:val="244061"/>
          <w:sz w:val="38"/>
          <w:szCs w:val="38"/>
          <w:shd w:val="clear" w:color="auto" w:fill="FFFFFF"/>
          <w:rPrChange w:id="10" w:author="Microsoft account" w:date="2015-09-28T14:30:00Z">
            <w:rPr>
              <w:rFonts w:asciiTheme="majorHAnsi" w:hAnsiTheme="majorHAnsi" w:cstheme="majorHAnsi"/>
              <w:b/>
              <w:color w:val="244061"/>
              <w:sz w:val="44"/>
              <w:szCs w:val="44"/>
              <w:shd w:val="clear" w:color="auto" w:fill="FFFFFF"/>
            </w:rPr>
          </w:rPrChange>
        </w:rPr>
        <w:t xml:space="preserve"> </w:t>
      </w:r>
      <w:r w:rsidR="008F5F01" w:rsidRPr="00077FBA">
        <w:rPr>
          <w:rFonts w:asciiTheme="majorHAnsi" w:hAnsiTheme="majorHAnsi" w:cstheme="majorHAnsi"/>
          <w:b/>
          <w:color w:val="244061"/>
          <w:sz w:val="38"/>
          <w:szCs w:val="38"/>
          <w:shd w:val="clear" w:color="auto" w:fill="FFFFFF"/>
          <w:lang w:val="en-US"/>
          <w:rPrChange w:id="11" w:author="Microsoft account" w:date="2015-09-28T14:30:00Z">
            <w:rPr>
              <w:rFonts w:asciiTheme="majorHAnsi" w:hAnsiTheme="majorHAnsi" w:cstheme="majorHAnsi"/>
              <w:b/>
              <w:color w:val="244061"/>
              <w:sz w:val="44"/>
              <w:szCs w:val="44"/>
              <w:shd w:val="clear" w:color="auto" w:fill="FFFFFF"/>
              <w:lang w:val="en-US"/>
            </w:rPr>
          </w:rPrChange>
        </w:rPr>
        <w:t xml:space="preserve">A </w:t>
      </w:r>
      <w:r w:rsidRPr="00077FBA">
        <w:rPr>
          <w:rFonts w:asciiTheme="majorHAnsi" w:hAnsiTheme="majorHAnsi" w:cstheme="majorHAnsi"/>
          <w:b/>
          <w:color w:val="244061"/>
          <w:sz w:val="38"/>
          <w:szCs w:val="38"/>
          <w:shd w:val="clear" w:color="auto" w:fill="FFFFFF"/>
          <w:rPrChange w:id="12" w:author="Microsoft account" w:date="2015-09-28T14:30:00Z">
            <w:rPr>
              <w:rFonts w:asciiTheme="majorHAnsi" w:hAnsiTheme="majorHAnsi" w:cstheme="majorHAnsi"/>
              <w:b/>
              <w:color w:val="244061"/>
              <w:sz w:val="44"/>
              <w:szCs w:val="44"/>
              <w:shd w:val="clear" w:color="auto" w:fill="FFFFFF"/>
            </w:rPr>
          </w:rPrChange>
        </w:rPr>
        <w:t xml:space="preserve">WEARABLE </w:t>
      </w:r>
      <w:r w:rsidR="008F5F01" w:rsidRPr="00077FBA">
        <w:rPr>
          <w:rFonts w:asciiTheme="majorHAnsi" w:hAnsiTheme="majorHAnsi" w:cstheme="majorHAnsi"/>
          <w:b/>
          <w:color w:val="244061"/>
          <w:sz w:val="38"/>
          <w:szCs w:val="38"/>
          <w:shd w:val="clear" w:color="auto" w:fill="FFFFFF"/>
          <w:rPrChange w:id="13" w:author="Microsoft account" w:date="2015-09-28T14:30:00Z">
            <w:rPr>
              <w:rFonts w:asciiTheme="majorHAnsi" w:hAnsiTheme="majorHAnsi" w:cstheme="majorHAnsi"/>
              <w:b/>
              <w:color w:val="244061"/>
              <w:sz w:val="44"/>
              <w:szCs w:val="44"/>
              <w:shd w:val="clear" w:color="auto" w:fill="FFFFFF"/>
            </w:rPr>
          </w:rPrChange>
        </w:rPr>
        <w:t>AMBULATORY</w:t>
      </w:r>
      <w:r w:rsidR="008F5F01" w:rsidRPr="00077FBA">
        <w:rPr>
          <w:rFonts w:asciiTheme="majorHAnsi" w:hAnsiTheme="majorHAnsi" w:cstheme="majorHAnsi"/>
          <w:b/>
          <w:color w:val="244061"/>
          <w:sz w:val="38"/>
          <w:szCs w:val="38"/>
          <w:shd w:val="clear" w:color="auto" w:fill="FFFFFF"/>
          <w:lang w:val="en-US"/>
          <w:rPrChange w:id="14" w:author="Microsoft account" w:date="2015-09-28T14:30:00Z">
            <w:rPr>
              <w:rFonts w:asciiTheme="majorHAnsi" w:hAnsiTheme="majorHAnsi" w:cstheme="majorHAnsi"/>
              <w:b/>
              <w:color w:val="244061"/>
              <w:sz w:val="44"/>
              <w:szCs w:val="44"/>
              <w:shd w:val="clear" w:color="auto" w:fill="FFFFFF"/>
              <w:lang w:val="en-US"/>
            </w:rPr>
          </w:rPrChange>
        </w:rPr>
        <w:t xml:space="preserve"> </w:t>
      </w:r>
      <w:ins w:id="15" w:author="Microsoft account" w:date="2015-09-28T16:26:00Z">
        <w:r w:rsidR="00A17F4C">
          <w:rPr>
            <w:rFonts w:asciiTheme="majorHAnsi" w:hAnsiTheme="majorHAnsi" w:cstheme="majorHAnsi"/>
            <w:b/>
            <w:color w:val="244061"/>
            <w:sz w:val="38"/>
            <w:szCs w:val="38"/>
            <w:shd w:val="clear" w:color="auto" w:fill="FFFFFF"/>
            <w:lang w:val="en-US"/>
          </w:rPr>
          <w:t xml:space="preserve">  </w:t>
        </w:r>
      </w:ins>
      <w:r w:rsidR="00AF3182" w:rsidRPr="00077FBA">
        <w:rPr>
          <w:rFonts w:asciiTheme="majorHAnsi" w:hAnsiTheme="majorHAnsi" w:cstheme="majorHAnsi"/>
          <w:b/>
          <w:color w:val="244061"/>
          <w:sz w:val="38"/>
          <w:szCs w:val="38"/>
          <w:shd w:val="clear" w:color="auto" w:fill="FFFFFF"/>
          <w:lang w:val="en-US"/>
          <w:rPrChange w:id="16" w:author="Microsoft account" w:date="2015-09-28T14:30:00Z">
            <w:rPr>
              <w:rFonts w:asciiTheme="majorHAnsi" w:hAnsiTheme="majorHAnsi" w:cstheme="majorHAnsi"/>
              <w:b/>
              <w:color w:val="244061"/>
              <w:sz w:val="44"/>
              <w:szCs w:val="44"/>
              <w:shd w:val="clear" w:color="auto" w:fill="FFFFFF"/>
              <w:lang w:val="en-US"/>
            </w:rPr>
          </w:rPrChange>
        </w:rPr>
        <w:t xml:space="preserve">REAL-TIME </w:t>
      </w:r>
      <w:r w:rsidR="00AF3182" w:rsidRPr="00077FBA">
        <w:rPr>
          <w:rFonts w:asciiTheme="majorHAnsi" w:hAnsiTheme="majorHAnsi" w:cstheme="majorHAnsi"/>
          <w:b/>
          <w:color w:val="244061"/>
          <w:sz w:val="38"/>
          <w:szCs w:val="38"/>
          <w:shd w:val="clear" w:color="auto" w:fill="FFFFFF"/>
          <w:rPrChange w:id="17" w:author="Microsoft account" w:date="2015-09-28T14:30:00Z">
            <w:rPr>
              <w:rFonts w:asciiTheme="majorHAnsi" w:hAnsiTheme="majorHAnsi" w:cstheme="majorHAnsi"/>
              <w:b/>
              <w:color w:val="244061"/>
              <w:sz w:val="44"/>
              <w:szCs w:val="44"/>
              <w:shd w:val="clear" w:color="auto" w:fill="FFFFFF"/>
            </w:rPr>
          </w:rPrChange>
        </w:rPr>
        <w:t>WIRELESS E</w:t>
      </w:r>
      <w:r w:rsidR="00E03A49" w:rsidRPr="00077FBA">
        <w:rPr>
          <w:rFonts w:asciiTheme="majorHAnsi" w:hAnsiTheme="majorHAnsi" w:cstheme="majorHAnsi"/>
          <w:b/>
          <w:color w:val="244061"/>
          <w:sz w:val="38"/>
          <w:szCs w:val="38"/>
          <w:shd w:val="clear" w:color="auto" w:fill="FFFFFF"/>
          <w:lang w:val="en-US"/>
          <w:rPrChange w:id="18" w:author="Microsoft account" w:date="2015-09-28T14:30:00Z">
            <w:rPr>
              <w:rFonts w:asciiTheme="majorHAnsi" w:hAnsiTheme="majorHAnsi" w:cstheme="majorHAnsi"/>
              <w:b/>
              <w:color w:val="244061"/>
              <w:sz w:val="44"/>
              <w:szCs w:val="44"/>
              <w:shd w:val="clear" w:color="auto" w:fill="FFFFFF"/>
              <w:lang w:val="en-US"/>
            </w:rPr>
          </w:rPrChange>
        </w:rPr>
        <w:t>LECTROCARDIOGRAM</w:t>
      </w:r>
      <w:r w:rsidR="00AF3182" w:rsidRPr="00077FBA">
        <w:rPr>
          <w:rFonts w:asciiTheme="majorHAnsi" w:hAnsiTheme="majorHAnsi" w:cstheme="majorHAnsi"/>
          <w:b/>
          <w:color w:val="244061"/>
          <w:sz w:val="38"/>
          <w:szCs w:val="38"/>
          <w:shd w:val="clear" w:color="auto" w:fill="FFFFFF"/>
          <w:rPrChange w:id="19" w:author="Microsoft account" w:date="2015-09-28T14:30:00Z">
            <w:rPr>
              <w:rFonts w:asciiTheme="majorHAnsi" w:hAnsiTheme="majorHAnsi" w:cstheme="majorHAnsi"/>
              <w:b/>
              <w:color w:val="244061"/>
              <w:sz w:val="44"/>
              <w:szCs w:val="44"/>
              <w:shd w:val="clear" w:color="auto" w:fill="FFFFFF"/>
            </w:rPr>
          </w:rPrChange>
        </w:rPr>
        <w:t xml:space="preserve"> </w:t>
      </w:r>
      <w:r w:rsidR="00AF3182" w:rsidRPr="00077FBA">
        <w:rPr>
          <w:rFonts w:asciiTheme="majorHAnsi" w:hAnsiTheme="majorHAnsi" w:cstheme="majorHAnsi"/>
          <w:b/>
          <w:color w:val="244061"/>
          <w:sz w:val="38"/>
          <w:szCs w:val="38"/>
          <w:shd w:val="clear" w:color="auto" w:fill="FFFFFF"/>
          <w:lang w:val="en-US"/>
          <w:rPrChange w:id="20" w:author="Microsoft account" w:date="2015-09-28T14:30:00Z">
            <w:rPr>
              <w:rFonts w:asciiTheme="majorHAnsi" w:hAnsiTheme="majorHAnsi" w:cstheme="majorHAnsi"/>
              <w:b/>
              <w:color w:val="244061"/>
              <w:sz w:val="44"/>
              <w:szCs w:val="44"/>
              <w:shd w:val="clear" w:color="auto" w:fill="FFFFFF"/>
              <w:lang w:val="en-US"/>
            </w:rPr>
          </w:rPrChange>
        </w:rPr>
        <w:t>SYSTEM</w:t>
      </w:r>
      <w:r w:rsidR="00AF3182" w:rsidRPr="00077FBA">
        <w:rPr>
          <w:rFonts w:asciiTheme="majorHAnsi" w:hAnsiTheme="majorHAnsi" w:cstheme="majorHAnsi"/>
          <w:b/>
          <w:color w:val="244061"/>
          <w:sz w:val="38"/>
          <w:szCs w:val="38"/>
          <w:shd w:val="clear" w:color="auto" w:fill="FFFFFF"/>
          <w:rPrChange w:id="21" w:author="Microsoft account" w:date="2015-09-28T14:30:00Z">
            <w:rPr>
              <w:rFonts w:asciiTheme="majorHAnsi" w:hAnsiTheme="majorHAnsi" w:cstheme="majorHAnsi"/>
              <w:b/>
              <w:color w:val="244061"/>
              <w:sz w:val="44"/>
              <w:szCs w:val="44"/>
              <w:shd w:val="clear" w:color="auto" w:fill="FFFFFF"/>
            </w:rPr>
          </w:rPrChange>
        </w:rPr>
        <w:t xml:space="preserve"> </w:t>
      </w:r>
    </w:p>
    <w:p w14:paraId="6A30B9C1" w14:textId="77777777" w:rsidR="00BA5181" w:rsidRPr="00272777" w:rsidRDefault="00BA5181">
      <w:pPr>
        <w:autoSpaceDE w:val="0"/>
        <w:autoSpaceDN w:val="0"/>
        <w:adjustRightInd w:val="0"/>
        <w:spacing w:line="276" w:lineRule="auto"/>
        <w:jc w:val="center"/>
        <w:rPr>
          <w:rFonts w:asciiTheme="majorHAnsi" w:hAnsiTheme="majorHAnsi" w:cstheme="majorHAnsi"/>
          <w:color w:val="000000"/>
          <w:sz w:val="26"/>
          <w:szCs w:val="26"/>
          <w:lang w:val="en-US"/>
        </w:rPr>
        <w:pPrChange w:id="22" w:author="Microsoft account" w:date="2015-09-28T13:38:00Z">
          <w:pPr>
            <w:autoSpaceDE w:val="0"/>
            <w:autoSpaceDN w:val="0"/>
            <w:adjustRightInd w:val="0"/>
            <w:jc w:val="center"/>
          </w:pPr>
        </w:pPrChange>
      </w:pPr>
    </w:p>
    <w:p w14:paraId="47909734" w14:textId="77777777" w:rsidR="00DB7790" w:rsidRDefault="00DB7790">
      <w:pPr>
        <w:autoSpaceDE w:val="0"/>
        <w:autoSpaceDN w:val="0"/>
        <w:adjustRightInd w:val="0"/>
        <w:spacing w:line="276" w:lineRule="auto"/>
        <w:jc w:val="center"/>
        <w:rPr>
          <w:ins w:id="23" w:author="Microsoft account" w:date="2015-10-09T22:56:00Z"/>
          <w:rFonts w:asciiTheme="majorHAnsi" w:hAnsiTheme="majorHAnsi" w:cstheme="majorHAnsi"/>
          <w:color w:val="000000"/>
          <w:sz w:val="26"/>
          <w:szCs w:val="26"/>
        </w:rPr>
        <w:pPrChange w:id="24" w:author="Microsoft account" w:date="2015-09-28T13:38:00Z">
          <w:pPr>
            <w:autoSpaceDE w:val="0"/>
            <w:autoSpaceDN w:val="0"/>
            <w:adjustRightInd w:val="0"/>
            <w:jc w:val="center"/>
          </w:pPr>
        </w:pPrChange>
      </w:pPr>
    </w:p>
    <w:p w14:paraId="1105746B" w14:textId="77777777" w:rsidR="00DB7790" w:rsidRDefault="00DB7790">
      <w:pPr>
        <w:autoSpaceDE w:val="0"/>
        <w:autoSpaceDN w:val="0"/>
        <w:adjustRightInd w:val="0"/>
        <w:spacing w:line="276" w:lineRule="auto"/>
        <w:jc w:val="center"/>
        <w:rPr>
          <w:ins w:id="25" w:author="Microsoft account" w:date="2015-10-09T22:56:00Z"/>
          <w:rFonts w:asciiTheme="majorHAnsi" w:hAnsiTheme="majorHAnsi" w:cstheme="majorHAnsi"/>
          <w:color w:val="000000"/>
          <w:sz w:val="26"/>
          <w:szCs w:val="26"/>
        </w:rPr>
        <w:pPrChange w:id="26" w:author="Microsoft account" w:date="2015-09-28T13:38:00Z">
          <w:pPr>
            <w:autoSpaceDE w:val="0"/>
            <w:autoSpaceDN w:val="0"/>
            <w:adjustRightInd w:val="0"/>
            <w:jc w:val="center"/>
          </w:pPr>
        </w:pPrChange>
      </w:pPr>
    </w:p>
    <w:p w14:paraId="194FEE23" w14:textId="77777777" w:rsidR="00DB7790" w:rsidRDefault="00DB7790">
      <w:pPr>
        <w:autoSpaceDE w:val="0"/>
        <w:autoSpaceDN w:val="0"/>
        <w:adjustRightInd w:val="0"/>
        <w:spacing w:line="276" w:lineRule="auto"/>
        <w:jc w:val="center"/>
        <w:rPr>
          <w:ins w:id="27" w:author="Microsoft account" w:date="2015-10-09T22:56:00Z"/>
          <w:rFonts w:asciiTheme="majorHAnsi" w:hAnsiTheme="majorHAnsi" w:cstheme="majorHAnsi"/>
          <w:color w:val="000000"/>
          <w:sz w:val="26"/>
          <w:szCs w:val="26"/>
        </w:rPr>
        <w:pPrChange w:id="28" w:author="Microsoft account" w:date="2015-09-28T13:38:00Z">
          <w:pPr>
            <w:autoSpaceDE w:val="0"/>
            <w:autoSpaceDN w:val="0"/>
            <w:adjustRightInd w:val="0"/>
            <w:jc w:val="center"/>
          </w:pPr>
        </w:pPrChange>
      </w:pPr>
    </w:p>
    <w:p w14:paraId="2A6F7036" w14:textId="77777777" w:rsidR="00DB7790" w:rsidRDefault="00DB7790">
      <w:pPr>
        <w:autoSpaceDE w:val="0"/>
        <w:autoSpaceDN w:val="0"/>
        <w:adjustRightInd w:val="0"/>
        <w:spacing w:line="276" w:lineRule="auto"/>
        <w:jc w:val="center"/>
        <w:rPr>
          <w:ins w:id="29" w:author="Microsoft account" w:date="2015-10-09T22:56:00Z"/>
          <w:rFonts w:asciiTheme="majorHAnsi" w:hAnsiTheme="majorHAnsi" w:cstheme="majorHAnsi"/>
          <w:color w:val="000000"/>
          <w:sz w:val="26"/>
          <w:szCs w:val="26"/>
        </w:rPr>
        <w:pPrChange w:id="30" w:author="Microsoft account" w:date="2015-09-28T13:38:00Z">
          <w:pPr>
            <w:autoSpaceDE w:val="0"/>
            <w:autoSpaceDN w:val="0"/>
            <w:adjustRightInd w:val="0"/>
            <w:jc w:val="center"/>
          </w:pPr>
        </w:pPrChange>
      </w:pPr>
    </w:p>
    <w:p w14:paraId="6A530597" w14:textId="68F2BD54" w:rsidR="00BA5181" w:rsidRPr="00272777" w:rsidDel="00DB7790" w:rsidRDefault="00BA5181">
      <w:pPr>
        <w:autoSpaceDE w:val="0"/>
        <w:autoSpaceDN w:val="0"/>
        <w:adjustRightInd w:val="0"/>
        <w:spacing w:line="276" w:lineRule="auto"/>
        <w:jc w:val="center"/>
        <w:rPr>
          <w:del w:id="31" w:author="Microsoft account" w:date="2015-10-09T22:56:00Z"/>
          <w:rFonts w:asciiTheme="majorHAnsi" w:hAnsiTheme="majorHAnsi" w:cstheme="majorHAnsi"/>
          <w:color w:val="000000"/>
          <w:sz w:val="26"/>
          <w:szCs w:val="26"/>
        </w:rPr>
        <w:pPrChange w:id="32" w:author="Microsoft account" w:date="2015-09-28T13:38:00Z">
          <w:pPr>
            <w:autoSpaceDE w:val="0"/>
            <w:autoSpaceDN w:val="0"/>
            <w:adjustRightInd w:val="0"/>
            <w:jc w:val="center"/>
          </w:pPr>
        </w:pPrChange>
      </w:pPr>
      <w:del w:id="33" w:author="Microsoft account" w:date="2015-10-09T22:56:00Z">
        <w:r w:rsidRPr="00272777" w:rsidDel="00DB7790">
          <w:rPr>
            <w:rFonts w:asciiTheme="majorHAnsi" w:hAnsiTheme="majorHAnsi" w:cstheme="majorHAnsi"/>
            <w:color w:val="000000"/>
            <w:sz w:val="26"/>
            <w:szCs w:val="26"/>
          </w:rPr>
          <w:delText>By</w:delText>
        </w:r>
      </w:del>
    </w:p>
    <w:p w14:paraId="0E0A61F4" w14:textId="43562B56" w:rsidR="00BA5181" w:rsidRPr="00272777" w:rsidDel="00DB7790" w:rsidRDefault="00BA5181">
      <w:pPr>
        <w:autoSpaceDE w:val="0"/>
        <w:autoSpaceDN w:val="0"/>
        <w:adjustRightInd w:val="0"/>
        <w:spacing w:line="276" w:lineRule="auto"/>
        <w:jc w:val="center"/>
        <w:rPr>
          <w:del w:id="34" w:author="Microsoft account" w:date="2015-10-09T22:56:00Z"/>
          <w:rFonts w:asciiTheme="majorHAnsi" w:hAnsiTheme="majorHAnsi" w:cstheme="majorHAnsi"/>
          <w:color w:val="000000"/>
          <w:sz w:val="26"/>
          <w:szCs w:val="26"/>
        </w:rPr>
        <w:pPrChange w:id="35" w:author="Microsoft account" w:date="2015-09-28T13:38:00Z">
          <w:pPr>
            <w:autoSpaceDE w:val="0"/>
            <w:autoSpaceDN w:val="0"/>
            <w:adjustRightInd w:val="0"/>
            <w:jc w:val="center"/>
          </w:pPr>
        </w:pPrChange>
      </w:pPr>
    </w:p>
    <w:p w14:paraId="3F5C76ED" w14:textId="2C37030B" w:rsidR="00BA5181" w:rsidRPr="00272777" w:rsidDel="00DB7790" w:rsidRDefault="00BA5181">
      <w:pPr>
        <w:autoSpaceDE w:val="0"/>
        <w:autoSpaceDN w:val="0"/>
        <w:adjustRightInd w:val="0"/>
        <w:spacing w:line="276" w:lineRule="auto"/>
        <w:jc w:val="center"/>
        <w:rPr>
          <w:del w:id="36" w:author="Microsoft account" w:date="2015-10-09T22:56:00Z"/>
          <w:rFonts w:asciiTheme="majorHAnsi" w:hAnsiTheme="majorHAnsi" w:cstheme="majorHAnsi"/>
          <w:i/>
          <w:color w:val="000000"/>
          <w:sz w:val="26"/>
          <w:szCs w:val="26"/>
          <w:lang w:val="en-US"/>
        </w:rPr>
        <w:pPrChange w:id="37" w:author="Microsoft account" w:date="2015-09-28T13:38:00Z">
          <w:pPr>
            <w:autoSpaceDE w:val="0"/>
            <w:autoSpaceDN w:val="0"/>
            <w:adjustRightInd w:val="0"/>
            <w:jc w:val="center"/>
          </w:pPr>
        </w:pPrChange>
      </w:pPr>
      <w:del w:id="38" w:author="Microsoft account" w:date="2015-10-09T22:56:00Z">
        <w:r w:rsidRPr="00272777" w:rsidDel="00DB7790">
          <w:rPr>
            <w:rFonts w:asciiTheme="majorHAnsi" w:hAnsiTheme="majorHAnsi" w:cstheme="majorHAnsi"/>
            <w:i/>
            <w:color w:val="000000"/>
            <w:sz w:val="26"/>
            <w:szCs w:val="26"/>
          </w:rPr>
          <w:delText>Nguyen Hoang Tuan</w:delText>
        </w:r>
        <w:r w:rsidRPr="00272777" w:rsidDel="00DB7790">
          <w:rPr>
            <w:rFonts w:asciiTheme="majorHAnsi" w:hAnsiTheme="majorHAnsi" w:cstheme="majorHAnsi"/>
            <w:i/>
            <w:color w:val="000000"/>
            <w:sz w:val="26"/>
            <w:szCs w:val="26"/>
            <w:lang w:val="en-US"/>
          </w:rPr>
          <w:delText xml:space="preserve"> </w:delText>
        </w:r>
      </w:del>
    </w:p>
    <w:p w14:paraId="594B3F28" w14:textId="2568FBCC" w:rsidR="00BA5181" w:rsidRPr="00272777" w:rsidDel="00DB7790" w:rsidRDefault="00BA5181">
      <w:pPr>
        <w:autoSpaceDE w:val="0"/>
        <w:autoSpaceDN w:val="0"/>
        <w:adjustRightInd w:val="0"/>
        <w:spacing w:line="276" w:lineRule="auto"/>
        <w:jc w:val="center"/>
        <w:rPr>
          <w:del w:id="39" w:author="Microsoft account" w:date="2015-10-09T22:56:00Z"/>
          <w:rFonts w:asciiTheme="majorHAnsi" w:hAnsiTheme="majorHAnsi" w:cstheme="majorHAnsi"/>
          <w:i/>
          <w:color w:val="000000"/>
          <w:sz w:val="26"/>
          <w:szCs w:val="26"/>
          <w:lang w:val="en-US"/>
        </w:rPr>
        <w:pPrChange w:id="40" w:author="Microsoft account" w:date="2015-09-28T13:38:00Z">
          <w:pPr>
            <w:autoSpaceDE w:val="0"/>
            <w:autoSpaceDN w:val="0"/>
            <w:adjustRightInd w:val="0"/>
            <w:jc w:val="center"/>
          </w:pPr>
        </w:pPrChange>
      </w:pPr>
      <w:del w:id="41" w:author="Microsoft account" w:date="2015-10-09T22:56:00Z">
        <w:r w:rsidRPr="00272777" w:rsidDel="00DB7790">
          <w:rPr>
            <w:rFonts w:asciiTheme="majorHAnsi" w:hAnsiTheme="majorHAnsi" w:cstheme="majorHAnsi"/>
            <w:i/>
            <w:color w:val="000000"/>
            <w:sz w:val="26"/>
            <w:szCs w:val="26"/>
            <w:lang w:val="en-US"/>
          </w:rPr>
          <w:delText>Cu Gia Huy</w:delText>
        </w:r>
      </w:del>
    </w:p>
    <w:p w14:paraId="36C2D24D" w14:textId="77777777" w:rsidR="00BA5181" w:rsidRPr="00272777" w:rsidRDefault="00BA5181">
      <w:pPr>
        <w:autoSpaceDE w:val="0"/>
        <w:autoSpaceDN w:val="0"/>
        <w:adjustRightInd w:val="0"/>
        <w:spacing w:line="276" w:lineRule="auto"/>
        <w:jc w:val="center"/>
        <w:rPr>
          <w:rFonts w:asciiTheme="majorHAnsi" w:hAnsiTheme="majorHAnsi" w:cstheme="majorHAnsi"/>
          <w:color w:val="000000"/>
          <w:sz w:val="26"/>
          <w:szCs w:val="26"/>
        </w:rPr>
        <w:pPrChange w:id="42" w:author="Microsoft account" w:date="2015-09-28T13:38:00Z">
          <w:pPr>
            <w:autoSpaceDE w:val="0"/>
            <w:autoSpaceDN w:val="0"/>
            <w:adjustRightInd w:val="0"/>
            <w:jc w:val="center"/>
          </w:pPr>
        </w:pPrChange>
      </w:pPr>
    </w:p>
    <w:p w14:paraId="6B0A959C" w14:textId="77777777" w:rsidR="00BA5181" w:rsidRPr="00272777" w:rsidRDefault="00BA5181">
      <w:pPr>
        <w:autoSpaceDE w:val="0"/>
        <w:autoSpaceDN w:val="0"/>
        <w:adjustRightInd w:val="0"/>
        <w:spacing w:line="276" w:lineRule="auto"/>
        <w:jc w:val="center"/>
        <w:rPr>
          <w:rFonts w:asciiTheme="majorHAnsi" w:hAnsiTheme="majorHAnsi" w:cstheme="majorHAnsi"/>
          <w:color w:val="000000"/>
          <w:sz w:val="26"/>
          <w:szCs w:val="26"/>
        </w:rPr>
        <w:pPrChange w:id="43" w:author="Microsoft account" w:date="2015-09-28T13:38:00Z">
          <w:pPr>
            <w:autoSpaceDE w:val="0"/>
            <w:autoSpaceDN w:val="0"/>
            <w:adjustRightInd w:val="0"/>
            <w:jc w:val="center"/>
          </w:pPr>
        </w:pPrChange>
      </w:pPr>
    </w:p>
    <w:p w14:paraId="101A6003" w14:textId="77777777" w:rsidR="00BA5181" w:rsidRPr="00272777" w:rsidRDefault="00BA5181">
      <w:pPr>
        <w:autoSpaceDE w:val="0"/>
        <w:autoSpaceDN w:val="0"/>
        <w:adjustRightInd w:val="0"/>
        <w:spacing w:line="276" w:lineRule="auto"/>
        <w:jc w:val="center"/>
        <w:rPr>
          <w:rFonts w:asciiTheme="majorHAnsi" w:hAnsiTheme="majorHAnsi" w:cstheme="majorHAnsi"/>
          <w:color w:val="000000"/>
          <w:sz w:val="26"/>
          <w:szCs w:val="26"/>
        </w:rPr>
        <w:pPrChange w:id="44" w:author="Microsoft account" w:date="2015-09-28T13:38:00Z">
          <w:pPr>
            <w:autoSpaceDE w:val="0"/>
            <w:autoSpaceDN w:val="0"/>
            <w:adjustRightInd w:val="0"/>
            <w:jc w:val="center"/>
          </w:pPr>
        </w:pPrChange>
      </w:pPr>
    </w:p>
    <w:p w14:paraId="5EE1FA93" w14:textId="77777777" w:rsidR="00BA5181" w:rsidRPr="00272777" w:rsidRDefault="00BA5181">
      <w:pPr>
        <w:autoSpaceDE w:val="0"/>
        <w:autoSpaceDN w:val="0"/>
        <w:adjustRightInd w:val="0"/>
        <w:spacing w:line="276" w:lineRule="auto"/>
        <w:jc w:val="center"/>
        <w:rPr>
          <w:rFonts w:asciiTheme="majorHAnsi" w:hAnsiTheme="majorHAnsi" w:cstheme="majorHAnsi"/>
          <w:color w:val="000000"/>
          <w:sz w:val="26"/>
          <w:szCs w:val="26"/>
        </w:rPr>
        <w:pPrChange w:id="45" w:author="Microsoft account" w:date="2015-09-28T13:38:00Z">
          <w:pPr>
            <w:autoSpaceDE w:val="0"/>
            <w:autoSpaceDN w:val="0"/>
            <w:adjustRightInd w:val="0"/>
            <w:jc w:val="center"/>
          </w:pPr>
        </w:pPrChange>
      </w:pPr>
    </w:p>
    <w:p w14:paraId="1E56CF0B" w14:textId="48FC68EB" w:rsidR="00AF3182" w:rsidDel="00BD4B67" w:rsidRDefault="00AF3182">
      <w:pPr>
        <w:autoSpaceDE w:val="0"/>
        <w:autoSpaceDN w:val="0"/>
        <w:adjustRightInd w:val="0"/>
        <w:spacing w:line="276" w:lineRule="auto"/>
        <w:rPr>
          <w:del w:id="46" w:author="Microsoft account" w:date="2015-09-28T14:30:00Z"/>
          <w:rFonts w:asciiTheme="majorHAnsi" w:hAnsiTheme="majorHAnsi" w:cstheme="majorHAnsi"/>
          <w:color w:val="000000"/>
          <w:sz w:val="26"/>
          <w:szCs w:val="26"/>
        </w:rPr>
        <w:pPrChange w:id="47" w:author="Microsoft account" w:date="2015-09-28T13:38:00Z">
          <w:pPr>
            <w:autoSpaceDE w:val="0"/>
            <w:autoSpaceDN w:val="0"/>
            <w:adjustRightInd w:val="0"/>
          </w:pPr>
        </w:pPrChange>
      </w:pPr>
    </w:p>
    <w:p w14:paraId="4367398D" w14:textId="77777777" w:rsidR="00BD4B67" w:rsidRDefault="00BD4B67">
      <w:pPr>
        <w:autoSpaceDE w:val="0"/>
        <w:autoSpaceDN w:val="0"/>
        <w:adjustRightInd w:val="0"/>
        <w:spacing w:line="276" w:lineRule="auto"/>
        <w:jc w:val="center"/>
        <w:rPr>
          <w:ins w:id="48" w:author="Tim" w:date="2015-09-29T14:12:00Z"/>
          <w:rFonts w:asciiTheme="majorHAnsi" w:hAnsiTheme="majorHAnsi" w:cstheme="majorHAnsi"/>
          <w:color w:val="000000"/>
          <w:sz w:val="26"/>
          <w:szCs w:val="26"/>
        </w:rPr>
        <w:pPrChange w:id="49" w:author="Microsoft account" w:date="2015-09-28T13:38:00Z">
          <w:pPr>
            <w:autoSpaceDE w:val="0"/>
            <w:autoSpaceDN w:val="0"/>
            <w:adjustRightInd w:val="0"/>
            <w:jc w:val="center"/>
          </w:pPr>
        </w:pPrChange>
      </w:pPr>
    </w:p>
    <w:p w14:paraId="6A17A93E" w14:textId="77777777" w:rsidR="00BD4B67" w:rsidRDefault="00BD4B67">
      <w:pPr>
        <w:autoSpaceDE w:val="0"/>
        <w:autoSpaceDN w:val="0"/>
        <w:adjustRightInd w:val="0"/>
        <w:spacing w:line="276" w:lineRule="auto"/>
        <w:jc w:val="center"/>
        <w:rPr>
          <w:ins w:id="50" w:author="Tim" w:date="2015-09-29T14:12:00Z"/>
          <w:rFonts w:asciiTheme="majorHAnsi" w:hAnsiTheme="majorHAnsi" w:cstheme="majorHAnsi"/>
          <w:color w:val="000000"/>
          <w:sz w:val="26"/>
          <w:szCs w:val="26"/>
        </w:rPr>
        <w:pPrChange w:id="51" w:author="Microsoft account" w:date="2015-09-28T13:38:00Z">
          <w:pPr>
            <w:autoSpaceDE w:val="0"/>
            <w:autoSpaceDN w:val="0"/>
            <w:adjustRightInd w:val="0"/>
            <w:jc w:val="center"/>
          </w:pPr>
        </w:pPrChange>
      </w:pPr>
    </w:p>
    <w:p w14:paraId="28C49341" w14:textId="77777777" w:rsidR="00BD4B67" w:rsidRDefault="00BD4B67">
      <w:pPr>
        <w:autoSpaceDE w:val="0"/>
        <w:autoSpaceDN w:val="0"/>
        <w:adjustRightInd w:val="0"/>
        <w:spacing w:line="276" w:lineRule="auto"/>
        <w:jc w:val="center"/>
        <w:rPr>
          <w:ins w:id="52" w:author="Tim" w:date="2015-09-29T14:12:00Z"/>
          <w:rFonts w:asciiTheme="majorHAnsi" w:hAnsiTheme="majorHAnsi" w:cstheme="majorHAnsi"/>
          <w:color w:val="000000"/>
          <w:sz w:val="26"/>
          <w:szCs w:val="26"/>
        </w:rPr>
        <w:pPrChange w:id="53" w:author="Microsoft account" w:date="2015-09-28T13:38:00Z">
          <w:pPr>
            <w:autoSpaceDE w:val="0"/>
            <w:autoSpaceDN w:val="0"/>
            <w:adjustRightInd w:val="0"/>
            <w:jc w:val="center"/>
          </w:pPr>
        </w:pPrChange>
      </w:pPr>
    </w:p>
    <w:p w14:paraId="1851F564" w14:textId="77777777" w:rsidR="00BD4B67" w:rsidRPr="00272777" w:rsidRDefault="00BD4B67">
      <w:pPr>
        <w:autoSpaceDE w:val="0"/>
        <w:autoSpaceDN w:val="0"/>
        <w:adjustRightInd w:val="0"/>
        <w:spacing w:line="276" w:lineRule="auto"/>
        <w:jc w:val="center"/>
        <w:rPr>
          <w:ins w:id="54" w:author="Tim" w:date="2015-09-29T14:12:00Z"/>
          <w:rFonts w:asciiTheme="majorHAnsi" w:hAnsiTheme="majorHAnsi" w:cstheme="majorHAnsi"/>
          <w:color w:val="000000"/>
          <w:sz w:val="26"/>
          <w:szCs w:val="26"/>
        </w:rPr>
        <w:pPrChange w:id="55" w:author="Microsoft account" w:date="2015-09-28T13:38:00Z">
          <w:pPr>
            <w:autoSpaceDE w:val="0"/>
            <w:autoSpaceDN w:val="0"/>
            <w:adjustRightInd w:val="0"/>
            <w:jc w:val="center"/>
          </w:pPr>
        </w:pPrChange>
      </w:pPr>
    </w:p>
    <w:p w14:paraId="03519338" w14:textId="77777777" w:rsidR="00BA5181" w:rsidRPr="00272777" w:rsidRDefault="00BA5181">
      <w:pPr>
        <w:autoSpaceDE w:val="0"/>
        <w:autoSpaceDN w:val="0"/>
        <w:adjustRightInd w:val="0"/>
        <w:spacing w:line="276" w:lineRule="auto"/>
        <w:rPr>
          <w:rFonts w:asciiTheme="majorHAnsi" w:hAnsiTheme="majorHAnsi" w:cstheme="majorHAnsi"/>
          <w:color w:val="000000"/>
          <w:sz w:val="26"/>
          <w:szCs w:val="26"/>
        </w:rPr>
        <w:pPrChange w:id="56" w:author="Microsoft account" w:date="2015-09-28T13:38:00Z">
          <w:pPr>
            <w:autoSpaceDE w:val="0"/>
            <w:autoSpaceDN w:val="0"/>
            <w:adjustRightInd w:val="0"/>
          </w:pPr>
        </w:pPrChange>
      </w:pPr>
    </w:p>
    <w:p w14:paraId="6B8983FD" w14:textId="77777777" w:rsidR="00BA5181" w:rsidRPr="00272777" w:rsidRDefault="00BA5181">
      <w:pPr>
        <w:autoSpaceDE w:val="0"/>
        <w:autoSpaceDN w:val="0"/>
        <w:adjustRightInd w:val="0"/>
        <w:spacing w:line="276" w:lineRule="auto"/>
        <w:rPr>
          <w:rFonts w:asciiTheme="majorHAnsi" w:hAnsiTheme="majorHAnsi" w:cstheme="majorHAnsi"/>
          <w:color w:val="000000"/>
          <w:sz w:val="26"/>
          <w:szCs w:val="26"/>
          <w:lang w:val="en-US"/>
        </w:rPr>
        <w:pPrChange w:id="57" w:author="Microsoft account" w:date="2015-09-28T13:38:00Z">
          <w:pPr>
            <w:autoSpaceDE w:val="0"/>
            <w:autoSpaceDN w:val="0"/>
            <w:adjustRightInd w:val="0"/>
          </w:pPr>
        </w:pPrChange>
      </w:pPr>
    </w:p>
    <w:p w14:paraId="1599670B" w14:textId="4F5625E1" w:rsidR="00BA5181" w:rsidRPr="00272777" w:rsidDel="007E4B6A" w:rsidRDefault="00BA5181">
      <w:pPr>
        <w:autoSpaceDE w:val="0"/>
        <w:autoSpaceDN w:val="0"/>
        <w:adjustRightInd w:val="0"/>
        <w:spacing w:line="276" w:lineRule="auto"/>
        <w:jc w:val="center"/>
        <w:rPr>
          <w:del w:id="58" w:author="Nguyen Pham" w:date="2016-12-01T23:22:00Z"/>
          <w:rFonts w:asciiTheme="majorHAnsi" w:hAnsiTheme="majorHAnsi" w:cstheme="majorHAnsi"/>
          <w:color w:val="000000"/>
          <w:sz w:val="26"/>
          <w:szCs w:val="26"/>
        </w:rPr>
        <w:pPrChange w:id="59" w:author="Microsoft account" w:date="2015-09-28T13:38:00Z">
          <w:pPr>
            <w:autoSpaceDE w:val="0"/>
            <w:autoSpaceDN w:val="0"/>
            <w:adjustRightInd w:val="0"/>
            <w:jc w:val="center"/>
          </w:pPr>
        </w:pPrChange>
      </w:pPr>
      <w:del w:id="60" w:author="Nguyen Pham" w:date="2016-12-01T23:22:00Z">
        <w:r w:rsidRPr="00272777" w:rsidDel="007E4B6A">
          <w:rPr>
            <w:rFonts w:asciiTheme="majorHAnsi" w:hAnsiTheme="majorHAnsi" w:cstheme="majorHAnsi"/>
            <w:color w:val="000000"/>
            <w:sz w:val="26"/>
            <w:szCs w:val="26"/>
          </w:rPr>
          <w:delText>Ho Chi Minh City, Vietnam</w:delText>
        </w:r>
      </w:del>
    </w:p>
    <w:p w14:paraId="3912CB37" w14:textId="553C3173" w:rsidR="00AF3182" w:rsidRPr="00272777" w:rsidDel="007E4B6A" w:rsidRDefault="00BA5181">
      <w:pPr>
        <w:autoSpaceDE w:val="0"/>
        <w:autoSpaceDN w:val="0"/>
        <w:adjustRightInd w:val="0"/>
        <w:spacing w:line="276" w:lineRule="auto"/>
        <w:jc w:val="center"/>
        <w:rPr>
          <w:del w:id="61" w:author="Nguyen Pham" w:date="2016-12-01T23:22:00Z"/>
          <w:rFonts w:asciiTheme="majorHAnsi" w:hAnsiTheme="majorHAnsi" w:cstheme="majorHAnsi"/>
          <w:sz w:val="26"/>
          <w:szCs w:val="26"/>
        </w:rPr>
        <w:pPrChange w:id="62" w:author="Microsoft account" w:date="2015-09-28T13:38:00Z">
          <w:pPr>
            <w:autoSpaceDE w:val="0"/>
            <w:autoSpaceDN w:val="0"/>
            <w:adjustRightInd w:val="0"/>
            <w:jc w:val="center"/>
          </w:pPr>
        </w:pPrChange>
      </w:pPr>
      <w:del w:id="63" w:author="Nguyen Pham" w:date="2016-12-01T23:22:00Z">
        <w:r w:rsidRPr="00272777" w:rsidDel="007E4B6A">
          <w:rPr>
            <w:rFonts w:asciiTheme="majorHAnsi" w:hAnsiTheme="majorHAnsi" w:cstheme="majorHAnsi"/>
            <w:color w:val="000000"/>
            <w:sz w:val="26"/>
            <w:szCs w:val="26"/>
          </w:rPr>
          <w:delText>July</w:delText>
        </w:r>
      </w:del>
      <w:ins w:id="64" w:author="Microsoft account" w:date="2015-09-28T15:22:00Z">
        <w:del w:id="65" w:author="Nguyen Pham" w:date="2016-12-01T23:22:00Z">
          <w:r w:rsidR="00DE7DF7" w:rsidDel="007E4B6A">
            <w:rPr>
              <w:rFonts w:asciiTheme="majorHAnsi" w:hAnsiTheme="majorHAnsi" w:cstheme="majorHAnsi"/>
              <w:color w:val="000000"/>
              <w:sz w:val="26"/>
              <w:szCs w:val="26"/>
              <w:lang w:val="en-US"/>
            </w:rPr>
            <w:delText>Sep</w:delText>
          </w:r>
        </w:del>
      </w:ins>
      <w:del w:id="66" w:author="Nguyen Pham" w:date="2016-12-01T23:22:00Z">
        <w:r w:rsidR="00AF3182" w:rsidRPr="00272777" w:rsidDel="007E4B6A">
          <w:rPr>
            <w:rFonts w:asciiTheme="majorHAnsi" w:hAnsiTheme="majorHAnsi" w:cstheme="majorHAnsi"/>
            <w:color w:val="000000"/>
            <w:sz w:val="26"/>
            <w:szCs w:val="26"/>
          </w:rPr>
          <w:delText>, 2015</w:delText>
        </w:r>
      </w:del>
    </w:p>
    <w:p w14:paraId="210ADBFE" w14:textId="77777777" w:rsidR="00AF3182" w:rsidRPr="00272777" w:rsidRDefault="00AF3182">
      <w:pPr>
        <w:spacing w:line="276" w:lineRule="auto"/>
        <w:rPr>
          <w:rFonts w:asciiTheme="majorHAnsi" w:hAnsiTheme="majorHAnsi" w:cstheme="majorHAnsi"/>
          <w:sz w:val="26"/>
          <w:szCs w:val="26"/>
        </w:rPr>
        <w:pPrChange w:id="67" w:author="Microsoft account" w:date="2015-09-28T13:38:00Z">
          <w:pPr/>
        </w:pPrChange>
      </w:pPr>
      <w:r w:rsidRPr="00272777">
        <w:rPr>
          <w:rFonts w:asciiTheme="majorHAnsi" w:hAnsiTheme="majorHAnsi" w:cstheme="majorHAnsi"/>
          <w:sz w:val="26"/>
          <w:szCs w:val="26"/>
        </w:rPr>
        <w:br w:type="page"/>
      </w:r>
    </w:p>
    <w:p w14:paraId="38A65F0A" w14:textId="7E21E7D8" w:rsidR="00BA5181" w:rsidRPr="00272777" w:rsidDel="006A2CD6" w:rsidRDefault="00BA5181">
      <w:pPr>
        <w:autoSpaceDE w:val="0"/>
        <w:autoSpaceDN w:val="0"/>
        <w:adjustRightInd w:val="0"/>
        <w:spacing w:line="276" w:lineRule="auto"/>
        <w:jc w:val="center"/>
        <w:rPr>
          <w:del w:id="68" w:author="Microsoft account" w:date="2015-09-28T13:52:00Z"/>
          <w:rFonts w:asciiTheme="majorHAnsi" w:hAnsiTheme="majorHAnsi" w:cstheme="majorHAnsi"/>
          <w:sz w:val="26"/>
          <w:szCs w:val="26"/>
        </w:rPr>
        <w:pPrChange w:id="69" w:author="Microsoft account" w:date="2015-09-28T13:38:00Z">
          <w:pPr>
            <w:autoSpaceDE w:val="0"/>
            <w:autoSpaceDN w:val="0"/>
            <w:adjustRightInd w:val="0"/>
            <w:jc w:val="center"/>
          </w:pPr>
        </w:pPrChange>
      </w:pPr>
    </w:p>
    <w:p w14:paraId="75C83F2E" w14:textId="77777777" w:rsidR="006A2CD6" w:rsidRDefault="006A2CD6">
      <w:pPr>
        <w:pStyle w:val="Chapterstyle"/>
        <w:spacing w:before="360" w:after="120" w:line="276" w:lineRule="auto"/>
        <w:rPr>
          <w:ins w:id="70" w:author="Microsoft account" w:date="2015-09-28T13:52:00Z"/>
          <w:rFonts w:asciiTheme="majorHAnsi" w:hAnsiTheme="majorHAnsi" w:cstheme="majorHAnsi"/>
          <w:sz w:val="26"/>
          <w:szCs w:val="26"/>
        </w:rPr>
        <w:pPrChange w:id="71" w:author="Microsoft account" w:date="2015-09-28T13:38:00Z">
          <w:pPr>
            <w:pStyle w:val="Chapterstyle"/>
            <w:spacing w:before="360" w:after="120" w:line="360" w:lineRule="auto"/>
          </w:pPr>
        </w:pPrChange>
      </w:pPr>
    </w:p>
    <w:customXmlInsRangeStart w:id="72" w:author="Microsoft account" w:date="2015-09-28T14:09:00Z"/>
    <w:bookmarkStart w:id="73" w:name="_Toc424808512" w:displacedByCustomXml="next"/>
    <w:sdt>
      <w:sdtPr>
        <w:rPr>
          <w:rFonts w:asciiTheme="minorHAnsi" w:eastAsiaTheme="minorHAnsi" w:hAnsiTheme="minorHAnsi" w:cstheme="majorHAnsi"/>
          <w:color w:val="auto"/>
          <w:sz w:val="26"/>
          <w:szCs w:val="26"/>
          <w:lang w:val="vi-VN"/>
        </w:rPr>
        <w:id w:val="1317992241"/>
        <w:docPartObj>
          <w:docPartGallery w:val="Table of Contents"/>
          <w:docPartUnique/>
        </w:docPartObj>
      </w:sdtPr>
      <w:sdtEndPr>
        <w:rPr>
          <w:rFonts w:cstheme="minorBidi"/>
          <w:b/>
          <w:bCs/>
          <w:noProof/>
          <w:sz w:val="22"/>
          <w:szCs w:val="22"/>
        </w:rPr>
      </w:sdtEndPr>
      <w:sdtContent>
        <w:customXmlInsRangeEnd w:id="72"/>
        <w:p w14:paraId="7D42C7AB" w14:textId="2EDB1F2B" w:rsidR="00FE649A" w:rsidRPr="008E395A" w:rsidRDefault="00FE649A">
          <w:pPr>
            <w:pStyle w:val="TOCHeading"/>
            <w:jc w:val="center"/>
            <w:rPr>
              <w:ins w:id="74" w:author="Microsoft account" w:date="2015-09-28T14:08:00Z"/>
              <w:rFonts w:cstheme="majorHAnsi"/>
              <w:b/>
              <w:color w:val="000000" w:themeColor="text1"/>
              <w:sz w:val="30"/>
              <w:szCs w:val="30"/>
              <w:rPrChange w:id="75" w:author="Tim" w:date="2015-09-29T14:42:00Z">
                <w:rPr>
                  <w:ins w:id="76" w:author="Microsoft account" w:date="2015-09-28T14:08:00Z"/>
                </w:rPr>
              </w:rPrChange>
            </w:rPr>
            <w:pPrChange w:id="77" w:author="Tim" w:date="2015-09-29T14:42:00Z">
              <w:pPr>
                <w:pStyle w:val="TOCHeading"/>
              </w:pPr>
            </w:pPrChange>
          </w:pPr>
          <w:ins w:id="78" w:author="Microsoft account" w:date="2015-09-28T14:08:00Z">
            <w:r w:rsidRPr="008E395A">
              <w:rPr>
                <w:rFonts w:cstheme="majorHAnsi"/>
                <w:b/>
                <w:color w:val="000000" w:themeColor="text1"/>
                <w:sz w:val="30"/>
                <w:szCs w:val="30"/>
                <w:rPrChange w:id="79" w:author="Tim" w:date="2015-09-29T14:42:00Z">
                  <w:rPr/>
                </w:rPrChange>
              </w:rPr>
              <w:t>Contents</w:t>
            </w:r>
          </w:ins>
        </w:p>
        <w:p w14:paraId="39ABEF16" w14:textId="77777777" w:rsidR="008E395A" w:rsidRPr="008E395A" w:rsidRDefault="00FE649A">
          <w:pPr>
            <w:pStyle w:val="TOC1"/>
            <w:tabs>
              <w:tab w:val="right" w:leader="dot" w:pos="9210"/>
            </w:tabs>
            <w:rPr>
              <w:ins w:id="80" w:author="Tim" w:date="2015-09-29T14:42:00Z"/>
              <w:rFonts w:asciiTheme="majorHAnsi" w:eastAsiaTheme="minorEastAsia" w:hAnsiTheme="majorHAnsi" w:cstheme="majorHAnsi"/>
              <w:noProof/>
              <w:sz w:val="26"/>
              <w:szCs w:val="26"/>
              <w:lang w:val="en-US"/>
              <w:rPrChange w:id="81" w:author="Tim" w:date="2015-09-29T14:42:00Z">
                <w:rPr>
                  <w:ins w:id="82" w:author="Tim" w:date="2015-09-29T14:42:00Z"/>
                  <w:rFonts w:eastAsiaTheme="minorEastAsia"/>
                  <w:noProof/>
                  <w:lang w:val="en-US"/>
                </w:rPr>
              </w:rPrChange>
            </w:rPr>
          </w:pPr>
          <w:ins w:id="83" w:author="Microsoft account" w:date="2015-09-28T14:08:00Z">
            <w:r w:rsidRPr="008E395A">
              <w:rPr>
                <w:rFonts w:asciiTheme="majorHAnsi" w:hAnsiTheme="majorHAnsi" w:cstheme="majorHAnsi"/>
                <w:sz w:val="26"/>
                <w:szCs w:val="26"/>
                <w:rPrChange w:id="84" w:author="Tim" w:date="2015-09-29T14:42:00Z">
                  <w:rPr>
                    <w:b/>
                    <w:bCs/>
                    <w:noProof/>
                  </w:rPr>
                </w:rPrChange>
              </w:rPr>
              <w:fldChar w:fldCharType="begin"/>
            </w:r>
            <w:r w:rsidRPr="008E395A">
              <w:rPr>
                <w:rFonts w:asciiTheme="majorHAnsi" w:hAnsiTheme="majorHAnsi" w:cstheme="majorHAnsi"/>
                <w:sz w:val="26"/>
                <w:szCs w:val="26"/>
                <w:rPrChange w:id="85" w:author="Tim" w:date="2015-09-29T14:42:00Z">
                  <w:rPr/>
                </w:rPrChange>
              </w:rPr>
              <w:instrText xml:space="preserve"> TOC \o "1-3" \h \z \u </w:instrText>
            </w:r>
            <w:r w:rsidRPr="008E395A">
              <w:rPr>
                <w:rFonts w:asciiTheme="majorHAnsi" w:hAnsiTheme="majorHAnsi" w:cstheme="majorHAnsi"/>
                <w:sz w:val="26"/>
                <w:szCs w:val="26"/>
                <w:rPrChange w:id="86" w:author="Tim" w:date="2015-09-29T14:42:00Z">
                  <w:rPr>
                    <w:b/>
                    <w:bCs/>
                    <w:noProof/>
                  </w:rPr>
                </w:rPrChange>
              </w:rPr>
              <w:fldChar w:fldCharType="separate"/>
            </w:r>
          </w:ins>
          <w:ins w:id="87" w:author="Tim" w:date="2015-09-29T14:42:00Z">
            <w:r w:rsidR="008E395A" w:rsidRPr="008E395A">
              <w:rPr>
                <w:rStyle w:val="Hyperlink"/>
                <w:rFonts w:asciiTheme="majorHAnsi" w:hAnsiTheme="majorHAnsi" w:cstheme="majorHAnsi"/>
                <w:noProof/>
                <w:sz w:val="26"/>
                <w:szCs w:val="26"/>
                <w:rPrChange w:id="88" w:author="Tim" w:date="2015-09-29T14:42:00Z">
                  <w:rPr>
                    <w:rStyle w:val="Hyperlink"/>
                    <w:noProof/>
                  </w:rPr>
                </w:rPrChange>
              </w:rPr>
              <w:fldChar w:fldCharType="begin"/>
            </w:r>
            <w:r w:rsidR="008E395A" w:rsidRPr="008E395A">
              <w:rPr>
                <w:rStyle w:val="Hyperlink"/>
                <w:rFonts w:asciiTheme="majorHAnsi" w:hAnsiTheme="majorHAnsi" w:cstheme="majorHAnsi"/>
                <w:noProof/>
                <w:sz w:val="26"/>
                <w:szCs w:val="26"/>
                <w:rPrChange w:id="89" w:author="Tim" w:date="2015-09-29T14:42:00Z">
                  <w:rPr>
                    <w:rStyle w:val="Hyperlink"/>
                    <w:noProof/>
                  </w:rPr>
                </w:rPrChange>
              </w:rPr>
              <w:instrText xml:space="preserve"> </w:instrText>
            </w:r>
            <w:r w:rsidR="008E395A" w:rsidRPr="008E395A">
              <w:rPr>
                <w:rFonts w:asciiTheme="majorHAnsi" w:hAnsiTheme="majorHAnsi" w:cstheme="majorHAnsi"/>
                <w:noProof/>
                <w:sz w:val="26"/>
                <w:szCs w:val="26"/>
                <w:rPrChange w:id="90" w:author="Tim" w:date="2015-09-29T14:42:00Z">
                  <w:rPr>
                    <w:noProof/>
                  </w:rPr>
                </w:rPrChange>
              </w:rPr>
              <w:instrText>HYPERLINK \l "_Toc431301064"</w:instrText>
            </w:r>
            <w:r w:rsidR="008E395A" w:rsidRPr="008E395A">
              <w:rPr>
                <w:rStyle w:val="Hyperlink"/>
                <w:rFonts w:asciiTheme="majorHAnsi" w:hAnsiTheme="majorHAnsi" w:cstheme="majorHAnsi"/>
                <w:noProof/>
                <w:sz w:val="26"/>
                <w:szCs w:val="26"/>
                <w:rPrChange w:id="91" w:author="Tim" w:date="2015-09-29T14:42:00Z">
                  <w:rPr>
                    <w:rStyle w:val="Hyperlink"/>
                    <w:noProof/>
                  </w:rPr>
                </w:rPrChange>
              </w:rPr>
              <w:instrText xml:space="preserve"> </w:instrText>
            </w:r>
            <w:r w:rsidR="008E395A" w:rsidRPr="008E395A">
              <w:rPr>
                <w:rStyle w:val="Hyperlink"/>
                <w:rFonts w:asciiTheme="majorHAnsi" w:hAnsiTheme="majorHAnsi" w:cstheme="majorHAnsi"/>
                <w:noProof/>
                <w:sz w:val="26"/>
                <w:szCs w:val="26"/>
                <w:rPrChange w:id="92" w:author="Tim" w:date="2015-09-29T14:42:00Z">
                  <w:rPr>
                    <w:rStyle w:val="Hyperlink"/>
                    <w:noProof/>
                  </w:rPr>
                </w:rPrChange>
              </w:rPr>
              <w:fldChar w:fldCharType="separate"/>
            </w:r>
            <w:r w:rsidR="008E395A" w:rsidRPr="008E395A">
              <w:rPr>
                <w:rStyle w:val="Hyperlink"/>
                <w:rFonts w:asciiTheme="majorHAnsi" w:hAnsiTheme="majorHAnsi" w:cstheme="majorHAnsi"/>
                <w:noProof/>
                <w:sz w:val="26"/>
                <w:szCs w:val="26"/>
                <w:rPrChange w:id="93" w:author="Tim" w:date="2015-09-29T14:42:00Z">
                  <w:rPr>
                    <w:rStyle w:val="Hyperlink"/>
                    <w:noProof/>
                  </w:rPr>
                </w:rPrChange>
              </w:rPr>
              <w:t>LIST OF FIGURES</w:t>
            </w:r>
            <w:r w:rsidR="008E395A" w:rsidRPr="008E395A">
              <w:rPr>
                <w:rFonts w:asciiTheme="majorHAnsi" w:hAnsiTheme="majorHAnsi" w:cstheme="majorHAnsi"/>
                <w:noProof/>
                <w:webHidden/>
                <w:sz w:val="26"/>
                <w:szCs w:val="26"/>
                <w:rPrChange w:id="94" w:author="Tim" w:date="2015-09-29T14:42:00Z">
                  <w:rPr>
                    <w:noProof/>
                    <w:webHidden/>
                  </w:rPr>
                </w:rPrChange>
              </w:rPr>
              <w:tab/>
            </w:r>
            <w:r w:rsidR="008E395A" w:rsidRPr="008E395A">
              <w:rPr>
                <w:rFonts w:asciiTheme="majorHAnsi" w:hAnsiTheme="majorHAnsi" w:cstheme="majorHAnsi"/>
                <w:noProof/>
                <w:webHidden/>
                <w:sz w:val="26"/>
                <w:szCs w:val="26"/>
                <w:rPrChange w:id="95" w:author="Tim" w:date="2015-09-29T14:42:00Z">
                  <w:rPr>
                    <w:noProof/>
                    <w:webHidden/>
                  </w:rPr>
                </w:rPrChange>
              </w:rPr>
              <w:fldChar w:fldCharType="begin"/>
            </w:r>
            <w:r w:rsidR="008E395A" w:rsidRPr="008E395A">
              <w:rPr>
                <w:rFonts w:asciiTheme="majorHAnsi" w:hAnsiTheme="majorHAnsi" w:cstheme="majorHAnsi"/>
                <w:noProof/>
                <w:webHidden/>
                <w:sz w:val="26"/>
                <w:szCs w:val="26"/>
                <w:rPrChange w:id="96" w:author="Tim" w:date="2015-09-29T14:42:00Z">
                  <w:rPr>
                    <w:noProof/>
                    <w:webHidden/>
                  </w:rPr>
                </w:rPrChange>
              </w:rPr>
              <w:instrText xml:space="preserve"> PAGEREF _Toc431301064 \h </w:instrText>
            </w:r>
          </w:ins>
          <w:r w:rsidR="008E395A" w:rsidRPr="008E395A">
            <w:rPr>
              <w:rFonts w:asciiTheme="majorHAnsi" w:hAnsiTheme="majorHAnsi" w:cstheme="majorHAnsi"/>
              <w:noProof/>
              <w:webHidden/>
              <w:sz w:val="26"/>
              <w:szCs w:val="26"/>
              <w:rPrChange w:id="97" w:author="Tim" w:date="2015-09-29T14:42:00Z">
                <w:rPr>
                  <w:rFonts w:asciiTheme="majorHAnsi" w:hAnsiTheme="majorHAnsi" w:cstheme="majorHAnsi"/>
                  <w:noProof/>
                  <w:webHidden/>
                  <w:sz w:val="26"/>
                  <w:szCs w:val="26"/>
                </w:rPr>
              </w:rPrChange>
            </w:rPr>
          </w:r>
          <w:r w:rsidR="008E395A" w:rsidRPr="008E395A">
            <w:rPr>
              <w:rFonts w:asciiTheme="majorHAnsi" w:hAnsiTheme="majorHAnsi" w:cstheme="majorHAnsi"/>
              <w:noProof/>
              <w:webHidden/>
              <w:sz w:val="26"/>
              <w:szCs w:val="26"/>
              <w:rPrChange w:id="98" w:author="Tim" w:date="2015-09-29T14:42:00Z">
                <w:rPr>
                  <w:noProof/>
                  <w:webHidden/>
                </w:rPr>
              </w:rPrChange>
            </w:rPr>
            <w:fldChar w:fldCharType="separate"/>
          </w:r>
          <w:ins w:id="99" w:author="Microsoft account" w:date="2015-10-09T22:59:00Z">
            <w:r w:rsidR="00746C06">
              <w:rPr>
                <w:rFonts w:asciiTheme="majorHAnsi" w:hAnsiTheme="majorHAnsi" w:cstheme="majorHAnsi"/>
                <w:noProof/>
                <w:webHidden/>
                <w:sz w:val="26"/>
                <w:szCs w:val="26"/>
              </w:rPr>
              <w:t>3</w:t>
            </w:r>
          </w:ins>
          <w:ins w:id="100" w:author="Tim" w:date="2015-09-29T14:42:00Z">
            <w:r w:rsidR="008E395A" w:rsidRPr="008E395A">
              <w:rPr>
                <w:rFonts w:asciiTheme="majorHAnsi" w:hAnsiTheme="majorHAnsi" w:cstheme="majorHAnsi"/>
                <w:noProof/>
                <w:webHidden/>
                <w:sz w:val="26"/>
                <w:szCs w:val="26"/>
                <w:rPrChange w:id="101" w:author="Tim" w:date="2015-09-29T14:42:00Z">
                  <w:rPr>
                    <w:noProof/>
                    <w:webHidden/>
                  </w:rPr>
                </w:rPrChange>
              </w:rPr>
              <w:fldChar w:fldCharType="end"/>
            </w:r>
            <w:r w:rsidR="008E395A" w:rsidRPr="008E395A">
              <w:rPr>
                <w:rStyle w:val="Hyperlink"/>
                <w:rFonts w:asciiTheme="majorHAnsi" w:hAnsiTheme="majorHAnsi" w:cstheme="majorHAnsi"/>
                <w:noProof/>
                <w:sz w:val="26"/>
                <w:szCs w:val="26"/>
                <w:rPrChange w:id="102" w:author="Tim" w:date="2015-09-29T14:42:00Z">
                  <w:rPr>
                    <w:rStyle w:val="Hyperlink"/>
                    <w:noProof/>
                  </w:rPr>
                </w:rPrChange>
              </w:rPr>
              <w:fldChar w:fldCharType="end"/>
            </w:r>
          </w:ins>
        </w:p>
        <w:p w14:paraId="14000293" w14:textId="77777777" w:rsidR="008E395A" w:rsidRPr="008E395A" w:rsidRDefault="008E395A">
          <w:pPr>
            <w:pStyle w:val="TOC1"/>
            <w:tabs>
              <w:tab w:val="right" w:leader="dot" w:pos="9210"/>
            </w:tabs>
            <w:rPr>
              <w:ins w:id="103" w:author="Tim" w:date="2015-09-29T14:42:00Z"/>
              <w:rFonts w:asciiTheme="majorHAnsi" w:eastAsiaTheme="minorEastAsia" w:hAnsiTheme="majorHAnsi" w:cstheme="majorHAnsi"/>
              <w:noProof/>
              <w:sz w:val="26"/>
              <w:szCs w:val="26"/>
              <w:lang w:val="en-US"/>
              <w:rPrChange w:id="104" w:author="Tim" w:date="2015-09-29T14:42:00Z">
                <w:rPr>
                  <w:ins w:id="105" w:author="Tim" w:date="2015-09-29T14:42:00Z"/>
                  <w:rFonts w:eastAsiaTheme="minorEastAsia"/>
                  <w:noProof/>
                  <w:lang w:val="en-US"/>
                </w:rPr>
              </w:rPrChange>
            </w:rPr>
          </w:pPr>
          <w:ins w:id="106" w:author="Tim" w:date="2015-09-29T14:42:00Z">
            <w:r w:rsidRPr="008E395A">
              <w:rPr>
                <w:rStyle w:val="Hyperlink"/>
                <w:rFonts w:asciiTheme="majorHAnsi" w:hAnsiTheme="majorHAnsi" w:cstheme="majorHAnsi"/>
                <w:noProof/>
                <w:sz w:val="26"/>
                <w:szCs w:val="26"/>
                <w:rPrChange w:id="107"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108" w:author="Tim" w:date="2015-09-29T14:42:00Z">
                  <w:rPr>
                    <w:rStyle w:val="Hyperlink"/>
                    <w:noProof/>
                  </w:rPr>
                </w:rPrChange>
              </w:rPr>
              <w:instrText xml:space="preserve"> </w:instrText>
            </w:r>
            <w:r w:rsidRPr="008E395A">
              <w:rPr>
                <w:rFonts w:asciiTheme="majorHAnsi" w:hAnsiTheme="majorHAnsi" w:cstheme="majorHAnsi"/>
                <w:noProof/>
                <w:sz w:val="26"/>
                <w:szCs w:val="26"/>
                <w:rPrChange w:id="109" w:author="Tim" w:date="2015-09-29T14:42:00Z">
                  <w:rPr>
                    <w:noProof/>
                  </w:rPr>
                </w:rPrChange>
              </w:rPr>
              <w:instrText>HYPERLINK \l "_Toc431301065"</w:instrText>
            </w:r>
            <w:r w:rsidRPr="008E395A">
              <w:rPr>
                <w:rStyle w:val="Hyperlink"/>
                <w:rFonts w:asciiTheme="majorHAnsi" w:hAnsiTheme="majorHAnsi" w:cstheme="majorHAnsi"/>
                <w:noProof/>
                <w:sz w:val="26"/>
                <w:szCs w:val="26"/>
                <w:rPrChange w:id="110"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111"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112" w:author="Tim" w:date="2015-09-29T14:42:00Z">
                  <w:rPr>
                    <w:rStyle w:val="Hyperlink"/>
                    <w:rFonts w:asciiTheme="majorHAnsi" w:hAnsiTheme="majorHAnsi" w:cstheme="majorHAnsi"/>
                    <w:noProof/>
                  </w:rPr>
                </w:rPrChange>
              </w:rPr>
              <w:t>ABSTRACT</w:t>
            </w:r>
            <w:r w:rsidRPr="008E395A">
              <w:rPr>
                <w:rFonts w:asciiTheme="majorHAnsi" w:hAnsiTheme="majorHAnsi" w:cstheme="majorHAnsi"/>
                <w:noProof/>
                <w:webHidden/>
                <w:sz w:val="26"/>
                <w:szCs w:val="26"/>
                <w:rPrChange w:id="113" w:author="Tim" w:date="2015-09-29T14:42:00Z">
                  <w:rPr>
                    <w:noProof/>
                    <w:webHidden/>
                  </w:rPr>
                </w:rPrChange>
              </w:rPr>
              <w:tab/>
            </w:r>
            <w:r w:rsidRPr="008E395A">
              <w:rPr>
                <w:rFonts w:asciiTheme="majorHAnsi" w:hAnsiTheme="majorHAnsi" w:cstheme="majorHAnsi"/>
                <w:noProof/>
                <w:webHidden/>
                <w:sz w:val="26"/>
                <w:szCs w:val="26"/>
                <w:rPrChange w:id="114" w:author="Tim" w:date="2015-09-29T14:42:00Z">
                  <w:rPr>
                    <w:noProof/>
                    <w:webHidden/>
                  </w:rPr>
                </w:rPrChange>
              </w:rPr>
              <w:fldChar w:fldCharType="begin"/>
            </w:r>
            <w:r w:rsidRPr="008E395A">
              <w:rPr>
                <w:rFonts w:asciiTheme="majorHAnsi" w:hAnsiTheme="majorHAnsi" w:cstheme="majorHAnsi"/>
                <w:noProof/>
                <w:webHidden/>
                <w:sz w:val="26"/>
                <w:szCs w:val="26"/>
                <w:rPrChange w:id="115" w:author="Tim" w:date="2015-09-29T14:42:00Z">
                  <w:rPr>
                    <w:noProof/>
                    <w:webHidden/>
                  </w:rPr>
                </w:rPrChange>
              </w:rPr>
              <w:instrText xml:space="preserve"> PAGEREF _Toc431301065 \h </w:instrText>
            </w:r>
          </w:ins>
          <w:r w:rsidRPr="008E395A">
            <w:rPr>
              <w:rFonts w:asciiTheme="majorHAnsi" w:hAnsiTheme="majorHAnsi" w:cstheme="majorHAnsi"/>
              <w:noProof/>
              <w:webHidden/>
              <w:sz w:val="26"/>
              <w:szCs w:val="26"/>
              <w:rPrChange w:id="116"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117" w:author="Tim" w:date="2015-09-29T14:42:00Z">
                <w:rPr>
                  <w:noProof/>
                  <w:webHidden/>
                </w:rPr>
              </w:rPrChange>
            </w:rPr>
            <w:fldChar w:fldCharType="separate"/>
          </w:r>
          <w:ins w:id="118" w:author="Microsoft account" w:date="2015-10-09T22:59:00Z">
            <w:r w:rsidR="00746C06">
              <w:rPr>
                <w:rFonts w:asciiTheme="majorHAnsi" w:hAnsiTheme="majorHAnsi" w:cstheme="majorHAnsi"/>
                <w:noProof/>
                <w:webHidden/>
                <w:sz w:val="26"/>
                <w:szCs w:val="26"/>
              </w:rPr>
              <w:t>5</w:t>
            </w:r>
          </w:ins>
          <w:ins w:id="119" w:author="Tim" w:date="2015-09-29T14:42:00Z">
            <w:r w:rsidRPr="008E395A">
              <w:rPr>
                <w:rFonts w:asciiTheme="majorHAnsi" w:hAnsiTheme="majorHAnsi" w:cstheme="majorHAnsi"/>
                <w:noProof/>
                <w:webHidden/>
                <w:sz w:val="26"/>
                <w:szCs w:val="26"/>
                <w:rPrChange w:id="120" w:author="Tim" w:date="2015-09-29T14:42:00Z">
                  <w:rPr>
                    <w:noProof/>
                    <w:webHidden/>
                  </w:rPr>
                </w:rPrChange>
              </w:rPr>
              <w:fldChar w:fldCharType="end"/>
            </w:r>
            <w:r w:rsidRPr="008E395A">
              <w:rPr>
                <w:rStyle w:val="Hyperlink"/>
                <w:rFonts w:asciiTheme="majorHAnsi" w:hAnsiTheme="majorHAnsi" w:cstheme="majorHAnsi"/>
                <w:noProof/>
                <w:sz w:val="26"/>
                <w:szCs w:val="26"/>
                <w:rPrChange w:id="121" w:author="Tim" w:date="2015-09-29T14:42:00Z">
                  <w:rPr>
                    <w:rStyle w:val="Hyperlink"/>
                    <w:noProof/>
                  </w:rPr>
                </w:rPrChange>
              </w:rPr>
              <w:fldChar w:fldCharType="end"/>
            </w:r>
          </w:ins>
        </w:p>
        <w:p w14:paraId="5F6F843D" w14:textId="77777777" w:rsidR="008E395A" w:rsidRPr="008E395A" w:rsidRDefault="008E395A">
          <w:pPr>
            <w:pStyle w:val="TOC1"/>
            <w:tabs>
              <w:tab w:val="right" w:leader="dot" w:pos="9210"/>
            </w:tabs>
            <w:rPr>
              <w:ins w:id="122" w:author="Tim" w:date="2015-09-29T14:42:00Z"/>
              <w:rFonts w:asciiTheme="majorHAnsi" w:eastAsiaTheme="minorEastAsia" w:hAnsiTheme="majorHAnsi" w:cstheme="majorHAnsi"/>
              <w:noProof/>
              <w:sz w:val="26"/>
              <w:szCs w:val="26"/>
              <w:lang w:val="en-US"/>
              <w:rPrChange w:id="123" w:author="Tim" w:date="2015-09-29T14:42:00Z">
                <w:rPr>
                  <w:ins w:id="124" w:author="Tim" w:date="2015-09-29T14:42:00Z"/>
                  <w:rFonts w:eastAsiaTheme="minorEastAsia"/>
                  <w:noProof/>
                  <w:lang w:val="en-US"/>
                </w:rPr>
              </w:rPrChange>
            </w:rPr>
          </w:pPr>
          <w:ins w:id="125" w:author="Tim" w:date="2015-09-29T14:42:00Z">
            <w:r w:rsidRPr="008E395A">
              <w:rPr>
                <w:rStyle w:val="Hyperlink"/>
                <w:rFonts w:asciiTheme="majorHAnsi" w:hAnsiTheme="majorHAnsi" w:cstheme="majorHAnsi"/>
                <w:noProof/>
                <w:sz w:val="26"/>
                <w:szCs w:val="26"/>
                <w:rPrChange w:id="126"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127" w:author="Tim" w:date="2015-09-29T14:42:00Z">
                  <w:rPr>
                    <w:rStyle w:val="Hyperlink"/>
                    <w:noProof/>
                  </w:rPr>
                </w:rPrChange>
              </w:rPr>
              <w:instrText xml:space="preserve"> </w:instrText>
            </w:r>
            <w:r w:rsidRPr="008E395A">
              <w:rPr>
                <w:rFonts w:asciiTheme="majorHAnsi" w:hAnsiTheme="majorHAnsi" w:cstheme="majorHAnsi"/>
                <w:noProof/>
                <w:sz w:val="26"/>
                <w:szCs w:val="26"/>
                <w:rPrChange w:id="128" w:author="Tim" w:date="2015-09-29T14:42:00Z">
                  <w:rPr>
                    <w:noProof/>
                  </w:rPr>
                </w:rPrChange>
              </w:rPr>
              <w:instrText>HYPERLINK \l "_Toc431301066"</w:instrText>
            </w:r>
            <w:r w:rsidRPr="008E395A">
              <w:rPr>
                <w:rStyle w:val="Hyperlink"/>
                <w:rFonts w:asciiTheme="majorHAnsi" w:hAnsiTheme="majorHAnsi" w:cstheme="majorHAnsi"/>
                <w:noProof/>
                <w:sz w:val="26"/>
                <w:szCs w:val="26"/>
                <w:rPrChange w:id="129"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130"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131" w:author="Tim" w:date="2015-09-29T14:42:00Z">
                  <w:rPr>
                    <w:rStyle w:val="Hyperlink"/>
                    <w:rFonts w:asciiTheme="majorHAnsi" w:hAnsiTheme="majorHAnsi" w:cstheme="majorHAnsi"/>
                    <w:noProof/>
                  </w:rPr>
                </w:rPrChange>
              </w:rPr>
              <w:t>CHAPTER 1</w:t>
            </w:r>
            <w:r w:rsidRPr="008E395A">
              <w:rPr>
                <w:rFonts w:asciiTheme="majorHAnsi" w:hAnsiTheme="majorHAnsi" w:cstheme="majorHAnsi"/>
                <w:noProof/>
                <w:webHidden/>
                <w:sz w:val="26"/>
                <w:szCs w:val="26"/>
                <w:rPrChange w:id="132" w:author="Tim" w:date="2015-09-29T14:42:00Z">
                  <w:rPr>
                    <w:noProof/>
                    <w:webHidden/>
                  </w:rPr>
                </w:rPrChange>
              </w:rPr>
              <w:tab/>
            </w:r>
            <w:r w:rsidRPr="008E395A">
              <w:rPr>
                <w:rFonts w:asciiTheme="majorHAnsi" w:hAnsiTheme="majorHAnsi" w:cstheme="majorHAnsi"/>
                <w:noProof/>
                <w:webHidden/>
                <w:sz w:val="26"/>
                <w:szCs w:val="26"/>
                <w:rPrChange w:id="133" w:author="Tim" w:date="2015-09-29T14:42:00Z">
                  <w:rPr>
                    <w:noProof/>
                    <w:webHidden/>
                  </w:rPr>
                </w:rPrChange>
              </w:rPr>
              <w:fldChar w:fldCharType="begin"/>
            </w:r>
            <w:r w:rsidRPr="008E395A">
              <w:rPr>
                <w:rFonts w:asciiTheme="majorHAnsi" w:hAnsiTheme="majorHAnsi" w:cstheme="majorHAnsi"/>
                <w:noProof/>
                <w:webHidden/>
                <w:sz w:val="26"/>
                <w:szCs w:val="26"/>
                <w:rPrChange w:id="134" w:author="Tim" w:date="2015-09-29T14:42:00Z">
                  <w:rPr>
                    <w:noProof/>
                    <w:webHidden/>
                  </w:rPr>
                </w:rPrChange>
              </w:rPr>
              <w:instrText xml:space="preserve"> PAGEREF _Toc431301066 \h </w:instrText>
            </w:r>
          </w:ins>
          <w:r w:rsidRPr="008E395A">
            <w:rPr>
              <w:rFonts w:asciiTheme="majorHAnsi" w:hAnsiTheme="majorHAnsi" w:cstheme="majorHAnsi"/>
              <w:noProof/>
              <w:webHidden/>
              <w:sz w:val="26"/>
              <w:szCs w:val="26"/>
              <w:rPrChange w:id="135"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136" w:author="Tim" w:date="2015-09-29T14:42:00Z">
                <w:rPr>
                  <w:noProof/>
                  <w:webHidden/>
                </w:rPr>
              </w:rPrChange>
            </w:rPr>
            <w:fldChar w:fldCharType="separate"/>
          </w:r>
          <w:ins w:id="137" w:author="Microsoft account" w:date="2015-10-09T22:59:00Z">
            <w:r w:rsidR="00746C06">
              <w:rPr>
                <w:rFonts w:asciiTheme="majorHAnsi" w:hAnsiTheme="majorHAnsi" w:cstheme="majorHAnsi"/>
                <w:noProof/>
                <w:webHidden/>
                <w:sz w:val="26"/>
                <w:szCs w:val="26"/>
              </w:rPr>
              <w:t>6</w:t>
            </w:r>
          </w:ins>
          <w:ins w:id="138" w:author="Tim" w:date="2015-09-29T14:42:00Z">
            <w:r w:rsidRPr="008E395A">
              <w:rPr>
                <w:rFonts w:asciiTheme="majorHAnsi" w:hAnsiTheme="majorHAnsi" w:cstheme="majorHAnsi"/>
                <w:noProof/>
                <w:webHidden/>
                <w:sz w:val="26"/>
                <w:szCs w:val="26"/>
                <w:rPrChange w:id="139" w:author="Tim" w:date="2015-09-29T14:42:00Z">
                  <w:rPr>
                    <w:noProof/>
                    <w:webHidden/>
                  </w:rPr>
                </w:rPrChange>
              </w:rPr>
              <w:fldChar w:fldCharType="end"/>
            </w:r>
            <w:r w:rsidRPr="008E395A">
              <w:rPr>
                <w:rStyle w:val="Hyperlink"/>
                <w:rFonts w:asciiTheme="majorHAnsi" w:hAnsiTheme="majorHAnsi" w:cstheme="majorHAnsi"/>
                <w:noProof/>
                <w:sz w:val="26"/>
                <w:szCs w:val="26"/>
                <w:rPrChange w:id="140" w:author="Tim" w:date="2015-09-29T14:42:00Z">
                  <w:rPr>
                    <w:rStyle w:val="Hyperlink"/>
                    <w:noProof/>
                  </w:rPr>
                </w:rPrChange>
              </w:rPr>
              <w:fldChar w:fldCharType="end"/>
            </w:r>
          </w:ins>
        </w:p>
        <w:p w14:paraId="5430F2E6" w14:textId="77777777" w:rsidR="008E395A" w:rsidRPr="008E395A" w:rsidRDefault="008E395A">
          <w:pPr>
            <w:pStyle w:val="TOC1"/>
            <w:tabs>
              <w:tab w:val="right" w:leader="dot" w:pos="9210"/>
            </w:tabs>
            <w:rPr>
              <w:ins w:id="141" w:author="Tim" w:date="2015-09-29T14:42:00Z"/>
              <w:rFonts w:asciiTheme="majorHAnsi" w:eastAsiaTheme="minorEastAsia" w:hAnsiTheme="majorHAnsi" w:cstheme="majorHAnsi"/>
              <w:noProof/>
              <w:sz w:val="26"/>
              <w:szCs w:val="26"/>
              <w:lang w:val="en-US"/>
              <w:rPrChange w:id="142" w:author="Tim" w:date="2015-09-29T14:42:00Z">
                <w:rPr>
                  <w:ins w:id="143" w:author="Tim" w:date="2015-09-29T14:42:00Z"/>
                  <w:rFonts w:eastAsiaTheme="minorEastAsia"/>
                  <w:noProof/>
                  <w:lang w:val="en-US"/>
                </w:rPr>
              </w:rPrChange>
            </w:rPr>
          </w:pPr>
          <w:ins w:id="144" w:author="Tim" w:date="2015-09-29T14:42:00Z">
            <w:r w:rsidRPr="008E395A">
              <w:rPr>
                <w:rStyle w:val="Hyperlink"/>
                <w:rFonts w:asciiTheme="majorHAnsi" w:hAnsiTheme="majorHAnsi" w:cstheme="majorHAnsi"/>
                <w:noProof/>
                <w:sz w:val="26"/>
                <w:szCs w:val="26"/>
                <w:rPrChange w:id="145"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146" w:author="Tim" w:date="2015-09-29T14:42:00Z">
                  <w:rPr>
                    <w:rStyle w:val="Hyperlink"/>
                    <w:noProof/>
                  </w:rPr>
                </w:rPrChange>
              </w:rPr>
              <w:instrText xml:space="preserve"> </w:instrText>
            </w:r>
            <w:r w:rsidRPr="008E395A">
              <w:rPr>
                <w:rFonts w:asciiTheme="majorHAnsi" w:hAnsiTheme="majorHAnsi" w:cstheme="majorHAnsi"/>
                <w:noProof/>
                <w:sz w:val="26"/>
                <w:szCs w:val="26"/>
                <w:rPrChange w:id="147" w:author="Tim" w:date="2015-09-29T14:42:00Z">
                  <w:rPr>
                    <w:noProof/>
                  </w:rPr>
                </w:rPrChange>
              </w:rPr>
              <w:instrText>HYPERLINK \l "_Toc431301067"</w:instrText>
            </w:r>
            <w:r w:rsidRPr="008E395A">
              <w:rPr>
                <w:rStyle w:val="Hyperlink"/>
                <w:rFonts w:asciiTheme="majorHAnsi" w:hAnsiTheme="majorHAnsi" w:cstheme="majorHAnsi"/>
                <w:noProof/>
                <w:sz w:val="26"/>
                <w:szCs w:val="26"/>
                <w:rPrChange w:id="148"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149"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150" w:author="Tim" w:date="2015-09-29T14:42:00Z">
                  <w:rPr>
                    <w:rStyle w:val="Hyperlink"/>
                    <w:rFonts w:asciiTheme="majorHAnsi" w:hAnsiTheme="majorHAnsi" w:cstheme="majorHAnsi"/>
                    <w:noProof/>
                  </w:rPr>
                </w:rPrChange>
              </w:rPr>
              <w:t>INTRODUCTION</w:t>
            </w:r>
            <w:r w:rsidRPr="008E395A">
              <w:rPr>
                <w:rFonts w:asciiTheme="majorHAnsi" w:hAnsiTheme="majorHAnsi" w:cstheme="majorHAnsi"/>
                <w:noProof/>
                <w:webHidden/>
                <w:sz w:val="26"/>
                <w:szCs w:val="26"/>
                <w:rPrChange w:id="151" w:author="Tim" w:date="2015-09-29T14:42:00Z">
                  <w:rPr>
                    <w:noProof/>
                    <w:webHidden/>
                  </w:rPr>
                </w:rPrChange>
              </w:rPr>
              <w:tab/>
            </w:r>
            <w:r w:rsidRPr="008E395A">
              <w:rPr>
                <w:rFonts w:asciiTheme="majorHAnsi" w:hAnsiTheme="majorHAnsi" w:cstheme="majorHAnsi"/>
                <w:noProof/>
                <w:webHidden/>
                <w:sz w:val="26"/>
                <w:szCs w:val="26"/>
                <w:rPrChange w:id="152" w:author="Tim" w:date="2015-09-29T14:42:00Z">
                  <w:rPr>
                    <w:noProof/>
                    <w:webHidden/>
                  </w:rPr>
                </w:rPrChange>
              </w:rPr>
              <w:fldChar w:fldCharType="begin"/>
            </w:r>
            <w:r w:rsidRPr="008E395A">
              <w:rPr>
                <w:rFonts w:asciiTheme="majorHAnsi" w:hAnsiTheme="majorHAnsi" w:cstheme="majorHAnsi"/>
                <w:noProof/>
                <w:webHidden/>
                <w:sz w:val="26"/>
                <w:szCs w:val="26"/>
                <w:rPrChange w:id="153" w:author="Tim" w:date="2015-09-29T14:42:00Z">
                  <w:rPr>
                    <w:noProof/>
                    <w:webHidden/>
                  </w:rPr>
                </w:rPrChange>
              </w:rPr>
              <w:instrText xml:space="preserve"> PAGEREF _Toc431301067 \h </w:instrText>
            </w:r>
          </w:ins>
          <w:r w:rsidRPr="008E395A">
            <w:rPr>
              <w:rFonts w:asciiTheme="majorHAnsi" w:hAnsiTheme="majorHAnsi" w:cstheme="majorHAnsi"/>
              <w:noProof/>
              <w:webHidden/>
              <w:sz w:val="26"/>
              <w:szCs w:val="26"/>
              <w:rPrChange w:id="154"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155" w:author="Tim" w:date="2015-09-29T14:42:00Z">
                <w:rPr>
                  <w:noProof/>
                  <w:webHidden/>
                </w:rPr>
              </w:rPrChange>
            </w:rPr>
            <w:fldChar w:fldCharType="separate"/>
          </w:r>
          <w:ins w:id="156" w:author="Microsoft account" w:date="2015-10-09T22:59:00Z">
            <w:r w:rsidR="00746C06">
              <w:rPr>
                <w:rFonts w:asciiTheme="majorHAnsi" w:hAnsiTheme="majorHAnsi" w:cstheme="majorHAnsi"/>
                <w:noProof/>
                <w:webHidden/>
                <w:sz w:val="26"/>
                <w:szCs w:val="26"/>
              </w:rPr>
              <w:t>6</w:t>
            </w:r>
          </w:ins>
          <w:ins w:id="157" w:author="Tim" w:date="2015-09-29T14:42:00Z">
            <w:r w:rsidRPr="008E395A">
              <w:rPr>
                <w:rFonts w:asciiTheme="majorHAnsi" w:hAnsiTheme="majorHAnsi" w:cstheme="majorHAnsi"/>
                <w:noProof/>
                <w:webHidden/>
                <w:sz w:val="26"/>
                <w:szCs w:val="26"/>
                <w:rPrChange w:id="158" w:author="Tim" w:date="2015-09-29T14:42:00Z">
                  <w:rPr>
                    <w:noProof/>
                    <w:webHidden/>
                  </w:rPr>
                </w:rPrChange>
              </w:rPr>
              <w:fldChar w:fldCharType="end"/>
            </w:r>
            <w:r w:rsidRPr="008E395A">
              <w:rPr>
                <w:rStyle w:val="Hyperlink"/>
                <w:rFonts w:asciiTheme="majorHAnsi" w:hAnsiTheme="majorHAnsi" w:cstheme="majorHAnsi"/>
                <w:noProof/>
                <w:sz w:val="26"/>
                <w:szCs w:val="26"/>
                <w:rPrChange w:id="159" w:author="Tim" w:date="2015-09-29T14:42:00Z">
                  <w:rPr>
                    <w:rStyle w:val="Hyperlink"/>
                    <w:noProof/>
                  </w:rPr>
                </w:rPrChange>
              </w:rPr>
              <w:fldChar w:fldCharType="end"/>
            </w:r>
          </w:ins>
        </w:p>
        <w:p w14:paraId="74E33A1E" w14:textId="77777777" w:rsidR="008E395A" w:rsidRPr="008E395A" w:rsidRDefault="008E395A">
          <w:pPr>
            <w:pStyle w:val="TOC1"/>
            <w:tabs>
              <w:tab w:val="right" w:leader="dot" w:pos="9210"/>
            </w:tabs>
            <w:rPr>
              <w:ins w:id="160" w:author="Tim" w:date="2015-09-29T14:42:00Z"/>
              <w:rFonts w:asciiTheme="majorHAnsi" w:eastAsiaTheme="minorEastAsia" w:hAnsiTheme="majorHAnsi" w:cstheme="majorHAnsi"/>
              <w:noProof/>
              <w:sz w:val="26"/>
              <w:szCs w:val="26"/>
              <w:lang w:val="en-US"/>
              <w:rPrChange w:id="161" w:author="Tim" w:date="2015-09-29T14:42:00Z">
                <w:rPr>
                  <w:ins w:id="162" w:author="Tim" w:date="2015-09-29T14:42:00Z"/>
                  <w:rFonts w:eastAsiaTheme="minorEastAsia"/>
                  <w:noProof/>
                  <w:lang w:val="en-US"/>
                </w:rPr>
              </w:rPrChange>
            </w:rPr>
          </w:pPr>
          <w:ins w:id="163" w:author="Tim" w:date="2015-09-29T14:42:00Z">
            <w:r w:rsidRPr="008E395A">
              <w:rPr>
                <w:rStyle w:val="Hyperlink"/>
                <w:rFonts w:asciiTheme="majorHAnsi" w:hAnsiTheme="majorHAnsi" w:cstheme="majorHAnsi"/>
                <w:noProof/>
                <w:sz w:val="26"/>
                <w:szCs w:val="26"/>
                <w:rPrChange w:id="164"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165" w:author="Tim" w:date="2015-09-29T14:42:00Z">
                  <w:rPr>
                    <w:rStyle w:val="Hyperlink"/>
                    <w:noProof/>
                  </w:rPr>
                </w:rPrChange>
              </w:rPr>
              <w:instrText xml:space="preserve"> </w:instrText>
            </w:r>
            <w:r w:rsidRPr="008E395A">
              <w:rPr>
                <w:rFonts w:asciiTheme="majorHAnsi" w:hAnsiTheme="majorHAnsi" w:cstheme="majorHAnsi"/>
                <w:noProof/>
                <w:sz w:val="26"/>
                <w:szCs w:val="26"/>
                <w:rPrChange w:id="166" w:author="Tim" w:date="2015-09-29T14:42:00Z">
                  <w:rPr>
                    <w:noProof/>
                  </w:rPr>
                </w:rPrChange>
              </w:rPr>
              <w:instrText>HYPERLINK \l "_Toc431301068"</w:instrText>
            </w:r>
            <w:r w:rsidRPr="008E395A">
              <w:rPr>
                <w:rStyle w:val="Hyperlink"/>
                <w:rFonts w:asciiTheme="majorHAnsi" w:hAnsiTheme="majorHAnsi" w:cstheme="majorHAnsi"/>
                <w:noProof/>
                <w:sz w:val="26"/>
                <w:szCs w:val="26"/>
                <w:rPrChange w:id="167"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168"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169" w:author="Tim" w:date="2015-09-29T14:42:00Z">
                  <w:rPr>
                    <w:rStyle w:val="Hyperlink"/>
                    <w:rFonts w:asciiTheme="majorHAnsi" w:hAnsiTheme="majorHAnsi" w:cstheme="majorHAnsi"/>
                    <w:noProof/>
                  </w:rPr>
                </w:rPrChange>
              </w:rPr>
              <w:t>CHAPTER</w:t>
            </w:r>
            <w:r w:rsidRPr="008E395A">
              <w:rPr>
                <w:rStyle w:val="Hyperlink"/>
                <w:rFonts w:asciiTheme="majorHAnsi" w:hAnsiTheme="majorHAnsi" w:cstheme="majorHAnsi"/>
                <w:noProof/>
                <w:spacing w:val="-3"/>
                <w:sz w:val="26"/>
                <w:szCs w:val="26"/>
                <w:rPrChange w:id="170" w:author="Tim" w:date="2015-09-29T14:42:00Z">
                  <w:rPr>
                    <w:rStyle w:val="Hyperlink"/>
                    <w:rFonts w:asciiTheme="majorHAnsi" w:hAnsiTheme="majorHAnsi" w:cstheme="majorHAnsi"/>
                    <w:noProof/>
                    <w:spacing w:val="-3"/>
                  </w:rPr>
                </w:rPrChange>
              </w:rPr>
              <w:t xml:space="preserve"> </w:t>
            </w:r>
            <w:r w:rsidRPr="008E395A">
              <w:rPr>
                <w:rStyle w:val="Hyperlink"/>
                <w:rFonts w:asciiTheme="majorHAnsi" w:hAnsiTheme="majorHAnsi" w:cstheme="majorHAnsi"/>
                <w:noProof/>
                <w:sz w:val="26"/>
                <w:szCs w:val="26"/>
                <w:rPrChange w:id="171" w:author="Tim" w:date="2015-09-29T14:42:00Z">
                  <w:rPr>
                    <w:rStyle w:val="Hyperlink"/>
                    <w:rFonts w:asciiTheme="majorHAnsi" w:hAnsiTheme="majorHAnsi" w:cstheme="majorHAnsi"/>
                    <w:noProof/>
                  </w:rPr>
                </w:rPrChange>
              </w:rPr>
              <w:t>2</w:t>
            </w:r>
            <w:r w:rsidRPr="008E395A">
              <w:rPr>
                <w:rFonts w:asciiTheme="majorHAnsi" w:hAnsiTheme="majorHAnsi" w:cstheme="majorHAnsi"/>
                <w:noProof/>
                <w:webHidden/>
                <w:sz w:val="26"/>
                <w:szCs w:val="26"/>
                <w:rPrChange w:id="172" w:author="Tim" w:date="2015-09-29T14:42:00Z">
                  <w:rPr>
                    <w:noProof/>
                    <w:webHidden/>
                  </w:rPr>
                </w:rPrChange>
              </w:rPr>
              <w:tab/>
            </w:r>
            <w:r w:rsidRPr="008E395A">
              <w:rPr>
                <w:rFonts w:asciiTheme="majorHAnsi" w:hAnsiTheme="majorHAnsi" w:cstheme="majorHAnsi"/>
                <w:noProof/>
                <w:webHidden/>
                <w:sz w:val="26"/>
                <w:szCs w:val="26"/>
                <w:rPrChange w:id="173" w:author="Tim" w:date="2015-09-29T14:42:00Z">
                  <w:rPr>
                    <w:noProof/>
                    <w:webHidden/>
                  </w:rPr>
                </w:rPrChange>
              </w:rPr>
              <w:fldChar w:fldCharType="begin"/>
            </w:r>
            <w:r w:rsidRPr="008E395A">
              <w:rPr>
                <w:rFonts w:asciiTheme="majorHAnsi" w:hAnsiTheme="majorHAnsi" w:cstheme="majorHAnsi"/>
                <w:noProof/>
                <w:webHidden/>
                <w:sz w:val="26"/>
                <w:szCs w:val="26"/>
                <w:rPrChange w:id="174" w:author="Tim" w:date="2015-09-29T14:42:00Z">
                  <w:rPr>
                    <w:noProof/>
                    <w:webHidden/>
                  </w:rPr>
                </w:rPrChange>
              </w:rPr>
              <w:instrText xml:space="preserve"> PAGEREF _Toc431301068 \h </w:instrText>
            </w:r>
          </w:ins>
          <w:r w:rsidRPr="008E395A">
            <w:rPr>
              <w:rFonts w:asciiTheme="majorHAnsi" w:hAnsiTheme="majorHAnsi" w:cstheme="majorHAnsi"/>
              <w:noProof/>
              <w:webHidden/>
              <w:sz w:val="26"/>
              <w:szCs w:val="26"/>
              <w:rPrChange w:id="175"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176" w:author="Tim" w:date="2015-09-29T14:42:00Z">
                <w:rPr>
                  <w:noProof/>
                  <w:webHidden/>
                </w:rPr>
              </w:rPrChange>
            </w:rPr>
            <w:fldChar w:fldCharType="separate"/>
          </w:r>
          <w:ins w:id="177" w:author="Microsoft account" w:date="2015-10-09T22:59:00Z">
            <w:r w:rsidR="00746C06">
              <w:rPr>
                <w:rFonts w:asciiTheme="majorHAnsi" w:hAnsiTheme="majorHAnsi" w:cstheme="majorHAnsi"/>
                <w:noProof/>
                <w:webHidden/>
                <w:sz w:val="26"/>
                <w:szCs w:val="26"/>
              </w:rPr>
              <w:t>9</w:t>
            </w:r>
          </w:ins>
          <w:ins w:id="178" w:author="Tim" w:date="2015-09-29T14:42:00Z">
            <w:r w:rsidRPr="008E395A">
              <w:rPr>
                <w:rFonts w:asciiTheme="majorHAnsi" w:hAnsiTheme="majorHAnsi" w:cstheme="majorHAnsi"/>
                <w:noProof/>
                <w:webHidden/>
                <w:sz w:val="26"/>
                <w:szCs w:val="26"/>
                <w:rPrChange w:id="179" w:author="Tim" w:date="2015-09-29T14:42:00Z">
                  <w:rPr>
                    <w:noProof/>
                    <w:webHidden/>
                  </w:rPr>
                </w:rPrChange>
              </w:rPr>
              <w:fldChar w:fldCharType="end"/>
            </w:r>
            <w:r w:rsidRPr="008E395A">
              <w:rPr>
                <w:rStyle w:val="Hyperlink"/>
                <w:rFonts w:asciiTheme="majorHAnsi" w:hAnsiTheme="majorHAnsi" w:cstheme="majorHAnsi"/>
                <w:noProof/>
                <w:sz w:val="26"/>
                <w:szCs w:val="26"/>
                <w:rPrChange w:id="180" w:author="Tim" w:date="2015-09-29T14:42:00Z">
                  <w:rPr>
                    <w:rStyle w:val="Hyperlink"/>
                    <w:noProof/>
                  </w:rPr>
                </w:rPrChange>
              </w:rPr>
              <w:fldChar w:fldCharType="end"/>
            </w:r>
          </w:ins>
        </w:p>
        <w:p w14:paraId="4C398590" w14:textId="77777777" w:rsidR="008E395A" w:rsidRPr="008E395A" w:rsidRDefault="008E395A">
          <w:pPr>
            <w:pStyle w:val="TOC1"/>
            <w:tabs>
              <w:tab w:val="right" w:leader="dot" w:pos="9210"/>
            </w:tabs>
            <w:rPr>
              <w:ins w:id="181" w:author="Tim" w:date="2015-09-29T14:42:00Z"/>
              <w:rFonts w:asciiTheme="majorHAnsi" w:eastAsiaTheme="minorEastAsia" w:hAnsiTheme="majorHAnsi" w:cstheme="majorHAnsi"/>
              <w:noProof/>
              <w:sz w:val="26"/>
              <w:szCs w:val="26"/>
              <w:lang w:val="en-US"/>
              <w:rPrChange w:id="182" w:author="Tim" w:date="2015-09-29T14:42:00Z">
                <w:rPr>
                  <w:ins w:id="183" w:author="Tim" w:date="2015-09-29T14:42:00Z"/>
                  <w:rFonts w:eastAsiaTheme="minorEastAsia"/>
                  <w:noProof/>
                  <w:lang w:val="en-US"/>
                </w:rPr>
              </w:rPrChange>
            </w:rPr>
          </w:pPr>
          <w:ins w:id="184" w:author="Tim" w:date="2015-09-29T14:42:00Z">
            <w:r w:rsidRPr="008E395A">
              <w:rPr>
                <w:rStyle w:val="Hyperlink"/>
                <w:rFonts w:asciiTheme="majorHAnsi" w:hAnsiTheme="majorHAnsi" w:cstheme="majorHAnsi"/>
                <w:noProof/>
                <w:sz w:val="26"/>
                <w:szCs w:val="26"/>
                <w:rPrChange w:id="185"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186" w:author="Tim" w:date="2015-09-29T14:42:00Z">
                  <w:rPr>
                    <w:rStyle w:val="Hyperlink"/>
                    <w:noProof/>
                  </w:rPr>
                </w:rPrChange>
              </w:rPr>
              <w:instrText xml:space="preserve"> </w:instrText>
            </w:r>
            <w:r w:rsidRPr="008E395A">
              <w:rPr>
                <w:rFonts w:asciiTheme="majorHAnsi" w:hAnsiTheme="majorHAnsi" w:cstheme="majorHAnsi"/>
                <w:noProof/>
                <w:sz w:val="26"/>
                <w:szCs w:val="26"/>
                <w:rPrChange w:id="187" w:author="Tim" w:date="2015-09-29T14:42:00Z">
                  <w:rPr>
                    <w:noProof/>
                  </w:rPr>
                </w:rPrChange>
              </w:rPr>
              <w:instrText>HYPERLINK \l "_Toc431301069"</w:instrText>
            </w:r>
            <w:r w:rsidRPr="008E395A">
              <w:rPr>
                <w:rStyle w:val="Hyperlink"/>
                <w:rFonts w:asciiTheme="majorHAnsi" w:hAnsiTheme="majorHAnsi" w:cstheme="majorHAnsi"/>
                <w:noProof/>
                <w:sz w:val="26"/>
                <w:szCs w:val="26"/>
                <w:rPrChange w:id="188"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189"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190" w:author="Tim" w:date="2015-09-29T14:42:00Z">
                  <w:rPr>
                    <w:rStyle w:val="Hyperlink"/>
                    <w:rFonts w:asciiTheme="majorHAnsi" w:hAnsiTheme="majorHAnsi" w:cstheme="majorHAnsi"/>
                    <w:noProof/>
                  </w:rPr>
                </w:rPrChange>
              </w:rPr>
              <w:t>LITERATURE</w:t>
            </w:r>
            <w:r w:rsidRPr="008E395A">
              <w:rPr>
                <w:rStyle w:val="Hyperlink"/>
                <w:rFonts w:asciiTheme="majorHAnsi" w:hAnsiTheme="majorHAnsi" w:cstheme="majorHAnsi"/>
                <w:noProof/>
                <w:spacing w:val="-4"/>
                <w:sz w:val="26"/>
                <w:szCs w:val="26"/>
                <w:rPrChange w:id="191" w:author="Tim" w:date="2015-09-29T14:42:00Z">
                  <w:rPr>
                    <w:rStyle w:val="Hyperlink"/>
                    <w:rFonts w:asciiTheme="majorHAnsi" w:hAnsiTheme="majorHAnsi" w:cstheme="majorHAnsi"/>
                    <w:noProof/>
                    <w:spacing w:val="-4"/>
                  </w:rPr>
                </w:rPrChange>
              </w:rPr>
              <w:t xml:space="preserve"> </w:t>
            </w:r>
            <w:r w:rsidRPr="008E395A">
              <w:rPr>
                <w:rStyle w:val="Hyperlink"/>
                <w:rFonts w:asciiTheme="majorHAnsi" w:hAnsiTheme="majorHAnsi" w:cstheme="majorHAnsi"/>
                <w:noProof/>
                <w:sz w:val="26"/>
                <w:szCs w:val="26"/>
                <w:rPrChange w:id="192" w:author="Tim" w:date="2015-09-29T14:42:00Z">
                  <w:rPr>
                    <w:rStyle w:val="Hyperlink"/>
                    <w:rFonts w:asciiTheme="majorHAnsi" w:hAnsiTheme="majorHAnsi" w:cstheme="majorHAnsi"/>
                    <w:noProof/>
                  </w:rPr>
                </w:rPrChange>
              </w:rPr>
              <w:t>REVIEW</w:t>
            </w:r>
            <w:r w:rsidRPr="008E395A">
              <w:rPr>
                <w:rFonts w:asciiTheme="majorHAnsi" w:hAnsiTheme="majorHAnsi" w:cstheme="majorHAnsi"/>
                <w:noProof/>
                <w:webHidden/>
                <w:sz w:val="26"/>
                <w:szCs w:val="26"/>
                <w:rPrChange w:id="193" w:author="Tim" w:date="2015-09-29T14:42:00Z">
                  <w:rPr>
                    <w:noProof/>
                    <w:webHidden/>
                  </w:rPr>
                </w:rPrChange>
              </w:rPr>
              <w:tab/>
            </w:r>
            <w:r w:rsidRPr="008E395A">
              <w:rPr>
                <w:rFonts w:asciiTheme="majorHAnsi" w:hAnsiTheme="majorHAnsi" w:cstheme="majorHAnsi"/>
                <w:noProof/>
                <w:webHidden/>
                <w:sz w:val="26"/>
                <w:szCs w:val="26"/>
                <w:rPrChange w:id="194" w:author="Tim" w:date="2015-09-29T14:42:00Z">
                  <w:rPr>
                    <w:noProof/>
                    <w:webHidden/>
                  </w:rPr>
                </w:rPrChange>
              </w:rPr>
              <w:fldChar w:fldCharType="begin"/>
            </w:r>
            <w:r w:rsidRPr="008E395A">
              <w:rPr>
                <w:rFonts w:asciiTheme="majorHAnsi" w:hAnsiTheme="majorHAnsi" w:cstheme="majorHAnsi"/>
                <w:noProof/>
                <w:webHidden/>
                <w:sz w:val="26"/>
                <w:szCs w:val="26"/>
                <w:rPrChange w:id="195" w:author="Tim" w:date="2015-09-29T14:42:00Z">
                  <w:rPr>
                    <w:noProof/>
                    <w:webHidden/>
                  </w:rPr>
                </w:rPrChange>
              </w:rPr>
              <w:instrText xml:space="preserve"> PAGEREF _Toc431301069 \h </w:instrText>
            </w:r>
          </w:ins>
          <w:r w:rsidRPr="008E395A">
            <w:rPr>
              <w:rFonts w:asciiTheme="majorHAnsi" w:hAnsiTheme="majorHAnsi" w:cstheme="majorHAnsi"/>
              <w:noProof/>
              <w:webHidden/>
              <w:sz w:val="26"/>
              <w:szCs w:val="26"/>
              <w:rPrChange w:id="196"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197" w:author="Tim" w:date="2015-09-29T14:42:00Z">
                <w:rPr>
                  <w:noProof/>
                  <w:webHidden/>
                </w:rPr>
              </w:rPrChange>
            </w:rPr>
            <w:fldChar w:fldCharType="separate"/>
          </w:r>
          <w:ins w:id="198" w:author="Microsoft account" w:date="2015-10-09T22:59:00Z">
            <w:r w:rsidR="00746C06">
              <w:rPr>
                <w:rFonts w:asciiTheme="majorHAnsi" w:hAnsiTheme="majorHAnsi" w:cstheme="majorHAnsi"/>
                <w:noProof/>
                <w:webHidden/>
                <w:sz w:val="26"/>
                <w:szCs w:val="26"/>
              </w:rPr>
              <w:t>9</w:t>
            </w:r>
          </w:ins>
          <w:ins w:id="199" w:author="Tim" w:date="2015-09-29T14:42:00Z">
            <w:r w:rsidRPr="008E395A">
              <w:rPr>
                <w:rFonts w:asciiTheme="majorHAnsi" w:hAnsiTheme="majorHAnsi" w:cstheme="majorHAnsi"/>
                <w:noProof/>
                <w:webHidden/>
                <w:sz w:val="26"/>
                <w:szCs w:val="26"/>
                <w:rPrChange w:id="200" w:author="Tim" w:date="2015-09-29T14:42:00Z">
                  <w:rPr>
                    <w:noProof/>
                    <w:webHidden/>
                  </w:rPr>
                </w:rPrChange>
              </w:rPr>
              <w:fldChar w:fldCharType="end"/>
            </w:r>
            <w:r w:rsidRPr="008E395A">
              <w:rPr>
                <w:rStyle w:val="Hyperlink"/>
                <w:rFonts w:asciiTheme="majorHAnsi" w:hAnsiTheme="majorHAnsi" w:cstheme="majorHAnsi"/>
                <w:noProof/>
                <w:sz w:val="26"/>
                <w:szCs w:val="26"/>
                <w:rPrChange w:id="201" w:author="Tim" w:date="2015-09-29T14:42:00Z">
                  <w:rPr>
                    <w:rStyle w:val="Hyperlink"/>
                    <w:noProof/>
                  </w:rPr>
                </w:rPrChange>
              </w:rPr>
              <w:fldChar w:fldCharType="end"/>
            </w:r>
          </w:ins>
        </w:p>
        <w:p w14:paraId="55C5B81B" w14:textId="77777777" w:rsidR="008E395A" w:rsidRPr="008E395A" w:rsidRDefault="008E395A">
          <w:pPr>
            <w:pStyle w:val="TOC1"/>
            <w:tabs>
              <w:tab w:val="right" w:leader="dot" w:pos="9210"/>
            </w:tabs>
            <w:rPr>
              <w:ins w:id="202" w:author="Tim" w:date="2015-09-29T14:42:00Z"/>
              <w:rFonts w:asciiTheme="majorHAnsi" w:eastAsiaTheme="minorEastAsia" w:hAnsiTheme="majorHAnsi" w:cstheme="majorHAnsi"/>
              <w:noProof/>
              <w:sz w:val="26"/>
              <w:szCs w:val="26"/>
              <w:lang w:val="en-US"/>
              <w:rPrChange w:id="203" w:author="Tim" w:date="2015-09-29T14:42:00Z">
                <w:rPr>
                  <w:ins w:id="204" w:author="Tim" w:date="2015-09-29T14:42:00Z"/>
                  <w:rFonts w:eastAsiaTheme="minorEastAsia"/>
                  <w:noProof/>
                  <w:lang w:val="en-US"/>
                </w:rPr>
              </w:rPrChange>
            </w:rPr>
          </w:pPr>
          <w:ins w:id="205" w:author="Tim" w:date="2015-09-29T14:42:00Z">
            <w:r w:rsidRPr="008E395A">
              <w:rPr>
                <w:rStyle w:val="Hyperlink"/>
                <w:rFonts w:asciiTheme="majorHAnsi" w:hAnsiTheme="majorHAnsi" w:cstheme="majorHAnsi"/>
                <w:noProof/>
                <w:sz w:val="26"/>
                <w:szCs w:val="26"/>
                <w:rPrChange w:id="206"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207" w:author="Tim" w:date="2015-09-29T14:42:00Z">
                  <w:rPr>
                    <w:rStyle w:val="Hyperlink"/>
                    <w:noProof/>
                  </w:rPr>
                </w:rPrChange>
              </w:rPr>
              <w:instrText xml:space="preserve"> </w:instrText>
            </w:r>
            <w:r w:rsidRPr="008E395A">
              <w:rPr>
                <w:rFonts w:asciiTheme="majorHAnsi" w:hAnsiTheme="majorHAnsi" w:cstheme="majorHAnsi"/>
                <w:noProof/>
                <w:sz w:val="26"/>
                <w:szCs w:val="26"/>
                <w:rPrChange w:id="208" w:author="Tim" w:date="2015-09-29T14:42:00Z">
                  <w:rPr>
                    <w:noProof/>
                  </w:rPr>
                </w:rPrChange>
              </w:rPr>
              <w:instrText>HYPERLINK \l "_Toc431301070"</w:instrText>
            </w:r>
            <w:r w:rsidRPr="008E395A">
              <w:rPr>
                <w:rStyle w:val="Hyperlink"/>
                <w:rFonts w:asciiTheme="majorHAnsi" w:hAnsiTheme="majorHAnsi" w:cstheme="majorHAnsi"/>
                <w:noProof/>
                <w:sz w:val="26"/>
                <w:szCs w:val="26"/>
                <w:rPrChange w:id="209"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210" w:author="Tim" w:date="2015-09-29T14:42:00Z">
                  <w:rPr>
                    <w:rStyle w:val="Hyperlink"/>
                    <w:noProof/>
                  </w:rPr>
                </w:rPrChange>
              </w:rPr>
              <w:fldChar w:fldCharType="separate"/>
            </w:r>
            <w:r w:rsidRPr="00DB7790">
              <w:rPr>
                <w:rStyle w:val="Hyperlink"/>
                <w:rFonts w:asciiTheme="majorHAnsi" w:hAnsiTheme="majorHAnsi" w:cstheme="majorHAnsi"/>
                <w:bCs/>
                <w:noProof/>
                <w:kern w:val="32"/>
                <w:sz w:val="26"/>
                <w:szCs w:val="26"/>
                <w:rPrChange w:id="211" w:author="Microsoft account" w:date="2015-10-09T22:56:00Z">
                  <w:rPr>
                    <w:rStyle w:val="Hyperlink"/>
                    <w:rFonts w:asciiTheme="majorHAnsi" w:hAnsiTheme="majorHAnsi" w:cstheme="majorHAnsi"/>
                    <w:b/>
                    <w:bCs/>
                    <w:noProof/>
                    <w:kern w:val="32"/>
                  </w:rPr>
                </w:rPrChange>
              </w:rPr>
              <w:t>CHAPTER 3</w:t>
            </w:r>
            <w:r w:rsidRPr="008E395A">
              <w:rPr>
                <w:rFonts w:asciiTheme="majorHAnsi" w:hAnsiTheme="majorHAnsi" w:cstheme="majorHAnsi"/>
                <w:noProof/>
                <w:webHidden/>
                <w:sz w:val="26"/>
                <w:szCs w:val="26"/>
                <w:rPrChange w:id="212" w:author="Tim" w:date="2015-09-29T14:42:00Z">
                  <w:rPr>
                    <w:noProof/>
                    <w:webHidden/>
                  </w:rPr>
                </w:rPrChange>
              </w:rPr>
              <w:tab/>
            </w:r>
            <w:r w:rsidRPr="008E395A">
              <w:rPr>
                <w:rFonts w:asciiTheme="majorHAnsi" w:hAnsiTheme="majorHAnsi" w:cstheme="majorHAnsi"/>
                <w:noProof/>
                <w:webHidden/>
                <w:sz w:val="26"/>
                <w:szCs w:val="26"/>
                <w:rPrChange w:id="213" w:author="Tim" w:date="2015-09-29T14:42:00Z">
                  <w:rPr>
                    <w:noProof/>
                    <w:webHidden/>
                  </w:rPr>
                </w:rPrChange>
              </w:rPr>
              <w:fldChar w:fldCharType="begin"/>
            </w:r>
            <w:r w:rsidRPr="008E395A">
              <w:rPr>
                <w:rFonts w:asciiTheme="majorHAnsi" w:hAnsiTheme="majorHAnsi" w:cstheme="majorHAnsi"/>
                <w:noProof/>
                <w:webHidden/>
                <w:sz w:val="26"/>
                <w:szCs w:val="26"/>
                <w:rPrChange w:id="214" w:author="Tim" w:date="2015-09-29T14:42:00Z">
                  <w:rPr>
                    <w:noProof/>
                    <w:webHidden/>
                  </w:rPr>
                </w:rPrChange>
              </w:rPr>
              <w:instrText xml:space="preserve"> PAGEREF _Toc431301070 \h </w:instrText>
            </w:r>
          </w:ins>
          <w:r w:rsidRPr="008E395A">
            <w:rPr>
              <w:rFonts w:asciiTheme="majorHAnsi" w:hAnsiTheme="majorHAnsi" w:cstheme="majorHAnsi"/>
              <w:noProof/>
              <w:webHidden/>
              <w:sz w:val="26"/>
              <w:szCs w:val="26"/>
              <w:rPrChange w:id="215"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216" w:author="Tim" w:date="2015-09-29T14:42:00Z">
                <w:rPr>
                  <w:noProof/>
                  <w:webHidden/>
                </w:rPr>
              </w:rPrChange>
            </w:rPr>
            <w:fldChar w:fldCharType="separate"/>
          </w:r>
          <w:ins w:id="217" w:author="Microsoft account" w:date="2015-10-09T22:59:00Z">
            <w:r w:rsidR="00746C06">
              <w:rPr>
                <w:rFonts w:asciiTheme="majorHAnsi" w:hAnsiTheme="majorHAnsi" w:cstheme="majorHAnsi"/>
                <w:noProof/>
                <w:webHidden/>
                <w:sz w:val="26"/>
                <w:szCs w:val="26"/>
              </w:rPr>
              <w:t>12</w:t>
            </w:r>
          </w:ins>
          <w:ins w:id="218" w:author="Tim" w:date="2015-09-29T14:42:00Z">
            <w:r w:rsidRPr="008E395A">
              <w:rPr>
                <w:rFonts w:asciiTheme="majorHAnsi" w:hAnsiTheme="majorHAnsi" w:cstheme="majorHAnsi"/>
                <w:noProof/>
                <w:webHidden/>
                <w:sz w:val="26"/>
                <w:szCs w:val="26"/>
                <w:rPrChange w:id="219" w:author="Tim" w:date="2015-09-29T14:42:00Z">
                  <w:rPr>
                    <w:noProof/>
                    <w:webHidden/>
                  </w:rPr>
                </w:rPrChange>
              </w:rPr>
              <w:fldChar w:fldCharType="end"/>
            </w:r>
            <w:r w:rsidRPr="008E395A">
              <w:rPr>
                <w:rStyle w:val="Hyperlink"/>
                <w:rFonts w:asciiTheme="majorHAnsi" w:hAnsiTheme="majorHAnsi" w:cstheme="majorHAnsi"/>
                <w:noProof/>
                <w:sz w:val="26"/>
                <w:szCs w:val="26"/>
                <w:rPrChange w:id="220" w:author="Tim" w:date="2015-09-29T14:42:00Z">
                  <w:rPr>
                    <w:rStyle w:val="Hyperlink"/>
                    <w:noProof/>
                  </w:rPr>
                </w:rPrChange>
              </w:rPr>
              <w:fldChar w:fldCharType="end"/>
            </w:r>
          </w:ins>
        </w:p>
        <w:p w14:paraId="1D34D900" w14:textId="77777777" w:rsidR="008E395A" w:rsidRPr="008E395A" w:rsidRDefault="008E395A">
          <w:pPr>
            <w:pStyle w:val="TOC1"/>
            <w:tabs>
              <w:tab w:val="right" w:leader="dot" w:pos="9210"/>
            </w:tabs>
            <w:rPr>
              <w:ins w:id="221" w:author="Tim" w:date="2015-09-29T14:42:00Z"/>
              <w:rFonts w:asciiTheme="majorHAnsi" w:eastAsiaTheme="minorEastAsia" w:hAnsiTheme="majorHAnsi" w:cstheme="majorHAnsi"/>
              <w:noProof/>
              <w:sz w:val="26"/>
              <w:szCs w:val="26"/>
              <w:lang w:val="en-US"/>
              <w:rPrChange w:id="222" w:author="Tim" w:date="2015-09-29T14:42:00Z">
                <w:rPr>
                  <w:ins w:id="223" w:author="Tim" w:date="2015-09-29T14:42:00Z"/>
                  <w:rFonts w:eastAsiaTheme="minorEastAsia"/>
                  <w:noProof/>
                  <w:lang w:val="en-US"/>
                </w:rPr>
              </w:rPrChange>
            </w:rPr>
          </w:pPr>
          <w:ins w:id="224" w:author="Tim" w:date="2015-09-29T14:42:00Z">
            <w:r w:rsidRPr="008E395A">
              <w:rPr>
                <w:rStyle w:val="Hyperlink"/>
                <w:rFonts w:asciiTheme="majorHAnsi" w:hAnsiTheme="majorHAnsi" w:cstheme="majorHAnsi"/>
                <w:noProof/>
                <w:sz w:val="26"/>
                <w:szCs w:val="26"/>
                <w:rPrChange w:id="225"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226" w:author="Tim" w:date="2015-09-29T14:42:00Z">
                  <w:rPr>
                    <w:rStyle w:val="Hyperlink"/>
                    <w:noProof/>
                  </w:rPr>
                </w:rPrChange>
              </w:rPr>
              <w:instrText xml:space="preserve"> </w:instrText>
            </w:r>
            <w:r w:rsidRPr="008E395A">
              <w:rPr>
                <w:rFonts w:asciiTheme="majorHAnsi" w:hAnsiTheme="majorHAnsi" w:cstheme="majorHAnsi"/>
                <w:noProof/>
                <w:sz w:val="26"/>
                <w:szCs w:val="26"/>
                <w:rPrChange w:id="227" w:author="Tim" w:date="2015-09-29T14:42:00Z">
                  <w:rPr>
                    <w:noProof/>
                  </w:rPr>
                </w:rPrChange>
              </w:rPr>
              <w:instrText>HYPERLINK \l "_Toc431301071"</w:instrText>
            </w:r>
            <w:r w:rsidRPr="008E395A">
              <w:rPr>
                <w:rStyle w:val="Hyperlink"/>
                <w:rFonts w:asciiTheme="majorHAnsi" w:hAnsiTheme="majorHAnsi" w:cstheme="majorHAnsi"/>
                <w:noProof/>
                <w:sz w:val="26"/>
                <w:szCs w:val="26"/>
                <w:rPrChange w:id="228"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229"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230" w:author="Tim" w:date="2015-09-29T14:42:00Z">
                  <w:rPr>
                    <w:rStyle w:val="Hyperlink"/>
                    <w:rFonts w:asciiTheme="majorHAnsi" w:hAnsiTheme="majorHAnsi" w:cstheme="majorHAnsi"/>
                    <w:noProof/>
                  </w:rPr>
                </w:rPrChange>
              </w:rPr>
              <w:t>METHODOLOGY</w:t>
            </w:r>
            <w:r w:rsidRPr="008E395A">
              <w:rPr>
                <w:rFonts w:asciiTheme="majorHAnsi" w:hAnsiTheme="majorHAnsi" w:cstheme="majorHAnsi"/>
                <w:noProof/>
                <w:webHidden/>
                <w:sz w:val="26"/>
                <w:szCs w:val="26"/>
                <w:rPrChange w:id="231" w:author="Tim" w:date="2015-09-29T14:42:00Z">
                  <w:rPr>
                    <w:noProof/>
                    <w:webHidden/>
                  </w:rPr>
                </w:rPrChange>
              </w:rPr>
              <w:tab/>
            </w:r>
            <w:r w:rsidRPr="008E395A">
              <w:rPr>
                <w:rFonts w:asciiTheme="majorHAnsi" w:hAnsiTheme="majorHAnsi" w:cstheme="majorHAnsi"/>
                <w:noProof/>
                <w:webHidden/>
                <w:sz w:val="26"/>
                <w:szCs w:val="26"/>
                <w:rPrChange w:id="232" w:author="Tim" w:date="2015-09-29T14:42:00Z">
                  <w:rPr>
                    <w:noProof/>
                    <w:webHidden/>
                  </w:rPr>
                </w:rPrChange>
              </w:rPr>
              <w:fldChar w:fldCharType="begin"/>
            </w:r>
            <w:r w:rsidRPr="008E395A">
              <w:rPr>
                <w:rFonts w:asciiTheme="majorHAnsi" w:hAnsiTheme="majorHAnsi" w:cstheme="majorHAnsi"/>
                <w:noProof/>
                <w:webHidden/>
                <w:sz w:val="26"/>
                <w:szCs w:val="26"/>
                <w:rPrChange w:id="233" w:author="Tim" w:date="2015-09-29T14:42:00Z">
                  <w:rPr>
                    <w:noProof/>
                    <w:webHidden/>
                  </w:rPr>
                </w:rPrChange>
              </w:rPr>
              <w:instrText xml:space="preserve"> PAGEREF _Toc431301071 \h </w:instrText>
            </w:r>
          </w:ins>
          <w:r w:rsidRPr="008E395A">
            <w:rPr>
              <w:rFonts w:asciiTheme="majorHAnsi" w:hAnsiTheme="majorHAnsi" w:cstheme="majorHAnsi"/>
              <w:noProof/>
              <w:webHidden/>
              <w:sz w:val="26"/>
              <w:szCs w:val="26"/>
              <w:rPrChange w:id="234"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235" w:author="Tim" w:date="2015-09-29T14:42:00Z">
                <w:rPr>
                  <w:noProof/>
                  <w:webHidden/>
                </w:rPr>
              </w:rPrChange>
            </w:rPr>
            <w:fldChar w:fldCharType="separate"/>
          </w:r>
          <w:ins w:id="236" w:author="Microsoft account" w:date="2015-10-09T22:59:00Z">
            <w:r w:rsidR="00746C06">
              <w:rPr>
                <w:rFonts w:asciiTheme="majorHAnsi" w:hAnsiTheme="majorHAnsi" w:cstheme="majorHAnsi"/>
                <w:noProof/>
                <w:webHidden/>
                <w:sz w:val="26"/>
                <w:szCs w:val="26"/>
              </w:rPr>
              <w:t>12</w:t>
            </w:r>
          </w:ins>
          <w:ins w:id="237" w:author="Tim" w:date="2015-09-29T14:42:00Z">
            <w:r w:rsidRPr="008E395A">
              <w:rPr>
                <w:rFonts w:asciiTheme="majorHAnsi" w:hAnsiTheme="majorHAnsi" w:cstheme="majorHAnsi"/>
                <w:noProof/>
                <w:webHidden/>
                <w:sz w:val="26"/>
                <w:szCs w:val="26"/>
                <w:rPrChange w:id="238" w:author="Tim" w:date="2015-09-29T14:42:00Z">
                  <w:rPr>
                    <w:noProof/>
                    <w:webHidden/>
                  </w:rPr>
                </w:rPrChange>
              </w:rPr>
              <w:fldChar w:fldCharType="end"/>
            </w:r>
            <w:r w:rsidRPr="008E395A">
              <w:rPr>
                <w:rStyle w:val="Hyperlink"/>
                <w:rFonts w:asciiTheme="majorHAnsi" w:hAnsiTheme="majorHAnsi" w:cstheme="majorHAnsi"/>
                <w:noProof/>
                <w:sz w:val="26"/>
                <w:szCs w:val="26"/>
                <w:rPrChange w:id="239" w:author="Tim" w:date="2015-09-29T14:42:00Z">
                  <w:rPr>
                    <w:rStyle w:val="Hyperlink"/>
                    <w:noProof/>
                  </w:rPr>
                </w:rPrChange>
              </w:rPr>
              <w:fldChar w:fldCharType="end"/>
            </w:r>
          </w:ins>
        </w:p>
        <w:p w14:paraId="0F758BC7" w14:textId="77777777" w:rsidR="008E395A" w:rsidRPr="008E395A" w:rsidRDefault="008E395A">
          <w:pPr>
            <w:pStyle w:val="TOC3"/>
            <w:tabs>
              <w:tab w:val="right" w:leader="dot" w:pos="9210"/>
            </w:tabs>
            <w:rPr>
              <w:ins w:id="240" w:author="Tim" w:date="2015-09-29T14:42:00Z"/>
              <w:rFonts w:asciiTheme="majorHAnsi" w:eastAsiaTheme="minorEastAsia" w:hAnsiTheme="majorHAnsi" w:cstheme="majorHAnsi"/>
              <w:noProof/>
              <w:sz w:val="26"/>
              <w:szCs w:val="26"/>
              <w:lang w:val="en-US"/>
              <w:rPrChange w:id="241" w:author="Tim" w:date="2015-09-29T14:42:00Z">
                <w:rPr>
                  <w:ins w:id="242" w:author="Tim" w:date="2015-09-29T14:42:00Z"/>
                  <w:rFonts w:eastAsiaTheme="minorEastAsia"/>
                  <w:noProof/>
                  <w:lang w:val="en-US"/>
                </w:rPr>
              </w:rPrChange>
            </w:rPr>
          </w:pPr>
          <w:ins w:id="243" w:author="Tim" w:date="2015-09-29T14:42:00Z">
            <w:r w:rsidRPr="008E395A">
              <w:rPr>
                <w:rStyle w:val="Hyperlink"/>
                <w:rFonts w:asciiTheme="majorHAnsi" w:hAnsiTheme="majorHAnsi" w:cstheme="majorHAnsi"/>
                <w:noProof/>
                <w:sz w:val="26"/>
                <w:szCs w:val="26"/>
                <w:rPrChange w:id="244"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245" w:author="Tim" w:date="2015-09-29T14:42:00Z">
                  <w:rPr>
                    <w:rStyle w:val="Hyperlink"/>
                    <w:noProof/>
                  </w:rPr>
                </w:rPrChange>
              </w:rPr>
              <w:instrText xml:space="preserve"> </w:instrText>
            </w:r>
            <w:r w:rsidRPr="008E395A">
              <w:rPr>
                <w:rFonts w:asciiTheme="majorHAnsi" w:hAnsiTheme="majorHAnsi" w:cstheme="majorHAnsi"/>
                <w:noProof/>
                <w:sz w:val="26"/>
                <w:szCs w:val="26"/>
                <w:rPrChange w:id="246" w:author="Tim" w:date="2015-09-29T14:42:00Z">
                  <w:rPr>
                    <w:noProof/>
                  </w:rPr>
                </w:rPrChange>
              </w:rPr>
              <w:instrText>HYPERLINK \l "_Toc431301072"</w:instrText>
            </w:r>
            <w:r w:rsidRPr="008E395A">
              <w:rPr>
                <w:rStyle w:val="Hyperlink"/>
                <w:rFonts w:asciiTheme="majorHAnsi" w:hAnsiTheme="majorHAnsi" w:cstheme="majorHAnsi"/>
                <w:noProof/>
                <w:sz w:val="26"/>
                <w:szCs w:val="26"/>
                <w:rPrChange w:id="247"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248"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249" w:author="Tim" w:date="2015-09-29T14:42:00Z">
                  <w:rPr>
                    <w:rStyle w:val="Hyperlink"/>
                    <w:noProof/>
                  </w:rPr>
                </w:rPrChange>
              </w:rPr>
              <w:t>3.1. Method overview</w:t>
            </w:r>
            <w:r w:rsidRPr="008E395A">
              <w:rPr>
                <w:rFonts w:asciiTheme="majorHAnsi" w:hAnsiTheme="majorHAnsi" w:cstheme="majorHAnsi"/>
                <w:noProof/>
                <w:webHidden/>
                <w:sz w:val="26"/>
                <w:szCs w:val="26"/>
                <w:rPrChange w:id="250" w:author="Tim" w:date="2015-09-29T14:42:00Z">
                  <w:rPr>
                    <w:noProof/>
                    <w:webHidden/>
                  </w:rPr>
                </w:rPrChange>
              </w:rPr>
              <w:tab/>
            </w:r>
            <w:r w:rsidRPr="008E395A">
              <w:rPr>
                <w:rFonts w:asciiTheme="majorHAnsi" w:hAnsiTheme="majorHAnsi" w:cstheme="majorHAnsi"/>
                <w:noProof/>
                <w:webHidden/>
                <w:sz w:val="26"/>
                <w:szCs w:val="26"/>
                <w:rPrChange w:id="251" w:author="Tim" w:date="2015-09-29T14:42:00Z">
                  <w:rPr>
                    <w:noProof/>
                    <w:webHidden/>
                  </w:rPr>
                </w:rPrChange>
              </w:rPr>
              <w:fldChar w:fldCharType="begin"/>
            </w:r>
            <w:r w:rsidRPr="008E395A">
              <w:rPr>
                <w:rFonts w:asciiTheme="majorHAnsi" w:hAnsiTheme="majorHAnsi" w:cstheme="majorHAnsi"/>
                <w:noProof/>
                <w:webHidden/>
                <w:sz w:val="26"/>
                <w:szCs w:val="26"/>
                <w:rPrChange w:id="252" w:author="Tim" w:date="2015-09-29T14:42:00Z">
                  <w:rPr>
                    <w:noProof/>
                    <w:webHidden/>
                  </w:rPr>
                </w:rPrChange>
              </w:rPr>
              <w:instrText xml:space="preserve"> PAGEREF _Toc431301072 \h </w:instrText>
            </w:r>
          </w:ins>
          <w:r w:rsidRPr="008E395A">
            <w:rPr>
              <w:rFonts w:asciiTheme="majorHAnsi" w:hAnsiTheme="majorHAnsi" w:cstheme="majorHAnsi"/>
              <w:noProof/>
              <w:webHidden/>
              <w:sz w:val="26"/>
              <w:szCs w:val="26"/>
              <w:rPrChange w:id="253"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254" w:author="Tim" w:date="2015-09-29T14:42:00Z">
                <w:rPr>
                  <w:noProof/>
                  <w:webHidden/>
                </w:rPr>
              </w:rPrChange>
            </w:rPr>
            <w:fldChar w:fldCharType="separate"/>
          </w:r>
          <w:ins w:id="255" w:author="Microsoft account" w:date="2015-10-09T22:59:00Z">
            <w:r w:rsidR="00746C06">
              <w:rPr>
                <w:rFonts w:asciiTheme="majorHAnsi" w:hAnsiTheme="majorHAnsi" w:cstheme="majorHAnsi"/>
                <w:noProof/>
                <w:webHidden/>
                <w:sz w:val="26"/>
                <w:szCs w:val="26"/>
              </w:rPr>
              <w:t>12</w:t>
            </w:r>
          </w:ins>
          <w:ins w:id="256" w:author="Tim" w:date="2015-09-29T14:42:00Z">
            <w:r w:rsidRPr="008E395A">
              <w:rPr>
                <w:rFonts w:asciiTheme="majorHAnsi" w:hAnsiTheme="majorHAnsi" w:cstheme="majorHAnsi"/>
                <w:noProof/>
                <w:webHidden/>
                <w:sz w:val="26"/>
                <w:szCs w:val="26"/>
                <w:rPrChange w:id="257" w:author="Tim" w:date="2015-09-29T14:42:00Z">
                  <w:rPr>
                    <w:noProof/>
                    <w:webHidden/>
                  </w:rPr>
                </w:rPrChange>
              </w:rPr>
              <w:fldChar w:fldCharType="end"/>
            </w:r>
            <w:r w:rsidRPr="008E395A">
              <w:rPr>
                <w:rStyle w:val="Hyperlink"/>
                <w:rFonts w:asciiTheme="majorHAnsi" w:hAnsiTheme="majorHAnsi" w:cstheme="majorHAnsi"/>
                <w:noProof/>
                <w:sz w:val="26"/>
                <w:szCs w:val="26"/>
                <w:rPrChange w:id="258" w:author="Tim" w:date="2015-09-29T14:42:00Z">
                  <w:rPr>
                    <w:rStyle w:val="Hyperlink"/>
                    <w:noProof/>
                  </w:rPr>
                </w:rPrChange>
              </w:rPr>
              <w:fldChar w:fldCharType="end"/>
            </w:r>
          </w:ins>
        </w:p>
        <w:p w14:paraId="2B7FFC4E" w14:textId="77777777" w:rsidR="008E395A" w:rsidRPr="008E395A" w:rsidRDefault="008E395A">
          <w:pPr>
            <w:pStyle w:val="TOC3"/>
            <w:tabs>
              <w:tab w:val="right" w:leader="dot" w:pos="9210"/>
            </w:tabs>
            <w:rPr>
              <w:ins w:id="259" w:author="Tim" w:date="2015-09-29T14:42:00Z"/>
              <w:rFonts w:asciiTheme="majorHAnsi" w:eastAsiaTheme="minorEastAsia" w:hAnsiTheme="majorHAnsi" w:cstheme="majorHAnsi"/>
              <w:noProof/>
              <w:sz w:val="26"/>
              <w:szCs w:val="26"/>
              <w:lang w:val="en-US"/>
              <w:rPrChange w:id="260" w:author="Tim" w:date="2015-09-29T14:42:00Z">
                <w:rPr>
                  <w:ins w:id="261" w:author="Tim" w:date="2015-09-29T14:42:00Z"/>
                  <w:rFonts w:eastAsiaTheme="minorEastAsia"/>
                  <w:noProof/>
                  <w:lang w:val="en-US"/>
                </w:rPr>
              </w:rPrChange>
            </w:rPr>
          </w:pPr>
          <w:ins w:id="262" w:author="Tim" w:date="2015-09-29T14:42:00Z">
            <w:r w:rsidRPr="008E395A">
              <w:rPr>
                <w:rStyle w:val="Hyperlink"/>
                <w:rFonts w:asciiTheme="majorHAnsi" w:hAnsiTheme="majorHAnsi" w:cstheme="majorHAnsi"/>
                <w:noProof/>
                <w:sz w:val="26"/>
                <w:szCs w:val="26"/>
                <w:rPrChange w:id="263"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264" w:author="Tim" w:date="2015-09-29T14:42:00Z">
                  <w:rPr>
                    <w:rStyle w:val="Hyperlink"/>
                    <w:noProof/>
                  </w:rPr>
                </w:rPrChange>
              </w:rPr>
              <w:instrText xml:space="preserve"> </w:instrText>
            </w:r>
            <w:r w:rsidRPr="008E395A">
              <w:rPr>
                <w:rFonts w:asciiTheme="majorHAnsi" w:hAnsiTheme="majorHAnsi" w:cstheme="majorHAnsi"/>
                <w:noProof/>
                <w:sz w:val="26"/>
                <w:szCs w:val="26"/>
                <w:rPrChange w:id="265" w:author="Tim" w:date="2015-09-29T14:42:00Z">
                  <w:rPr>
                    <w:noProof/>
                  </w:rPr>
                </w:rPrChange>
              </w:rPr>
              <w:instrText>HYPERLINK \l "_Toc431301073"</w:instrText>
            </w:r>
            <w:r w:rsidRPr="008E395A">
              <w:rPr>
                <w:rStyle w:val="Hyperlink"/>
                <w:rFonts w:asciiTheme="majorHAnsi" w:hAnsiTheme="majorHAnsi" w:cstheme="majorHAnsi"/>
                <w:noProof/>
                <w:sz w:val="26"/>
                <w:szCs w:val="26"/>
                <w:rPrChange w:id="266"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267"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268" w:author="Tim" w:date="2015-09-29T14:42:00Z">
                  <w:rPr>
                    <w:rStyle w:val="Hyperlink"/>
                    <w:noProof/>
                  </w:rPr>
                </w:rPrChange>
              </w:rPr>
              <w:t>3.2. Hardware design</w:t>
            </w:r>
            <w:r w:rsidRPr="008E395A">
              <w:rPr>
                <w:rFonts w:asciiTheme="majorHAnsi" w:hAnsiTheme="majorHAnsi" w:cstheme="majorHAnsi"/>
                <w:noProof/>
                <w:webHidden/>
                <w:sz w:val="26"/>
                <w:szCs w:val="26"/>
                <w:rPrChange w:id="269" w:author="Tim" w:date="2015-09-29T14:42:00Z">
                  <w:rPr>
                    <w:noProof/>
                    <w:webHidden/>
                  </w:rPr>
                </w:rPrChange>
              </w:rPr>
              <w:tab/>
            </w:r>
            <w:r w:rsidRPr="008E395A">
              <w:rPr>
                <w:rFonts w:asciiTheme="majorHAnsi" w:hAnsiTheme="majorHAnsi" w:cstheme="majorHAnsi"/>
                <w:noProof/>
                <w:webHidden/>
                <w:sz w:val="26"/>
                <w:szCs w:val="26"/>
                <w:rPrChange w:id="270" w:author="Tim" w:date="2015-09-29T14:42:00Z">
                  <w:rPr>
                    <w:noProof/>
                    <w:webHidden/>
                  </w:rPr>
                </w:rPrChange>
              </w:rPr>
              <w:fldChar w:fldCharType="begin"/>
            </w:r>
            <w:r w:rsidRPr="008E395A">
              <w:rPr>
                <w:rFonts w:asciiTheme="majorHAnsi" w:hAnsiTheme="majorHAnsi" w:cstheme="majorHAnsi"/>
                <w:noProof/>
                <w:webHidden/>
                <w:sz w:val="26"/>
                <w:szCs w:val="26"/>
                <w:rPrChange w:id="271" w:author="Tim" w:date="2015-09-29T14:42:00Z">
                  <w:rPr>
                    <w:noProof/>
                    <w:webHidden/>
                  </w:rPr>
                </w:rPrChange>
              </w:rPr>
              <w:instrText xml:space="preserve"> PAGEREF _Toc431301073 \h </w:instrText>
            </w:r>
          </w:ins>
          <w:r w:rsidRPr="008E395A">
            <w:rPr>
              <w:rFonts w:asciiTheme="majorHAnsi" w:hAnsiTheme="majorHAnsi" w:cstheme="majorHAnsi"/>
              <w:noProof/>
              <w:webHidden/>
              <w:sz w:val="26"/>
              <w:szCs w:val="26"/>
              <w:rPrChange w:id="272"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273" w:author="Tim" w:date="2015-09-29T14:42:00Z">
                <w:rPr>
                  <w:noProof/>
                  <w:webHidden/>
                </w:rPr>
              </w:rPrChange>
            </w:rPr>
            <w:fldChar w:fldCharType="separate"/>
          </w:r>
          <w:ins w:id="274" w:author="Microsoft account" w:date="2015-10-09T22:59:00Z">
            <w:r w:rsidR="00746C06">
              <w:rPr>
                <w:rFonts w:asciiTheme="majorHAnsi" w:hAnsiTheme="majorHAnsi" w:cstheme="majorHAnsi"/>
                <w:noProof/>
                <w:webHidden/>
                <w:sz w:val="26"/>
                <w:szCs w:val="26"/>
              </w:rPr>
              <w:t>12</w:t>
            </w:r>
          </w:ins>
          <w:ins w:id="275" w:author="Tim" w:date="2015-09-29T14:42:00Z">
            <w:r w:rsidRPr="008E395A">
              <w:rPr>
                <w:rFonts w:asciiTheme="majorHAnsi" w:hAnsiTheme="majorHAnsi" w:cstheme="majorHAnsi"/>
                <w:noProof/>
                <w:webHidden/>
                <w:sz w:val="26"/>
                <w:szCs w:val="26"/>
                <w:rPrChange w:id="276" w:author="Tim" w:date="2015-09-29T14:42:00Z">
                  <w:rPr>
                    <w:noProof/>
                    <w:webHidden/>
                  </w:rPr>
                </w:rPrChange>
              </w:rPr>
              <w:fldChar w:fldCharType="end"/>
            </w:r>
            <w:r w:rsidRPr="008E395A">
              <w:rPr>
                <w:rStyle w:val="Hyperlink"/>
                <w:rFonts w:asciiTheme="majorHAnsi" w:hAnsiTheme="majorHAnsi" w:cstheme="majorHAnsi"/>
                <w:noProof/>
                <w:sz w:val="26"/>
                <w:szCs w:val="26"/>
                <w:rPrChange w:id="277" w:author="Tim" w:date="2015-09-29T14:42:00Z">
                  <w:rPr>
                    <w:rStyle w:val="Hyperlink"/>
                    <w:noProof/>
                  </w:rPr>
                </w:rPrChange>
              </w:rPr>
              <w:fldChar w:fldCharType="end"/>
            </w:r>
          </w:ins>
        </w:p>
        <w:p w14:paraId="67FEF9DA" w14:textId="77777777" w:rsidR="008E395A" w:rsidRPr="008E395A" w:rsidRDefault="008E395A">
          <w:pPr>
            <w:pStyle w:val="TOC3"/>
            <w:tabs>
              <w:tab w:val="right" w:leader="dot" w:pos="9210"/>
            </w:tabs>
            <w:rPr>
              <w:ins w:id="278" w:author="Tim" w:date="2015-09-29T14:42:00Z"/>
              <w:rFonts w:asciiTheme="majorHAnsi" w:eastAsiaTheme="minorEastAsia" w:hAnsiTheme="majorHAnsi" w:cstheme="majorHAnsi"/>
              <w:noProof/>
              <w:sz w:val="26"/>
              <w:szCs w:val="26"/>
              <w:lang w:val="en-US"/>
              <w:rPrChange w:id="279" w:author="Tim" w:date="2015-09-29T14:42:00Z">
                <w:rPr>
                  <w:ins w:id="280" w:author="Tim" w:date="2015-09-29T14:42:00Z"/>
                  <w:rFonts w:eastAsiaTheme="minorEastAsia"/>
                  <w:noProof/>
                  <w:lang w:val="en-US"/>
                </w:rPr>
              </w:rPrChange>
            </w:rPr>
          </w:pPr>
          <w:ins w:id="281" w:author="Tim" w:date="2015-09-29T14:42:00Z">
            <w:r w:rsidRPr="008E395A">
              <w:rPr>
                <w:rStyle w:val="Hyperlink"/>
                <w:rFonts w:asciiTheme="majorHAnsi" w:hAnsiTheme="majorHAnsi" w:cstheme="majorHAnsi"/>
                <w:noProof/>
                <w:sz w:val="26"/>
                <w:szCs w:val="26"/>
                <w:rPrChange w:id="282"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283" w:author="Tim" w:date="2015-09-29T14:42:00Z">
                  <w:rPr>
                    <w:rStyle w:val="Hyperlink"/>
                    <w:noProof/>
                  </w:rPr>
                </w:rPrChange>
              </w:rPr>
              <w:instrText xml:space="preserve"> </w:instrText>
            </w:r>
            <w:r w:rsidRPr="008E395A">
              <w:rPr>
                <w:rFonts w:asciiTheme="majorHAnsi" w:hAnsiTheme="majorHAnsi" w:cstheme="majorHAnsi"/>
                <w:noProof/>
                <w:sz w:val="26"/>
                <w:szCs w:val="26"/>
                <w:rPrChange w:id="284" w:author="Tim" w:date="2015-09-29T14:42:00Z">
                  <w:rPr>
                    <w:noProof/>
                  </w:rPr>
                </w:rPrChange>
              </w:rPr>
              <w:instrText>HYPERLINK \l "_Toc431301074"</w:instrText>
            </w:r>
            <w:r w:rsidRPr="008E395A">
              <w:rPr>
                <w:rStyle w:val="Hyperlink"/>
                <w:rFonts w:asciiTheme="majorHAnsi" w:hAnsiTheme="majorHAnsi" w:cstheme="majorHAnsi"/>
                <w:noProof/>
                <w:sz w:val="26"/>
                <w:szCs w:val="26"/>
                <w:rPrChange w:id="285"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286"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287" w:author="Tim" w:date="2015-09-29T14:42:00Z">
                  <w:rPr>
                    <w:rStyle w:val="Hyperlink"/>
                    <w:noProof/>
                  </w:rPr>
                </w:rPrChange>
              </w:rPr>
              <w:t>3.3. Android program for Bluetooth connection</w:t>
            </w:r>
            <w:r w:rsidRPr="008E395A">
              <w:rPr>
                <w:rFonts w:asciiTheme="majorHAnsi" w:hAnsiTheme="majorHAnsi" w:cstheme="majorHAnsi"/>
                <w:noProof/>
                <w:webHidden/>
                <w:sz w:val="26"/>
                <w:szCs w:val="26"/>
                <w:rPrChange w:id="288" w:author="Tim" w:date="2015-09-29T14:42:00Z">
                  <w:rPr>
                    <w:noProof/>
                    <w:webHidden/>
                  </w:rPr>
                </w:rPrChange>
              </w:rPr>
              <w:tab/>
            </w:r>
            <w:r w:rsidRPr="008E395A">
              <w:rPr>
                <w:rFonts w:asciiTheme="majorHAnsi" w:hAnsiTheme="majorHAnsi" w:cstheme="majorHAnsi"/>
                <w:noProof/>
                <w:webHidden/>
                <w:sz w:val="26"/>
                <w:szCs w:val="26"/>
                <w:rPrChange w:id="289" w:author="Tim" w:date="2015-09-29T14:42:00Z">
                  <w:rPr>
                    <w:noProof/>
                    <w:webHidden/>
                  </w:rPr>
                </w:rPrChange>
              </w:rPr>
              <w:fldChar w:fldCharType="begin"/>
            </w:r>
            <w:r w:rsidRPr="008E395A">
              <w:rPr>
                <w:rFonts w:asciiTheme="majorHAnsi" w:hAnsiTheme="majorHAnsi" w:cstheme="majorHAnsi"/>
                <w:noProof/>
                <w:webHidden/>
                <w:sz w:val="26"/>
                <w:szCs w:val="26"/>
                <w:rPrChange w:id="290" w:author="Tim" w:date="2015-09-29T14:42:00Z">
                  <w:rPr>
                    <w:noProof/>
                    <w:webHidden/>
                  </w:rPr>
                </w:rPrChange>
              </w:rPr>
              <w:instrText xml:space="preserve"> PAGEREF _Toc431301074 \h </w:instrText>
            </w:r>
          </w:ins>
          <w:r w:rsidRPr="008E395A">
            <w:rPr>
              <w:rFonts w:asciiTheme="majorHAnsi" w:hAnsiTheme="majorHAnsi" w:cstheme="majorHAnsi"/>
              <w:noProof/>
              <w:webHidden/>
              <w:sz w:val="26"/>
              <w:szCs w:val="26"/>
              <w:rPrChange w:id="291"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292" w:author="Tim" w:date="2015-09-29T14:42:00Z">
                <w:rPr>
                  <w:noProof/>
                  <w:webHidden/>
                </w:rPr>
              </w:rPrChange>
            </w:rPr>
            <w:fldChar w:fldCharType="separate"/>
          </w:r>
          <w:ins w:id="293" w:author="Microsoft account" w:date="2015-10-09T22:59:00Z">
            <w:r w:rsidR="00746C06">
              <w:rPr>
                <w:rFonts w:asciiTheme="majorHAnsi" w:hAnsiTheme="majorHAnsi" w:cstheme="majorHAnsi"/>
                <w:noProof/>
                <w:webHidden/>
                <w:sz w:val="26"/>
                <w:szCs w:val="26"/>
              </w:rPr>
              <w:t>19</w:t>
            </w:r>
          </w:ins>
          <w:ins w:id="294" w:author="Tim" w:date="2015-09-29T14:42:00Z">
            <w:r w:rsidRPr="008E395A">
              <w:rPr>
                <w:rFonts w:asciiTheme="majorHAnsi" w:hAnsiTheme="majorHAnsi" w:cstheme="majorHAnsi"/>
                <w:noProof/>
                <w:webHidden/>
                <w:sz w:val="26"/>
                <w:szCs w:val="26"/>
                <w:rPrChange w:id="295" w:author="Tim" w:date="2015-09-29T14:42:00Z">
                  <w:rPr>
                    <w:noProof/>
                    <w:webHidden/>
                  </w:rPr>
                </w:rPrChange>
              </w:rPr>
              <w:fldChar w:fldCharType="end"/>
            </w:r>
            <w:r w:rsidRPr="008E395A">
              <w:rPr>
                <w:rStyle w:val="Hyperlink"/>
                <w:rFonts w:asciiTheme="majorHAnsi" w:hAnsiTheme="majorHAnsi" w:cstheme="majorHAnsi"/>
                <w:noProof/>
                <w:sz w:val="26"/>
                <w:szCs w:val="26"/>
                <w:rPrChange w:id="296" w:author="Tim" w:date="2015-09-29T14:42:00Z">
                  <w:rPr>
                    <w:rStyle w:val="Hyperlink"/>
                    <w:noProof/>
                  </w:rPr>
                </w:rPrChange>
              </w:rPr>
              <w:fldChar w:fldCharType="end"/>
            </w:r>
          </w:ins>
        </w:p>
        <w:p w14:paraId="3BC3FEE8" w14:textId="77777777" w:rsidR="008E395A" w:rsidRPr="008E395A" w:rsidRDefault="008E395A">
          <w:pPr>
            <w:pStyle w:val="TOC3"/>
            <w:tabs>
              <w:tab w:val="right" w:leader="dot" w:pos="9210"/>
            </w:tabs>
            <w:rPr>
              <w:ins w:id="297" w:author="Tim" w:date="2015-09-29T14:42:00Z"/>
              <w:rFonts w:asciiTheme="majorHAnsi" w:eastAsiaTheme="minorEastAsia" w:hAnsiTheme="majorHAnsi" w:cstheme="majorHAnsi"/>
              <w:noProof/>
              <w:sz w:val="26"/>
              <w:szCs w:val="26"/>
              <w:lang w:val="en-US"/>
              <w:rPrChange w:id="298" w:author="Tim" w:date="2015-09-29T14:42:00Z">
                <w:rPr>
                  <w:ins w:id="299" w:author="Tim" w:date="2015-09-29T14:42:00Z"/>
                  <w:rFonts w:eastAsiaTheme="minorEastAsia"/>
                  <w:noProof/>
                  <w:lang w:val="en-US"/>
                </w:rPr>
              </w:rPrChange>
            </w:rPr>
          </w:pPr>
          <w:ins w:id="300" w:author="Tim" w:date="2015-09-29T14:42:00Z">
            <w:r w:rsidRPr="008E395A">
              <w:rPr>
                <w:rStyle w:val="Hyperlink"/>
                <w:rFonts w:asciiTheme="majorHAnsi" w:hAnsiTheme="majorHAnsi" w:cstheme="majorHAnsi"/>
                <w:noProof/>
                <w:sz w:val="26"/>
                <w:szCs w:val="26"/>
                <w:rPrChange w:id="301"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02" w:author="Tim" w:date="2015-09-29T14:42:00Z">
                  <w:rPr>
                    <w:rStyle w:val="Hyperlink"/>
                    <w:noProof/>
                  </w:rPr>
                </w:rPrChange>
              </w:rPr>
              <w:instrText xml:space="preserve"> </w:instrText>
            </w:r>
            <w:r w:rsidRPr="008E395A">
              <w:rPr>
                <w:rFonts w:asciiTheme="majorHAnsi" w:hAnsiTheme="majorHAnsi" w:cstheme="majorHAnsi"/>
                <w:noProof/>
                <w:sz w:val="26"/>
                <w:szCs w:val="26"/>
                <w:rPrChange w:id="303" w:author="Tim" w:date="2015-09-29T14:42:00Z">
                  <w:rPr>
                    <w:noProof/>
                  </w:rPr>
                </w:rPrChange>
              </w:rPr>
              <w:instrText>HYPERLINK \l "_Toc431301075"</w:instrText>
            </w:r>
            <w:r w:rsidRPr="008E395A">
              <w:rPr>
                <w:rStyle w:val="Hyperlink"/>
                <w:rFonts w:asciiTheme="majorHAnsi" w:hAnsiTheme="majorHAnsi" w:cstheme="majorHAnsi"/>
                <w:noProof/>
                <w:sz w:val="26"/>
                <w:szCs w:val="26"/>
                <w:rPrChange w:id="304"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305"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306" w:author="Tim" w:date="2015-09-29T14:42:00Z">
                  <w:rPr>
                    <w:rStyle w:val="Hyperlink"/>
                    <w:noProof/>
                  </w:rPr>
                </w:rPrChange>
              </w:rPr>
              <w:t>3.4. Web-based server</w:t>
            </w:r>
            <w:r w:rsidRPr="008E395A">
              <w:rPr>
                <w:rFonts w:asciiTheme="majorHAnsi" w:hAnsiTheme="majorHAnsi" w:cstheme="majorHAnsi"/>
                <w:noProof/>
                <w:webHidden/>
                <w:sz w:val="26"/>
                <w:szCs w:val="26"/>
                <w:rPrChange w:id="307" w:author="Tim" w:date="2015-09-29T14:42:00Z">
                  <w:rPr>
                    <w:noProof/>
                    <w:webHidden/>
                  </w:rPr>
                </w:rPrChange>
              </w:rPr>
              <w:tab/>
            </w:r>
            <w:r w:rsidRPr="008E395A">
              <w:rPr>
                <w:rFonts w:asciiTheme="majorHAnsi" w:hAnsiTheme="majorHAnsi" w:cstheme="majorHAnsi"/>
                <w:noProof/>
                <w:webHidden/>
                <w:sz w:val="26"/>
                <w:szCs w:val="26"/>
                <w:rPrChange w:id="308" w:author="Tim" w:date="2015-09-29T14:42:00Z">
                  <w:rPr>
                    <w:noProof/>
                    <w:webHidden/>
                  </w:rPr>
                </w:rPrChange>
              </w:rPr>
              <w:fldChar w:fldCharType="begin"/>
            </w:r>
            <w:r w:rsidRPr="008E395A">
              <w:rPr>
                <w:rFonts w:asciiTheme="majorHAnsi" w:hAnsiTheme="majorHAnsi" w:cstheme="majorHAnsi"/>
                <w:noProof/>
                <w:webHidden/>
                <w:sz w:val="26"/>
                <w:szCs w:val="26"/>
                <w:rPrChange w:id="309" w:author="Tim" w:date="2015-09-29T14:42:00Z">
                  <w:rPr>
                    <w:noProof/>
                    <w:webHidden/>
                  </w:rPr>
                </w:rPrChange>
              </w:rPr>
              <w:instrText xml:space="preserve"> PAGEREF _Toc431301075 \h </w:instrText>
            </w:r>
          </w:ins>
          <w:r w:rsidRPr="008E395A">
            <w:rPr>
              <w:rFonts w:asciiTheme="majorHAnsi" w:hAnsiTheme="majorHAnsi" w:cstheme="majorHAnsi"/>
              <w:noProof/>
              <w:webHidden/>
              <w:sz w:val="26"/>
              <w:szCs w:val="26"/>
              <w:rPrChange w:id="310"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311" w:author="Tim" w:date="2015-09-29T14:42:00Z">
                <w:rPr>
                  <w:noProof/>
                  <w:webHidden/>
                </w:rPr>
              </w:rPrChange>
            </w:rPr>
            <w:fldChar w:fldCharType="separate"/>
          </w:r>
          <w:ins w:id="312" w:author="Microsoft account" w:date="2015-10-09T22:59:00Z">
            <w:r w:rsidR="00746C06">
              <w:rPr>
                <w:rFonts w:asciiTheme="majorHAnsi" w:hAnsiTheme="majorHAnsi" w:cstheme="majorHAnsi"/>
                <w:noProof/>
                <w:webHidden/>
                <w:sz w:val="26"/>
                <w:szCs w:val="26"/>
              </w:rPr>
              <w:t>23</w:t>
            </w:r>
          </w:ins>
          <w:ins w:id="313" w:author="Tim" w:date="2015-09-29T14:42:00Z">
            <w:r w:rsidRPr="008E395A">
              <w:rPr>
                <w:rFonts w:asciiTheme="majorHAnsi" w:hAnsiTheme="majorHAnsi" w:cstheme="majorHAnsi"/>
                <w:noProof/>
                <w:webHidden/>
                <w:sz w:val="26"/>
                <w:szCs w:val="26"/>
                <w:rPrChange w:id="314" w:author="Tim" w:date="2015-09-29T14:42:00Z">
                  <w:rPr>
                    <w:noProof/>
                    <w:webHidden/>
                  </w:rPr>
                </w:rPrChange>
              </w:rPr>
              <w:fldChar w:fldCharType="end"/>
            </w:r>
            <w:r w:rsidRPr="008E395A">
              <w:rPr>
                <w:rStyle w:val="Hyperlink"/>
                <w:rFonts w:asciiTheme="majorHAnsi" w:hAnsiTheme="majorHAnsi" w:cstheme="majorHAnsi"/>
                <w:noProof/>
                <w:sz w:val="26"/>
                <w:szCs w:val="26"/>
                <w:rPrChange w:id="315" w:author="Tim" w:date="2015-09-29T14:42:00Z">
                  <w:rPr>
                    <w:rStyle w:val="Hyperlink"/>
                    <w:noProof/>
                  </w:rPr>
                </w:rPrChange>
              </w:rPr>
              <w:fldChar w:fldCharType="end"/>
            </w:r>
          </w:ins>
        </w:p>
        <w:p w14:paraId="6916D488" w14:textId="77777777" w:rsidR="008E395A" w:rsidRPr="008E395A" w:rsidRDefault="008E395A">
          <w:pPr>
            <w:pStyle w:val="TOC3"/>
            <w:tabs>
              <w:tab w:val="right" w:leader="dot" w:pos="9210"/>
            </w:tabs>
            <w:rPr>
              <w:ins w:id="316" w:author="Tim" w:date="2015-09-29T14:42:00Z"/>
              <w:rFonts w:asciiTheme="majorHAnsi" w:eastAsiaTheme="minorEastAsia" w:hAnsiTheme="majorHAnsi" w:cstheme="majorHAnsi"/>
              <w:noProof/>
              <w:sz w:val="26"/>
              <w:szCs w:val="26"/>
              <w:lang w:val="en-US"/>
              <w:rPrChange w:id="317" w:author="Tim" w:date="2015-09-29T14:42:00Z">
                <w:rPr>
                  <w:ins w:id="318" w:author="Tim" w:date="2015-09-29T14:42:00Z"/>
                  <w:rFonts w:eastAsiaTheme="minorEastAsia"/>
                  <w:noProof/>
                  <w:lang w:val="en-US"/>
                </w:rPr>
              </w:rPrChange>
            </w:rPr>
          </w:pPr>
          <w:ins w:id="319" w:author="Tim" w:date="2015-09-29T14:42:00Z">
            <w:r w:rsidRPr="008E395A">
              <w:rPr>
                <w:rStyle w:val="Hyperlink"/>
                <w:rFonts w:asciiTheme="majorHAnsi" w:hAnsiTheme="majorHAnsi" w:cstheme="majorHAnsi"/>
                <w:noProof/>
                <w:sz w:val="26"/>
                <w:szCs w:val="26"/>
                <w:rPrChange w:id="320"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21" w:author="Tim" w:date="2015-09-29T14:42:00Z">
                  <w:rPr>
                    <w:rStyle w:val="Hyperlink"/>
                    <w:noProof/>
                  </w:rPr>
                </w:rPrChange>
              </w:rPr>
              <w:instrText xml:space="preserve"> </w:instrText>
            </w:r>
            <w:r w:rsidRPr="008E395A">
              <w:rPr>
                <w:rFonts w:asciiTheme="majorHAnsi" w:hAnsiTheme="majorHAnsi" w:cstheme="majorHAnsi"/>
                <w:noProof/>
                <w:sz w:val="26"/>
                <w:szCs w:val="26"/>
                <w:rPrChange w:id="322" w:author="Tim" w:date="2015-09-29T14:42:00Z">
                  <w:rPr>
                    <w:noProof/>
                  </w:rPr>
                </w:rPrChange>
              </w:rPr>
              <w:instrText>HYPERLINK \l "_Toc431301076"</w:instrText>
            </w:r>
            <w:r w:rsidRPr="008E395A">
              <w:rPr>
                <w:rStyle w:val="Hyperlink"/>
                <w:rFonts w:asciiTheme="majorHAnsi" w:hAnsiTheme="majorHAnsi" w:cstheme="majorHAnsi"/>
                <w:noProof/>
                <w:sz w:val="26"/>
                <w:szCs w:val="26"/>
                <w:rPrChange w:id="323"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324"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325" w:author="Tim" w:date="2015-09-29T14:42:00Z">
                  <w:rPr>
                    <w:rStyle w:val="Hyperlink"/>
                    <w:noProof/>
                  </w:rPr>
                </w:rPrChange>
              </w:rPr>
              <w:t>3.6. Client side</w:t>
            </w:r>
            <w:r w:rsidRPr="008E395A">
              <w:rPr>
                <w:rFonts w:asciiTheme="majorHAnsi" w:hAnsiTheme="majorHAnsi" w:cstheme="majorHAnsi"/>
                <w:noProof/>
                <w:webHidden/>
                <w:sz w:val="26"/>
                <w:szCs w:val="26"/>
                <w:rPrChange w:id="326" w:author="Tim" w:date="2015-09-29T14:42:00Z">
                  <w:rPr>
                    <w:noProof/>
                    <w:webHidden/>
                  </w:rPr>
                </w:rPrChange>
              </w:rPr>
              <w:tab/>
            </w:r>
            <w:r w:rsidRPr="008E395A">
              <w:rPr>
                <w:rFonts w:asciiTheme="majorHAnsi" w:hAnsiTheme="majorHAnsi" w:cstheme="majorHAnsi"/>
                <w:noProof/>
                <w:webHidden/>
                <w:sz w:val="26"/>
                <w:szCs w:val="26"/>
                <w:rPrChange w:id="327" w:author="Tim" w:date="2015-09-29T14:42:00Z">
                  <w:rPr>
                    <w:noProof/>
                    <w:webHidden/>
                  </w:rPr>
                </w:rPrChange>
              </w:rPr>
              <w:fldChar w:fldCharType="begin"/>
            </w:r>
            <w:r w:rsidRPr="008E395A">
              <w:rPr>
                <w:rFonts w:asciiTheme="majorHAnsi" w:hAnsiTheme="majorHAnsi" w:cstheme="majorHAnsi"/>
                <w:noProof/>
                <w:webHidden/>
                <w:sz w:val="26"/>
                <w:szCs w:val="26"/>
                <w:rPrChange w:id="328" w:author="Tim" w:date="2015-09-29T14:42:00Z">
                  <w:rPr>
                    <w:noProof/>
                    <w:webHidden/>
                  </w:rPr>
                </w:rPrChange>
              </w:rPr>
              <w:instrText xml:space="preserve"> PAGEREF _Toc431301076 \h </w:instrText>
            </w:r>
          </w:ins>
          <w:r w:rsidRPr="008E395A">
            <w:rPr>
              <w:rFonts w:asciiTheme="majorHAnsi" w:hAnsiTheme="majorHAnsi" w:cstheme="majorHAnsi"/>
              <w:noProof/>
              <w:webHidden/>
              <w:sz w:val="26"/>
              <w:szCs w:val="26"/>
              <w:rPrChange w:id="329"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330" w:author="Tim" w:date="2015-09-29T14:42:00Z">
                <w:rPr>
                  <w:noProof/>
                  <w:webHidden/>
                </w:rPr>
              </w:rPrChange>
            </w:rPr>
            <w:fldChar w:fldCharType="separate"/>
          </w:r>
          <w:ins w:id="331" w:author="Microsoft account" w:date="2015-10-09T22:59:00Z">
            <w:r w:rsidR="00746C06">
              <w:rPr>
                <w:rFonts w:asciiTheme="majorHAnsi" w:hAnsiTheme="majorHAnsi" w:cstheme="majorHAnsi"/>
                <w:noProof/>
                <w:webHidden/>
                <w:sz w:val="26"/>
                <w:szCs w:val="26"/>
              </w:rPr>
              <w:t>31</w:t>
            </w:r>
          </w:ins>
          <w:ins w:id="332" w:author="Tim" w:date="2015-09-29T14:42:00Z">
            <w:r w:rsidRPr="008E395A">
              <w:rPr>
                <w:rFonts w:asciiTheme="majorHAnsi" w:hAnsiTheme="majorHAnsi" w:cstheme="majorHAnsi"/>
                <w:noProof/>
                <w:webHidden/>
                <w:sz w:val="26"/>
                <w:szCs w:val="26"/>
                <w:rPrChange w:id="333" w:author="Tim" w:date="2015-09-29T14:42:00Z">
                  <w:rPr>
                    <w:noProof/>
                    <w:webHidden/>
                  </w:rPr>
                </w:rPrChange>
              </w:rPr>
              <w:fldChar w:fldCharType="end"/>
            </w:r>
            <w:r w:rsidRPr="008E395A">
              <w:rPr>
                <w:rStyle w:val="Hyperlink"/>
                <w:rFonts w:asciiTheme="majorHAnsi" w:hAnsiTheme="majorHAnsi" w:cstheme="majorHAnsi"/>
                <w:noProof/>
                <w:sz w:val="26"/>
                <w:szCs w:val="26"/>
                <w:rPrChange w:id="334" w:author="Tim" w:date="2015-09-29T14:42:00Z">
                  <w:rPr>
                    <w:rStyle w:val="Hyperlink"/>
                    <w:noProof/>
                  </w:rPr>
                </w:rPrChange>
              </w:rPr>
              <w:fldChar w:fldCharType="end"/>
            </w:r>
          </w:ins>
        </w:p>
        <w:p w14:paraId="2BE465D6" w14:textId="77777777" w:rsidR="008E395A" w:rsidRPr="008E395A" w:rsidRDefault="008E395A">
          <w:pPr>
            <w:pStyle w:val="TOC1"/>
            <w:tabs>
              <w:tab w:val="right" w:leader="dot" w:pos="9210"/>
            </w:tabs>
            <w:rPr>
              <w:ins w:id="335" w:author="Tim" w:date="2015-09-29T14:42:00Z"/>
              <w:rFonts w:asciiTheme="majorHAnsi" w:eastAsiaTheme="minorEastAsia" w:hAnsiTheme="majorHAnsi" w:cstheme="majorHAnsi"/>
              <w:noProof/>
              <w:sz w:val="26"/>
              <w:szCs w:val="26"/>
              <w:lang w:val="en-US"/>
              <w:rPrChange w:id="336" w:author="Tim" w:date="2015-09-29T14:42:00Z">
                <w:rPr>
                  <w:ins w:id="337" w:author="Tim" w:date="2015-09-29T14:42:00Z"/>
                  <w:rFonts w:eastAsiaTheme="minorEastAsia"/>
                  <w:noProof/>
                  <w:lang w:val="en-US"/>
                </w:rPr>
              </w:rPrChange>
            </w:rPr>
          </w:pPr>
          <w:ins w:id="338" w:author="Tim" w:date="2015-09-29T14:42:00Z">
            <w:r w:rsidRPr="008E395A">
              <w:rPr>
                <w:rStyle w:val="Hyperlink"/>
                <w:rFonts w:asciiTheme="majorHAnsi" w:hAnsiTheme="majorHAnsi" w:cstheme="majorHAnsi"/>
                <w:noProof/>
                <w:sz w:val="26"/>
                <w:szCs w:val="26"/>
                <w:rPrChange w:id="339"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40" w:author="Tim" w:date="2015-09-29T14:42:00Z">
                  <w:rPr>
                    <w:rStyle w:val="Hyperlink"/>
                    <w:noProof/>
                  </w:rPr>
                </w:rPrChange>
              </w:rPr>
              <w:instrText xml:space="preserve"> </w:instrText>
            </w:r>
            <w:r w:rsidRPr="008E395A">
              <w:rPr>
                <w:rFonts w:asciiTheme="majorHAnsi" w:hAnsiTheme="majorHAnsi" w:cstheme="majorHAnsi"/>
                <w:noProof/>
                <w:sz w:val="26"/>
                <w:szCs w:val="26"/>
                <w:rPrChange w:id="341" w:author="Tim" w:date="2015-09-29T14:42:00Z">
                  <w:rPr>
                    <w:noProof/>
                  </w:rPr>
                </w:rPrChange>
              </w:rPr>
              <w:instrText>HYPERLINK \l "_Toc431301077"</w:instrText>
            </w:r>
            <w:r w:rsidRPr="008E395A">
              <w:rPr>
                <w:rStyle w:val="Hyperlink"/>
                <w:rFonts w:asciiTheme="majorHAnsi" w:hAnsiTheme="majorHAnsi" w:cstheme="majorHAnsi"/>
                <w:noProof/>
                <w:sz w:val="26"/>
                <w:szCs w:val="26"/>
                <w:rPrChange w:id="342"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343"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344" w:author="Tim" w:date="2015-09-29T14:42:00Z">
                  <w:rPr>
                    <w:rStyle w:val="Hyperlink"/>
                    <w:rFonts w:asciiTheme="majorHAnsi" w:hAnsiTheme="majorHAnsi" w:cstheme="majorHAnsi"/>
                    <w:noProof/>
                  </w:rPr>
                </w:rPrChange>
              </w:rPr>
              <w:t>CHAPTER 4</w:t>
            </w:r>
            <w:r w:rsidRPr="008E395A">
              <w:rPr>
                <w:rFonts w:asciiTheme="majorHAnsi" w:hAnsiTheme="majorHAnsi" w:cstheme="majorHAnsi"/>
                <w:noProof/>
                <w:webHidden/>
                <w:sz w:val="26"/>
                <w:szCs w:val="26"/>
                <w:rPrChange w:id="345" w:author="Tim" w:date="2015-09-29T14:42:00Z">
                  <w:rPr>
                    <w:noProof/>
                    <w:webHidden/>
                  </w:rPr>
                </w:rPrChange>
              </w:rPr>
              <w:tab/>
            </w:r>
            <w:r w:rsidRPr="008E395A">
              <w:rPr>
                <w:rFonts w:asciiTheme="majorHAnsi" w:hAnsiTheme="majorHAnsi" w:cstheme="majorHAnsi"/>
                <w:noProof/>
                <w:webHidden/>
                <w:sz w:val="26"/>
                <w:szCs w:val="26"/>
                <w:rPrChange w:id="346" w:author="Tim" w:date="2015-09-29T14:42:00Z">
                  <w:rPr>
                    <w:noProof/>
                    <w:webHidden/>
                  </w:rPr>
                </w:rPrChange>
              </w:rPr>
              <w:fldChar w:fldCharType="begin"/>
            </w:r>
            <w:r w:rsidRPr="008E395A">
              <w:rPr>
                <w:rFonts w:asciiTheme="majorHAnsi" w:hAnsiTheme="majorHAnsi" w:cstheme="majorHAnsi"/>
                <w:noProof/>
                <w:webHidden/>
                <w:sz w:val="26"/>
                <w:szCs w:val="26"/>
                <w:rPrChange w:id="347" w:author="Tim" w:date="2015-09-29T14:42:00Z">
                  <w:rPr>
                    <w:noProof/>
                    <w:webHidden/>
                  </w:rPr>
                </w:rPrChange>
              </w:rPr>
              <w:instrText xml:space="preserve"> PAGEREF _Toc431301077 \h </w:instrText>
            </w:r>
          </w:ins>
          <w:r w:rsidRPr="008E395A">
            <w:rPr>
              <w:rFonts w:asciiTheme="majorHAnsi" w:hAnsiTheme="majorHAnsi" w:cstheme="majorHAnsi"/>
              <w:noProof/>
              <w:webHidden/>
              <w:sz w:val="26"/>
              <w:szCs w:val="26"/>
              <w:rPrChange w:id="348"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349" w:author="Tim" w:date="2015-09-29T14:42:00Z">
                <w:rPr>
                  <w:noProof/>
                  <w:webHidden/>
                </w:rPr>
              </w:rPrChange>
            </w:rPr>
            <w:fldChar w:fldCharType="separate"/>
          </w:r>
          <w:ins w:id="350" w:author="Microsoft account" w:date="2015-10-09T22:59:00Z">
            <w:r w:rsidR="00746C06">
              <w:rPr>
                <w:rFonts w:asciiTheme="majorHAnsi" w:hAnsiTheme="majorHAnsi" w:cstheme="majorHAnsi"/>
                <w:noProof/>
                <w:webHidden/>
                <w:sz w:val="26"/>
                <w:szCs w:val="26"/>
              </w:rPr>
              <w:t>36</w:t>
            </w:r>
          </w:ins>
          <w:ins w:id="351" w:author="Tim" w:date="2015-09-29T14:42:00Z">
            <w:r w:rsidRPr="008E395A">
              <w:rPr>
                <w:rFonts w:asciiTheme="majorHAnsi" w:hAnsiTheme="majorHAnsi" w:cstheme="majorHAnsi"/>
                <w:noProof/>
                <w:webHidden/>
                <w:sz w:val="26"/>
                <w:szCs w:val="26"/>
                <w:rPrChange w:id="352" w:author="Tim" w:date="2015-09-29T14:42:00Z">
                  <w:rPr>
                    <w:noProof/>
                    <w:webHidden/>
                  </w:rPr>
                </w:rPrChange>
              </w:rPr>
              <w:fldChar w:fldCharType="end"/>
            </w:r>
            <w:r w:rsidRPr="008E395A">
              <w:rPr>
                <w:rStyle w:val="Hyperlink"/>
                <w:rFonts w:asciiTheme="majorHAnsi" w:hAnsiTheme="majorHAnsi" w:cstheme="majorHAnsi"/>
                <w:noProof/>
                <w:sz w:val="26"/>
                <w:szCs w:val="26"/>
                <w:rPrChange w:id="353" w:author="Tim" w:date="2015-09-29T14:42:00Z">
                  <w:rPr>
                    <w:rStyle w:val="Hyperlink"/>
                    <w:noProof/>
                  </w:rPr>
                </w:rPrChange>
              </w:rPr>
              <w:fldChar w:fldCharType="end"/>
            </w:r>
          </w:ins>
        </w:p>
        <w:p w14:paraId="742382F4" w14:textId="77777777" w:rsidR="008E395A" w:rsidRPr="008E395A" w:rsidRDefault="008E395A">
          <w:pPr>
            <w:pStyle w:val="TOC1"/>
            <w:tabs>
              <w:tab w:val="right" w:leader="dot" w:pos="9210"/>
            </w:tabs>
            <w:rPr>
              <w:ins w:id="354" w:author="Tim" w:date="2015-09-29T14:42:00Z"/>
              <w:rFonts w:asciiTheme="majorHAnsi" w:eastAsiaTheme="minorEastAsia" w:hAnsiTheme="majorHAnsi" w:cstheme="majorHAnsi"/>
              <w:noProof/>
              <w:sz w:val="26"/>
              <w:szCs w:val="26"/>
              <w:lang w:val="en-US"/>
              <w:rPrChange w:id="355" w:author="Tim" w:date="2015-09-29T14:42:00Z">
                <w:rPr>
                  <w:ins w:id="356" w:author="Tim" w:date="2015-09-29T14:42:00Z"/>
                  <w:rFonts w:eastAsiaTheme="minorEastAsia"/>
                  <w:noProof/>
                  <w:lang w:val="en-US"/>
                </w:rPr>
              </w:rPrChange>
            </w:rPr>
          </w:pPr>
          <w:ins w:id="357" w:author="Tim" w:date="2015-09-29T14:42:00Z">
            <w:r w:rsidRPr="008E395A">
              <w:rPr>
                <w:rStyle w:val="Hyperlink"/>
                <w:rFonts w:asciiTheme="majorHAnsi" w:hAnsiTheme="majorHAnsi" w:cstheme="majorHAnsi"/>
                <w:noProof/>
                <w:sz w:val="26"/>
                <w:szCs w:val="26"/>
                <w:rPrChange w:id="358"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59" w:author="Tim" w:date="2015-09-29T14:42:00Z">
                  <w:rPr>
                    <w:rStyle w:val="Hyperlink"/>
                    <w:noProof/>
                  </w:rPr>
                </w:rPrChange>
              </w:rPr>
              <w:instrText xml:space="preserve"> </w:instrText>
            </w:r>
            <w:r w:rsidRPr="008E395A">
              <w:rPr>
                <w:rFonts w:asciiTheme="majorHAnsi" w:hAnsiTheme="majorHAnsi" w:cstheme="majorHAnsi"/>
                <w:noProof/>
                <w:sz w:val="26"/>
                <w:szCs w:val="26"/>
                <w:rPrChange w:id="360" w:author="Tim" w:date="2015-09-29T14:42:00Z">
                  <w:rPr>
                    <w:noProof/>
                  </w:rPr>
                </w:rPrChange>
              </w:rPr>
              <w:instrText>HYPERLINK \l "_Toc431301078"</w:instrText>
            </w:r>
            <w:r w:rsidRPr="008E395A">
              <w:rPr>
                <w:rStyle w:val="Hyperlink"/>
                <w:rFonts w:asciiTheme="majorHAnsi" w:hAnsiTheme="majorHAnsi" w:cstheme="majorHAnsi"/>
                <w:noProof/>
                <w:sz w:val="26"/>
                <w:szCs w:val="26"/>
                <w:rPrChange w:id="361"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362"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363" w:author="Tim" w:date="2015-09-29T14:42:00Z">
                  <w:rPr>
                    <w:rStyle w:val="Hyperlink"/>
                    <w:rFonts w:asciiTheme="majorHAnsi" w:hAnsiTheme="majorHAnsi" w:cstheme="majorHAnsi"/>
                    <w:noProof/>
                  </w:rPr>
                </w:rPrChange>
              </w:rPr>
              <w:t>RESULTS</w:t>
            </w:r>
            <w:r w:rsidRPr="008E395A">
              <w:rPr>
                <w:rFonts w:asciiTheme="majorHAnsi" w:hAnsiTheme="majorHAnsi" w:cstheme="majorHAnsi"/>
                <w:noProof/>
                <w:webHidden/>
                <w:sz w:val="26"/>
                <w:szCs w:val="26"/>
                <w:rPrChange w:id="364" w:author="Tim" w:date="2015-09-29T14:42:00Z">
                  <w:rPr>
                    <w:noProof/>
                    <w:webHidden/>
                  </w:rPr>
                </w:rPrChange>
              </w:rPr>
              <w:tab/>
            </w:r>
            <w:r w:rsidRPr="008E395A">
              <w:rPr>
                <w:rFonts w:asciiTheme="majorHAnsi" w:hAnsiTheme="majorHAnsi" w:cstheme="majorHAnsi"/>
                <w:noProof/>
                <w:webHidden/>
                <w:sz w:val="26"/>
                <w:szCs w:val="26"/>
                <w:rPrChange w:id="365" w:author="Tim" w:date="2015-09-29T14:42:00Z">
                  <w:rPr>
                    <w:noProof/>
                    <w:webHidden/>
                  </w:rPr>
                </w:rPrChange>
              </w:rPr>
              <w:fldChar w:fldCharType="begin"/>
            </w:r>
            <w:r w:rsidRPr="008E395A">
              <w:rPr>
                <w:rFonts w:asciiTheme="majorHAnsi" w:hAnsiTheme="majorHAnsi" w:cstheme="majorHAnsi"/>
                <w:noProof/>
                <w:webHidden/>
                <w:sz w:val="26"/>
                <w:szCs w:val="26"/>
                <w:rPrChange w:id="366" w:author="Tim" w:date="2015-09-29T14:42:00Z">
                  <w:rPr>
                    <w:noProof/>
                    <w:webHidden/>
                  </w:rPr>
                </w:rPrChange>
              </w:rPr>
              <w:instrText xml:space="preserve"> PAGEREF _Toc431301078 \h </w:instrText>
            </w:r>
          </w:ins>
          <w:r w:rsidRPr="008E395A">
            <w:rPr>
              <w:rFonts w:asciiTheme="majorHAnsi" w:hAnsiTheme="majorHAnsi" w:cstheme="majorHAnsi"/>
              <w:noProof/>
              <w:webHidden/>
              <w:sz w:val="26"/>
              <w:szCs w:val="26"/>
              <w:rPrChange w:id="367"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368" w:author="Tim" w:date="2015-09-29T14:42:00Z">
                <w:rPr>
                  <w:noProof/>
                  <w:webHidden/>
                </w:rPr>
              </w:rPrChange>
            </w:rPr>
            <w:fldChar w:fldCharType="separate"/>
          </w:r>
          <w:ins w:id="369" w:author="Microsoft account" w:date="2015-10-09T22:59:00Z">
            <w:r w:rsidR="00746C06">
              <w:rPr>
                <w:rFonts w:asciiTheme="majorHAnsi" w:hAnsiTheme="majorHAnsi" w:cstheme="majorHAnsi"/>
                <w:noProof/>
                <w:webHidden/>
                <w:sz w:val="26"/>
                <w:szCs w:val="26"/>
              </w:rPr>
              <w:t>36</w:t>
            </w:r>
          </w:ins>
          <w:ins w:id="370" w:author="Tim" w:date="2015-09-29T14:42:00Z">
            <w:r w:rsidRPr="008E395A">
              <w:rPr>
                <w:rFonts w:asciiTheme="majorHAnsi" w:hAnsiTheme="majorHAnsi" w:cstheme="majorHAnsi"/>
                <w:noProof/>
                <w:webHidden/>
                <w:sz w:val="26"/>
                <w:szCs w:val="26"/>
                <w:rPrChange w:id="371" w:author="Tim" w:date="2015-09-29T14:42:00Z">
                  <w:rPr>
                    <w:noProof/>
                    <w:webHidden/>
                  </w:rPr>
                </w:rPrChange>
              </w:rPr>
              <w:fldChar w:fldCharType="end"/>
            </w:r>
            <w:r w:rsidRPr="008E395A">
              <w:rPr>
                <w:rStyle w:val="Hyperlink"/>
                <w:rFonts w:asciiTheme="majorHAnsi" w:hAnsiTheme="majorHAnsi" w:cstheme="majorHAnsi"/>
                <w:noProof/>
                <w:sz w:val="26"/>
                <w:szCs w:val="26"/>
                <w:rPrChange w:id="372" w:author="Tim" w:date="2015-09-29T14:42:00Z">
                  <w:rPr>
                    <w:rStyle w:val="Hyperlink"/>
                    <w:noProof/>
                  </w:rPr>
                </w:rPrChange>
              </w:rPr>
              <w:fldChar w:fldCharType="end"/>
            </w:r>
          </w:ins>
        </w:p>
        <w:p w14:paraId="1163BE09" w14:textId="77777777" w:rsidR="008E395A" w:rsidRPr="008E395A" w:rsidRDefault="008E395A">
          <w:pPr>
            <w:pStyle w:val="TOC3"/>
            <w:tabs>
              <w:tab w:val="right" w:leader="dot" w:pos="9210"/>
            </w:tabs>
            <w:rPr>
              <w:ins w:id="373" w:author="Tim" w:date="2015-09-29T14:42:00Z"/>
              <w:rFonts w:asciiTheme="majorHAnsi" w:eastAsiaTheme="minorEastAsia" w:hAnsiTheme="majorHAnsi" w:cstheme="majorHAnsi"/>
              <w:noProof/>
              <w:sz w:val="26"/>
              <w:szCs w:val="26"/>
              <w:lang w:val="en-US"/>
              <w:rPrChange w:id="374" w:author="Tim" w:date="2015-09-29T14:42:00Z">
                <w:rPr>
                  <w:ins w:id="375" w:author="Tim" w:date="2015-09-29T14:42:00Z"/>
                  <w:rFonts w:eastAsiaTheme="minorEastAsia"/>
                  <w:noProof/>
                  <w:lang w:val="en-US"/>
                </w:rPr>
              </w:rPrChange>
            </w:rPr>
          </w:pPr>
          <w:ins w:id="376" w:author="Tim" w:date="2015-09-29T14:42:00Z">
            <w:r w:rsidRPr="008E395A">
              <w:rPr>
                <w:rStyle w:val="Hyperlink"/>
                <w:rFonts w:asciiTheme="majorHAnsi" w:hAnsiTheme="majorHAnsi" w:cstheme="majorHAnsi"/>
                <w:noProof/>
                <w:sz w:val="26"/>
                <w:szCs w:val="26"/>
                <w:rPrChange w:id="377"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78" w:author="Tim" w:date="2015-09-29T14:42:00Z">
                  <w:rPr>
                    <w:rStyle w:val="Hyperlink"/>
                    <w:noProof/>
                  </w:rPr>
                </w:rPrChange>
              </w:rPr>
              <w:instrText xml:space="preserve"> </w:instrText>
            </w:r>
            <w:r w:rsidRPr="008E395A">
              <w:rPr>
                <w:rFonts w:asciiTheme="majorHAnsi" w:hAnsiTheme="majorHAnsi" w:cstheme="majorHAnsi"/>
                <w:noProof/>
                <w:sz w:val="26"/>
                <w:szCs w:val="26"/>
                <w:rPrChange w:id="379" w:author="Tim" w:date="2015-09-29T14:42:00Z">
                  <w:rPr>
                    <w:noProof/>
                  </w:rPr>
                </w:rPrChange>
              </w:rPr>
              <w:instrText>HYPERLINK \l "_Toc431301079"</w:instrText>
            </w:r>
            <w:r w:rsidRPr="008E395A">
              <w:rPr>
                <w:rStyle w:val="Hyperlink"/>
                <w:rFonts w:asciiTheme="majorHAnsi" w:hAnsiTheme="majorHAnsi" w:cstheme="majorHAnsi"/>
                <w:noProof/>
                <w:sz w:val="26"/>
                <w:szCs w:val="26"/>
                <w:rPrChange w:id="380"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381"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382" w:author="Tim" w:date="2015-09-29T14:42:00Z">
                  <w:rPr>
                    <w:rStyle w:val="Hyperlink"/>
                    <w:noProof/>
                  </w:rPr>
                </w:rPrChange>
              </w:rPr>
              <w:t>4.1. The complete system</w:t>
            </w:r>
            <w:r w:rsidRPr="008E395A">
              <w:rPr>
                <w:rFonts w:asciiTheme="majorHAnsi" w:hAnsiTheme="majorHAnsi" w:cstheme="majorHAnsi"/>
                <w:noProof/>
                <w:webHidden/>
                <w:sz w:val="26"/>
                <w:szCs w:val="26"/>
                <w:rPrChange w:id="383" w:author="Tim" w:date="2015-09-29T14:42:00Z">
                  <w:rPr>
                    <w:noProof/>
                    <w:webHidden/>
                  </w:rPr>
                </w:rPrChange>
              </w:rPr>
              <w:tab/>
            </w:r>
            <w:r w:rsidRPr="008E395A">
              <w:rPr>
                <w:rFonts w:asciiTheme="majorHAnsi" w:hAnsiTheme="majorHAnsi" w:cstheme="majorHAnsi"/>
                <w:noProof/>
                <w:webHidden/>
                <w:sz w:val="26"/>
                <w:szCs w:val="26"/>
                <w:rPrChange w:id="384" w:author="Tim" w:date="2015-09-29T14:42:00Z">
                  <w:rPr>
                    <w:noProof/>
                    <w:webHidden/>
                  </w:rPr>
                </w:rPrChange>
              </w:rPr>
              <w:fldChar w:fldCharType="begin"/>
            </w:r>
            <w:r w:rsidRPr="008E395A">
              <w:rPr>
                <w:rFonts w:asciiTheme="majorHAnsi" w:hAnsiTheme="majorHAnsi" w:cstheme="majorHAnsi"/>
                <w:noProof/>
                <w:webHidden/>
                <w:sz w:val="26"/>
                <w:szCs w:val="26"/>
                <w:rPrChange w:id="385" w:author="Tim" w:date="2015-09-29T14:42:00Z">
                  <w:rPr>
                    <w:noProof/>
                    <w:webHidden/>
                  </w:rPr>
                </w:rPrChange>
              </w:rPr>
              <w:instrText xml:space="preserve"> PAGEREF _Toc431301079 \h </w:instrText>
            </w:r>
          </w:ins>
          <w:r w:rsidRPr="008E395A">
            <w:rPr>
              <w:rFonts w:asciiTheme="majorHAnsi" w:hAnsiTheme="majorHAnsi" w:cstheme="majorHAnsi"/>
              <w:noProof/>
              <w:webHidden/>
              <w:sz w:val="26"/>
              <w:szCs w:val="26"/>
              <w:rPrChange w:id="386"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387" w:author="Tim" w:date="2015-09-29T14:42:00Z">
                <w:rPr>
                  <w:noProof/>
                  <w:webHidden/>
                </w:rPr>
              </w:rPrChange>
            </w:rPr>
            <w:fldChar w:fldCharType="separate"/>
          </w:r>
          <w:ins w:id="388" w:author="Microsoft account" w:date="2015-10-09T22:59:00Z">
            <w:r w:rsidR="00746C06">
              <w:rPr>
                <w:rFonts w:asciiTheme="majorHAnsi" w:hAnsiTheme="majorHAnsi" w:cstheme="majorHAnsi"/>
                <w:noProof/>
                <w:webHidden/>
                <w:sz w:val="26"/>
                <w:szCs w:val="26"/>
              </w:rPr>
              <w:t>36</w:t>
            </w:r>
          </w:ins>
          <w:ins w:id="389" w:author="Tim" w:date="2015-09-29T14:42:00Z">
            <w:r w:rsidRPr="008E395A">
              <w:rPr>
                <w:rFonts w:asciiTheme="majorHAnsi" w:hAnsiTheme="majorHAnsi" w:cstheme="majorHAnsi"/>
                <w:noProof/>
                <w:webHidden/>
                <w:sz w:val="26"/>
                <w:szCs w:val="26"/>
                <w:rPrChange w:id="390" w:author="Tim" w:date="2015-09-29T14:42:00Z">
                  <w:rPr>
                    <w:noProof/>
                    <w:webHidden/>
                  </w:rPr>
                </w:rPrChange>
              </w:rPr>
              <w:fldChar w:fldCharType="end"/>
            </w:r>
            <w:r w:rsidRPr="008E395A">
              <w:rPr>
                <w:rStyle w:val="Hyperlink"/>
                <w:rFonts w:asciiTheme="majorHAnsi" w:hAnsiTheme="majorHAnsi" w:cstheme="majorHAnsi"/>
                <w:noProof/>
                <w:sz w:val="26"/>
                <w:szCs w:val="26"/>
                <w:rPrChange w:id="391" w:author="Tim" w:date="2015-09-29T14:42:00Z">
                  <w:rPr>
                    <w:rStyle w:val="Hyperlink"/>
                    <w:noProof/>
                  </w:rPr>
                </w:rPrChange>
              </w:rPr>
              <w:fldChar w:fldCharType="end"/>
            </w:r>
          </w:ins>
        </w:p>
        <w:p w14:paraId="3A7E0842" w14:textId="77777777" w:rsidR="008E395A" w:rsidRPr="008E395A" w:rsidRDefault="008E395A">
          <w:pPr>
            <w:pStyle w:val="TOC3"/>
            <w:tabs>
              <w:tab w:val="right" w:leader="dot" w:pos="9210"/>
            </w:tabs>
            <w:rPr>
              <w:ins w:id="392" w:author="Tim" w:date="2015-09-29T14:42:00Z"/>
              <w:rFonts w:asciiTheme="majorHAnsi" w:eastAsiaTheme="minorEastAsia" w:hAnsiTheme="majorHAnsi" w:cstheme="majorHAnsi"/>
              <w:noProof/>
              <w:sz w:val="26"/>
              <w:szCs w:val="26"/>
              <w:lang w:val="en-US"/>
              <w:rPrChange w:id="393" w:author="Tim" w:date="2015-09-29T14:42:00Z">
                <w:rPr>
                  <w:ins w:id="394" w:author="Tim" w:date="2015-09-29T14:42:00Z"/>
                  <w:rFonts w:eastAsiaTheme="minorEastAsia"/>
                  <w:noProof/>
                  <w:lang w:val="en-US"/>
                </w:rPr>
              </w:rPrChange>
            </w:rPr>
          </w:pPr>
          <w:ins w:id="395" w:author="Tim" w:date="2015-09-29T14:42:00Z">
            <w:r w:rsidRPr="008E395A">
              <w:rPr>
                <w:rStyle w:val="Hyperlink"/>
                <w:rFonts w:asciiTheme="majorHAnsi" w:hAnsiTheme="majorHAnsi" w:cstheme="majorHAnsi"/>
                <w:noProof/>
                <w:sz w:val="26"/>
                <w:szCs w:val="26"/>
                <w:rPrChange w:id="396"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397" w:author="Tim" w:date="2015-09-29T14:42:00Z">
                  <w:rPr>
                    <w:rStyle w:val="Hyperlink"/>
                    <w:noProof/>
                  </w:rPr>
                </w:rPrChange>
              </w:rPr>
              <w:instrText xml:space="preserve"> </w:instrText>
            </w:r>
            <w:r w:rsidRPr="008E395A">
              <w:rPr>
                <w:rFonts w:asciiTheme="majorHAnsi" w:hAnsiTheme="majorHAnsi" w:cstheme="majorHAnsi"/>
                <w:noProof/>
                <w:sz w:val="26"/>
                <w:szCs w:val="26"/>
                <w:rPrChange w:id="398" w:author="Tim" w:date="2015-09-29T14:42:00Z">
                  <w:rPr>
                    <w:noProof/>
                  </w:rPr>
                </w:rPrChange>
              </w:rPr>
              <w:instrText>HYPERLINK \l "_Toc431301080"</w:instrText>
            </w:r>
            <w:r w:rsidRPr="008E395A">
              <w:rPr>
                <w:rStyle w:val="Hyperlink"/>
                <w:rFonts w:asciiTheme="majorHAnsi" w:hAnsiTheme="majorHAnsi" w:cstheme="majorHAnsi"/>
                <w:noProof/>
                <w:sz w:val="26"/>
                <w:szCs w:val="26"/>
                <w:rPrChange w:id="399"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00"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01" w:author="Tim" w:date="2015-09-29T14:42:00Z">
                  <w:rPr>
                    <w:rStyle w:val="Hyperlink"/>
                    <w:noProof/>
                  </w:rPr>
                </w:rPrChange>
              </w:rPr>
              <w:t>4.2. Validation testing</w:t>
            </w:r>
            <w:r w:rsidRPr="008E395A">
              <w:rPr>
                <w:rFonts w:asciiTheme="majorHAnsi" w:hAnsiTheme="majorHAnsi" w:cstheme="majorHAnsi"/>
                <w:noProof/>
                <w:webHidden/>
                <w:sz w:val="26"/>
                <w:szCs w:val="26"/>
                <w:rPrChange w:id="402" w:author="Tim" w:date="2015-09-29T14:42:00Z">
                  <w:rPr>
                    <w:noProof/>
                    <w:webHidden/>
                  </w:rPr>
                </w:rPrChange>
              </w:rPr>
              <w:tab/>
            </w:r>
            <w:r w:rsidRPr="008E395A">
              <w:rPr>
                <w:rFonts w:asciiTheme="majorHAnsi" w:hAnsiTheme="majorHAnsi" w:cstheme="majorHAnsi"/>
                <w:noProof/>
                <w:webHidden/>
                <w:sz w:val="26"/>
                <w:szCs w:val="26"/>
                <w:rPrChange w:id="403" w:author="Tim" w:date="2015-09-29T14:42:00Z">
                  <w:rPr>
                    <w:noProof/>
                    <w:webHidden/>
                  </w:rPr>
                </w:rPrChange>
              </w:rPr>
              <w:fldChar w:fldCharType="begin"/>
            </w:r>
            <w:r w:rsidRPr="008E395A">
              <w:rPr>
                <w:rFonts w:asciiTheme="majorHAnsi" w:hAnsiTheme="majorHAnsi" w:cstheme="majorHAnsi"/>
                <w:noProof/>
                <w:webHidden/>
                <w:sz w:val="26"/>
                <w:szCs w:val="26"/>
                <w:rPrChange w:id="404" w:author="Tim" w:date="2015-09-29T14:42:00Z">
                  <w:rPr>
                    <w:noProof/>
                    <w:webHidden/>
                  </w:rPr>
                </w:rPrChange>
              </w:rPr>
              <w:instrText xml:space="preserve"> PAGEREF _Toc431301080 \h </w:instrText>
            </w:r>
          </w:ins>
          <w:r w:rsidRPr="008E395A">
            <w:rPr>
              <w:rFonts w:asciiTheme="majorHAnsi" w:hAnsiTheme="majorHAnsi" w:cstheme="majorHAnsi"/>
              <w:noProof/>
              <w:webHidden/>
              <w:sz w:val="26"/>
              <w:szCs w:val="26"/>
              <w:rPrChange w:id="405"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406" w:author="Tim" w:date="2015-09-29T14:42:00Z">
                <w:rPr>
                  <w:noProof/>
                  <w:webHidden/>
                </w:rPr>
              </w:rPrChange>
            </w:rPr>
            <w:fldChar w:fldCharType="separate"/>
          </w:r>
          <w:ins w:id="407" w:author="Microsoft account" w:date="2015-10-09T22:59:00Z">
            <w:r w:rsidR="00746C06">
              <w:rPr>
                <w:rFonts w:asciiTheme="majorHAnsi" w:hAnsiTheme="majorHAnsi" w:cstheme="majorHAnsi"/>
                <w:noProof/>
                <w:webHidden/>
                <w:sz w:val="26"/>
                <w:szCs w:val="26"/>
              </w:rPr>
              <w:t>39</w:t>
            </w:r>
          </w:ins>
          <w:ins w:id="408" w:author="Tim" w:date="2015-09-29T14:42:00Z">
            <w:r w:rsidRPr="008E395A">
              <w:rPr>
                <w:rFonts w:asciiTheme="majorHAnsi" w:hAnsiTheme="majorHAnsi" w:cstheme="majorHAnsi"/>
                <w:noProof/>
                <w:webHidden/>
                <w:sz w:val="26"/>
                <w:szCs w:val="26"/>
                <w:rPrChange w:id="409" w:author="Tim" w:date="2015-09-29T14:42:00Z">
                  <w:rPr>
                    <w:noProof/>
                    <w:webHidden/>
                  </w:rPr>
                </w:rPrChange>
              </w:rPr>
              <w:fldChar w:fldCharType="end"/>
            </w:r>
            <w:r w:rsidRPr="008E395A">
              <w:rPr>
                <w:rStyle w:val="Hyperlink"/>
                <w:rFonts w:asciiTheme="majorHAnsi" w:hAnsiTheme="majorHAnsi" w:cstheme="majorHAnsi"/>
                <w:noProof/>
                <w:sz w:val="26"/>
                <w:szCs w:val="26"/>
                <w:rPrChange w:id="410" w:author="Tim" w:date="2015-09-29T14:42:00Z">
                  <w:rPr>
                    <w:rStyle w:val="Hyperlink"/>
                    <w:noProof/>
                  </w:rPr>
                </w:rPrChange>
              </w:rPr>
              <w:fldChar w:fldCharType="end"/>
            </w:r>
          </w:ins>
        </w:p>
        <w:p w14:paraId="100F8D2B" w14:textId="77777777" w:rsidR="008E395A" w:rsidRPr="008E395A" w:rsidRDefault="008E395A">
          <w:pPr>
            <w:pStyle w:val="TOC1"/>
            <w:tabs>
              <w:tab w:val="right" w:leader="dot" w:pos="9210"/>
            </w:tabs>
            <w:rPr>
              <w:ins w:id="411" w:author="Tim" w:date="2015-09-29T14:42:00Z"/>
              <w:rFonts w:asciiTheme="majorHAnsi" w:eastAsiaTheme="minorEastAsia" w:hAnsiTheme="majorHAnsi" w:cstheme="majorHAnsi"/>
              <w:noProof/>
              <w:sz w:val="26"/>
              <w:szCs w:val="26"/>
              <w:lang w:val="en-US"/>
              <w:rPrChange w:id="412" w:author="Tim" w:date="2015-09-29T14:42:00Z">
                <w:rPr>
                  <w:ins w:id="413" w:author="Tim" w:date="2015-09-29T14:42:00Z"/>
                  <w:rFonts w:eastAsiaTheme="minorEastAsia"/>
                  <w:noProof/>
                  <w:lang w:val="en-US"/>
                </w:rPr>
              </w:rPrChange>
            </w:rPr>
          </w:pPr>
          <w:ins w:id="414" w:author="Tim" w:date="2015-09-29T14:42:00Z">
            <w:r w:rsidRPr="008E395A">
              <w:rPr>
                <w:rStyle w:val="Hyperlink"/>
                <w:rFonts w:asciiTheme="majorHAnsi" w:hAnsiTheme="majorHAnsi" w:cstheme="majorHAnsi"/>
                <w:noProof/>
                <w:sz w:val="26"/>
                <w:szCs w:val="26"/>
                <w:rPrChange w:id="415"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416" w:author="Tim" w:date="2015-09-29T14:42:00Z">
                  <w:rPr>
                    <w:rStyle w:val="Hyperlink"/>
                    <w:noProof/>
                  </w:rPr>
                </w:rPrChange>
              </w:rPr>
              <w:instrText xml:space="preserve"> </w:instrText>
            </w:r>
            <w:r w:rsidRPr="008E395A">
              <w:rPr>
                <w:rFonts w:asciiTheme="majorHAnsi" w:hAnsiTheme="majorHAnsi" w:cstheme="majorHAnsi"/>
                <w:noProof/>
                <w:sz w:val="26"/>
                <w:szCs w:val="26"/>
                <w:rPrChange w:id="417" w:author="Tim" w:date="2015-09-29T14:42:00Z">
                  <w:rPr>
                    <w:noProof/>
                  </w:rPr>
                </w:rPrChange>
              </w:rPr>
              <w:instrText>HYPERLINK \l "_Toc431301081"</w:instrText>
            </w:r>
            <w:r w:rsidRPr="008E395A">
              <w:rPr>
                <w:rStyle w:val="Hyperlink"/>
                <w:rFonts w:asciiTheme="majorHAnsi" w:hAnsiTheme="majorHAnsi" w:cstheme="majorHAnsi"/>
                <w:noProof/>
                <w:sz w:val="26"/>
                <w:szCs w:val="26"/>
                <w:rPrChange w:id="418"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19"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20" w:author="Tim" w:date="2015-09-29T14:42:00Z">
                  <w:rPr>
                    <w:rStyle w:val="Hyperlink"/>
                    <w:rFonts w:asciiTheme="majorHAnsi" w:hAnsiTheme="majorHAnsi" w:cstheme="majorHAnsi"/>
                    <w:noProof/>
                  </w:rPr>
                </w:rPrChange>
              </w:rPr>
              <w:t>CHAPTER 5</w:t>
            </w:r>
            <w:r w:rsidRPr="008E395A">
              <w:rPr>
                <w:rFonts w:asciiTheme="majorHAnsi" w:hAnsiTheme="majorHAnsi" w:cstheme="majorHAnsi"/>
                <w:noProof/>
                <w:webHidden/>
                <w:sz w:val="26"/>
                <w:szCs w:val="26"/>
                <w:rPrChange w:id="421" w:author="Tim" w:date="2015-09-29T14:42:00Z">
                  <w:rPr>
                    <w:noProof/>
                    <w:webHidden/>
                  </w:rPr>
                </w:rPrChange>
              </w:rPr>
              <w:tab/>
            </w:r>
            <w:r w:rsidRPr="008E395A">
              <w:rPr>
                <w:rFonts w:asciiTheme="majorHAnsi" w:hAnsiTheme="majorHAnsi" w:cstheme="majorHAnsi"/>
                <w:noProof/>
                <w:webHidden/>
                <w:sz w:val="26"/>
                <w:szCs w:val="26"/>
                <w:rPrChange w:id="422" w:author="Tim" w:date="2015-09-29T14:42:00Z">
                  <w:rPr>
                    <w:noProof/>
                    <w:webHidden/>
                  </w:rPr>
                </w:rPrChange>
              </w:rPr>
              <w:fldChar w:fldCharType="begin"/>
            </w:r>
            <w:r w:rsidRPr="008E395A">
              <w:rPr>
                <w:rFonts w:asciiTheme="majorHAnsi" w:hAnsiTheme="majorHAnsi" w:cstheme="majorHAnsi"/>
                <w:noProof/>
                <w:webHidden/>
                <w:sz w:val="26"/>
                <w:szCs w:val="26"/>
                <w:rPrChange w:id="423" w:author="Tim" w:date="2015-09-29T14:42:00Z">
                  <w:rPr>
                    <w:noProof/>
                    <w:webHidden/>
                  </w:rPr>
                </w:rPrChange>
              </w:rPr>
              <w:instrText xml:space="preserve"> PAGEREF _Toc431301081 \h </w:instrText>
            </w:r>
          </w:ins>
          <w:r w:rsidRPr="008E395A">
            <w:rPr>
              <w:rFonts w:asciiTheme="majorHAnsi" w:hAnsiTheme="majorHAnsi" w:cstheme="majorHAnsi"/>
              <w:noProof/>
              <w:webHidden/>
              <w:sz w:val="26"/>
              <w:szCs w:val="26"/>
              <w:rPrChange w:id="424"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425" w:author="Tim" w:date="2015-09-29T14:42:00Z">
                <w:rPr>
                  <w:noProof/>
                  <w:webHidden/>
                </w:rPr>
              </w:rPrChange>
            </w:rPr>
            <w:fldChar w:fldCharType="separate"/>
          </w:r>
          <w:ins w:id="426" w:author="Microsoft account" w:date="2015-10-09T22:59:00Z">
            <w:r w:rsidR="00746C06">
              <w:rPr>
                <w:rFonts w:asciiTheme="majorHAnsi" w:hAnsiTheme="majorHAnsi" w:cstheme="majorHAnsi"/>
                <w:noProof/>
                <w:webHidden/>
                <w:sz w:val="26"/>
                <w:szCs w:val="26"/>
              </w:rPr>
              <w:t>47</w:t>
            </w:r>
          </w:ins>
          <w:ins w:id="427" w:author="Tim" w:date="2015-09-29T14:42:00Z">
            <w:r w:rsidRPr="008E395A">
              <w:rPr>
                <w:rFonts w:asciiTheme="majorHAnsi" w:hAnsiTheme="majorHAnsi" w:cstheme="majorHAnsi"/>
                <w:noProof/>
                <w:webHidden/>
                <w:sz w:val="26"/>
                <w:szCs w:val="26"/>
                <w:rPrChange w:id="428" w:author="Tim" w:date="2015-09-29T14:42:00Z">
                  <w:rPr>
                    <w:noProof/>
                    <w:webHidden/>
                  </w:rPr>
                </w:rPrChange>
              </w:rPr>
              <w:fldChar w:fldCharType="end"/>
            </w:r>
            <w:r w:rsidRPr="008E395A">
              <w:rPr>
                <w:rStyle w:val="Hyperlink"/>
                <w:rFonts w:asciiTheme="majorHAnsi" w:hAnsiTheme="majorHAnsi" w:cstheme="majorHAnsi"/>
                <w:noProof/>
                <w:sz w:val="26"/>
                <w:szCs w:val="26"/>
                <w:rPrChange w:id="429" w:author="Tim" w:date="2015-09-29T14:42:00Z">
                  <w:rPr>
                    <w:rStyle w:val="Hyperlink"/>
                    <w:noProof/>
                  </w:rPr>
                </w:rPrChange>
              </w:rPr>
              <w:fldChar w:fldCharType="end"/>
            </w:r>
          </w:ins>
        </w:p>
        <w:p w14:paraId="3FA75F25" w14:textId="77777777" w:rsidR="008E395A" w:rsidRPr="008E395A" w:rsidRDefault="008E395A">
          <w:pPr>
            <w:pStyle w:val="TOC1"/>
            <w:tabs>
              <w:tab w:val="right" w:leader="dot" w:pos="9210"/>
            </w:tabs>
            <w:rPr>
              <w:ins w:id="430" w:author="Tim" w:date="2015-09-29T14:42:00Z"/>
              <w:rFonts w:asciiTheme="majorHAnsi" w:eastAsiaTheme="minorEastAsia" w:hAnsiTheme="majorHAnsi" w:cstheme="majorHAnsi"/>
              <w:noProof/>
              <w:sz w:val="26"/>
              <w:szCs w:val="26"/>
              <w:lang w:val="en-US"/>
              <w:rPrChange w:id="431" w:author="Tim" w:date="2015-09-29T14:42:00Z">
                <w:rPr>
                  <w:ins w:id="432" w:author="Tim" w:date="2015-09-29T14:42:00Z"/>
                  <w:rFonts w:eastAsiaTheme="minorEastAsia"/>
                  <w:noProof/>
                  <w:lang w:val="en-US"/>
                </w:rPr>
              </w:rPrChange>
            </w:rPr>
          </w:pPr>
          <w:ins w:id="433" w:author="Tim" w:date="2015-09-29T14:42:00Z">
            <w:r w:rsidRPr="008E395A">
              <w:rPr>
                <w:rStyle w:val="Hyperlink"/>
                <w:rFonts w:asciiTheme="majorHAnsi" w:hAnsiTheme="majorHAnsi" w:cstheme="majorHAnsi"/>
                <w:noProof/>
                <w:sz w:val="26"/>
                <w:szCs w:val="26"/>
                <w:rPrChange w:id="434"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435" w:author="Tim" w:date="2015-09-29T14:42:00Z">
                  <w:rPr>
                    <w:rStyle w:val="Hyperlink"/>
                    <w:noProof/>
                  </w:rPr>
                </w:rPrChange>
              </w:rPr>
              <w:instrText xml:space="preserve"> </w:instrText>
            </w:r>
            <w:r w:rsidRPr="008E395A">
              <w:rPr>
                <w:rFonts w:asciiTheme="majorHAnsi" w:hAnsiTheme="majorHAnsi" w:cstheme="majorHAnsi"/>
                <w:noProof/>
                <w:sz w:val="26"/>
                <w:szCs w:val="26"/>
                <w:rPrChange w:id="436" w:author="Tim" w:date="2015-09-29T14:42:00Z">
                  <w:rPr>
                    <w:noProof/>
                  </w:rPr>
                </w:rPrChange>
              </w:rPr>
              <w:instrText>HYPERLINK \l "_Toc431301082"</w:instrText>
            </w:r>
            <w:r w:rsidRPr="008E395A">
              <w:rPr>
                <w:rStyle w:val="Hyperlink"/>
                <w:rFonts w:asciiTheme="majorHAnsi" w:hAnsiTheme="majorHAnsi" w:cstheme="majorHAnsi"/>
                <w:noProof/>
                <w:sz w:val="26"/>
                <w:szCs w:val="26"/>
                <w:rPrChange w:id="437"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38"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39" w:author="Tim" w:date="2015-09-29T14:42:00Z">
                  <w:rPr>
                    <w:rStyle w:val="Hyperlink"/>
                    <w:rFonts w:asciiTheme="majorHAnsi" w:hAnsiTheme="majorHAnsi" w:cstheme="majorHAnsi"/>
                    <w:noProof/>
                  </w:rPr>
                </w:rPrChange>
              </w:rPr>
              <w:t>IMPLEMENTATIONS AND DISCUSSIONS</w:t>
            </w:r>
            <w:r w:rsidRPr="008E395A">
              <w:rPr>
                <w:rFonts w:asciiTheme="majorHAnsi" w:hAnsiTheme="majorHAnsi" w:cstheme="majorHAnsi"/>
                <w:noProof/>
                <w:webHidden/>
                <w:sz w:val="26"/>
                <w:szCs w:val="26"/>
                <w:rPrChange w:id="440" w:author="Tim" w:date="2015-09-29T14:42:00Z">
                  <w:rPr>
                    <w:noProof/>
                    <w:webHidden/>
                  </w:rPr>
                </w:rPrChange>
              </w:rPr>
              <w:tab/>
            </w:r>
            <w:r w:rsidRPr="008E395A">
              <w:rPr>
                <w:rFonts w:asciiTheme="majorHAnsi" w:hAnsiTheme="majorHAnsi" w:cstheme="majorHAnsi"/>
                <w:noProof/>
                <w:webHidden/>
                <w:sz w:val="26"/>
                <w:szCs w:val="26"/>
                <w:rPrChange w:id="441" w:author="Tim" w:date="2015-09-29T14:42:00Z">
                  <w:rPr>
                    <w:noProof/>
                    <w:webHidden/>
                  </w:rPr>
                </w:rPrChange>
              </w:rPr>
              <w:fldChar w:fldCharType="begin"/>
            </w:r>
            <w:r w:rsidRPr="008E395A">
              <w:rPr>
                <w:rFonts w:asciiTheme="majorHAnsi" w:hAnsiTheme="majorHAnsi" w:cstheme="majorHAnsi"/>
                <w:noProof/>
                <w:webHidden/>
                <w:sz w:val="26"/>
                <w:szCs w:val="26"/>
                <w:rPrChange w:id="442" w:author="Tim" w:date="2015-09-29T14:42:00Z">
                  <w:rPr>
                    <w:noProof/>
                    <w:webHidden/>
                  </w:rPr>
                </w:rPrChange>
              </w:rPr>
              <w:instrText xml:space="preserve"> PAGEREF _Toc431301082 \h </w:instrText>
            </w:r>
          </w:ins>
          <w:r w:rsidRPr="008E395A">
            <w:rPr>
              <w:rFonts w:asciiTheme="majorHAnsi" w:hAnsiTheme="majorHAnsi" w:cstheme="majorHAnsi"/>
              <w:noProof/>
              <w:webHidden/>
              <w:sz w:val="26"/>
              <w:szCs w:val="26"/>
              <w:rPrChange w:id="443"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444" w:author="Tim" w:date="2015-09-29T14:42:00Z">
                <w:rPr>
                  <w:noProof/>
                  <w:webHidden/>
                </w:rPr>
              </w:rPrChange>
            </w:rPr>
            <w:fldChar w:fldCharType="separate"/>
          </w:r>
          <w:ins w:id="445" w:author="Microsoft account" w:date="2015-10-09T22:59:00Z">
            <w:r w:rsidR="00746C06">
              <w:rPr>
                <w:rFonts w:asciiTheme="majorHAnsi" w:hAnsiTheme="majorHAnsi" w:cstheme="majorHAnsi"/>
                <w:noProof/>
                <w:webHidden/>
                <w:sz w:val="26"/>
                <w:szCs w:val="26"/>
              </w:rPr>
              <w:t>47</w:t>
            </w:r>
          </w:ins>
          <w:ins w:id="446" w:author="Tim" w:date="2015-09-29T14:42:00Z">
            <w:r w:rsidRPr="008E395A">
              <w:rPr>
                <w:rFonts w:asciiTheme="majorHAnsi" w:hAnsiTheme="majorHAnsi" w:cstheme="majorHAnsi"/>
                <w:noProof/>
                <w:webHidden/>
                <w:sz w:val="26"/>
                <w:szCs w:val="26"/>
                <w:rPrChange w:id="447" w:author="Tim" w:date="2015-09-29T14:42:00Z">
                  <w:rPr>
                    <w:noProof/>
                    <w:webHidden/>
                  </w:rPr>
                </w:rPrChange>
              </w:rPr>
              <w:fldChar w:fldCharType="end"/>
            </w:r>
            <w:r w:rsidRPr="008E395A">
              <w:rPr>
                <w:rStyle w:val="Hyperlink"/>
                <w:rFonts w:asciiTheme="majorHAnsi" w:hAnsiTheme="majorHAnsi" w:cstheme="majorHAnsi"/>
                <w:noProof/>
                <w:sz w:val="26"/>
                <w:szCs w:val="26"/>
                <w:rPrChange w:id="448" w:author="Tim" w:date="2015-09-29T14:42:00Z">
                  <w:rPr>
                    <w:rStyle w:val="Hyperlink"/>
                    <w:noProof/>
                  </w:rPr>
                </w:rPrChange>
              </w:rPr>
              <w:fldChar w:fldCharType="end"/>
            </w:r>
          </w:ins>
        </w:p>
        <w:p w14:paraId="12F9F4F2" w14:textId="77777777" w:rsidR="008E395A" w:rsidRPr="008E395A" w:rsidRDefault="008E395A">
          <w:pPr>
            <w:pStyle w:val="TOC1"/>
            <w:tabs>
              <w:tab w:val="right" w:leader="dot" w:pos="9210"/>
            </w:tabs>
            <w:rPr>
              <w:ins w:id="449" w:author="Tim" w:date="2015-09-29T14:42:00Z"/>
              <w:rFonts w:asciiTheme="majorHAnsi" w:eastAsiaTheme="minorEastAsia" w:hAnsiTheme="majorHAnsi" w:cstheme="majorHAnsi"/>
              <w:noProof/>
              <w:sz w:val="26"/>
              <w:szCs w:val="26"/>
              <w:lang w:val="en-US"/>
              <w:rPrChange w:id="450" w:author="Tim" w:date="2015-09-29T14:42:00Z">
                <w:rPr>
                  <w:ins w:id="451" w:author="Tim" w:date="2015-09-29T14:42:00Z"/>
                  <w:rFonts w:eastAsiaTheme="minorEastAsia"/>
                  <w:noProof/>
                  <w:lang w:val="en-US"/>
                </w:rPr>
              </w:rPrChange>
            </w:rPr>
          </w:pPr>
          <w:ins w:id="452" w:author="Tim" w:date="2015-09-29T14:42:00Z">
            <w:r w:rsidRPr="008E395A">
              <w:rPr>
                <w:rStyle w:val="Hyperlink"/>
                <w:rFonts w:asciiTheme="majorHAnsi" w:hAnsiTheme="majorHAnsi" w:cstheme="majorHAnsi"/>
                <w:noProof/>
                <w:sz w:val="26"/>
                <w:szCs w:val="26"/>
                <w:rPrChange w:id="453"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454" w:author="Tim" w:date="2015-09-29T14:42:00Z">
                  <w:rPr>
                    <w:rStyle w:val="Hyperlink"/>
                    <w:noProof/>
                  </w:rPr>
                </w:rPrChange>
              </w:rPr>
              <w:instrText xml:space="preserve"> </w:instrText>
            </w:r>
            <w:r w:rsidRPr="008E395A">
              <w:rPr>
                <w:rFonts w:asciiTheme="majorHAnsi" w:hAnsiTheme="majorHAnsi" w:cstheme="majorHAnsi"/>
                <w:noProof/>
                <w:sz w:val="26"/>
                <w:szCs w:val="26"/>
                <w:rPrChange w:id="455" w:author="Tim" w:date="2015-09-29T14:42:00Z">
                  <w:rPr>
                    <w:noProof/>
                  </w:rPr>
                </w:rPrChange>
              </w:rPr>
              <w:instrText>HYPERLINK \l "_Toc431301083"</w:instrText>
            </w:r>
            <w:r w:rsidRPr="008E395A">
              <w:rPr>
                <w:rStyle w:val="Hyperlink"/>
                <w:rFonts w:asciiTheme="majorHAnsi" w:hAnsiTheme="majorHAnsi" w:cstheme="majorHAnsi"/>
                <w:noProof/>
                <w:sz w:val="26"/>
                <w:szCs w:val="26"/>
                <w:rPrChange w:id="456"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57"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58" w:author="Tim" w:date="2015-09-29T14:42:00Z">
                  <w:rPr>
                    <w:rStyle w:val="Hyperlink"/>
                    <w:rFonts w:asciiTheme="majorHAnsi" w:hAnsiTheme="majorHAnsi" w:cstheme="majorHAnsi"/>
                    <w:noProof/>
                  </w:rPr>
                </w:rPrChange>
              </w:rPr>
              <w:t>CHAPTER 6</w:t>
            </w:r>
            <w:r w:rsidRPr="008E395A">
              <w:rPr>
                <w:rFonts w:asciiTheme="majorHAnsi" w:hAnsiTheme="majorHAnsi" w:cstheme="majorHAnsi"/>
                <w:noProof/>
                <w:webHidden/>
                <w:sz w:val="26"/>
                <w:szCs w:val="26"/>
                <w:rPrChange w:id="459" w:author="Tim" w:date="2015-09-29T14:42:00Z">
                  <w:rPr>
                    <w:noProof/>
                    <w:webHidden/>
                  </w:rPr>
                </w:rPrChange>
              </w:rPr>
              <w:tab/>
            </w:r>
            <w:r w:rsidRPr="008E395A">
              <w:rPr>
                <w:rFonts w:asciiTheme="majorHAnsi" w:hAnsiTheme="majorHAnsi" w:cstheme="majorHAnsi"/>
                <w:noProof/>
                <w:webHidden/>
                <w:sz w:val="26"/>
                <w:szCs w:val="26"/>
                <w:rPrChange w:id="460" w:author="Tim" w:date="2015-09-29T14:42:00Z">
                  <w:rPr>
                    <w:noProof/>
                    <w:webHidden/>
                  </w:rPr>
                </w:rPrChange>
              </w:rPr>
              <w:fldChar w:fldCharType="begin"/>
            </w:r>
            <w:r w:rsidRPr="008E395A">
              <w:rPr>
                <w:rFonts w:asciiTheme="majorHAnsi" w:hAnsiTheme="majorHAnsi" w:cstheme="majorHAnsi"/>
                <w:noProof/>
                <w:webHidden/>
                <w:sz w:val="26"/>
                <w:szCs w:val="26"/>
                <w:rPrChange w:id="461" w:author="Tim" w:date="2015-09-29T14:42:00Z">
                  <w:rPr>
                    <w:noProof/>
                    <w:webHidden/>
                  </w:rPr>
                </w:rPrChange>
              </w:rPr>
              <w:instrText xml:space="preserve"> PAGEREF _Toc431301083 \h </w:instrText>
            </w:r>
          </w:ins>
          <w:r w:rsidRPr="008E395A">
            <w:rPr>
              <w:rFonts w:asciiTheme="majorHAnsi" w:hAnsiTheme="majorHAnsi" w:cstheme="majorHAnsi"/>
              <w:noProof/>
              <w:webHidden/>
              <w:sz w:val="26"/>
              <w:szCs w:val="26"/>
              <w:rPrChange w:id="462"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463" w:author="Tim" w:date="2015-09-29T14:42:00Z">
                <w:rPr>
                  <w:noProof/>
                  <w:webHidden/>
                </w:rPr>
              </w:rPrChange>
            </w:rPr>
            <w:fldChar w:fldCharType="separate"/>
          </w:r>
          <w:ins w:id="464" w:author="Microsoft account" w:date="2015-10-09T22:59:00Z">
            <w:r w:rsidR="00746C06">
              <w:rPr>
                <w:rFonts w:asciiTheme="majorHAnsi" w:hAnsiTheme="majorHAnsi" w:cstheme="majorHAnsi"/>
                <w:noProof/>
                <w:webHidden/>
                <w:sz w:val="26"/>
                <w:szCs w:val="26"/>
              </w:rPr>
              <w:t>49</w:t>
            </w:r>
          </w:ins>
          <w:ins w:id="465" w:author="Tim" w:date="2015-09-29T14:42:00Z">
            <w:r w:rsidRPr="008E395A">
              <w:rPr>
                <w:rFonts w:asciiTheme="majorHAnsi" w:hAnsiTheme="majorHAnsi" w:cstheme="majorHAnsi"/>
                <w:noProof/>
                <w:webHidden/>
                <w:sz w:val="26"/>
                <w:szCs w:val="26"/>
                <w:rPrChange w:id="466" w:author="Tim" w:date="2015-09-29T14:42:00Z">
                  <w:rPr>
                    <w:noProof/>
                    <w:webHidden/>
                  </w:rPr>
                </w:rPrChange>
              </w:rPr>
              <w:fldChar w:fldCharType="end"/>
            </w:r>
            <w:r w:rsidRPr="008E395A">
              <w:rPr>
                <w:rStyle w:val="Hyperlink"/>
                <w:rFonts w:asciiTheme="majorHAnsi" w:hAnsiTheme="majorHAnsi" w:cstheme="majorHAnsi"/>
                <w:noProof/>
                <w:sz w:val="26"/>
                <w:szCs w:val="26"/>
                <w:rPrChange w:id="467" w:author="Tim" w:date="2015-09-29T14:42:00Z">
                  <w:rPr>
                    <w:rStyle w:val="Hyperlink"/>
                    <w:noProof/>
                  </w:rPr>
                </w:rPrChange>
              </w:rPr>
              <w:fldChar w:fldCharType="end"/>
            </w:r>
          </w:ins>
        </w:p>
        <w:p w14:paraId="1A36ADFA" w14:textId="77777777" w:rsidR="008E395A" w:rsidRPr="008E395A" w:rsidRDefault="008E395A">
          <w:pPr>
            <w:pStyle w:val="TOC1"/>
            <w:tabs>
              <w:tab w:val="right" w:leader="dot" w:pos="9210"/>
            </w:tabs>
            <w:rPr>
              <w:ins w:id="468" w:author="Tim" w:date="2015-09-29T14:42:00Z"/>
              <w:rFonts w:asciiTheme="majorHAnsi" w:eastAsiaTheme="minorEastAsia" w:hAnsiTheme="majorHAnsi" w:cstheme="majorHAnsi"/>
              <w:noProof/>
              <w:sz w:val="26"/>
              <w:szCs w:val="26"/>
              <w:lang w:val="en-US"/>
              <w:rPrChange w:id="469" w:author="Tim" w:date="2015-09-29T14:42:00Z">
                <w:rPr>
                  <w:ins w:id="470" w:author="Tim" w:date="2015-09-29T14:42:00Z"/>
                  <w:rFonts w:eastAsiaTheme="minorEastAsia"/>
                  <w:noProof/>
                  <w:lang w:val="en-US"/>
                </w:rPr>
              </w:rPrChange>
            </w:rPr>
          </w:pPr>
          <w:ins w:id="471" w:author="Tim" w:date="2015-09-29T14:42:00Z">
            <w:r w:rsidRPr="008E395A">
              <w:rPr>
                <w:rStyle w:val="Hyperlink"/>
                <w:rFonts w:asciiTheme="majorHAnsi" w:hAnsiTheme="majorHAnsi" w:cstheme="majorHAnsi"/>
                <w:noProof/>
                <w:sz w:val="26"/>
                <w:szCs w:val="26"/>
                <w:rPrChange w:id="472"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473" w:author="Tim" w:date="2015-09-29T14:42:00Z">
                  <w:rPr>
                    <w:rStyle w:val="Hyperlink"/>
                    <w:noProof/>
                  </w:rPr>
                </w:rPrChange>
              </w:rPr>
              <w:instrText xml:space="preserve"> </w:instrText>
            </w:r>
            <w:r w:rsidRPr="008E395A">
              <w:rPr>
                <w:rFonts w:asciiTheme="majorHAnsi" w:hAnsiTheme="majorHAnsi" w:cstheme="majorHAnsi"/>
                <w:noProof/>
                <w:sz w:val="26"/>
                <w:szCs w:val="26"/>
                <w:rPrChange w:id="474" w:author="Tim" w:date="2015-09-29T14:42:00Z">
                  <w:rPr>
                    <w:noProof/>
                  </w:rPr>
                </w:rPrChange>
              </w:rPr>
              <w:instrText>HYPERLINK \l "_Toc431301084"</w:instrText>
            </w:r>
            <w:r w:rsidRPr="008E395A">
              <w:rPr>
                <w:rStyle w:val="Hyperlink"/>
                <w:rFonts w:asciiTheme="majorHAnsi" w:hAnsiTheme="majorHAnsi" w:cstheme="majorHAnsi"/>
                <w:noProof/>
                <w:sz w:val="26"/>
                <w:szCs w:val="26"/>
                <w:rPrChange w:id="475"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76"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77" w:author="Tim" w:date="2015-09-29T14:42:00Z">
                  <w:rPr>
                    <w:rStyle w:val="Hyperlink"/>
                    <w:rFonts w:asciiTheme="majorHAnsi" w:hAnsiTheme="majorHAnsi" w:cstheme="majorHAnsi"/>
                    <w:noProof/>
                  </w:rPr>
                </w:rPrChange>
              </w:rPr>
              <w:t>CONCLUSIONS</w:t>
            </w:r>
            <w:r w:rsidRPr="008E395A">
              <w:rPr>
                <w:rFonts w:asciiTheme="majorHAnsi" w:hAnsiTheme="majorHAnsi" w:cstheme="majorHAnsi"/>
                <w:noProof/>
                <w:webHidden/>
                <w:sz w:val="26"/>
                <w:szCs w:val="26"/>
                <w:rPrChange w:id="478" w:author="Tim" w:date="2015-09-29T14:42:00Z">
                  <w:rPr>
                    <w:noProof/>
                    <w:webHidden/>
                  </w:rPr>
                </w:rPrChange>
              </w:rPr>
              <w:tab/>
            </w:r>
            <w:r w:rsidRPr="008E395A">
              <w:rPr>
                <w:rFonts w:asciiTheme="majorHAnsi" w:hAnsiTheme="majorHAnsi" w:cstheme="majorHAnsi"/>
                <w:noProof/>
                <w:webHidden/>
                <w:sz w:val="26"/>
                <w:szCs w:val="26"/>
                <w:rPrChange w:id="479" w:author="Tim" w:date="2015-09-29T14:42:00Z">
                  <w:rPr>
                    <w:noProof/>
                    <w:webHidden/>
                  </w:rPr>
                </w:rPrChange>
              </w:rPr>
              <w:fldChar w:fldCharType="begin"/>
            </w:r>
            <w:r w:rsidRPr="008E395A">
              <w:rPr>
                <w:rFonts w:asciiTheme="majorHAnsi" w:hAnsiTheme="majorHAnsi" w:cstheme="majorHAnsi"/>
                <w:noProof/>
                <w:webHidden/>
                <w:sz w:val="26"/>
                <w:szCs w:val="26"/>
                <w:rPrChange w:id="480" w:author="Tim" w:date="2015-09-29T14:42:00Z">
                  <w:rPr>
                    <w:noProof/>
                    <w:webHidden/>
                  </w:rPr>
                </w:rPrChange>
              </w:rPr>
              <w:instrText xml:space="preserve"> PAGEREF _Toc431301084 \h </w:instrText>
            </w:r>
          </w:ins>
          <w:r w:rsidRPr="008E395A">
            <w:rPr>
              <w:rFonts w:asciiTheme="majorHAnsi" w:hAnsiTheme="majorHAnsi" w:cstheme="majorHAnsi"/>
              <w:noProof/>
              <w:webHidden/>
              <w:sz w:val="26"/>
              <w:szCs w:val="26"/>
              <w:rPrChange w:id="481"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482" w:author="Tim" w:date="2015-09-29T14:42:00Z">
                <w:rPr>
                  <w:noProof/>
                  <w:webHidden/>
                </w:rPr>
              </w:rPrChange>
            </w:rPr>
            <w:fldChar w:fldCharType="separate"/>
          </w:r>
          <w:ins w:id="483" w:author="Microsoft account" w:date="2015-10-09T22:59:00Z">
            <w:r w:rsidR="00746C06">
              <w:rPr>
                <w:rFonts w:asciiTheme="majorHAnsi" w:hAnsiTheme="majorHAnsi" w:cstheme="majorHAnsi"/>
                <w:noProof/>
                <w:webHidden/>
                <w:sz w:val="26"/>
                <w:szCs w:val="26"/>
              </w:rPr>
              <w:t>49</w:t>
            </w:r>
          </w:ins>
          <w:ins w:id="484" w:author="Tim" w:date="2015-09-29T14:42:00Z">
            <w:r w:rsidRPr="008E395A">
              <w:rPr>
                <w:rFonts w:asciiTheme="majorHAnsi" w:hAnsiTheme="majorHAnsi" w:cstheme="majorHAnsi"/>
                <w:noProof/>
                <w:webHidden/>
                <w:sz w:val="26"/>
                <w:szCs w:val="26"/>
                <w:rPrChange w:id="485" w:author="Tim" w:date="2015-09-29T14:42:00Z">
                  <w:rPr>
                    <w:noProof/>
                    <w:webHidden/>
                  </w:rPr>
                </w:rPrChange>
              </w:rPr>
              <w:fldChar w:fldCharType="end"/>
            </w:r>
            <w:r w:rsidRPr="008E395A">
              <w:rPr>
                <w:rStyle w:val="Hyperlink"/>
                <w:rFonts w:asciiTheme="majorHAnsi" w:hAnsiTheme="majorHAnsi" w:cstheme="majorHAnsi"/>
                <w:noProof/>
                <w:sz w:val="26"/>
                <w:szCs w:val="26"/>
                <w:rPrChange w:id="486" w:author="Tim" w:date="2015-09-29T14:42:00Z">
                  <w:rPr>
                    <w:rStyle w:val="Hyperlink"/>
                    <w:noProof/>
                  </w:rPr>
                </w:rPrChange>
              </w:rPr>
              <w:fldChar w:fldCharType="end"/>
            </w:r>
          </w:ins>
        </w:p>
        <w:p w14:paraId="3EBCFCED" w14:textId="77777777" w:rsidR="008E395A" w:rsidRPr="008E395A" w:rsidRDefault="008E395A">
          <w:pPr>
            <w:pStyle w:val="TOC1"/>
            <w:tabs>
              <w:tab w:val="right" w:leader="dot" w:pos="9210"/>
            </w:tabs>
            <w:rPr>
              <w:ins w:id="487" w:author="Tim" w:date="2015-09-29T14:42:00Z"/>
              <w:rFonts w:asciiTheme="majorHAnsi" w:eastAsiaTheme="minorEastAsia" w:hAnsiTheme="majorHAnsi" w:cstheme="majorHAnsi"/>
              <w:noProof/>
              <w:sz w:val="26"/>
              <w:szCs w:val="26"/>
              <w:lang w:val="en-US"/>
              <w:rPrChange w:id="488" w:author="Tim" w:date="2015-09-29T14:42:00Z">
                <w:rPr>
                  <w:ins w:id="489" w:author="Tim" w:date="2015-09-29T14:42:00Z"/>
                  <w:rFonts w:eastAsiaTheme="minorEastAsia"/>
                  <w:noProof/>
                  <w:lang w:val="en-US"/>
                </w:rPr>
              </w:rPrChange>
            </w:rPr>
          </w:pPr>
          <w:ins w:id="490" w:author="Tim" w:date="2015-09-29T14:42:00Z">
            <w:r w:rsidRPr="008E395A">
              <w:rPr>
                <w:rStyle w:val="Hyperlink"/>
                <w:rFonts w:asciiTheme="majorHAnsi" w:hAnsiTheme="majorHAnsi" w:cstheme="majorHAnsi"/>
                <w:noProof/>
                <w:sz w:val="26"/>
                <w:szCs w:val="26"/>
                <w:rPrChange w:id="491" w:author="Tim" w:date="2015-09-29T14:42:00Z">
                  <w:rPr>
                    <w:rStyle w:val="Hyperlink"/>
                    <w:noProof/>
                  </w:rPr>
                </w:rPrChange>
              </w:rPr>
              <w:fldChar w:fldCharType="begin"/>
            </w:r>
            <w:r w:rsidRPr="008E395A">
              <w:rPr>
                <w:rStyle w:val="Hyperlink"/>
                <w:rFonts w:asciiTheme="majorHAnsi" w:hAnsiTheme="majorHAnsi" w:cstheme="majorHAnsi"/>
                <w:noProof/>
                <w:sz w:val="26"/>
                <w:szCs w:val="26"/>
                <w:rPrChange w:id="492" w:author="Tim" w:date="2015-09-29T14:42:00Z">
                  <w:rPr>
                    <w:rStyle w:val="Hyperlink"/>
                    <w:noProof/>
                  </w:rPr>
                </w:rPrChange>
              </w:rPr>
              <w:instrText xml:space="preserve"> </w:instrText>
            </w:r>
            <w:r w:rsidRPr="008E395A">
              <w:rPr>
                <w:rFonts w:asciiTheme="majorHAnsi" w:hAnsiTheme="majorHAnsi" w:cstheme="majorHAnsi"/>
                <w:noProof/>
                <w:sz w:val="26"/>
                <w:szCs w:val="26"/>
                <w:rPrChange w:id="493" w:author="Tim" w:date="2015-09-29T14:42:00Z">
                  <w:rPr>
                    <w:noProof/>
                  </w:rPr>
                </w:rPrChange>
              </w:rPr>
              <w:instrText>HYPERLINK \l "_Toc431301085"</w:instrText>
            </w:r>
            <w:r w:rsidRPr="008E395A">
              <w:rPr>
                <w:rStyle w:val="Hyperlink"/>
                <w:rFonts w:asciiTheme="majorHAnsi" w:hAnsiTheme="majorHAnsi" w:cstheme="majorHAnsi"/>
                <w:noProof/>
                <w:sz w:val="26"/>
                <w:szCs w:val="26"/>
                <w:rPrChange w:id="494" w:author="Tim" w:date="2015-09-29T14:42:00Z">
                  <w:rPr>
                    <w:rStyle w:val="Hyperlink"/>
                    <w:noProof/>
                  </w:rPr>
                </w:rPrChange>
              </w:rPr>
              <w:instrText xml:space="preserve"> </w:instrText>
            </w:r>
            <w:r w:rsidRPr="008E395A">
              <w:rPr>
                <w:rStyle w:val="Hyperlink"/>
                <w:rFonts w:asciiTheme="majorHAnsi" w:hAnsiTheme="majorHAnsi" w:cstheme="majorHAnsi"/>
                <w:noProof/>
                <w:sz w:val="26"/>
                <w:szCs w:val="26"/>
                <w:rPrChange w:id="495" w:author="Tim" w:date="2015-09-29T14:42:00Z">
                  <w:rPr>
                    <w:rStyle w:val="Hyperlink"/>
                    <w:noProof/>
                  </w:rPr>
                </w:rPrChange>
              </w:rPr>
              <w:fldChar w:fldCharType="separate"/>
            </w:r>
            <w:r w:rsidRPr="008E395A">
              <w:rPr>
                <w:rStyle w:val="Hyperlink"/>
                <w:rFonts w:asciiTheme="majorHAnsi" w:hAnsiTheme="majorHAnsi" w:cstheme="majorHAnsi"/>
                <w:noProof/>
                <w:sz w:val="26"/>
                <w:szCs w:val="26"/>
                <w:rPrChange w:id="496" w:author="Tim" w:date="2015-09-29T14:42:00Z">
                  <w:rPr>
                    <w:rStyle w:val="Hyperlink"/>
                    <w:noProof/>
                  </w:rPr>
                </w:rPrChange>
              </w:rPr>
              <w:t>REFERENCES</w:t>
            </w:r>
            <w:r w:rsidRPr="008E395A">
              <w:rPr>
                <w:rFonts w:asciiTheme="majorHAnsi" w:hAnsiTheme="majorHAnsi" w:cstheme="majorHAnsi"/>
                <w:noProof/>
                <w:webHidden/>
                <w:sz w:val="26"/>
                <w:szCs w:val="26"/>
                <w:rPrChange w:id="497" w:author="Tim" w:date="2015-09-29T14:42:00Z">
                  <w:rPr>
                    <w:noProof/>
                    <w:webHidden/>
                  </w:rPr>
                </w:rPrChange>
              </w:rPr>
              <w:tab/>
            </w:r>
            <w:r w:rsidRPr="008E395A">
              <w:rPr>
                <w:rFonts w:asciiTheme="majorHAnsi" w:hAnsiTheme="majorHAnsi" w:cstheme="majorHAnsi"/>
                <w:noProof/>
                <w:webHidden/>
                <w:sz w:val="26"/>
                <w:szCs w:val="26"/>
                <w:rPrChange w:id="498" w:author="Tim" w:date="2015-09-29T14:42:00Z">
                  <w:rPr>
                    <w:noProof/>
                    <w:webHidden/>
                  </w:rPr>
                </w:rPrChange>
              </w:rPr>
              <w:fldChar w:fldCharType="begin"/>
            </w:r>
            <w:r w:rsidRPr="008E395A">
              <w:rPr>
                <w:rFonts w:asciiTheme="majorHAnsi" w:hAnsiTheme="majorHAnsi" w:cstheme="majorHAnsi"/>
                <w:noProof/>
                <w:webHidden/>
                <w:sz w:val="26"/>
                <w:szCs w:val="26"/>
                <w:rPrChange w:id="499" w:author="Tim" w:date="2015-09-29T14:42:00Z">
                  <w:rPr>
                    <w:noProof/>
                    <w:webHidden/>
                  </w:rPr>
                </w:rPrChange>
              </w:rPr>
              <w:instrText xml:space="preserve"> PAGEREF _Toc431301085 \h </w:instrText>
            </w:r>
          </w:ins>
          <w:r w:rsidRPr="008E395A">
            <w:rPr>
              <w:rFonts w:asciiTheme="majorHAnsi" w:hAnsiTheme="majorHAnsi" w:cstheme="majorHAnsi"/>
              <w:noProof/>
              <w:webHidden/>
              <w:sz w:val="26"/>
              <w:szCs w:val="26"/>
              <w:rPrChange w:id="500" w:author="Tim" w:date="2015-09-29T14:42:00Z">
                <w:rPr>
                  <w:rFonts w:asciiTheme="majorHAnsi" w:hAnsiTheme="majorHAnsi" w:cstheme="majorHAnsi"/>
                  <w:noProof/>
                  <w:webHidden/>
                  <w:sz w:val="26"/>
                  <w:szCs w:val="26"/>
                </w:rPr>
              </w:rPrChange>
            </w:rPr>
          </w:r>
          <w:r w:rsidRPr="008E395A">
            <w:rPr>
              <w:rFonts w:asciiTheme="majorHAnsi" w:hAnsiTheme="majorHAnsi" w:cstheme="majorHAnsi"/>
              <w:noProof/>
              <w:webHidden/>
              <w:sz w:val="26"/>
              <w:szCs w:val="26"/>
              <w:rPrChange w:id="501" w:author="Tim" w:date="2015-09-29T14:42:00Z">
                <w:rPr>
                  <w:noProof/>
                  <w:webHidden/>
                </w:rPr>
              </w:rPrChange>
            </w:rPr>
            <w:fldChar w:fldCharType="separate"/>
          </w:r>
          <w:ins w:id="502" w:author="Microsoft account" w:date="2015-10-09T22:59:00Z">
            <w:r w:rsidR="00746C06">
              <w:rPr>
                <w:rFonts w:asciiTheme="majorHAnsi" w:hAnsiTheme="majorHAnsi" w:cstheme="majorHAnsi"/>
                <w:noProof/>
                <w:webHidden/>
                <w:sz w:val="26"/>
                <w:szCs w:val="26"/>
              </w:rPr>
              <w:t>51</w:t>
            </w:r>
          </w:ins>
          <w:ins w:id="503" w:author="Tim" w:date="2015-09-29T14:42:00Z">
            <w:r w:rsidRPr="008E395A">
              <w:rPr>
                <w:rFonts w:asciiTheme="majorHAnsi" w:hAnsiTheme="majorHAnsi" w:cstheme="majorHAnsi"/>
                <w:noProof/>
                <w:webHidden/>
                <w:sz w:val="26"/>
                <w:szCs w:val="26"/>
                <w:rPrChange w:id="504" w:author="Tim" w:date="2015-09-29T14:42:00Z">
                  <w:rPr>
                    <w:noProof/>
                    <w:webHidden/>
                  </w:rPr>
                </w:rPrChange>
              </w:rPr>
              <w:fldChar w:fldCharType="end"/>
            </w:r>
            <w:r w:rsidRPr="008E395A">
              <w:rPr>
                <w:rStyle w:val="Hyperlink"/>
                <w:rFonts w:asciiTheme="majorHAnsi" w:hAnsiTheme="majorHAnsi" w:cstheme="majorHAnsi"/>
                <w:noProof/>
                <w:sz w:val="26"/>
                <w:szCs w:val="26"/>
                <w:rPrChange w:id="505" w:author="Tim" w:date="2015-09-29T14:42:00Z">
                  <w:rPr>
                    <w:rStyle w:val="Hyperlink"/>
                    <w:noProof/>
                  </w:rPr>
                </w:rPrChange>
              </w:rPr>
              <w:fldChar w:fldCharType="end"/>
            </w:r>
          </w:ins>
        </w:p>
        <w:p w14:paraId="698206C8" w14:textId="77777777" w:rsidR="00F822FF" w:rsidRPr="008E395A" w:rsidDel="008E395A" w:rsidRDefault="00F822FF">
          <w:pPr>
            <w:pStyle w:val="TOC1"/>
            <w:tabs>
              <w:tab w:val="right" w:leader="dot" w:pos="9210"/>
            </w:tabs>
            <w:rPr>
              <w:ins w:id="506" w:author="Microsoft account" w:date="2015-09-28T16:29:00Z"/>
              <w:del w:id="507" w:author="Tim" w:date="2015-09-29T14:42:00Z"/>
              <w:rFonts w:asciiTheme="majorHAnsi" w:eastAsiaTheme="minorEastAsia" w:hAnsiTheme="majorHAnsi" w:cstheme="majorHAnsi"/>
              <w:noProof/>
              <w:sz w:val="26"/>
              <w:szCs w:val="26"/>
              <w:lang w:eastAsia="vi-VN"/>
              <w:rPrChange w:id="508" w:author="Tim" w:date="2015-09-29T14:42:00Z">
                <w:rPr>
                  <w:ins w:id="509" w:author="Microsoft account" w:date="2015-09-28T16:29:00Z"/>
                  <w:del w:id="510" w:author="Tim" w:date="2015-09-29T14:42:00Z"/>
                  <w:rFonts w:eastAsiaTheme="minorEastAsia"/>
                  <w:noProof/>
                  <w:lang w:eastAsia="vi-VN"/>
                </w:rPr>
              </w:rPrChange>
            </w:rPr>
          </w:pPr>
          <w:ins w:id="511" w:author="Microsoft account" w:date="2015-09-28T16:29:00Z">
            <w:del w:id="512" w:author="Tim" w:date="2015-09-29T14:42:00Z">
              <w:r w:rsidRPr="008E395A" w:rsidDel="008E395A">
                <w:rPr>
                  <w:rStyle w:val="Hyperlink"/>
                  <w:rFonts w:asciiTheme="majorHAnsi" w:hAnsiTheme="majorHAnsi" w:cstheme="majorHAnsi"/>
                  <w:noProof/>
                  <w:sz w:val="26"/>
                  <w:szCs w:val="26"/>
                  <w:rPrChange w:id="513" w:author="Tim" w:date="2015-09-29T14:42:00Z">
                    <w:rPr>
                      <w:rStyle w:val="Hyperlink"/>
                      <w:noProof/>
                    </w:rPr>
                  </w:rPrChange>
                </w:rPr>
                <w:delText>LIST OF FIGURES</w:delText>
              </w:r>
              <w:r w:rsidRPr="008E395A" w:rsidDel="008E395A">
                <w:rPr>
                  <w:rFonts w:asciiTheme="majorHAnsi" w:hAnsiTheme="majorHAnsi" w:cstheme="majorHAnsi"/>
                  <w:noProof/>
                  <w:webHidden/>
                  <w:sz w:val="26"/>
                  <w:szCs w:val="26"/>
                  <w:rPrChange w:id="514" w:author="Tim" w:date="2015-09-29T14:42:00Z">
                    <w:rPr>
                      <w:noProof/>
                      <w:webHidden/>
                    </w:rPr>
                  </w:rPrChange>
                </w:rPr>
                <w:tab/>
                <w:delText>3</w:delText>
              </w:r>
            </w:del>
          </w:ins>
        </w:p>
        <w:p w14:paraId="3C4B16F9" w14:textId="77777777" w:rsidR="00F822FF" w:rsidRPr="008E395A" w:rsidDel="008E395A" w:rsidRDefault="00F822FF">
          <w:pPr>
            <w:pStyle w:val="TOC1"/>
            <w:tabs>
              <w:tab w:val="right" w:leader="dot" w:pos="9210"/>
            </w:tabs>
            <w:rPr>
              <w:ins w:id="515" w:author="Microsoft account" w:date="2015-09-28T16:29:00Z"/>
              <w:del w:id="516" w:author="Tim" w:date="2015-09-29T14:42:00Z"/>
              <w:rFonts w:asciiTheme="majorHAnsi" w:eastAsiaTheme="minorEastAsia" w:hAnsiTheme="majorHAnsi" w:cstheme="majorHAnsi"/>
              <w:noProof/>
              <w:sz w:val="26"/>
              <w:szCs w:val="26"/>
              <w:lang w:eastAsia="vi-VN"/>
              <w:rPrChange w:id="517" w:author="Tim" w:date="2015-09-29T14:42:00Z">
                <w:rPr>
                  <w:ins w:id="518" w:author="Microsoft account" w:date="2015-09-28T16:29:00Z"/>
                  <w:del w:id="519" w:author="Tim" w:date="2015-09-29T14:42:00Z"/>
                  <w:rFonts w:eastAsiaTheme="minorEastAsia"/>
                  <w:noProof/>
                  <w:lang w:eastAsia="vi-VN"/>
                </w:rPr>
              </w:rPrChange>
            </w:rPr>
          </w:pPr>
          <w:ins w:id="520" w:author="Microsoft account" w:date="2015-09-28T16:29:00Z">
            <w:del w:id="521" w:author="Tim" w:date="2015-09-29T14:42:00Z">
              <w:r w:rsidRPr="008E395A" w:rsidDel="008E395A">
                <w:rPr>
                  <w:rStyle w:val="Hyperlink"/>
                  <w:rFonts w:asciiTheme="majorHAnsi" w:hAnsiTheme="majorHAnsi" w:cstheme="majorHAnsi"/>
                  <w:noProof/>
                  <w:sz w:val="26"/>
                  <w:szCs w:val="26"/>
                  <w:rPrChange w:id="522" w:author="Tim" w:date="2015-09-29T14:42:00Z">
                    <w:rPr>
                      <w:rStyle w:val="Hyperlink"/>
                      <w:rFonts w:asciiTheme="majorHAnsi" w:hAnsiTheme="majorHAnsi" w:cstheme="majorHAnsi"/>
                      <w:noProof/>
                    </w:rPr>
                  </w:rPrChange>
                </w:rPr>
                <w:delText>ABSTRACT</w:delText>
              </w:r>
              <w:r w:rsidRPr="008E395A" w:rsidDel="008E395A">
                <w:rPr>
                  <w:rFonts w:asciiTheme="majorHAnsi" w:hAnsiTheme="majorHAnsi" w:cstheme="majorHAnsi"/>
                  <w:noProof/>
                  <w:webHidden/>
                  <w:sz w:val="26"/>
                  <w:szCs w:val="26"/>
                  <w:rPrChange w:id="523" w:author="Tim" w:date="2015-09-29T14:42:00Z">
                    <w:rPr>
                      <w:noProof/>
                      <w:webHidden/>
                    </w:rPr>
                  </w:rPrChange>
                </w:rPr>
                <w:tab/>
                <w:delText>5</w:delText>
              </w:r>
            </w:del>
          </w:ins>
        </w:p>
        <w:p w14:paraId="27BD3303" w14:textId="77777777" w:rsidR="00F822FF" w:rsidRPr="008E395A" w:rsidDel="008E395A" w:rsidRDefault="00F822FF">
          <w:pPr>
            <w:pStyle w:val="TOC1"/>
            <w:tabs>
              <w:tab w:val="right" w:leader="dot" w:pos="9210"/>
            </w:tabs>
            <w:rPr>
              <w:ins w:id="524" w:author="Microsoft account" w:date="2015-09-28T16:29:00Z"/>
              <w:del w:id="525" w:author="Tim" w:date="2015-09-29T14:42:00Z"/>
              <w:rFonts w:asciiTheme="majorHAnsi" w:eastAsiaTheme="minorEastAsia" w:hAnsiTheme="majorHAnsi" w:cstheme="majorHAnsi"/>
              <w:noProof/>
              <w:sz w:val="26"/>
              <w:szCs w:val="26"/>
              <w:lang w:eastAsia="vi-VN"/>
              <w:rPrChange w:id="526" w:author="Tim" w:date="2015-09-29T14:42:00Z">
                <w:rPr>
                  <w:ins w:id="527" w:author="Microsoft account" w:date="2015-09-28T16:29:00Z"/>
                  <w:del w:id="528" w:author="Tim" w:date="2015-09-29T14:42:00Z"/>
                  <w:rFonts w:eastAsiaTheme="minorEastAsia"/>
                  <w:noProof/>
                  <w:lang w:eastAsia="vi-VN"/>
                </w:rPr>
              </w:rPrChange>
            </w:rPr>
          </w:pPr>
          <w:ins w:id="529" w:author="Microsoft account" w:date="2015-09-28T16:29:00Z">
            <w:del w:id="530" w:author="Tim" w:date="2015-09-29T14:42:00Z">
              <w:r w:rsidRPr="008E395A" w:rsidDel="008E395A">
                <w:rPr>
                  <w:rStyle w:val="Hyperlink"/>
                  <w:rFonts w:asciiTheme="majorHAnsi" w:hAnsiTheme="majorHAnsi" w:cstheme="majorHAnsi"/>
                  <w:noProof/>
                  <w:sz w:val="26"/>
                  <w:szCs w:val="26"/>
                  <w:rPrChange w:id="531" w:author="Tim" w:date="2015-09-29T14:42:00Z">
                    <w:rPr>
                      <w:rStyle w:val="Hyperlink"/>
                      <w:rFonts w:asciiTheme="majorHAnsi" w:hAnsiTheme="majorHAnsi" w:cstheme="majorHAnsi"/>
                      <w:noProof/>
                    </w:rPr>
                  </w:rPrChange>
                </w:rPr>
                <w:delText>CHAPTER 1</w:delText>
              </w:r>
              <w:r w:rsidRPr="008E395A" w:rsidDel="008E395A">
                <w:rPr>
                  <w:rFonts w:asciiTheme="majorHAnsi" w:hAnsiTheme="majorHAnsi" w:cstheme="majorHAnsi"/>
                  <w:noProof/>
                  <w:webHidden/>
                  <w:sz w:val="26"/>
                  <w:szCs w:val="26"/>
                  <w:rPrChange w:id="532" w:author="Tim" w:date="2015-09-29T14:42:00Z">
                    <w:rPr>
                      <w:noProof/>
                      <w:webHidden/>
                    </w:rPr>
                  </w:rPrChange>
                </w:rPr>
                <w:tab/>
                <w:delText>6</w:delText>
              </w:r>
            </w:del>
          </w:ins>
        </w:p>
        <w:p w14:paraId="205ACACA" w14:textId="77777777" w:rsidR="00F822FF" w:rsidRPr="008E395A" w:rsidDel="008E395A" w:rsidRDefault="00F822FF">
          <w:pPr>
            <w:pStyle w:val="TOC1"/>
            <w:tabs>
              <w:tab w:val="right" w:leader="dot" w:pos="9210"/>
            </w:tabs>
            <w:rPr>
              <w:ins w:id="533" w:author="Microsoft account" w:date="2015-09-28T16:29:00Z"/>
              <w:del w:id="534" w:author="Tim" w:date="2015-09-29T14:42:00Z"/>
              <w:rFonts w:asciiTheme="majorHAnsi" w:eastAsiaTheme="minorEastAsia" w:hAnsiTheme="majorHAnsi" w:cstheme="majorHAnsi"/>
              <w:noProof/>
              <w:sz w:val="26"/>
              <w:szCs w:val="26"/>
              <w:lang w:eastAsia="vi-VN"/>
              <w:rPrChange w:id="535" w:author="Tim" w:date="2015-09-29T14:42:00Z">
                <w:rPr>
                  <w:ins w:id="536" w:author="Microsoft account" w:date="2015-09-28T16:29:00Z"/>
                  <w:del w:id="537" w:author="Tim" w:date="2015-09-29T14:42:00Z"/>
                  <w:rFonts w:eastAsiaTheme="minorEastAsia"/>
                  <w:noProof/>
                  <w:lang w:eastAsia="vi-VN"/>
                </w:rPr>
              </w:rPrChange>
            </w:rPr>
          </w:pPr>
          <w:ins w:id="538" w:author="Microsoft account" w:date="2015-09-28T16:29:00Z">
            <w:del w:id="539" w:author="Tim" w:date="2015-09-29T14:42:00Z">
              <w:r w:rsidRPr="008E395A" w:rsidDel="008E395A">
                <w:rPr>
                  <w:rStyle w:val="Hyperlink"/>
                  <w:rFonts w:asciiTheme="majorHAnsi" w:hAnsiTheme="majorHAnsi" w:cstheme="majorHAnsi"/>
                  <w:noProof/>
                  <w:sz w:val="26"/>
                  <w:szCs w:val="26"/>
                  <w:rPrChange w:id="540" w:author="Tim" w:date="2015-09-29T14:42:00Z">
                    <w:rPr>
                      <w:rStyle w:val="Hyperlink"/>
                      <w:rFonts w:asciiTheme="majorHAnsi" w:hAnsiTheme="majorHAnsi" w:cstheme="majorHAnsi"/>
                      <w:noProof/>
                    </w:rPr>
                  </w:rPrChange>
                </w:rPr>
                <w:delText>INTRODUCTION</w:delText>
              </w:r>
              <w:r w:rsidRPr="008E395A" w:rsidDel="008E395A">
                <w:rPr>
                  <w:rFonts w:asciiTheme="majorHAnsi" w:hAnsiTheme="majorHAnsi" w:cstheme="majorHAnsi"/>
                  <w:noProof/>
                  <w:webHidden/>
                  <w:sz w:val="26"/>
                  <w:szCs w:val="26"/>
                  <w:rPrChange w:id="541" w:author="Tim" w:date="2015-09-29T14:42:00Z">
                    <w:rPr>
                      <w:noProof/>
                      <w:webHidden/>
                    </w:rPr>
                  </w:rPrChange>
                </w:rPr>
                <w:tab/>
                <w:delText>6</w:delText>
              </w:r>
            </w:del>
          </w:ins>
        </w:p>
        <w:p w14:paraId="562272E9" w14:textId="77777777" w:rsidR="00F822FF" w:rsidRPr="008E395A" w:rsidDel="008E395A" w:rsidRDefault="00F822FF">
          <w:pPr>
            <w:pStyle w:val="TOC1"/>
            <w:tabs>
              <w:tab w:val="right" w:leader="dot" w:pos="9210"/>
            </w:tabs>
            <w:rPr>
              <w:ins w:id="542" w:author="Microsoft account" w:date="2015-09-28T16:29:00Z"/>
              <w:del w:id="543" w:author="Tim" w:date="2015-09-29T14:42:00Z"/>
              <w:rFonts w:asciiTheme="majorHAnsi" w:eastAsiaTheme="minorEastAsia" w:hAnsiTheme="majorHAnsi" w:cstheme="majorHAnsi"/>
              <w:noProof/>
              <w:sz w:val="26"/>
              <w:szCs w:val="26"/>
              <w:lang w:eastAsia="vi-VN"/>
              <w:rPrChange w:id="544" w:author="Tim" w:date="2015-09-29T14:42:00Z">
                <w:rPr>
                  <w:ins w:id="545" w:author="Microsoft account" w:date="2015-09-28T16:29:00Z"/>
                  <w:del w:id="546" w:author="Tim" w:date="2015-09-29T14:42:00Z"/>
                  <w:rFonts w:eastAsiaTheme="minorEastAsia"/>
                  <w:noProof/>
                  <w:lang w:eastAsia="vi-VN"/>
                </w:rPr>
              </w:rPrChange>
            </w:rPr>
          </w:pPr>
          <w:ins w:id="547" w:author="Microsoft account" w:date="2015-09-28T16:29:00Z">
            <w:del w:id="548" w:author="Tim" w:date="2015-09-29T14:42:00Z">
              <w:r w:rsidRPr="008E395A" w:rsidDel="008E395A">
                <w:rPr>
                  <w:rStyle w:val="Hyperlink"/>
                  <w:rFonts w:asciiTheme="majorHAnsi" w:hAnsiTheme="majorHAnsi" w:cstheme="majorHAnsi"/>
                  <w:noProof/>
                  <w:sz w:val="26"/>
                  <w:szCs w:val="26"/>
                  <w:rPrChange w:id="549" w:author="Tim" w:date="2015-09-29T14:42:00Z">
                    <w:rPr>
                      <w:rStyle w:val="Hyperlink"/>
                      <w:rFonts w:asciiTheme="majorHAnsi" w:hAnsiTheme="majorHAnsi" w:cstheme="majorHAnsi"/>
                      <w:noProof/>
                    </w:rPr>
                  </w:rPrChange>
                </w:rPr>
                <w:delText>CHAPTER</w:delText>
              </w:r>
              <w:r w:rsidRPr="008E395A" w:rsidDel="008E395A">
                <w:rPr>
                  <w:rStyle w:val="Hyperlink"/>
                  <w:rFonts w:asciiTheme="majorHAnsi" w:hAnsiTheme="majorHAnsi" w:cstheme="majorHAnsi"/>
                  <w:noProof/>
                  <w:spacing w:val="-3"/>
                  <w:sz w:val="26"/>
                  <w:szCs w:val="26"/>
                  <w:rPrChange w:id="550" w:author="Tim" w:date="2015-09-29T14:42:00Z">
                    <w:rPr>
                      <w:rStyle w:val="Hyperlink"/>
                      <w:rFonts w:asciiTheme="majorHAnsi" w:hAnsiTheme="majorHAnsi" w:cstheme="majorHAnsi"/>
                      <w:noProof/>
                      <w:spacing w:val="-3"/>
                    </w:rPr>
                  </w:rPrChange>
                </w:rPr>
                <w:delText xml:space="preserve"> </w:delText>
              </w:r>
              <w:r w:rsidRPr="008E395A" w:rsidDel="008E395A">
                <w:rPr>
                  <w:rStyle w:val="Hyperlink"/>
                  <w:rFonts w:asciiTheme="majorHAnsi" w:hAnsiTheme="majorHAnsi" w:cstheme="majorHAnsi"/>
                  <w:noProof/>
                  <w:sz w:val="26"/>
                  <w:szCs w:val="26"/>
                  <w:rPrChange w:id="551" w:author="Tim" w:date="2015-09-29T14:42:00Z">
                    <w:rPr>
                      <w:rStyle w:val="Hyperlink"/>
                      <w:rFonts w:asciiTheme="majorHAnsi" w:hAnsiTheme="majorHAnsi" w:cstheme="majorHAnsi"/>
                      <w:noProof/>
                    </w:rPr>
                  </w:rPrChange>
                </w:rPr>
                <w:delText>2</w:delText>
              </w:r>
              <w:r w:rsidRPr="008E395A" w:rsidDel="008E395A">
                <w:rPr>
                  <w:rFonts w:asciiTheme="majorHAnsi" w:hAnsiTheme="majorHAnsi" w:cstheme="majorHAnsi"/>
                  <w:noProof/>
                  <w:webHidden/>
                  <w:sz w:val="26"/>
                  <w:szCs w:val="26"/>
                  <w:rPrChange w:id="552" w:author="Tim" w:date="2015-09-29T14:42:00Z">
                    <w:rPr>
                      <w:noProof/>
                      <w:webHidden/>
                    </w:rPr>
                  </w:rPrChange>
                </w:rPr>
                <w:tab/>
                <w:delText>9</w:delText>
              </w:r>
            </w:del>
          </w:ins>
        </w:p>
        <w:p w14:paraId="029F3216" w14:textId="77777777" w:rsidR="00F822FF" w:rsidRPr="008E395A" w:rsidDel="008E395A" w:rsidRDefault="00F822FF">
          <w:pPr>
            <w:pStyle w:val="TOC1"/>
            <w:tabs>
              <w:tab w:val="right" w:leader="dot" w:pos="9210"/>
            </w:tabs>
            <w:rPr>
              <w:ins w:id="553" w:author="Microsoft account" w:date="2015-09-28T16:29:00Z"/>
              <w:del w:id="554" w:author="Tim" w:date="2015-09-29T14:42:00Z"/>
              <w:rFonts w:asciiTheme="majorHAnsi" w:eastAsiaTheme="minorEastAsia" w:hAnsiTheme="majorHAnsi" w:cstheme="majorHAnsi"/>
              <w:noProof/>
              <w:sz w:val="26"/>
              <w:szCs w:val="26"/>
              <w:lang w:eastAsia="vi-VN"/>
              <w:rPrChange w:id="555" w:author="Tim" w:date="2015-09-29T14:42:00Z">
                <w:rPr>
                  <w:ins w:id="556" w:author="Microsoft account" w:date="2015-09-28T16:29:00Z"/>
                  <w:del w:id="557" w:author="Tim" w:date="2015-09-29T14:42:00Z"/>
                  <w:rFonts w:eastAsiaTheme="minorEastAsia"/>
                  <w:noProof/>
                  <w:lang w:eastAsia="vi-VN"/>
                </w:rPr>
              </w:rPrChange>
            </w:rPr>
          </w:pPr>
          <w:ins w:id="558" w:author="Microsoft account" w:date="2015-09-28T16:29:00Z">
            <w:del w:id="559" w:author="Tim" w:date="2015-09-29T14:42:00Z">
              <w:r w:rsidRPr="008E395A" w:rsidDel="008E395A">
                <w:rPr>
                  <w:rStyle w:val="Hyperlink"/>
                  <w:rFonts w:asciiTheme="majorHAnsi" w:hAnsiTheme="majorHAnsi" w:cstheme="majorHAnsi"/>
                  <w:noProof/>
                  <w:sz w:val="26"/>
                  <w:szCs w:val="26"/>
                  <w:rPrChange w:id="560" w:author="Tim" w:date="2015-09-29T14:42:00Z">
                    <w:rPr>
                      <w:rStyle w:val="Hyperlink"/>
                      <w:rFonts w:asciiTheme="majorHAnsi" w:hAnsiTheme="majorHAnsi" w:cstheme="majorHAnsi"/>
                      <w:noProof/>
                    </w:rPr>
                  </w:rPrChange>
                </w:rPr>
                <w:delText>LITERATURE</w:delText>
              </w:r>
              <w:r w:rsidRPr="008E395A" w:rsidDel="008E395A">
                <w:rPr>
                  <w:rStyle w:val="Hyperlink"/>
                  <w:rFonts w:asciiTheme="majorHAnsi" w:hAnsiTheme="majorHAnsi" w:cstheme="majorHAnsi"/>
                  <w:noProof/>
                  <w:spacing w:val="-4"/>
                  <w:sz w:val="26"/>
                  <w:szCs w:val="26"/>
                  <w:rPrChange w:id="561" w:author="Tim" w:date="2015-09-29T14:42:00Z">
                    <w:rPr>
                      <w:rStyle w:val="Hyperlink"/>
                      <w:rFonts w:asciiTheme="majorHAnsi" w:hAnsiTheme="majorHAnsi" w:cstheme="majorHAnsi"/>
                      <w:noProof/>
                      <w:spacing w:val="-4"/>
                    </w:rPr>
                  </w:rPrChange>
                </w:rPr>
                <w:delText xml:space="preserve"> </w:delText>
              </w:r>
              <w:r w:rsidRPr="008E395A" w:rsidDel="008E395A">
                <w:rPr>
                  <w:rStyle w:val="Hyperlink"/>
                  <w:rFonts w:asciiTheme="majorHAnsi" w:hAnsiTheme="majorHAnsi" w:cstheme="majorHAnsi"/>
                  <w:noProof/>
                  <w:sz w:val="26"/>
                  <w:szCs w:val="26"/>
                  <w:rPrChange w:id="562" w:author="Tim" w:date="2015-09-29T14:42:00Z">
                    <w:rPr>
                      <w:rStyle w:val="Hyperlink"/>
                      <w:rFonts w:asciiTheme="majorHAnsi" w:hAnsiTheme="majorHAnsi" w:cstheme="majorHAnsi"/>
                      <w:noProof/>
                    </w:rPr>
                  </w:rPrChange>
                </w:rPr>
                <w:delText>REVIEW</w:delText>
              </w:r>
              <w:r w:rsidRPr="008E395A" w:rsidDel="008E395A">
                <w:rPr>
                  <w:rFonts w:asciiTheme="majorHAnsi" w:hAnsiTheme="majorHAnsi" w:cstheme="majorHAnsi"/>
                  <w:noProof/>
                  <w:webHidden/>
                  <w:sz w:val="26"/>
                  <w:szCs w:val="26"/>
                  <w:rPrChange w:id="563" w:author="Tim" w:date="2015-09-29T14:42:00Z">
                    <w:rPr>
                      <w:noProof/>
                      <w:webHidden/>
                    </w:rPr>
                  </w:rPrChange>
                </w:rPr>
                <w:tab/>
                <w:delText>9</w:delText>
              </w:r>
            </w:del>
          </w:ins>
        </w:p>
        <w:p w14:paraId="30511683" w14:textId="77777777" w:rsidR="00F822FF" w:rsidRPr="008E395A" w:rsidDel="008E395A" w:rsidRDefault="00F822FF">
          <w:pPr>
            <w:pStyle w:val="TOC1"/>
            <w:tabs>
              <w:tab w:val="right" w:leader="dot" w:pos="9210"/>
            </w:tabs>
            <w:rPr>
              <w:ins w:id="564" w:author="Microsoft account" w:date="2015-09-28T16:29:00Z"/>
              <w:del w:id="565" w:author="Tim" w:date="2015-09-29T14:42:00Z"/>
              <w:rFonts w:asciiTheme="majorHAnsi" w:eastAsiaTheme="minorEastAsia" w:hAnsiTheme="majorHAnsi" w:cstheme="majorHAnsi"/>
              <w:noProof/>
              <w:sz w:val="26"/>
              <w:szCs w:val="26"/>
              <w:lang w:eastAsia="vi-VN"/>
              <w:rPrChange w:id="566" w:author="Tim" w:date="2015-09-29T14:42:00Z">
                <w:rPr>
                  <w:ins w:id="567" w:author="Microsoft account" w:date="2015-09-28T16:29:00Z"/>
                  <w:del w:id="568" w:author="Tim" w:date="2015-09-29T14:42:00Z"/>
                  <w:rFonts w:eastAsiaTheme="minorEastAsia"/>
                  <w:noProof/>
                  <w:lang w:eastAsia="vi-VN"/>
                </w:rPr>
              </w:rPrChange>
            </w:rPr>
          </w:pPr>
          <w:ins w:id="569" w:author="Microsoft account" w:date="2015-09-28T16:29:00Z">
            <w:del w:id="570" w:author="Tim" w:date="2015-09-29T14:42:00Z">
              <w:r w:rsidRPr="008E395A" w:rsidDel="008E395A">
                <w:rPr>
                  <w:rStyle w:val="Hyperlink"/>
                  <w:rFonts w:asciiTheme="majorHAnsi" w:hAnsiTheme="majorHAnsi" w:cstheme="majorHAnsi"/>
                  <w:bCs/>
                  <w:noProof/>
                  <w:kern w:val="32"/>
                  <w:sz w:val="26"/>
                  <w:szCs w:val="26"/>
                  <w:rPrChange w:id="571" w:author="Tim" w:date="2015-09-29T14:42:00Z">
                    <w:rPr>
                      <w:rStyle w:val="Hyperlink"/>
                      <w:rFonts w:asciiTheme="majorHAnsi" w:hAnsiTheme="majorHAnsi" w:cstheme="majorHAnsi"/>
                      <w:b/>
                      <w:bCs/>
                      <w:noProof/>
                      <w:kern w:val="32"/>
                    </w:rPr>
                  </w:rPrChange>
                </w:rPr>
                <w:delText>CHAPTER 3</w:delText>
              </w:r>
              <w:r w:rsidRPr="008E395A" w:rsidDel="008E395A">
                <w:rPr>
                  <w:rFonts w:asciiTheme="majorHAnsi" w:hAnsiTheme="majorHAnsi" w:cstheme="majorHAnsi"/>
                  <w:noProof/>
                  <w:webHidden/>
                  <w:sz w:val="26"/>
                  <w:szCs w:val="26"/>
                  <w:rPrChange w:id="572" w:author="Tim" w:date="2015-09-29T14:42:00Z">
                    <w:rPr>
                      <w:noProof/>
                      <w:webHidden/>
                    </w:rPr>
                  </w:rPrChange>
                </w:rPr>
                <w:tab/>
                <w:delText>12</w:delText>
              </w:r>
            </w:del>
          </w:ins>
        </w:p>
        <w:p w14:paraId="31D972FD" w14:textId="77777777" w:rsidR="00F822FF" w:rsidRPr="008E395A" w:rsidDel="008E395A" w:rsidRDefault="00F822FF">
          <w:pPr>
            <w:pStyle w:val="TOC1"/>
            <w:tabs>
              <w:tab w:val="right" w:leader="dot" w:pos="9210"/>
            </w:tabs>
            <w:rPr>
              <w:ins w:id="573" w:author="Microsoft account" w:date="2015-09-28T16:29:00Z"/>
              <w:del w:id="574" w:author="Tim" w:date="2015-09-29T14:42:00Z"/>
              <w:rFonts w:asciiTheme="majorHAnsi" w:eastAsiaTheme="minorEastAsia" w:hAnsiTheme="majorHAnsi" w:cstheme="majorHAnsi"/>
              <w:noProof/>
              <w:sz w:val="26"/>
              <w:szCs w:val="26"/>
              <w:lang w:eastAsia="vi-VN"/>
              <w:rPrChange w:id="575" w:author="Tim" w:date="2015-09-29T14:42:00Z">
                <w:rPr>
                  <w:ins w:id="576" w:author="Microsoft account" w:date="2015-09-28T16:29:00Z"/>
                  <w:del w:id="577" w:author="Tim" w:date="2015-09-29T14:42:00Z"/>
                  <w:rFonts w:eastAsiaTheme="minorEastAsia"/>
                  <w:noProof/>
                  <w:lang w:eastAsia="vi-VN"/>
                </w:rPr>
              </w:rPrChange>
            </w:rPr>
          </w:pPr>
          <w:ins w:id="578" w:author="Microsoft account" w:date="2015-09-28T16:29:00Z">
            <w:del w:id="579" w:author="Tim" w:date="2015-09-29T14:42:00Z">
              <w:r w:rsidRPr="008E395A" w:rsidDel="008E395A">
                <w:rPr>
                  <w:rStyle w:val="Hyperlink"/>
                  <w:rFonts w:asciiTheme="majorHAnsi" w:hAnsiTheme="majorHAnsi" w:cstheme="majorHAnsi"/>
                  <w:noProof/>
                  <w:sz w:val="26"/>
                  <w:szCs w:val="26"/>
                  <w:rPrChange w:id="580" w:author="Tim" w:date="2015-09-29T14:42:00Z">
                    <w:rPr>
                      <w:rStyle w:val="Hyperlink"/>
                      <w:rFonts w:asciiTheme="majorHAnsi" w:hAnsiTheme="majorHAnsi" w:cstheme="majorHAnsi"/>
                      <w:noProof/>
                    </w:rPr>
                  </w:rPrChange>
                </w:rPr>
                <w:delText>METHODOLOGY</w:delText>
              </w:r>
              <w:r w:rsidRPr="008E395A" w:rsidDel="008E395A">
                <w:rPr>
                  <w:rFonts w:asciiTheme="majorHAnsi" w:hAnsiTheme="majorHAnsi" w:cstheme="majorHAnsi"/>
                  <w:noProof/>
                  <w:webHidden/>
                  <w:sz w:val="26"/>
                  <w:szCs w:val="26"/>
                  <w:rPrChange w:id="581" w:author="Tim" w:date="2015-09-29T14:42:00Z">
                    <w:rPr>
                      <w:noProof/>
                      <w:webHidden/>
                    </w:rPr>
                  </w:rPrChange>
                </w:rPr>
                <w:tab/>
                <w:delText>12</w:delText>
              </w:r>
            </w:del>
          </w:ins>
        </w:p>
        <w:p w14:paraId="7E1D24C1" w14:textId="77777777" w:rsidR="00F822FF" w:rsidRPr="008E395A" w:rsidDel="008E395A" w:rsidRDefault="00F822FF">
          <w:pPr>
            <w:pStyle w:val="TOC3"/>
            <w:tabs>
              <w:tab w:val="right" w:leader="dot" w:pos="9210"/>
            </w:tabs>
            <w:rPr>
              <w:ins w:id="582" w:author="Microsoft account" w:date="2015-09-28T16:29:00Z"/>
              <w:del w:id="583" w:author="Tim" w:date="2015-09-29T14:42:00Z"/>
              <w:rFonts w:asciiTheme="majorHAnsi" w:eastAsiaTheme="minorEastAsia" w:hAnsiTheme="majorHAnsi" w:cstheme="majorHAnsi"/>
              <w:noProof/>
              <w:sz w:val="26"/>
              <w:szCs w:val="26"/>
              <w:lang w:eastAsia="vi-VN"/>
              <w:rPrChange w:id="584" w:author="Tim" w:date="2015-09-29T14:42:00Z">
                <w:rPr>
                  <w:ins w:id="585" w:author="Microsoft account" w:date="2015-09-28T16:29:00Z"/>
                  <w:del w:id="586" w:author="Tim" w:date="2015-09-29T14:42:00Z"/>
                  <w:rFonts w:eastAsiaTheme="minorEastAsia"/>
                  <w:noProof/>
                  <w:lang w:eastAsia="vi-VN"/>
                </w:rPr>
              </w:rPrChange>
            </w:rPr>
          </w:pPr>
          <w:ins w:id="587" w:author="Microsoft account" w:date="2015-09-28T16:29:00Z">
            <w:del w:id="588" w:author="Tim" w:date="2015-09-29T14:42:00Z">
              <w:r w:rsidRPr="008E395A" w:rsidDel="008E395A">
                <w:rPr>
                  <w:rStyle w:val="Hyperlink"/>
                  <w:rFonts w:asciiTheme="majorHAnsi" w:hAnsiTheme="majorHAnsi" w:cstheme="majorHAnsi"/>
                  <w:noProof/>
                  <w:sz w:val="26"/>
                  <w:szCs w:val="26"/>
                  <w:rPrChange w:id="589" w:author="Tim" w:date="2015-09-29T14:42:00Z">
                    <w:rPr>
                      <w:rStyle w:val="Hyperlink"/>
                      <w:noProof/>
                    </w:rPr>
                  </w:rPrChange>
                </w:rPr>
                <w:delText>3.1. Method overview</w:delText>
              </w:r>
              <w:r w:rsidRPr="008E395A" w:rsidDel="008E395A">
                <w:rPr>
                  <w:rFonts w:asciiTheme="majorHAnsi" w:hAnsiTheme="majorHAnsi" w:cstheme="majorHAnsi"/>
                  <w:noProof/>
                  <w:webHidden/>
                  <w:sz w:val="26"/>
                  <w:szCs w:val="26"/>
                  <w:rPrChange w:id="590" w:author="Tim" w:date="2015-09-29T14:42:00Z">
                    <w:rPr>
                      <w:noProof/>
                      <w:webHidden/>
                    </w:rPr>
                  </w:rPrChange>
                </w:rPr>
                <w:tab/>
                <w:delText>12</w:delText>
              </w:r>
            </w:del>
          </w:ins>
        </w:p>
        <w:p w14:paraId="3F17FFF1" w14:textId="77777777" w:rsidR="00F822FF" w:rsidRPr="008E395A" w:rsidDel="008E395A" w:rsidRDefault="00F822FF">
          <w:pPr>
            <w:pStyle w:val="TOC3"/>
            <w:tabs>
              <w:tab w:val="right" w:leader="dot" w:pos="9210"/>
            </w:tabs>
            <w:rPr>
              <w:ins w:id="591" w:author="Microsoft account" w:date="2015-09-28T16:29:00Z"/>
              <w:del w:id="592" w:author="Tim" w:date="2015-09-29T14:42:00Z"/>
              <w:rFonts w:asciiTheme="majorHAnsi" w:eastAsiaTheme="minorEastAsia" w:hAnsiTheme="majorHAnsi" w:cstheme="majorHAnsi"/>
              <w:noProof/>
              <w:sz w:val="26"/>
              <w:szCs w:val="26"/>
              <w:lang w:eastAsia="vi-VN"/>
              <w:rPrChange w:id="593" w:author="Tim" w:date="2015-09-29T14:42:00Z">
                <w:rPr>
                  <w:ins w:id="594" w:author="Microsoft account" w:date="2015-09-28T16:29:00Z"/>
                  <w:del w:id="595" w:author="Tim" w:date="2015-09-29T14:42:00Z"/>
                  <w:rFonts w:eastAsiaTheme="minorEastAsia"/>
                  <w:noProof/>
                  <w:lang w:eastAsia="vi-VN"/>
                </w:rPr>
              </w:rPrChange>
            </w:rPr>
          </w:pPr>
          <w:ins w:id="596" w:author="Microsoft account" w:date="2015-09-28T16:29:00Z">
            <w:del w:id="597" w:author="Tim" w:date="2015-09-29T14:42:00Z">
              <w:r w:rsidRPr="008E395A" w:rsidDel="008E395A">
                <w:rPr>
                  <w:rStyle w:val="Hyperlink"/>
                  <w:rFonts w:asciiTheme="majorHAnsi" w:hAnsiTheme="majorHAnsi" w:cstheme="majorHAnsi"/>
                  <w:noProof/>
                  <w:sz w:val="26"/>
                  <w:szCs w:val="26"/>
                  <w:rPrChange w:id="598" w:author="Tim" w:date="2015-09-29T14:42:00Z">
                    <w:rPr>
                      <w:rStyle w:val="Hyperlink"/>
                      <w:noProof/>
                    </w:rPr>
                  </w:rPrChange>
                </w:rPr>
                <w:delText>3.2. Hardware design</w:delText>
              </w:r>
              <w:r w:rsidRPr="008E395A" w:rsidDel="008E395A">
                <w:rPr>
                  <w:rFonts w:asciiTheme="majorHAnsi" w:hAnsiTheme="majorHAnsi" w:cstheme="majorHAnsi"/>
                  <w:noProof/>
                  <w:webHidden/>
                  <w:sz w:val="26"/>
                  <w:szCs w:val="26"/>
                  <w:rPrChange w:id="599" w:author="Tim" w:date="2015-09-29T14:42:00Z">
                    <w:rPr>
                      <w:noProof/>
                      <w:webHidden/>
                    </w:rPr>
                  </w:rPrChange>
                </w:rPr>
                <w:tab/>
                <w:delText>12</w:delText>
              </w:r>
            </w:del>
          </w:ins>
        </w:p>
        <w:p w14:paraId="16C295E6" w14:textId="77777777" w:rsidR="00F822FF" w:rsidRPr="008E395A" w:rsidDel="008E395A" w:rsidRDefault="00F822FF">
          <w:pPr>
            <w:pStyle w:val="TOC3"/>
            <w:tabs>
              <w:tab w:val="right" w:leader="dot" w:pos="9210"/>
            </w:tabs>
            <w:rPr>
              <w:ins w:id="600" w:author="Microsoft account" w:date="2015-09-28T16:29:00Z"/>
              <w:del w:id="601" w:author="Tim" w:date="2015-09-29T14:42:00Z"/>
              <w:rFonts w:asciiTheme="majorHAnsi" w:eastAsiaTheme="minorEastAsia" w:hAnsiTheme="majorHAnsi" w:cstheme="majorHAnsi"/>
              <w:noProof/>
              <w:sz w:val="26"/>
              <w:szCs w:val="26"/>
              <w:lang w:eastAsia="vi-VN"/>
              <w:rPrChange w:id="602" w:author="Tim" w:date="2015-09-29T14:42:00Z">
                <w:rPr>
                  <w:ins w:id="603" w:author="Microsoft account" w:date="2015-09-28T16:29:00Z"/>
                  <w:del w:id="604" w:author="Tim" w:date="2015-09-29T14:42:00Z"/>
                  <w:rFonts w:eastAsiaTheme="minorEastAsia"/>
                  <w:noProof/>
                  <w:lang w:eastAsia="vi-VN"/>
                </w:rPr>
              </w:rPrChange>
            </w:rPr>
          </w:pPr>
          <w:ins w:id="605" w:author="Microsoft account" w:date="2015-09-28T16:29:00Z">
            <w:del w:id="606" w:author="Tim" w:date="2015-09-29T14:42:00Z">
              <w:r w:rsidRPr="008E395A" w:rsidDel="008E395A">
                <w:rPr>
                  <w:rStyle w:val="Hyperlink"/>
                  <w:rFonts w:asciiTheme="majorHAnsi" w:hAnsiTheme="majorHAnsi" w:cstheme="majorHAnsi"/>
                  <w:noProof/>
                  <w:sz w:val="26"/>
                  <w:szCs w:val="26"/>
                  <w:rPrChange w:id="607" w:author="Tim" w:date="2015-09-29T14:42:00Z">
                    <w:rPr>
                      <w:rStyle w:val="Hyperlink"/>
                      <w:noProof/>
                    </w:rPr>
                  </w:rPrChange>
                </w:rPr>
                <w:delText>3.3. Android program for Bluetooth connection</w:delText>
              </w:r>
              <w:r w:rsidRPr="008E395A" w:rsidDel="008E395A">
                <w:rPr>
                  <w:rFonts w:asciiTheme="majorHAnsi" w:hAnsiTheme="majorHAnsi" w:cstheme="majorHAnsi"/>
                  <w:noProof/>
                  <w:webHidden/>
                  <w:sz w:val="26"/>
                  <w:szCs w:val="26"/>
                  <w:rPrChange w:id="608" w:author="Tim" w:date="2015-09-29T14:42:00Z">
                    <w:rPr>
                      <w:noProof/>
                      <w:webHidden/>
                    </w:rPr>
                  </w:rPrChange>
                </w:rPr>
                <w:tab/>
                <w:delText>19</w:delText>
              </w:r>
            </w:del>
          </w:ins>
        </w:p>
        <w:p w14:paraId="41FD47C2" w14:textId="77777777" w:rsidR="00F822FF" w:rsidRPr="008E395A" w:rsidDel="008E395A" w:rsidRDefault="00F822FF">
          <w:pPr>
            <w:pStyle w:val="TOC3"/>
            <w:tabs>
              <w:tab w:val="right" w:leader="dot" w:pos="9210"/>
            </w:tabs>
            <w:rPr>
              <w:ins w:id="609" w:author="Microsoft account" w:date="2015-09-28T16:29:00Z"/>
              <w:del w:id="610" w:author="Tim" w:date="2015-09-29T14:42:00Z"/>
              <w:rFonts w:asciiTheme="majorHAnsi" w:eastAsiaTheme="minorEastAsia" w:hAnsiTheme="majorHAnsi" w:cstheme="majorHAnsi"/>
              <w:noProof/>
              <w:sz w:val="26"/>
              <w:szCs w:val="26"/>
              <w:lang w:eastAsia="vi-VN"/>
              <w:rPrChange w:id="611" w:author="Tim" w:date="2015-09-29T14:42:00Z">
                <w:rPr>
                  <w:ins w:id="612" w:author="Microsoft account" w:date="2015-09-28T16:29:00Z"/>
                  <w:del w:id="613" w:author="Tim" w:date="2015-09-29T14:42:00Z"/>
                  <w:rFonts w:eastAsiaTheme="minorEastAsia"/>
                  <w:noProof/>
                  <w:lang w:eastAsia="vi-VN"/>
                </w:rPr>
              </w:rPrChange>
            </w:rPr>
          </w:pPr>
          <w:ins w:id="614" w:author="Microsoft account" w:date="2015-09-28T16:29:00Z">
            <w:del w:id="615" w:author="Tim" w:date="2015-09-29T14:42:00Z">
              <w:r w:rsidRPr="008E395A" w:rsidDel="008E395A">
                <w:rPr>
                  <w:rStyle w:val="Hyperlink"/>
                  <w:rFonts w:asciiTheme="majorHAnsi" w:hAnsiTheme="majorHAnsi" w:cstheme="majorHAnsi"/>
                  <w:noProof/>
                  <w:sz w:val="26"/>
                  <w:szCs w:val="26"/>
                  <w:rPrChange w:id="616" w:author="Tim" w:date="2015-09-29T14:42:00Z">
                    <w:rPr>
                      <w:rStyle w:val="Hyperlink"/>
                      <w:noProof/>
                    </w:rPr>
                  </w:rPrChange>
                </w:rPr>
                <w:delText>3.4. Web-based server</w:delText>
              </w:r>
              <w:r w:rsidRPr="008E395A" w:rsidDel="008E395A">
                <w:rPr>
                  <w:rFonts w:asciiTheme="majorHAnsi" w:hAnsiTheme="majorHAnsi" w:cstheme="majorHAnsi"/>
                  <w:noProof/>
                  <w:webHidden/>
                  <w:sz w:val="26"/>
                  <w:szCs w:val="26"/>
                  <w:rPrChange w:id="617" w:author="Tim" w:date="2015-09-29T14:42:00Z">
                    <w:rPr>
                      <w:noProof/>
                      <w:webHidden/>
                    </w:rPr>
                  </w:rPrChange>
                </w:rPr>
                <w:tab/>
                <w:delText>23</w:delText>
              </w:r>
            </w:del>
          </w:ins>
        </w:p>
        <w:p w14:paraId="2CB6C7F3" w14:textId="77777777" w:rsidR="00F822FF" w:rsidRPr="008E395A" w:rsidDel="008E395A" w:rsidRDefault="00F822FF">
          <w:pPr>
            <w:pStyle w:val="TOC3"/>
            <w:tabs>
              <w:tab w:val="right" w:leader="dot" w:pos="9210"/>
            </w:tabs>
            <w:rPr>
              <w:ins w:id="618" w:author="Microsoft account" w:date="2015-09-28T16:29:00Z"/>
              <w:del w:id="619" w:author="Tim" w:date="2015-09-29T14:42:00Z"/>
              <w:rFonts w:asciiTheme="majorHAnsi" w:eastAsiaTheme="minorEastAsia" w:hAnsiTheme="majorHAnsi" w:cstheme="majorHAnsi"/>
              <w:noProof/>
              <w:sz w:val="26"/>
              <w:szCs w:val="26"/>
              <w:lang w:eastAsia="vi-VN"/>
              <w:rPrChange w:id="620" w:author="Tim" w:date="2015-09-29T14:42:00Z">
                <w:rPr>
                  <w:ins w:id="621" w:author="Microsoft account" w:date="2015-09-28T16:29:00Z"/>
                  <w:del w:id="622" w:author="Tim" w:date="2015-09-29T14:42:00Z"/>
                  <w:rFonts w:eastAsiaTheme="minorEastAsia"/>
                  <w:noProof/>
                  <w:lang w:eastAsia="vi-VN"/>
                </w:rPr>
              </w:rPrChange>
            </w:rPr>
          </w:pPr>
          <w:ins w:id="623" w:author="Microsoft account" w:date="2015-09-28T16:29:00Z">
            <w:del w:id="624" w:author="Tim" w:date="2015-09-29T14:42:00Z">
              <w:r w:rsidRPr="008E395A" w:rsidDel="008E395A">
                <w:rPr>
                  <w:rStyle w:val="Hyperlink"/>
                  <w:rFonts w:asciiTheme="majorHAnsi" w:hAnsiTheme="majorHAnsi" w:cstheme="majorHAnsi"/>
                  <w:noProof/>
                  <w:sz w:val="26"/>
                  <w:szCs w:val="26"/>
                  <w:rPrChange w:id="625" w:author="Tim" w:date="2015-09-29T14:42:00Z">
                    <w:rPr>
                      <w:rStyle w:val="Hyperlink"/>
                      <w:noProof/>
                    </w:rPr>
                  </w:rPrChange>
                </w:rPr>
                <w:delText>3.6. Client side</w:delText>
              </w:r>
              <w:r w:rsidRPr="008E395A" w:rsidDel="008E395A">
                <w:rPr>
                  <w:rFonts w:asciiTheme="majorHAnsi" w:hAnsiTheme="majorHAnsi" w:cstheme="majorHAnsi"/>
                  <w:noProof/>
                  <w:webHidden/>
                  <w:sz w:val="26"/>
                  <w:szCs w:val="26"/>
                  <w:rPrChange w:id="626" w:author="Tim" w:date="2015-09-29T14:42:00Z">
                    <w:rPr>
                      <w:noProof/>
                      <w:webHidden/>
                    </w:rPr>
                  </w:rPrChange>
                </w:rPr>
                <w:tab/>
                <w:delText>31</w:delText>
              </w:r>
            </w:del>
          </w:ins>
        </w:p>
        <w:p w14:paraId="7B219362" w14:textId="77777777" w:rsidR="00F822FF" w:rsidRPr="008E395A" w:rsidDel="008E395A" w:rsidRDefault="00F822FF">
          <w:pPr>
            <w:pStyle w:val="TOC1"/>
            <w:tabs>
              <w:tab w:val="right" w:leader="dot" w:pos="9210"/>
            </w:tabs>
            <w:rPr>
              <w:ins w:id="627" w:author="Microsoft account" w:date="2015-09-28T16:29:00Z"/>
              <w:del w:id="628" w:author="Tim" w:date="2015-09-29T14:42:00Z"/>
              <w:rFonts w:asciiTheme="majorHAnsi" w:eastAsiaTheme="minorEastAsia" w:hAnsiTheme="majorHAnsi" w:cstheme="majorHAnsi"/>
              <w:noProof/>
              <w:sz w:val="26"/>
              <w:szCs w:val="26"/>
              <w:lang w:eastAsia="vi-VN"/>
              <w:rPrChange w:id="629" w:author="Tim" w:date="2015-09-29T14:42:00Z">
                <w:rPr>
                  <w:ins w:id="630" w:author="Microsoft account" w:date="2015-09-28T16:29:00Z"/>
                  <w:del w:id="631" w:author="Tim" w:date="2015-09-29T14:42:00Z"/>
                  <w:rFonts w:eastAsiaTheme="minorEastAsia"/>
                  <w:noProof/>
                  <w:lang w:eastAsia="vi-VN"/>
                </w:rPr>
              </w:rPrChange>
            </w:rPr>
          </w:pPr>
          <w:ins w:id="632" w:author="Microsoft account" w:date="2015-09-28T16:29:00Z">
            <w:del w:id="633" w:author="Tim" w:date="2015-09-29T14:42:00Z">
              <w:r w:rsidRPr="008E395A" w:rsidDel="008E395A">
                <w:rPr>
                  <w:rStyle w:val="Hyperlink"/>
                  <w:rFonts w:asciiTheme="majorHAnsi" w:hAnsiTheme="majorHAnsi" w:cstheme="majorHAnsi"/>
                  <w:noProof/>
                  <w:sz w:val="26"/>
                  <w:szCs w:val="26"/>
                  <w:rPrChange w:id="634" w:author="Tim" w:date="2015-09-29T14:42:00Z">
                    <w:rPr>
                      <w:rStyle w:val="Hyperlink"/>
                      <w:rFonts w:asciiTheme="majorHAnsi" w:hAnsiTheme="majorHAnsi" w:cstheme="majorHAnsi"/>
                      <w:noProof/>
                    </w:rPr>
                  </w:rPrChange>
                </w:rPr>
                <w:delText>CHAPTER 4</w:delText>
              </w:r>
              <w:r w:rsidRPr="008E395A" w:rsidDel="008E395A">
                <w:rPr>
                  <w:rFonts w:asciiTheme="majorHAnsi" w:hAnsiTheme="majorHAnsi" w:cstheme="majorHAnsi"/>
                  <w:noProof/>
                  <w:webHidden/>
                  <w:sz w:val="26"/>
                  <w:szCs w:val="26"/>
                  <w:rPrChange w:id="635" w:author="Tim" w:date="2015-09-29T14:42:00Z">
                    <w:rPr>
                      <w:noProof/>
                      <w:webHidden/>
                    </w:rPr>
                  </w:rPrChange>
                </w:rPr>
                <w:tab/>
                <w:delText>36</w:delText>
              </w:r>
            </w:del>
          </w:ins>
        </w:p>
        <w:p w14:paraId="52201C33" w14:textId="77777777" w:rsidR="00F822FF" w:rsidRPr="008E395A" w:rsidDel="008E395A" w:rsidRDefault="00F822FF">
          <w:pPr>
            <w:pStyle w:val="TOC1"/>
            <w:tabs>
              <w:tab w:val="right" w:leader="dot" w:pos="9210"/>
            </w:tabs>
            <w:rPr>
              <w:ins w:id="636" w:author="Microsoft account" w:date="2015-09-28T16:29:00Z"/>
              <w:del w:id="637" w:author="Tim" w:date="2015-09-29T14:42:00Z"/>
              <w:rFonts w:asciiTheme="majorHAnsi" w:eastAsiaTheme="minorEastAsia" w:hAnsiTheme="majorHAnsi" w:cstheme="majorHAnsi"/>
              <w:noProof/>
              <w:sz w:val="26"/>
              <w:szCs w:val="26"/>
              <w:lang w:eastAsia="vi-VN"/>
              <w:rPrChange w:id="638" w:author="Tim" w:date="2015-09-29T14:42:00Z">
                <w:rPr>
                  <w:ins w:id="639" w:author="Microsoft account" w:date="2015-09-28T16:29:00Z"/>
                  <w:del w:id="640" w:author="Tim" w:date="2015-09-29T14:42:00Z"/>
                  <w:rFonts w:eastAsiaTheme="minorEastAsia"/>
                  <w:noProof/>
                  <w:lang w:eastAsia="vi-VN"/>
                </w:rPr>
              </w:rPrChange>
            </w:rPr>
          </w:pPr>
          <w:ins w:id="641" w:author="Microsoft account" w:date="2015-09-28T16:29:00Z">
            <w:del w:id="642" w:author="Tim" w:date="2015-09-29T14:42:00Z">
              <w:r w:rsidRPr="008E395A" w:rsidDel="008E395A">
                <w:rPr>
                  <w:rStyle w:val="Hyperlink"/>
                  <w:rFonts w:asciiTheme="majorHAnsi" w:hAnsiTheme="majorHAnsi" w:cstheme="majorHAnsi"/>
                  <w:noProof/>
                  <w:sz w:val="26"/>
                  <w:szCs w:val="26"/>
                  <w:rPrChange w:id="643" w:author="Tim" w:date="2015-09-29T14:42:00Z">
                    <w:rPr>
                      <w:rStyle w:val="Hyperlink"/>
                      <w:rFonts w:asciiTheme="majorHAnsi" w:hAnsiTheme="majorHAnsi" w:cstheme="majorHAnsi"/>
                      <w:noProof/>
                    </w:rPr>
                  </w:rPrChange>
                </w:rPr>
                <w:delText>RESULT</w:delText>
              </w:r>
              <w:r w:rsidRPr="008E395A" w:rsidDel="008E395A">
                <w:rPr>
                  <w:rFonts w:asciiTheme="majorHAnsi" w:hAnsiTheme="majorHAnsi" w:cstheme="majorHAnsi"/>
                  <w:noProof/>
                  <w:webHidden/>
                  <w:sz w:val="26"/>
                  <w:szCs w:val="26"/>
                  <w:rPrChange w:id="644" w:author="Tim" w:date="2015-09-29T14:42:00Z">
                    <w:rPr>
                      <w:noProof/>
                      <w:webHidden/>
                    </w:rPr>
                  </w:rPrChange>
                </w:rPr>
                <w:tab/>
                <w:delText>36</w:delText>
              </w:r>
            </w:del>
          </w:ins>
        </w:p>
        <w:p w14:paraId="34E6A546" w14:textId="77777777" w:rsidR="00F822FF" w:rsidRPr="008E395A" w:rsidDel="008E395A" w:rsidRDefault="00F822FF">
          <w:pPr>
            <w:pStyle w:val="TOC3"/>
            <w:tabs>
              <w:tab w:val="right" w:leader="dot" w:pos="9210"/>
            </w:tabs>
            <w:rPr>
              <w:ins w:id="645" w:author="Microsoft account" w:date="2015-09-28T16:29:00Z"/>
              <w:del w:id="646" w:author="Tim" w:date="2015-09-29T14:42:00Z"/>
              <w:rFonts w:asciiTheme="majorHAnsi" w:eastAsiaTheme="minorEastAsia" w:hAnsiTheme="majorHAnsi" w:cstheme="majorHAnsi"/>
              <w:noProof/>
              <w:sz w:val="26"/>
              <w:szCs w:val="26"/>
              <w:lang w:eastAsia="vi-VN"/>
              <w:rPrChange w:id="647" w:author="Tim" w:date="2015-09-29T14:42:00Z">
                <w:rPr>
                  <w:ins w:id="648" w:author="Microsoft account" w:date="2015-09-28T16:29:00Z"/>
                  <w:del w:id="649" w:author="Tim" w:date="2015-09-29T14:42:00Z"/>
                  <w:rFonts w:eastAsiaTheme="minorEastAsia"/>
                  <w:noProof/>
                  <w:lang w:eastAsia="vi-VN"/>
                </w:rPr>
              </w:rPrChange>
            </w:rPr>
          </w:pPr>
          <w:ins w:id="650" w:author="Microsoft account" w:date="2015-09-28T16:29:00Z">
            <w:del w:id="651" w:author="Tim" w:date="2015-09-29T14:42:00Z">
              <w:r w:rsidRPr="008E395A" w:rsidDel="008E395A">
                <w:rPr>
                  <w:rStyle w:val="Hyperlink"/>
                  <w:rFonts w:asciiTheme="majorHAnsi" w:hAnsiTheme="majorHAnsi" w:cstheme="majorHAnsi"/>
                  <w:noProof/>
                  <w:sz w:val="26"/>
                  <w:szCs w:val="26"/>
                  <w:rPrChange w:id="652" w:author="Tim" w:date="2015-09-29T14:42:00Z">
                    <w:rPr>
                      <w:rStyle w:val="Hyperlink"/>
                      <w:noProof/>
                    </w:rPr>
                  </w:rPrChange>
                </w:rPr>
                <w:delText>4.1. The complete system</w:delText>
              </w:r>
              <w:r w:rsidRPr="008E395A" w:rsidDel="008E395A">
                <w:rPr>
                  <w:rFonts w:asciiTheme="majorHAnsi" w:hAnsiTheme="majorHAnsi" w:cstheme="majorHAnsi"/>
                  <w:noProof/>
                  <w:webHidden/>
                  <w:sz w:val="26"/>
                  <w:szCs w:val="26"/>
                  <w:rPrChange w:id="653" w:author="Tim" w:date="2015-09-29T14:42:00Z">
                    <w:rPr>
                      <w:noProof/>
                      <w:webHidden/>
                    </w:rPr>
                  </w:rPrChange>
                </w:rPr>
                <w:tab/>
                <w:delText>36</w:delText>
              </w:r>
            </w:del>
          </w:ins>
        </w:p>
        <w:p w14:paraId="0F5F329E" w14:textId="77777777" w:rsidR="00F822FF" w:rsidRPr="008E395A" w:rsidDel="008E395A" w:rsidRDefault="00F822FF">
          <w:pPr>
            <w:pStyle w:val="TOC3"/>
            <w:tabs>
              <w:tab w:val="right" w:leader="dot" w:pos="9210"/>
            </w:tabs>
            <w:rPr>
              <w:ins w:id="654" w:author="Microsoft account" w:date="2015-09-28T16:29:00Z"/>
              <w:del w:id="655" w:author="Tim" w:date="2015-09-29T14:42:00Z"/>
              <w:rFonts w:asciiTheme="majorHAnsi" w:eastAsiaTheme="minorEastAsia" w:hAnsiTheme="majorHAnsi" w:cstheme="majorHAnsi"/>
              <w:noProof/>
              <w:sz w:val="26"/>
              <w:szCs w:val="26"/>
              <w:lang w:eastAsia="vi-VN"/>
              <w:rPrChange w:id="656" w:author="Tim" w:date="2015-09-29T14:42:00Z">
                <w:rPr>
                  <w:ins w:id="657" w:author="Microsoft account" w:date="2015-09-28T16:29:00Z"/>
                  <w:del w:id="658" w:author="Tim" w:date="2015-09-29T14:42:00Z"/>
                  <w:rFonts w:eastAsiaTheme="minorEastAsia"/>
                  <w:noProof/>
                  <w:lang w:eastAsia="vi-VN"/>
                </w:rPr>
              </w:rPrChange>
            </w:rPr>
          </w:pPr>
          <w:ins w:id="659" w:author="Microsoft account" w:date="2015-09-28T16:29:00Z">
            <w:del w:id="660" w:author="Tim" w:date="2015-09-29T14:42:00Z">
              <w:r w:rsidRPr="008E395A" w:rsidDel="008E395A">
                <w:rPr>
                  <w:rStyle w:val="Hyperlink"/>
                  <w:rFonts w:asciiTheme="majorHAnsi" w:hAnsiTheme="majorHAnsi" w:cstheme="majorHAnsi"/>
                  <w:noProof/>
                  <w:sz w:val="26"/>
                  <w:szCs w:val="26"/>
                  <w:rPrChange w:id="661" w:author="Tim" w:date="2015-09-29T14:42:00Z">
                    <w:rPr>
                      <w:rStyle w:val="Hyperlink"/>
                      <w:noProof/>
                    </w:rPr>
                  </w:rPrChange>
                </w:rPr>
                <w:delText>4.2. Validation testing</w:delText>
              </w:r>
              <w:r w:rsidRPr="008E395A" w:rsidDel="008E395A">
                <w:rPr>
                  <w:rFonts w:asciiTheme="majorHAnsi" w:hAnsiTheme="majorHAnsi" w:cstheme="majorHAnsi"/>
                  <w:noProof/>
                  <w:webHidden/>
                  <w:sz w:val="26"/>
                  <w:szCs w:val="26"/>
                  <w:rPrChange w:id="662" w:author="Tim" w:date="2015-09-29T14:42:00Z">
                    <w:rPr>
                      <w:noProof/>
                      <w:webHidden/>
                    </w:rPr>
                  </w:rPrChange>
                </w:rPr>
                <w:tab/>
                <w:delText>39</w:delText>
              </w:r>
            </w:del>
          </w:ins>
        </w:p>
        <w:p w14:paraId="5225961D" w14:textId="77777777" w:rsidR="00F822FF" w:rsidRPr="008E395A" w:rsidDel="008E395A" w:rsidRDefault="00F822FF">
          <w:pPr>
            <w:pStyle w:val="TOC1"/>
            <w:tabs>
              <w:tab w:val="right" w:leader="dot" w:pos="9210"/>
            </w:tabs>
            <w:rPr>
              <w:ins w:id="663" w:author="Microsoft account" w:date="2015-09-28T16:29:00Z"/>
              <w:del w:id="664" w:author="Tim" w:date="2015-09-29T14:42:00Z"/>
              <w:rFonts w:asciiTheme="majorHAnsi" w:eastAsiaTheme="minorEastAsia" w:hAnsiTheme="majorHAnsi" w:cstheme="majorHAnsi"/>
              <w:noProof/>
              <w:sz w:val="26"/>
              <w:szCs w:val="26"/>
              <w:lang w:eastAsia="vi-VN"/>
              <w:rPrChange w:id="665" w:author="Tim" w:date="2015-09-29T14:42:00Z">
                <w:rPr>
                  <w:ins w:id="666" w:author="Microsoft account" w:date="2015-09-28T16:29:00Z"/>
                  <w:del w:id="667" w:author="Tim" w:date="2015-09-29T14:42:00Z"/>
                  <w:rFonts w:eastAsiaTheme="minorEastAsia"/>
                  <w:noProof/>
                  <w:lang w:eastAsia="vi-VN"/>
                </w:rPr>
              </w:rPrChange>
            </w:rPr>
          </w:pPr>
          <w:ins w:id="668" w:author="Microsoft account" w:date="2015-09-28T16:29:00Z">
            <w:del w:id="669" w:author="Tim" w:date="2015-09-29T14:42:00Z">
              <w:r w:rsidRPr="008E395A" w:rsidDel="008E395A">
                <w:rPr>
                  <w:rStyle w:val="Hyperlink"/>
                  <w:rFonts w:asciiTheme="majorHAnsi" w:hAnsiTheme="majorHAnsi" w:cstheme="majorHAnsi"/>
                  <w:noProof/>
                  <w:sz w:val="26"/>
                  <w:szCs w:val="26"/>
                  <w:rPrChange w:id="670" w:author="Tim" w:date="2015-09-29T14:42:00Z">
                    <w:rPr>
                      <w:rStyle w:val="Hyperlink"/>
                      <w:rFonts w:asciiTheme="majorHAnsi" w:hAnsiTheme="majorHAnsi" w:cstheme="majorHAnsi"/>
                      <w:noProof/>
                    </w:rPr>
                  </w:rPrChange>
                </w:rPr>
                <w:delText>CHAPTER 5</w:delText>
              </w:r>
              <w:r w:rsidRPr="008E395A" w:rsidDel="008E395A">
                <w:rPr>
                  <w:rFonts w:asciiTheme="majorHAnsi" w:hAnsiTheme="majorHAnsi" w:cstheme="majorHAnsi"/>
                  <w:noProof/>
                  <w:webHidden/>
                  <w:sz w:val="26"/>
                  <w:szCs w:val="26"/>
                  <w:rPrChange w:id="671" w:author="Tim" w:date="2015-09-29T14:42:00Z">
                    <w:rPr>
                      <w:noProof/>
                      <w:webHidden/>
                    </w:rPr>
                  </w:rPrChange>
                </w:rPr>
                <w:tab/>
                <w:delText>47</w:delText>
              </w:r>
            </w:del>
          </w:ins>
        </w:p>
        <w:p w14:paraId="06FCB1A7" w14:textId="77777777" w:rsidR="00F822FF" w:rsidRPr="008E395A" w:rsidDel="008E395A" w:rsidRDefault="00F822FF">
          <w:pPr>
            <w:pStyle w:val="TOC1"/>
            <w:tabs>
              <w:tab w:val="right" w:leader="dot" w:pos="9210"/>
            </w:tabs>
            <w:rPr>
              <w:ins w:id="672" w:author="Microsoft account" w:date="2015-09-28T16:29:00Z"/>
              <w:del w:id="673" w:author="Tim" w:date="2015-09-29T14:42:00Z"/>
              <w:rFonts w:asciiTheme="majorHAnsi" w:eastAsiaTheme="minorEastAsia" w:hAnsiTheme="majorHAnsi" w:cstheme="majorHAnsi"/>
              <w:noProof/>
              <w:sz w:val="26"/>
              <w:szCs w:val="26"/>
              <w:lang w:eastAsia="vi-VN"/>
              <w:rPrChange w:id="674" w:author="Tim" w:date="2015-09-29T14:42:00Z">
                <w:rPr>
                  <w:ins w:id="675" w:author="Microsoft account" w:date="2015-09-28T16:29:00Z"/>
                  <w:del w:id="676" w:author="Tim" w:date="2015-09-29T14:42:00Z"/>
                  <w:rFonts w:eastAsiaTheme="minorEastAsia"/>
                  <w:noProof/>
                  <w:lang w:eastAsia="vi-VN"/>
                </w:rPr>
              </w:rPrChange>
            </w:rPr>
          </w:pPr>
          <w:ins w:id="677" w:author="Microsoft account" w:date="2015-09-28T16:29:00Z">
            <w:del w:id="678" w:author="Tim" w:date="2015-09-29T14:42:00Z">
              <w:r w:rsidRPr="008E395A" w:rsidDel="008E395A">
                <w:rPr>
                  <w:rStyle w:val="Hyperlink"/>
                  <w:rFonts w:asciiTheme="majorHAnsi" w:hAnsiTheme="majorHAnsi" w:cstheme="majorHAnsi"/>
                  <w:noProof/>
                  <w:sz w:val="26"/>
                  <w:szCs w:val="26"/>
                  <w:rPrChange w:id="679" w:author="Tim" w:date="2015-09-29T14:42:00Z">
                    <w:rPr>
                      <w:rStyle w:val="Hyperlink"/>
                      <w:rFonts w:asciiTheme="majorHAnsi" w:hAnsiTheme="majorHAnsi" w:cstheme="majorHAnsi"/>
                      <w:noProof/>
                    </w:rPr>
                  </w:rPrChange>
                </w:rPr>
                <w:delText>IMPLEMENTATIONS AND DISCUSSIONS</w:delText>
              </w:r>
              <w:r w:rsidRPr="008E395A" w:rsidDel="008E395A">
                <w:rPr>
                  <w:rFonts w:asciiTheme="majorHAnsi" w:hAnsiTheme="majorHAnsi" w:cstheme="majorHAnsi"/>
                  <w:noProof/>
                  <w:webHidden/>
                  <w:sz w:val="26"/>
                  <w:szCs w:val="26"/>
                  <w:rPrChange w:id="680" w:author="Tim" w:date="2015-09-29T14:42:00Z">
                    <w:rPr>
                      <w:noProof/>
                      <w:webHidden/>
                    </w:rPr>
                  </w:rPrChange>
                </w:rPr>
                <w:tab/>
                <w:delText>47</w:delText>
              </w:r>
            </w:del>
          </w:ins>
        </w:p>
        <w:p w14:paraId="2738025A" w14:textId="77777777" w:rsidR="00F822FF" w:rsidRPr="008E395A" w:rsidDel="008E395A" w:rsidRDefault="00F822FF">
          <w:pPr>
            <w:pStyle w:val="TOC1"/>
            <w:tabs>
              <w:tab w:val="right" w:leader="dot" w:pos="9210"/>
            </w:tabs>
            <w:rPr>
              <w:ins w:id="681" w:author="Microsoft account" w:date="2015-09-28T16:29:00Z"/>
              <w:del w:id="682" w:author="Tim" w:date="2015-09-29T14:42:00Z"/>
              <w:rFonts w:asciiTheme="majorHAnsi" w:eastAsiaTheme="minorEastAsia" w:hAnsiTheme="majorHAnsi" w:cstheme="majorHAnsi"/>
              <w:noProof/>
              <w:sz w:val="26"/>
              <w:szCs w:val="26"/>
              <w:lang w:eastAsia="vi-VN"/>
              <w:rPrChange w:id="683" w:author="Tim" w:date="2015-09-29T14:42:00Z">
                <w:rPr>
                  <w:ins w:id="684" w:author="Microsoft account" w:date="2015-09-28T16:29:00Z"/>
                  <w:del w:id="685" w:author="Tim" w:date="2015-09-29T14:42:00Z"/>
                  <w:rFonts w:eastAsiaTheme="minorEastAsia"/>
                  <w:noProof/>
                  <w:lang w:eastAsia="vi-VN"/>
                </w:rPr>
              </w:rPrChange>
            </w:rPr>
          </w:pPr>
          <w:ins w:id="686" w:author="Microsoft account" w:date="2015-09-28T16:29:00Z">
            <w:del w:id="687" w:author="Tim" w:date="2015-09-29T14:42:00Z">
              <w:r w:rsidRPr="008E395A" w:rsidDel="008E395A">
                <w:rPr>
                  <w:rStyle w:val="Hyperlink"/>
                  <w:rFonts w:asciiTheme="majorHAnsi" w:hAnsiTheme="majorHAnsi" w:cstheme="majorHAnsi"/>
                  <w:noProof/>
                  <w:sz w:val="26"/>
                  <w:szCs w:val="26"/>
                  <w:rPrChange w:id="688" w:author="Tim" w:date="2015-09-29T14:42:00Z">
                    <w:rPr>
                      <w:rStyle w:val="Hyperlink"/>
                      <w:rFonts w:asciiTheme="majorHAnsi" w:hAnsiTheme="majorHAnsi" w:cstheme="majorHAnsi"/>
                      <w:noProof/>
                    </w:rPr>
                  </w:rPrChange>
                </w:rPr>
                <w:delText>CHAPTER 6</w:delText>
              </w:r>
              <w:r w:rsidRPr="008E395A" w:rsidDel="008E395A">
                <w:rPr>
                  <w:rFonts w:asciiTheme="majorHAnsi" w:hAnsiTheme="majorHAnsi" w:cstheme="majorHAnsi"/>
                  <w:noProof/>
                  <w:webHidden/>
                  <w:sz w:val="26"/>
                  <w:szCs w:val="26"/>
                  <w:rPrChange w:id="689" w:author="Tim" w:date="2015-09-29T14:42:00Z">
                    <w:rPr>
                      <w:noProof/>
                      <w:webHidden/>
                    </w:rPr>
                  </w:rPrChange>
                </w:rPr>
                <w:tab/>
                <w:delText>49</w:delText>
              </w:r>
            </w:del>
          </w:ins>
        </w:p>
        <w:p w14:paraId="2ABEF064" w14:textId="77777777" w:rsidR="00F822FF" w:rsidRPr="008E395A" w:rsidDel="008E395A" w:rsidRDefault="00F822FF">
          <w:pPr>
            <w:pStyle w:val="TOC1"/>
            <w:tabs>
              <w:tab w:val="right" w:leader="dot" w:pos="9210"/>
            </w:tabs>
            <w:rPr>
              <w:ins w:id="690" w:author="Microsoft account" w:date="2015-09-28T16:29:00Z"/>
              <w:del w:id="691" w:author="Tim" w:date="2015-09-29T14:42:00Z"/>
              <w:rFonts w:asciiTheme="majorHAnsi" w:eastAsiaTheme="minorEastAsia" w:hAnsiTheme="majorHAnsi" w:cstheme="majorHAnsi"/>
              <w:noProof/>
              <w:sz w:val="26"/>
              <w:szCs w:val="26"/>
              <w:lang w:eastAsia="vi-VN"/>
              <w:rPrChange w:id="692" w:author="Tim" w:date="2015-09-29T14:42:00Z">
                <w:rPr>
                  <w:ins w:id="693" w:author="Microsoft account" w:date="2015-09-28T16:29:00Z"/>
                  <w:del w:id="694" w:author="Tim" w:date="2015-09-29T14:42:00Z"/>
                  <w:rFonts w:eastAsiaTheme="minorEastAsia"/>
                  <w:noProof/>
                  <w:lang w:eastAsia="vi-VN"/>
                </w:rPr>
              </w:rPrChange>
            </w:rPr>
          </w:pPr>
          <w:ins w:id="695" w:author="Microsoft account" w:date="2015-09-28T16:29:00Z">
            <w:del w:id="696" w:author="Tim" w:date="2015-09-29T14:42:00Z">
              <w:r w:rsidRPr="008E395A" w:rsidDel="008E395A">
                <w:rPr>
                  <w:rStyle w:val="Hyperlink"/>
                  <w:rFonts w:asciiTheme="majorHAnsi" w:hAnsiTheme="majorHAnsi" w:cstheme="majorHAnsi"/>
                  <w:noProof/>
                  <w:sz w:val="26"/>
                  <w:szCs w:val="26"/>
                  <w:rPrChange w:id="697" w:author="Tim" w:date="2015-09-29T14:42:00Z">
                    <w:rPr>
                      <w:rStyle w:val="Hyperlink"/>
                      <w:rFonts w:asciiTheme="majorHAnsi" w:hAnsiTheme="majorHAnsi" w:cstheme="majorHAnsi"/>
                      <w:noProof/>
                    </w:rPr>
                  </w:rPrChange>
                </w:rPr>
                <w:delText>CONCLUSION</w:delText>
              </w:r>
              <w:r w:rsidRPr="008E395A" w:rsidDel="008E395A">
                <w:rPr>
                  <w:rFonts w:asciiTheme="majorHAnsi" w:hAnsiTheme="majorHAnsi" w:cstheme="majorHAnsi"/>
                  <w:noProof/>
                  <w:webHidden/>
                  <w:sz w:val="26"/>
                  <w:szCs w:val="26"/>
                  <w:rPrChange w:id="698" w:author="Tim" w:date="2015-09-29T14:42:00Z">
                    <w:rPr>
                      <w:noProof/>
                      <w:webHidden/>
                    </w:rPr>
                  </w:rPrChange>
                </w:rPr>
                <w:tab/>
                <w:delText>49</w:delText>
              </w:r>
            </w:del>
          </w:ins>
        </w:p>
        <w:p w14:paraId="7A1900EB" w14:textId="77777777" w:rsidR="00F822FF" w:rsidRPr="008E395A" w:rsidDel="008E395A" w:rsidRDefault="00F822FF">
          <w:pPr>
            <w:pStyle w:val="TOC1"/>
            <w:tabs>
              <w:tab w:val="right" w:leader="dot" w:pos="9210"/>
            </w:tabs>
            <w:rPr>
              <w:ins w:id="699" w:author="Microsoft account" w:date="2015-09-28T16:29:00Z"/>
              <w:del w:id="700" w:author="Tim" w:date="2015-09-29T14:42:00Z"/>
              <w:rFonts w:asciiTheme="majorHAnsi" w:eastAsiaTheme="minorEastAsia" w:hAnsiTheme="majorHAnsi" w:cstheme="majorHAnsi"/>
              <w:noProof/>
              <w:sz w:val="26"/>
              <w:szCs w:val="26"/>
              <w:lang w:eastAsia="vi-VN"/>
              <w:rPrChange w:id="701" w:author="Tim" w:date="2015-09-29T14:42:00Z">
                <w:rPr>
                  <w:ins w:id="702" w:author="Microsoft account" w:date="2015-09-28T16:29:00Z"/>
                  <w:del w:id="703" w:author="Tim" w:date="2015-09-29T14:42:00Z"/>
                  <w:rFonts w:eastAsiaTheme="minorEastAsia"/>
                  <w:noProof/>
                  <w:lang w:eastAsia="vi-VN"/>
                </w:rPr>
              </w:rPrChange>
            </w:rPr>
          </w:pPr>
          <w:ins w:id="704" w:author="Microsoft account" w:date="2015-09-28T16:29:00Z">
            <w:del w:id="705" w:author="Tim" w:date="2015-09-29T14:42:00Z">
              <w:r w:rsidRPr="008E395A" w:rsidDel="008E395A">
                <w:rPr>
                  <w:rStyle w:val="Hyperlink"/>
                  <w:rFonts w:asciiTheme="majorHAnsi" w:hAnsiTheme="majorHAnsi" w:cstheme="majorHAnsi"/>
                  <w:noProof/>
                  <w:sz w:val="26"/>
                  <w:szCs w:val="26"/>
                  <w:rPrChange w:id="706" w:author="Tim" w:date="2015-09-29T14:42:00Z">
                    <w:rPr>
                      <w:rStyle w:val="Hyperlink"/>
                      <w:noProof/>
                    </w:rPr>
                  </w:rPrChange>
                </w:rPr>
                <w:delText>REFERENCES</w:delText>
              </w:r>
              <w:r w:rsidRPr="008E395A" w:rsidDel="008E395A">
                <w:rPr>
                  <w:rFonts w:asciiTheme="majorHAnsi" w:hAnsiTheme="majorHAnsi" w:cstheme="majorHAnsi"/>
                  <w:noProof/>
                  <w:webHidden/>
                  <w:sz w:val="26"/>
                  <w:szCs w:val="26"/>
                  <w:rPrChange w:id="707" w:author="Tim" w:date="2015-09-29T14:42:00Z">
                    <w:rPr>
                      <w:noProof/>
                      <w:webHidden/>
                    </w:rPr>
                  </w:rPrChange>
                </w:rPr>
                <w:tab/>
                <w:delText>51</w:delText>
              </w:r>
            </w:del>
          </w:ins>
        </w:p>
        <w:p w14:paraId="4AF6791E" w14:textId="77777777" w:rsidR="00FE649A" w:rsidRPr="008E395A" w:rsidDel="008E395A" w:rsidRDefault="00FE649A">
          <w:pPr>
            <w:pStyle w:val="TOC1"/>
            <w:tabs>
              <w:tab w:val="right" w:leader="dot" w:pos="9210"/>
            </w:tabs>
            <w:rPr>
              <w:del w:id="708" w:author="Tim" w:date="2015-09-29T14:42:00Z"/>
              <w:rFonts w:asciiTheme="majorHAnsi" w:eastAsiaTheme="minorEastAsia" w:hAnsiTheme="majorHAnsi" w:cstheme="majorHAnsi"/>
              <w:noProof/>
              <w:sz w:val="26"/>
              <w:szCs w:val="26"/>
              <w:lang w:eastAsia="vi-VN"/>
              <w:rPrChange w:id="709" w:author="Tim" w:date="2015-09-29T14:42:00Z">
                <w:rPr>
                  <w:del w:id="710" w:author="Tim" w:date="2015-09-29T14:42:00Z"/>
                  <w:rFonts w:eastAsiaTheme="minorEastAsia"/>
                  <w:noProof/>
                  <w:lang w:eastAsia="vi-VN"/>
                </w:rPr>
              </w:rPrChange>
            </w:rPr>
          </w:pPr>
          <w:del w:id="711" w:author="Tim" w:date="2015-09-29T14:42:00Z">
            <w:r w:rsidRPr="008E395A" w:rsidDel="008E395A">
              <w:rPr>
                <w:rStyle w:val="Hyperlink"/>
                <w:rFonts w:asciiTheme="majorHAnsi" w:hAnsiTheme="majorHAnsi" w:cstheme="majorHAnsi"/>
                <w:noProof/>
                <w:sz w:val="26"/>
                <w:szCs w:val="26"/>
                <w:rPrChange w:id="712" w:author="Tim" w:date="2015-09-29T14:42:00Z">
                  <w:rPr>
                    <w:rStyle w:val="Hyperlink"/>
                    <w:noProof/>
                  </w:rPr>
                </w:rPrChange>
              </w:rPr>
              <w:delText>LIST OF FIGURES</w:delText>
            </w:r>
            <w:r w:rsidRPr="008E395A" w:rsidDel="008E395A">
              <w:rPr>
                <w:rFonts w:asciiTheme="majorHAnsi" w:hAnsiTheme="majorHAnsi" w:cstheme="majorHAnsi"/>
                <w:noProof/>
                <w:webHidden/>
                <w:sz w:val="26"/>
                <w:szCs w:val="26"/>
                <w:rPrChange w:id="713" w:author="Tim" w:date="2015-09-29T14:42:00Z">
                  <w:rPr>
                    <w:noProof/>
                    <w:webHidden/>
                  </w:rPr>
                </w:rPrChange>
              </w:rPr>
              <w:tab/>
              <w:delText>3</w:delText>
            </w:r>
          </w:del>
        </w:p>
        <w:p w14:paraId="6C9155FA" w14:textId="77777777" w:rsidR="00FE649A" w:rsidRPr="008E395A" w:rsidDel="008E395A" w:rsidRDefault="00FE649A">
          <w:pPr>
            <w:pStyle w:val="TOC1"/>
            <w:tabs>
              <w:tab w:val="right" w:leader="dot" w:pos="9210"/>
            </w:tabs>
            <w:rPr>
              <w:del w:id="714" w:author="Tim" w:date="2015-09-29T14:42:00Z"/>
              <w:rFonts w:asciiTheme="majorHAnsi" w:eastAsiaTheme="minorEastAsia" w:hAnsiTheme="majorHAnsi" w:cstheme="majorHAnsi"/>
              <w:noProof/>
              <w:sz w:val="26"/>
              <w:szCs w:val="26"/>
              <w:lang w:eastAsia="vi-VN"/>
              <w:rPrChange w:id="715" w:author="Tim" w:date="2015-09-29T14:42:00Z">
                <w:rPr>
                  <w:del w:id="716" w:author="Tim" w:date="2015-09-29T14:42:00Z"/>
                  <w:rFonts w:eastAsiaTheme="minorEastAsia"/>
                  <w:noProof/>
                  <w:lang w:eastAsia="vi-VN"/>
                </w:rPr>
              </w:rPrChange>
            </w:rPr>
          </w:pPr>
          <w:del w:id="717" w:author="Tim" w:date="2015-09-29T14:42:00Z">
            <w:r w:rsidRPr="008E395A" w:rsidDel="008E395A">
              <w:rPr>
                <w:rStyle w:val="Hyperlink"/>
                <w:rFonts w:asciiTheme="majorHAnsi" w:hAnsiTheme="majorHAnsi" w:cstheme="majorHAnsi"/>
                <w:noProof/>
                <w:sz w:val="26"/>
                <w:szCs w:val="26"/>
                <w:rPrChange w:id="718" w:author="Tim" w:date="2015-09-29T14:42:00Z">
                  <w:rPr>
                    <w:rStyle w:val="Hyperlink"/>
                    <w:rFonts w:asciiTheme="majorHAnsi" w:hAnsiTheme="majorHAnsi" w:cstheme="majorHAnsi"/>
                    <w:noProof/>
                  </w:rPr>
                </w:rPrChange>
              </w:rPr>
              <w:delText>ABSTRACT</w:delText>
            </w:r>
            <w:r w:rsidRPr="008E395A" w:rsidDel="008E395A">
              <w:rPr>
                <w:rFonts w:asciiTheme="majorHAnsi" w:hAnsiTheme="majorHAnsi" w:cstheme="majorHAnsi"/>
                <w:noProof/>
                <w:webHidden/>
                <w:sz w:val="26"/>
                <w:szCs w:val="26"/>
                <w:rPrChange w:id="719" w:author="Tim" w:date="2015-09-29T14:42:00Z">
                  <w:rPr>
                    <w:noProof/>
                    <w:webHidden/>
                  </w:rPr>
                </w:rPrChange>
              </w:rPr>
              <w:tab/>
              <w:delText>5</w:delText>
            </w:r>
          </w:del>
        </w:p>
        <w:p w14:paraId="1E9C4F1C" w14:textId="77777777" w:rsidR="00FE649A" w:rsidRPr="008E395A" w:rsidDel="008E395A" w:rsidRDefault="00FE649A">
          <w:pPr>
            <w:pStyle w:val="TOC1"/>
            <w:tabs>
              <w:tab w:val="right" w:leader="dot" w:pos="9210"/>
            </w:tabs>
            <w:rPr>
              <w:del w:id="720" w:author="Tim" w:date="2015-09-29T14:42:00Z"/>
              <w:rFonts w:asciiTheme="majorHAnsi" w:eastAsiaTheme="minorEastAsia" w:hAnsiTheme="majorHAnsi" w:cstheme="majorHAnsi"/>
              <w:noProof/>
              <w:sz w:val="26"/>
              <w:szCs w:val="26"/>
              <w:lang w:eastAsia="vi-VN"/>
              <w:rPrChange w:id="721" w:author="Tim" w:date="2015-09-29T14:42:00Z">
                <w:rPr>
                  <w:del w:id="722" w:author="Tim" w:date="2015-09-29T14:42:00Z"/>
                  <w:rFonts w:eastAsiaTheme="minorEastAsia"/>
                  <w:noProof/>
                  <w:lang w:eastAsia="vi-VN"/>
                </w:rPr>
              </w:rPrChange>
            </w:rPr>
          </w:pPr>
          <w:del w:id="723" w:author="Tim" w:date="2015-09-29T14:42:00Z">
            <w:r w:rsidRPr="008E395A" w:rsidDel="008E395A">
              <w:rPr>
                <w:rStyle w:val="Hyperlink"/>
                <w:rFonts w:asciiTheme="majorHAnsi" w:hAnsiTheme="majorHAnsi" w:cstheme="majorHAnsi"/>
                <w:noProof/>
                <w:sz w:val="26"/>
                <w:szCs w:val="26"/>
                <w:rPrChange w:id="724" w:author="Tim" w:date="2015-09-29T14:42:00Z">
                  <w:rPr>
                    <w:rStyle w:val="Hyperlink"/>
                    <w:rFonts w:asciiTheme="majorHAnsi" w:hAnsiTheme="majorHAnsi" w:cstheme="majorHAnsi"/>
                    <w:noProof/>
                  </w:rPr>
                </w:rPrChange>
              </w:rPr>
              <w:delText>CHAPTER 1</w:delText>
            </w:r>
            <w:r w:rsidRPr="008E395A" w:rsidDel="008E395A">
              <w:rPr>
                <w:rFonts w:asciiTheme="majorHAnsi" w:hAnsiTheme="majorHAnsi" w:cstheme="majorHAnsi"/>
                <w:noProof/>
                <w:webHidden/>
                <w:sz w:val="26"/>
                <w:szCs w:val="26"/>
                <w:rPrChange w:id="725" w:author="Tim" w:date="2015-09-29T14:42:00Z">
                  <w:rPr>
                    <w:noProof/>
                    <w:webHidden/>
                  </w:rPr>
                </w:rPrChange>
              </w:rPr>
              <w:tab/>
              <w:delText>6</w:delText>
            </w:r>
          </w:del>
        </w:p>
        <w:p w14:paraId="6D939F3D" w14:textId="77777777" w:rsidR="00FE649A" w:rsidRPr="008E395A" w:rsidDel="008E395A" w:rsidRDefault="00FE649A">
          <w:pPr>
            <w:pStyle w:val="TOC1"/>
            <w:tabs>
              <w:tab w:val="right" w:leader="dot" w:pos="9210"/>
            </w:tabs>
            <w:rPr>
              <w:del w:id="726" w:author="Tim" w:date="2015-09-29T14:42:00Z"/>
              <w:rFonts w:asciiTheme="majorHAnsi" w:eastAsiaTheme="minorEastAsia" w:hAnsiTheme="majorHAnsi" w:cstheme="majorHAnsi"/>
              <w:noProof/>
              <w:sz w:val="26"/>
              <w:szCs w:val="26"/>
              <w:lang w:eastAsia="vi-VN"/>
              <w:rPrChange w:id="727" w:author="Tim" w:date="2015-09-29T14:42:00Z">
                <w:rPr>
                  <w:del w:id="728" w:author="Tim" w:date="2015-09-29T14:42:00Z"/>
                  <w:rFonts w:eastAsiaTheme="minorEastAsia"/>
                  <w:noProof/>
                  <w:lang w:eastAsia="vi-VN"/>
                </w:rPr>
              </w:rPrChange>
            </w:rPr>
          </w:pPr>
          <w:del w:id="729" w:author="Tim" w:date="2015-09-29T14:42:00Z">
            <w:r w:rsidRPr="008E395A" w:rsidDel="008E395A">
              <w:rPr>
                <w:rStyle w:val="Hyperlink"/>
                <w:rFonts w:asciiTheme="majorHAnsi" w:hAnsiTheme="majorHAnsi" w:cstheme="majorHAnsi"/>
                <w:noProof/>
                <w:sz w:val="26"/>
                <w:szCs w:val="26"/>
                <w:rPrChange w:id="730" w:author="Tim" w:date="2015-09-29T14:42:00Z">
                  <w:rPr>
                    <w:rStyle w:val="Hyperlink"/>
                    <w:rFonts w:asciiTheme="majorHAnsi" w:hAnsiTheme="majorHAnsi" w:cstheme="majorHAnsi"/>
                    <w:noProof/>
                  </w:rPr>
                </w:rPrChange>
              </w:rPr>
              <w:delText>INTRODUCTION</w:delText>
            </w:r>
            <w:r w:rsidRPr="008E395A" w:rsidDel="008E395A">
              <w:rPr>
                <w:rFonts w:asciiTheme="majorHAnsi" w:hAnsiTheme="majorHAnsi" w:cstheme="majorHAnsi"/>
                <w:noProof/>
                <w:webHidden/>
                <w:sz w:val="26"/>
                <w:szCs w:val="26"/>
                <w:rPrChange w:id="731" w:author="Tim" w:date="2015-09-29T14:42:00Z">
                  <w:rPr>
                    <w:noProof/>
                    <w:webHidden/>
                  </w:rPr>
                </w:rPrChange>
              </w:rPr>
              <w:tab/>
              <w:delText>6</w:delText>
            </w:r>
          </w:del>
        </w:p>
        <w:p w14:paraId="5350DE98" w14:textId="77777777" w:rsidR="00FE649A" w:rsidRPr="008E395A" w:rsidDel="008E395A" w:rsidRDefault="00FE649A">
          <w:pPr>
            <w:pStyle w:val="TOC1"/>
            <w:tabs>
              <w:tab w:val="right" w:leader="dot" w:pos="9210"/>
            </w:tabs>
            <w:rPr>
              <w:del w:id="732" w:author="Tim" w:date="2015-09-29T14:42:00Z"/>
              <w:rFonts w:asciiTheme="majorHAnsi" w:eastAsiaTheme="minorEastAsia" w:hAnsiTheme="majorHAnsi" w:cstheme="majorHAnsi"/>
              <w:noProof/>
              <w:sz w:val="26"/>
              <w:szCs w:val="26"/>
              <w:lang w:eastAsia="vi-VN"/>
              <w:rPrChange w:id="733" w:author="Tim" w:date="2015-09-29T14:42:00Z">
                <w:rPr>
                  <w:del w:id="734" w:author="Tim" w:date="2015-09-29T14:42:00Z"/>
                  <w:rFonts w:eastAsiaTheme="minorEastAsia"/>
                  <w:noProof/>
                  <w:lang w:eastAsia="vi-VN"/>
                </w:rPr>
              </w:rPrChange>
            </w:rPr>
          </w:pPr>
          <w:del w:id="735" w:author="Tim" w:date="2015-09-29T14:42:00Z">
            <w:r w:rsidRPr="008E395A" w:rsidDel="008E395A">
              <w:rPr>
                <w:rStyle w:val="Hyperlink"/>
                <w:rFonts w:asciiTheme="majorHAnsi" w:hAnsiTheme="majorHAnsi" w:cstheme="majorHAnsi"/>
                <w:noProof/>
                <w:sz w:val="26"/>
                <w:szCs w:val="26"/>
                <w:rPrChange w:id="736" w:author="Tim" w:date="2015-09-29T14:42:00Z">
                  <w:rPr>
                    <w:rStyle w:val="Hyperlink"/>
                    <w:rFonts w:asciiTheme="majorHAnsi" w:hAnsiTheme="majorHAnsi" w:cstheme="majorHAnsi"/>
                    <w:noProof/>
                  </w:rPr>
                </w:rPrChange>
              </w:rPr>
              <w:delText>CHAPTER</w:delText>
            </w:r>
            <w:r w:rsidRPr="008E395A" w:rsidDel="008E395A">
              <w:rPr>
                <w:rStyle w:val="Hyperlink"/>
                <w:rFonts w:asciiTheme="majorHAnsi" w:hAnsiTheme="majorHAnsi" w:cstheme="majorHAnsi"/>
                <w:noProof/>
                <w:spacing w:val="-3"/>
                <w:sz w:val="26"/>
                <w:szCs w:val="26"/>
                <w:rPrChange w:id="737" w:author="Tim" w:date="2015-09-29T14:42:00Z">
                  <w:rPr>
                    <w:rStyle w:val="Hyperlink"/>
                    <w:rFonts w:asciiTheme="majorHAnsi" w:hAnsiTheme="majorHAnsi" w:cstheme="majorHAnsi"/>
                    <w:noProof/>
                    <w:spacing w:val="-3"/>
                  </w:rPr>
                </w:rPrChange>
              </w:rPr>
              <w:delText xml:space="preserve"> </w:delText>
            </w:r>
            <w:r w:rsidRPr="008E395A" w:rsidDel="008E395A">
              <w:rPr>
                <w:rStyle w:val="Hyperlink"/>
                <w:rFonts w:asciiTheme="majorHAnsi" w:hAnsiTheme="majorHAnsi" w:cstheme="majorHAnsi"/>
                <w:noProof/>
                <w:sz w:val="26"/>
                <w:szCs w:val="26"/>
                <w:rPrChange w:id="738" w:author="Tim" w:date="2015-09-29T14:42:00Z">
                  <w:rPr>
                    <w:rStyle w:val="Hyperlink"/>
                    <w:rFonts w:asciiTheme="majorHAnsi" w:hAnsiTheme="majorHAnsi" w:cstheme="majorHAnsi"/>
                    <w:noProof/>
                  </w:rPr>
                </w:rPrChange>
              </w:rPr>
              <w:delText>2</w:delText>
            </w:r>
            <w:r w:rsidRPr="008E395A" w:rsidDel="008E395A">
              <w:rPr>
                <w:rFonts w:asciiTheme="majorHAnsi" w:hAnsiTheme="majorHAnsi" w:cstheme="majorHAnsi"/>
                <w:noProof/>
                <w:webHidden/>
                <w:sz w:val="26"/>
                <w:szCs w:val="26"/>
                <w:rPrChange w:id="739" w:author="Tim" w:date="2015-09-29T14:42:00Z">
                  <w:rPr>
                    <w:noProof/>
                    <w:webHidden/>
                  </w:rPr>
                </w:rPrChange>
              </w:rPr>
              <w:tab/>
              <w:delText>9</w:delText>
            </w:r>
          </w:del>
        </w:p>
        <w:p w14:paraId="60785BBC" w14:textId="77777777" w:rsidR="00FE649A" w:rsidRPr="008E395A" w:rsidDel="008E395A" w:rsidRDefault="00FE649A">
          <w:pPr>
            <w:pStyle w:val="TOC1"/>
            <w:tabs>
              <w:tab w:val="right" w:leader="dot" w:pos="9210"/>
            </w:tabs>
            <w:rPr>
              <w:del w:id="740" w:author="Tim" w:date="2015-09-29T14:42:00Z"/>
              <w:rFonts w:asciiTheme="majorHAnsi" w:eastAsiaTheme="minorEastAsia" w:hAnsiTheme="majorHAnsi" w:cstheme="majorHAnsi"/>
              <w:noProof/>
              <w:sz w:val="26"/>
              <w:szCs w:val="26"/>
              <w:lang w:eastAsia="vi-VN"/>
              <w:rPrChange w:id="741" w:author="Tim" w:date="2015-09-29T14:42:00Z">
                <w:rPr>
                  <w:del w:id="742" w:author="Tim" w:date="2015-09-29T14:42:00Z"/>
                  <w:rFonts w:eastAsiaTheme="minorEastAsia"/>
                  <w:noProof/>
                  <w:lang w:eastAsia="vi-VN"/>
                </w:rPr>
              </w:rPrChange>
            </w:rPr>
          </w:pPr>
          <w:del w:id="743" w:author="Tim" w:date="2015-09-29T14:42:00Z">
            <w:r w:rsidRPr="008E395A" w:rsidDel="008E395A">
              <w:rPr>
                <w:rStyle w:val="Hyperlink"/>
                <w:rFonts w:asciiTheme="majorHAnsi" w:hAnsiTheme="majorHAnsi" w:cstheme="majorHAnsi"/>
                <w:noProof/>
                <w:sz w:val="26"/>
                <w:szCs w:val="26"/>
                <w:rPrChange w:id="744" w:author="Tim" w:date="2015-09-29T14:42:00Z">
                  <w:rPr>
                    <w:rStyle w:val="Hyperlink"/>
                    <w:rFonts w:asciiTheme="majorHAnsi" w:hAnsiTheme="majorHAnsi" w:cstheme="majorHAnsi"/>
                    <w:noProof/>
                  </w:rPr>
                </w:rPrChange>
              </w:rPr>
              <w:delText>LITERATURE</w:delText>
            </w:r>
            <w:r w:rsidRPr="008E395A" w:rsidDel="008E395A">
              <w:rPr>
                <w:rStyle w:val="Hyperlink"/>
                <w:rFonts w:asciiTheme="majorHAnsi" w:hAnsiTheme="majorHAnsi" w:cstheme="majorHAnsi"/>
                <w:noProof/>
                <w:spacing w:val="-4"/>
                <w:sz w:val="26"/>
                <w:szCs w:val="26"/>
                <w:rPrChange w:id="745" w:author="Tim" w:date="2015-09-29T14:42:00Z">
                  <w:rPr>
                    <w:rStyle w:val="Hyperlink"/>
                    <w:rFonts w:asciiTheme="majorHAnsi" w:hAnsiTheme="majorHAnsi" w:cstheme="majorHAnsi"/>
                    <w:noProof/>
                    <w:spacing w:val="-4"/>
                  </w:rPr>
                </w:rPrChange>
              </w:rPr>
              <w:delText xml:space="preserve"> </w:delText>
            </w:r>
            <w:r w:rsidRPr="008E395A" w:rsidDel="008E395A">
              <w:rPr>
                <w:rStyle w:val="Hyperlink"/>
                <w:rFonts w:asciiTheme="majorHAnsi" w:hAnsiTheme="majorHAnsi" w:cstheme="majorHAnsi"/>
                <w:noProof/>
                <w:sz w:val="26"/>
                <w:szCs w:val="26"/>
                <w:rPrChange w:id="746" w:author="Tim" w:date="2015-09-29T14:42:00Z">
                  <w:rPr>
                    <w:rStyle w:val="Hyperlink"/>
                    <w:rFonts w:asciiTheme="majorHAnsi" w:hAnsiTheme="majorHAnsi" w:cstheme="majorHAnsi"/>
                    <w:noProof/>
                  </w:rPr>
                </w:rPrChange>
              </w:rPr>
              <w:delText>REVIEW</w:delText>
            </w:r>
            <w:r w:rsidRPr="008E395A" w:rsidDel="008E395A">
              <w:rPr>
                <w:rFonts w:asciiTheme="majorHAnsi" w:hAnsiTheme="majorHAnsi" w:cstheme="majorHAnsi"/>
                <w:noProof/>
                <w:webHidden/>
                <w:sz w:val="26"/>
                <w:szCs w:val="26"/>
                <w:rPrChange w:id="747" w:author="Tim" w:date="2015-09-29T14:42:00Z">
                  <w:rPr>
                    <w:noProof/>
                    <w:webHidden/>
                  </w:rPr>
                </w:rPrChange>
              </w:rPr>
              <w:tab/>
              <w:delText>9</w:delText>
            </w:r>
          </w:del>
        </w:p>
        <w:p w14:paraId="0464386E" w14:textId="77777777" w:rsidR="00FE649A" w:rsidRPr="008E395A" w:rsidDel="008E395A" w:rsidRDefault="00FE649A">
          <w:pPr>
            <w:pStyle w:val="TOC1"/>
            <w:tabs>
              <w:tab w:val="right" w:leader="dot" w:pos="9210"/>
            </w:tabs>
            <w:rPr>
              <w:del w:id="748" w:author="Tim" w:date="2015-09-29T14:42:00Z"/>
              <w:rFonts w:asciiTheme="majorHAnsi" w:eastAsiaTheme="minorEastAsia" w:hAnsiTheme="majorHAnsi" w:cstheme="majorHAnsi"/>
              <w:noProof/>
              <w:sz w:val="26"/>
              <w:szCs w:val="26"/>
              <w:lang w:eastAsia="vi-VN"/>
              <w:rPrChange w:id="749" w:author="Tim" w:date="2015-09-29T14:42:00Z">
                <w:rPr>
                  <w:del w:id="750" w:author="Tim" w:date="2015-09-29T14:42:00Z"/>
                  <w:rFonts w:eastAsiaTheme="minorEastAsia"/>
                  <w:noProof/>
                  <w:lang w:eastAsia="vi-VN"/>
                </w:rPr>
              </w:rPrChange>
            </w:rPr>
          </w:pPr>
          <w:del w:id="751" w:author="Tim" w:date="2015-09-29T14:42:00Z">
            <w:r w:rsidRPr="008E395A" w:rsidDel="008E395A">
              <w:rPr>
                <w:rStyle w:val="Hyperlink"/>
                <w:rFonts w:asciiTheme="majorHAnsi" w:hAnsiTheme="majorHAnsi" w:cstheme="majorHAnsi"/>
                <w:bCs/>
                <w:noProof/>
                <w:kern w:val="32"/>
                <w:sz w:val="26"/>
                <w:szCs w:val="26"/>
                <w:rPrChange w:id="752" w:author="Tim" w:date="2015-09-29T14:42:00Z">
                  <w:rPr>
                    <w:rStyle w:val="Hyperlink"/>
                    <w:rFonts w:asciiTheme="majorHAnsi" w:hAnsiTheme="majorHAnsi" w:cstheme="majorHAnsi"/>
                    <w:b/>
                    <w:bCs/>
                    <w:noProof/>
                    <w:kern w:val="32"/>
                  </w:rPr>
                </w:rPrChange>
              </w:rPr>
              <w:delText>CHAPTER 3</w:delText>
            </w:r>
            <w:r w:rsidRPr="008E395A" w:rsidDel="008E395A">
              <w:rPr>
                <w:rFonts w:asciiTheme="majorHAnsi" w:hAnsiTheme="majorHAnsi" w:cstheme="majorHAnsi"/>
                <w:noProof/>
                <w:webHidden/>
                <w:sz w:val="26"/>
                <w:szCs w:val="26"/>
                <w:rPrChange w:id="753" w:author="Tim" w:date="2015-09-29T14:42:00Z">
                  <w:rPr>
                    <w:noProof/>
                    <w:webHidden/>
                  </w:rPr>
                </w:rPrChange>
              </w:rPr>
              <w:tab/>
              <w:delText>12</w:delText>
            </w:r>
          </w:del>
        </w:p>
        <w:p w14:paraId="13D5947A" w14:textId="77777777" w:rsidR="00FE649A" w:rsidRPr="008E395A" w:rsidDel="008E395A" w:rsidRDefault="00FE649A">
          <w:pPr>
            <w:pStyle w:val="TOC1"/>
            <w:tabs>
              <w:tab w:val="right" w:leader="dot" w:pos="9210"/>
            </w:tabs>
            <w:rPr>
              <w:del w:id="754" w:author="Tim" w:date="2015-09-29T14:42:00Z"/>
              <w:rFonts w:asciiTheme="majorHAnsi" w:eastAsiaTheme="minorEastAsia" w:hAnsiTheme="majorHAnsi" w:cstheme="majorHAnsi"/>
              <w:noProof/>
              <w:sz w:val="26"/>
              <w:szCs w:val="26"/>
              <w:lang w:eastAsia="vi-VN"/>
              <w:rPrChange w:id="755" w:author="Tim" w:date="2015-09-29T14:42:00Z">
                <w:rPr>
                  <w:del w:id="756" w:author="Tim" w:date="2015-09-29T14:42:00Z"/>
                  <w:rFonts w:eastAsiaTheme="minorEastAsia"/>
                  <w:noProof/>
                  <w:lang w:eastAsia="vi-VN"/>
                </w:rPr>
              </w:rPrChange>
            </w:rPr>
          </w:pPr>
          <w:del w:id="757" w:author="Tim" w:date="2015-09-29T14:42:00Z">
            <w:r w:rsidRPr="008E395A" w:rsidDel="008E395A">
              <w:rPr>
                <w:rStyle w:val="Hyperlink"/>
                <w:rFonts w:asciiTheme="majorHAnsi" w:hAnsiTheme="majorHAnsi" w:cstheme="majorHAnsi"/>
                <w:noProof/>
                <w:sz w:val="26"/>
                <w:szCs w:val="26"/>
                <w:rPrChange w:id="758" w:author="Tim" w:date="2015-09-29T14:42:00Z">
                  <w:rPr>
                    <w:rStyle w:val="Hyperlink"/>
                    <w:rFonts w:asciiTheme="majorHAnsi" w:hAnsiTheme="majorHAnsi" w:cstheme="majorHAnsi"/>
                    <w:noProof/>
                  </w:rPr>
                </w:rPrChange>
              </w:rPr>
              <w:delText>METHODOLOGY</w:delText>
            </w:r>
            <w:r w:rsidRPr="008E395A" w:rsidDel="008E395A">
              <w:rPr>
                <w:rFonts w:asciiTheme="majorHAnsi" w:hAnsiTheme="majorHAnsi" w:cstheme="majorHAnsi"/>
                <w:noProof/>
                <w:webHidden/>
                <w:sz w:val="26"/>
                <w:szCs w:val="26"/>
                <w:rPrChange w:id="759" w:author="Tim" w:date="2015-09-29T14:42:00Z">
                  <w:rPr>
                    <w:noProof/>
                    <w:webHidden/>
                  </w:rPr>
                </w:rPrChange>
              </w:rPr>
              <w:tab/>
              <w:delText>12</w:delText>
            </w:r>
          </w:del>
        </w:p>
        <w:p w14:paraId="03ADCEDC" w14:textId="77777777" w:rsidR="00FE649A" w:rsidRPr="008E395A" w:rsidDel="008E395A" w:rsidRDefault="00FE649A">
          <w:pPr>
            <w:pStyle w:val="TOC3"/>
            <w:tabs>
              <w:tab w:val="right" w:leader="dot" w:pos="9210"/>
            </w:tabs>
            <w:rPr>
              <w:del w:id="760" w:author="Tim" w:date="2015-09-29T14:42:00Z"/>
              <w:rFonts w:asciiTheme="majorHAnsi" w:eastAsiaTheme="minorEastAsia" w:hAnsiTheme="majorHAnsi" w:cstheme="majorHAnsi"/>
              <w:noProof/>
              <w:sz w:val="26"/>
              <w:szCs w:val="26"/>
              <w:lang w:eastAsia="vi-VN"/>
              <w:rPrChange w:id="761" w:author="Tim" w:date="2015-09-29T14:42:00Z">
                <w:rPr>
                  <w:del w:id="762" w:author="Tim" w:date="2015-09-29T14:42:00Z"/>
                  <w:rFonts w:eastAsiaTheme="minorEastAsia"/>
                  <w:noProof/>
                  <w:lang w:eastAsia="vi-VN"/>
                </w:rPr>
              </w:rPrChange>
            </w:rPr>
          </w:pPr>
          <w:del w:id="763" w:author="Tim" w:date="2015-09-29T14:42:00Z">
            <w:r w:rsidRPr="008E395A" w:rsidDel="008E395A">
              <w:rPr>
                <w:rStyle w:val="Hyperlink"/>
                <w:rFonts w:asciiTheme="majorHAnsi" w:hAnsiTheme="majorHAnsi" w:cstheme="majorHAnsi"/>
                <w:noProof/>
                <w:sz w:val="26"/>
                <w:szCs w:val="26"/>
                <w:rPrChange w:id="764" w:author="Tim" w:date="2015-09-29T14:42:00Z">
                  <w:rPr>
                    <w:rStyle w:val="Hyperlink"/>
                    <w:noProof/>
                  </w:rPr>
                </w:rPrChange>
              </w:rPr>
              <w:delText>3.1. Method overview</w:delText>
            </w:r>
            <w:r w:rsidRPr="008E395A" w:rsidDel="008E395A">
              <w:rPr>
                <w:rFonts w:asciiTheme="majorHAnsi" w:hAnsiTheme="majorHAnsi" w:cstheme="majorHAnsi"/>
                <w:noProof/>
                <w:webHidden/>
                <w:sz w:val="26"/>
                <w:szCs w:val="26"/>
                <w:rPrChange w:id="765" w:author="Tim" w:date="2015-09-29T14:42:00Z">
                  <w:rPr>
                    <w:noProof/>
                    <w:webHidden/>
                  </w:rPr>
                </w:rPrChange>
              </w:rPr>
              <w:tab/>
              <w:delText>12</w:delText>
            </w:r>
          </w:del>
        </w:p>
        <w:p w14:paraId="3DE58CCA" w14:textId="77777777" w:rsidR="00FE649A" w:rsidRPr="008E395A" w:rsidDel="008E395A" w:rsidRDefault="00FE649A">
          <w:pPr>
            <w:pStyle w:val="TOC3"/>
            <w:tabs>
              <w:tab w:val="right" w:leader="dot" w:pos="9210"/>
            </w:tabs>
            <w:rPr>
              <w:del w:id="766" w:author="Tim" w:date="2015-09-29T14:42:00Z"/>
              <w:rFonts w:asciiTheme="majorHAnsi" w:eastAsiaTheme="minorEastAsia" w:hAnsiTheme="majorHAnsi" w:cstheme="majorHAnsi"/>
              <w:noProof/>
              <w:sz w:val="26"/>
              <w:szCs w:val="26"/>
              <w:lang w:eastAsia="vi-VN"/>
              <w:rPrChange w:id="767" w:author="Tim" w:date="2015-09-29T14:42:00Z">
                <w:rPr>
                  <w:del w:id="768" w:author="Tim" w:date="2015-09-29T14:42:00Z"/>
                  <w:rFonts w:eastAsiaTheme="minorEastAsia"/>
                  <w:noProof/>
                  <w:lang w:eastAsia="vi-VN"/>
                </w:rPr>
              </w:rPrChange>
            </w:rPr>
          </w:pPr>
          <w:del w:id="769" w:author="Tim" w:date="2015-09-29T14:42:00Z">
            <w:r w:rsidRPr="008E395A" w:rsidDel="008E395A">
              <w:rPr>
                <w:rStyle w:val="Hyperlink"/>
                <w:rFonts w:asciiTheme="majorHAnsi" w:hAnsiTheme="majorHAnsi" w:cstheme="majorHAnsi"/>
                <w:noProof/>
                <w:sz w:val="26"/>
                <w:szCs w:val="26"/>
                <w:rPrChange w:id="770" w:author="Tim" w:date="2015-09-29T14:42:00Z">
                  <w:rPr>
                    <w:rStyle w:val="Hyperlink"/>
                    <w:noProof/>
                  </w:rPr>
                </w:rPrChange>
              </w:rPr>
              <w:delText>3.2. Hardware design</w:delText>
            </w:r>
            <w:r w:rsidRPr="008E395A" w:rsidDel="008E395A">
              <w:rPr>
                <w:rFonts w:asciiTheme="majorHAnsi" w:hAnsiTheme="majorHAnsi" w:cstheme="majorHAnsi"/>
                <w:noProof/>
                <w:webHidden/>
                <w:sz w:val="26"/>
                <w:szCs w:val="26"/>
                <w:rPrChange w:id="771" w:author="Tim" w:date="2015-09-29T14:42:00Z">
                  <w:rPr>
                    <w:noProof/>
                    <w:webHidden/>
                  </w:rPr>
                </w:rPrChange>
              </w:rPr>
              <w:tab/>
              <w:delText>12</w:delText>
            </w:r>
          </w:del>
        </w:p>
        <w:p w14:paraId="2A56E412" w14:textId="77777777" w:rsidR="00FE649A" w:rsidRPr="008E395A" w:rsidDel="008E395A" w:rsidRDefault="00FE649A">
          <w:pPr>
            <w:pStyle w:val="TOC3"/>
            <w:tabs>
              <w:tab w:val="right" w:leader="dot" w:pos="9210"/>
            </w:tabs>
            <w:rPr>
              <w:del w:id="772" w:author="Tim" w:date="2015-09-29T14:42:00Z"/>
              <w:rFonts w:asciiTheme="majorHAnsi" w:eastAsiaTheme="minorEastAsia" w:hAnsiTheme="majorHAnsi" w:cstheme="majorHAnsi"/>
              <w:noProof/>
              <w:sz w:val="26"/>
              <w:szCs w:val="26"/>
              <w:lang w:eastAsia="vi-VN"/>
              <w:rPrChange w:id="773" w:author="Tim" w:date="2015-09-29T14:42:00Z">
                <w:rPr>
                  <w:del w:id="774" w:author="Tim" w:date="2015-09-29T14:42:00Z"/>
                  <w:rFonts w:eastAsiaTheme="minorEastAsia"/>
                  <w:noProof/>
                  <w:lang w:eastAsia="vi-VN"/>
                </w:rPr>
              </w:rPrChange>
            </w:rPr>
          </w:pPr>
          <w:del w:id="775" w:author="Tim" w:date="2015-09-29T14:42:00Z">
            <w:r w:rsidRPr="008E395A" w:rsidDel="008E395A">
              <w:rPr>
                <w:rStyle w:val="Hyperlink"/>
                <w:rFonts w:asciiTheme="majorHAnsi" w:hAnsiTheme="majorHAnsi" w:cstheme="majorHAnsi"/>
                <w:noProof/>
                <w:sz w:val="26"/>
                <w:szCs w:val="26"/>
                <w:rPrChange w:id="776" w:author="Tim" w:date="2015-09-29T14:42:00Z">
                  <w:rPr>
                    <w:rStyle w:val="Hyperlink"/>
                    <w:noProof/>
                  </w:rPr>
                </w:rPrChange>
              </w:rPr>
              <w:delText>3.3. Android program for Bluetooth connection</w:delText>
            </w:r>
            <w:r w:rsidRPr="008E395A" w:rsidDel="008E395A">
              <w:rPr>
                <w:rFonts w:asciiTheme="majorHAnsi" w:hAnsiTheme="majorHAnsi" w:cstheme="majorHAnsi"/>
                <w:noProof/>
                <w:webHidden/>
                <w:sz w:val="26"/>
                <w:szCs w:val="26"/>
                <w:rPrChange w:id="777" w:author="Tim" w:date="2015-09-29T14:42:00Z">
                  <w:rPr>
                    <w:noProof/>
                    <w:webHidden/>
                  </w:rPr>
                </w:rPrChange>
              </w:rPr>
              <w:tab/>
              <w:delText>21</w:delText>
            </w:r>
          </w:del>
        </w:p>
        <w:p w14:paraId="62785357" w14:textId="77777777" w:rsidR="00FE649A" w:rsidRPr="008E395A" w:rsidDel="008E395A" w:rsidRDefault="00FE649A">
          <w:pPr>
            <w:pStyle w:val="TOC3"/>
            <w:tabs>
              <w:tab w:val="right" w:leader="dot" w:pos="9210"/>
            </w:tabs>
            <w:rPr>
              <w:del w:id="778" w:author="Tim" w:date="2015-09-29T14:42:00Z"/>
              <w:rFonts w:asciiTheme="majorHAnsi" w:eastAsiaTheme="minorEastAsia" w:hAnsiTheme="majorHAnsi" w:cstheme="majorHAnsi"/>
              <w:noProof/>
              <w:sz w:val="26"/>
              <w:szCs w:val="26"/>
              <w:lang w:eastAsia="vi-VN"/>
              <w:rPrChange w:id="779" w:author="Tim" w:date="2015-09-29T14:42:00Z">
                <w:rPr>
                  <w:del w:id="780" w:author="Tim" w:date="2015-09-29T14:42:00Z"/>
                  <w:rFonts w:eastAsiaTheme="minorEastAsia"/>
                  <w:noProof/>
                  <w:lang w:eastAsia="vi-VN"/>
                </w:rPr>
              </w:rPrChange>
            </w:rPr>
          </w:pPr>
          <w:del w:id="781" w:author="Tim" w:date="2015-09-29T14:42:00Z">
            <w:r w:rsidRPr="008E395A" w:rsidDel="008E395A">
              <w:rPr>
                <w:rStyle w:val="Hyperlink"/>
                <w:rFonts w:asciiTheme="majorHAnsi" w:hAnsiTheme="majorHAnsi" w:cstheme="majorHAnsi"/>
                <w:noProof/>
                <w:sz w:val="26"/>
                <w:szCs w:val="26"/>
                <w:rPrChange w:id="782" w:author="Tim" w:date="2015-09-29T14:42:00Z">
                  <w:rPr>
                    <w:rStyle w:val="Hyperlink"/>
                    <w:noProof/>
                  </w:rPr>
                </w:rPrChange>
              </w:rPr>
              <w:delText>3.4. Web-based server</w:delText>
            </w:r>
            <w:r w:rsidRPr="008E395A" w:rsidDel="008E395A">
              <w:rPr>
                <w:rFonts w:asciiTheme="majorHAnsi" w:hAnsiTheme="majorHAnsi" w:cstheme="majorHAnsi"/>
                <w:noProof/>
                <w:webHidden/>
                <w:sz w:val="26"/>
                <w:szCs w:val="26"/>
                <w:rPrChange w:id="783" w:author="Tim" w:date="2015-09-29T14:42:00Z">
                  <w:rPr>
                    <w:noProof/>
                    <w:webHidden/>
                  </w:rPr>
                </w:rPrChange>
              </w:rPr>
              <w:tab/>
              <w:delText>25</w:delText>
            </w:r>
          </w:del>
        </w:p>
        <w:p w14:paraId="3D22116A" w14:textId="77777777" w:rsidR="00FE649A" w:rsidRPr="008E395A" w:rsidDel="008E395A" w:rsidRDefault="00FE649A">
          <w:pPr>
            <w:pStyle w:val="TOC3"/>
            <w:tabs>
              <w:tab w:val="right" w:leader="dot" w:pos="9210"/>
            </w:tabs>
            <w:rPr>
              <w:del w:id="784" w:author="Tim" w:date="2015-09-29T14:42:00Z"/>
              <w:rFonts w:asciiTheme="majorHAnsi" w:eastAsiaTheme="minorEastAsia" w:hAnsiTheme="majorHAnsi" w:cstheme="majorHAnsi"/>
              <w:noProof/>
              <w:sz w:val="26"/>
              <w:szCs w:val="26"/>
              <w:lang w:eastAsia="vi-VN"/>
              <w:rPrChange w:id="785" w:author="Tim" w:date="2015-09-29T14:42:00Z">
                <w:rPr>
                  <w:del w:id="786" w:author="Tim" w:date="2015-09-29T14:42:00Z"/>
                  <w:rFonts w:eastAsiaTheme="minorEastAsia"/>
                  <w:noProof/>
                  <w:lang w:eastAsia="vi-VN"/>
                </w:rPr>
              </w:rPrChange>
            </w:rPr>
          </w:pPr>
          <w:del w:id="787" w:author="Tim" w:date="2015-09-29T14:42:00Z">
            <w:r w:rsidRPr="008E395A" w:rsidDel="008E395A">
              <w:rPr>
                <w:rStyle w:val="Hyperlink"/>
                <w:rFonts w:asciiTheme="majorHAnsi" w:hAnsiTheme="majorHAnsi" w:cstheme="majorHAnsi"/>
                <w:noProof/>
                <w:sz w:val="26"/>
                <w:szCs w:val="26"/>
                <w:rPrChange w:id="788" w:author="Tim" w:date="2015-09-29T14:42:00Z">
                  <w:rPr>
                    <w:rStyle w:val="Hyperlink"/>
                    <w:noProof/>
                  </w:rPr>
                </w:rPrChange>
              </w:rPr>
              <w:delText>3.6. Client side</w:delText>
            </w:r>
            <w:r w:rsidRPr="008E395A" w:rsidDel="008E395A">
              <w:rPr>
                <w:rFonts w:asciiTheme="majorHAnsi" w:hAnsiTheme="majorHAnsi" w:cstheme="majorHAnsi"/>
                <w:noProof/>
                <w:webHidden/>
                <w:sz w:val="26"/>
                <w:szCs w:val="26"/>
                <w:rPrChange w:id="789" w:author="Tim" w:date="2015-09-29T14:42:00Z">
                  <w:rPr>
                    <w:noProof/>
                    <w:webHidden/>
                  </w:rPr>
                </w:rPrChange>
              </w:rPr>
              <w:tab/>
              <w:delText>31</w:delText>
            </w:r>
          </w:del>
        </w:p>
        <w:p w14:paraId="5F02DD0F" w14:textId="77777777" w:rsidR="00FE649A" w:rsidRPr="008E395A" w:rsidDel="008E395A" w:rsidRDefault="00FE649A">
          <w:pPr>
            <w:pStyle w:val="TOC1"/>
            <w:tabs>
              <w:tab w:val="right" w:leader="dot" w:pos="9210"/>
            </w:tabs>
            <w:rPr>
              <w:del w:id="790" w:author="Tim" w:date="2015-09-29T14:42:00Z"/>
              <w:rFonts w:asciiTheme="majorHAnsi" w:eastAsiaTheme="minorEastAsia" w:hAnsiTheme="majorHAnsi" w:cstheme="majorHAnsi"/>
              <w:noProof/>
              <w:sz w:val="26"/>
              <w:szCs w:val="26"/>
              <w:lang w:eastAsia="vi-VN"/>
              <w:rPrChange w:id="791" w:author="Tim" w:date="2015-09-29T14:42:00Z">
                <w:rPr>
                  <w:del w:id="792" w:author="Tim" w:date="2015-09-29T14:42:00Z"/>
                  <w:rFonts w:eastAsiaTheme="minorEastAsia"/>
                  <w:noProof/>
                  <w:lang w:eastAsia="vi-VN"/>
                </w:rPr>
              </w:rPrChange>
            </w:rPr>
          </w:pPr>
          <w:del w:id="793" w:author="Tim" w:date="2015-09-29T14:42:00Z">
            <w:r w:rsidRPr="008E395A" w:rsidDel="008E395A">
              <w:rPr>
                <w:rStyle w:val="Hyperlink"/>
                <w:rFonts w:asciiTheme="majorHAnsi" w:hAnsiTheme="majorHAnsi" w:cstheme="majorHAnsi"/>
                <w:noProof/>
                <w:sz w:val="26"/>
                <w:szCs w:val="26"/>
                <w:rPrChange w:id="794" w:author="Tim" w:date="2015-09-29T14:42:00Z">
                  <w:rPr>
                    <w:rStyle w:val="Hyperlink"/>
                    <w:rFonts w:asciiTheme="majorHAnsi" w:hAnsiTheme="majorHAnsi" w:cstheme="majorHAnsi"/>
                    <w:noProof/>
                  </w:rPr>
                </w:rPrChange>
              </w:rPr>
              <w:delText>CHAPTER 4</w:delText>
            </w:r>
            <w:r w:rsidRPr="008E395A" w:rsidDel="008E395A">
              <w:rPr>
                <w:rFonts w:asciiTheme="majorHAnsi" w:hAnsiTheme="majorHAnsi" w:cstheme="majorHAnsi"/>
                <w:noProof/>
                <w:webHidden/>
                <w:sz w:val="26"/>
                <w:szCs w:val="26"/>
                <w:rPrChange w:id="795" w:author="Tim" w:date="2015-09-29T14:42:00Z">
                  <w:rPr>
                    <w:noProof/>
                    <w:webHidden/>
                  </w:rPr>
                </w:rPrChange>
              </w:rPr>
              <w:tab/>
              <w:delText>36</w:delText>
            </w:r>
          </w:del>
        </w:p>
        <w:p w14:paraId="0BE76238" w14:textId="77777777" w:rsidR="00FE649A" w:rsidRPr="008E395A" w:rsidDel="008E395A" w:rsidRDefault="00FE649A">
          <w:pPr>
            <w:pStyle w:val="TOC1"/>
            <w:tabs>
              <w:tab w:val="right" w:leader="dot" w:pos="9210"/>
            </w:tabs>
            <w:rPr>
              <w:del w:id="796" w:author="Tim" w:date="2015-09-29T14:42:00Z"/>
              <w:rFonts w:asciiTheme="majorHAnsi" w:eastAsiaTheme="minorEastAsia" w:hAnsiTheme="majorHAnsi" w:cstheme="majorHAnsi"/>
              <w:noProof/>
              <w:sz w:val="26"/>
              <w:szCs w:val="26"/>
              <w:lang w:eastAsia="vi-VN"/>
              <w:rPrChange w:id="797" w:author="Tim" w:date="2015-09-29T14:42:00Z">
                <w:rPr>
                  <w:del w:id="798" w:author="Tim" w:date="2015-09-29T14:42:00Z"/>
                  <w:rFonts w:eastAsiaTheme="minorEastAsia"/>
                  <w:noProof/>
                  <w:lang w:eastAsia="vi-VN"/>
                </w:rPr>
              </w:rPrChange>
            </w:rPr>
          </w:pPr>
          <w:del w:id="799" w:author="Tim" w:date="2015-09-29T14:42:00Z">
            <w:r w:rsidRPr="008E395A" w:rsidDel="008E395A">
              <w:rPr>
                <w:rStyle w:val="Hyperlink"/>
                <w:rFonts w:asciiTheme="majorHAnsi" w:hAnsiTheme="majorHAnsi" w:cstheme="majorHAnsi"/>
                <w:noProof/>
                <w:sz w:val="26"/>
                <w:szCs w:val="26"/>
                <w:rPrChange w:id="800" w:author="Tim" w:date="2015-09-29T14:42:00Z">
                  <w:rPr>
                    <w:rStyle w:val="Hyperlink"/>
                    <w:rFonts w:asciiTheme="majorHAnsi" w:hAnsiTheme="majorHAnsi" w:cstheme="majorHAnsi"/>
                    <w:noProof/>
                  </w:rPr>
                </w:rPrChange>
              </w:rPr>
              <w:delText>RESULT</w:delText>
            </w:r>
            <w:r w:rsidRPr="008E395A" w:rsidDel="008E395A">
              <w:rPr>
                <w:rFonts w:asciiTheme="majorHAnsi" w:hAnsiTheme="majorHAnsi" w:cstheme="majorHAnsi"/>
                <w:noProof/>
                <w:webHidden/>
                <w:sz w:val="26"/>
                <w:szCs w:val="26"/>
                <w:rPrChange w:id="801" w:author="Tim" w:date="2015-09-29T14:42:00Z">
                  <w:rPr>
                    <w:noProof/>
                    <w:webHidden/>
                  </w:rPr>
                </w:rPrChange>
              </w:rPr>
              <w:tab/>
              <w:delText>36</w:delText>
            </w:r>
          </w:del>
        </w:p>
        <w:p w14:paraId="46AFA2AF" w14:textId="77777777" w:rsidR="00FE649A" w:rsidRPr="008E395A" w:rsidDel="008E395A" w:rsidRDefault="00FE649A">
          <w:pPr>
            <w:pStyle w:val="TOC3"/>
            <w:tabs>
              <w:tab w:val="right" w:leader="dot" w:pos="9210"/>
            </w:tabs>
            <w:rPr>
              <w:del w:id="802" w:author="Tim" w:date="2015-09-29T14:42:00Z"/>
              <w:rFonts w:asciiTheme="majorHAnsi" w:eastAsiaTheme="minorEastAsia" w:hAnsiTheme="majorHAnsi" w:cstheme="majorHAnsi"/>
              <w:noProof/>
              <w:sz w:val="26"/>
              <w:szCs w:val="26"/>
              <w:lang w:eastAsia="vi-VN"/>
              <w:rPrChange w:id="803" w:author="Tim" w:date="2015-09-29T14:42:00Z">
                <w:rPr>
                  <w:del w:id="804" w:author="Tim" w:date="2015-09-29T14:42:00Z"/>
                  <w:rFonts w:eastAsiaTheme="minorEastAsia"/>
                  <w:noProof/>
                  <w:lang w:eastAsia="vi-VN"/>
                </w:rPr>
              </w:rPrChange>
            </w:rPr>
          </w:pPr>
          <w:del w:id="805" w:author="Tim" w:date="2015-09-29T14:42:00Z">
            <w:r w:rsidRPr="008E395A" w:rsidDel="008E395A">
              <w:rPr>
                <w:rStyle w:val="Hyperlink"/>
                <w:rFonts w:asciiTheme="majorHAnsi" w:hAnsiTheme="majorHAnsi" w:cstheme="majorHAnsi"/>
                <w:noProof/>
                <w:sz w:val="26"/>
                <w:szCs w:val="26"/>
                <w:rPrChange w:id="806" w:author="Tim" w:date="2015-09-29T14:42:00Z">
                  <w:rPr>
                    <w:rStyle w:val="Hyperlink"/>
                    <w:noProof/>
                  </w:rPr>
                </w:rPrChange>
              </w:rPr>
              <w:delText>4.1. The complete system</w:delText>
            </w:r>
            <w:r w:rsidRPr="008E395A" w:rsidDel="008E395A">
              <w:rPr>
                <w:rFonts w:asciiTheme="majorHAnsi" w:hAnsiTheme="majorHAnsi" w:cstheme="majorHAnsi"/>
                <w:noProof/>
                <w:webHidden/>
                <w:sz w:val="26"/>
                <w:szCs w:val="26"/>
                <w:rPrChange w:id="807" w:author="Tim" w:date="2015-09-29T14:42:00Z">
                  <w:rPr>
                    <w:noProof/>
                    <w:webHidden/>
                  </w:rPr>
                </w:rPrChange>
              </w:rPr>
              <w:tab/>
              <w:delText>36</w:delText>
            </w:r>
          </w:del>
        </w:p>
        <w:p w14:paraId="5B00F115" w14:textId="77777777" w:rsidR="00FE649A" w:rsidRPr="008E395A" w:rsidDel="008E395A" w:rsidRDefault="00FE649A">
          <w:pPr>
            <w:pStyle w:val="TOC3"/>
            <w:tabs>
              <w:tab w:val="right" w:leader="dot" w:pos="9210"/>
            </w:tabs>
            <w:rPr>
              <w:del w:id="808" w:author="Tim" w:date="2015-09-29T14:42:00Z"/>
              <w:rFonts w:asciiTheme="majorHAnsi" w:eastAsiaTheme="minorEastAsia" w:hAnsiTheme="majorHAnsi" w:cstheme="majorHAnsi"/>
              <w:noProof/>
              <w:sz w:val="26"/>
              <w:szCs w:val="26"/>
              <w:lang w:eastAsia="vi-VN"/>
              <w:rPrChange w:id="809" w:author="Tim" w:date="2015-09-29T14:42:00Z">
                <w:rPr>
                  <w:del w:id="810" w:author="Tim" w:date="2015-09-29T14:42:00Z"/>
                  <w:rFonts w:eastAsiaTheme="minorEastAsia"/>
                  <w:noProof/>
                  <w:lang w:eastAsia="vi-VN"/>
                </w:rPr>
              </w:rPrChange>
            </w:rPr>
          </w:pPr>
          <w:del w:id="811" w:author="Tim" w:date="2015-09-29T14:42:00Z">
            <w:r w:rsidRPr="008E395A" w:rsidDel="008E395A">
              <w:rPr>
                <w:rStyle w:val="Hyperlink"/>
                <w:rFonts w:asciiTheme="majorHAnsi" w:hAnsiTheme="majorHAnsi" w:cstheme="majorHAnsi"/>
                <w:noProof/>
                <w:sz w:val="26"/>
                <w:szCs w:val="26"/>
                <w:rPrChange w:id="812" w:author="Tim" w:date="2015-09-29T14:42:00Z">
                  <w:rPr>
                    <w:rStyle w:val="Hyperlink"/>
                    <w:noProof/>
                  </w:rPr>
                </w:rPrChange>
              </w:rPr>
              <w:delText>4.2. Clinical testing</w:delText>
            </w:r>
            <w:r w:rsidRPr="008E395A" w:rsidDel="008E395A">
              <w:rPr>
                <w:rFonts w:asciiTheme="majorHAnsi" w:hAnsiTheme="majorHAnsi" w:cstheme="majorHAnsi"/>
                <w:noProof/>
                <w:webHidden/>
                <w:sz w:val="26"/>
                <w:szCs w:val="26"/>
                <w:rPrChange w:id="813" w:author="Tim" w:date="2015-09-29T14:42:00Z">
                  <w:rPr>
                    <w:noProof/>
                    <w:webHidden/>
                  </w:rPr>
                </w:rPrChange>
              </w:rPr>
              <w:tab/>
              <w:delText>39</w:delText>
            </w:r>
          </w:del>
        </w:p>
        <w:p w14:paraId="4E2DA6D8" w14:textId="77777777" w:rsidR="00FE649A" w:rsidRPr="008E395A" w:rsidDel="008E395A" w:rsidRDefault="00FE649A">
          <w:pPr>
            <w:pStyle w:val="TOC1"/>
            <w:tabs>
              <w:tab w:val="right" w:leader="dot" w:pos="9210"/>
            </w:tabs>
            <w:rPr>
              <w:del w:id="814" w:author="Tim" w:date="2015-09-29T14:42:00Z"/>
              <w:rFonts w:asciiTheme="majorHAnsi" w:eastAsiaTheme="minorEastAsia" w:hAnsiTheme="majorHAnsi" w:cstheme="majorHAnsi"/>
              <w:noProof/>
              <w:sz w:val="26"/>
              <w:szCs w:val="26"/>
              <w:lang w:eastAsia="vi-VN"/>
              <w:rPrChange w:id="815" w:author="Tim" w:date="2015-09-29T14:42:00Z">
                <w:rPr>
                  <w:del w:id="816" w:author="Tim" w:date="2015-09-29T14:42:00Z"/>
                  <w:rFonts w:eastAsiaTheme="minorEastAsia"/>
                  <w:noProof/>
                  <w:lang w:eastAsia="vi-VN"/>
                </w:rPr>
              </w:rPrChange>
            </w:rPr>
          </w:pPr>
          <w:del w:id="817" w:author="Tim" w:date="2015-09-29T14:42:00Z">
            <w:r w:rsidRPr="008E395A" w:rsidDel="008E395A">
              <w:rPr>
                <w:rStyle w:val="Hyperlink"/>
                <w:rFonts w:asciiTheme="majorHAnsi" w:hAnsiTheme="majorHAnsi" w:cstheme="majorHAnsi"/>
                <w:noProof/>
                <w:sz w:val="26"/>
                <w:szCs w:val="26"/>
                <w:rPrChange w:id="818" w:author="Tim" w:date="2015-09-29T14:42:00Z">
                  <w:rPr>
                    <w:rStyle w:val="Hyperlink"/>
                    <w:rFonts w:asciiTheme="majorHAnsi" w:hAnsiTheme="majorHAnsi" w:cstheme="majorHAnsi"/>
                    <w:noProof/>
                  </w:rPr>
                </w:rPrChange>
              </w:rPr>
              <w:delText>CHAPTER 5</w:delText>
            </w:r>
            <w:r w:rsidRPr="008E395A" w:rsidDel="008E395A">
              <w:rPr>
                <w:rFonts w:asciiTheme="majorHAnsi" w:hAnsiTheme="majorHAnsi" w:cstheme="majorHAnsi"/>
                <w:noProof/>
                <w:webHidden/>
                <w:sz w:val="26"/>
                <w:szCs w:val="26"/>
                <w:rPrChange w:id="819" w:author="Tim" w:date="2015-09-29T14:42:00Z">
                  <w:rPr>
                    <w:noProof/>
                    <w:webHidden/>
                  </w:rPr>
                </w:rPrChange>
              </w:rPr>
              <w:tab/>
              <w:delText>47</w:delText>
            </w:r>
          </w:del>
        </w:p>
        <w:p w14:paraId="48667BBE" w14:textId="77777777" w:rsidR="00FE649A" w:rsidRPr="008E395A" w:rsidDel="008E395A" w:rsidRDefault="00FE649A">
          <w:pPr>
            <w:pStyle w:val="TOC1"/>
            <w:tabs>
              <w:tab w:val="right" w:leader="dot" w:pos="9210"/>
            </w:tabs>
            <w:rPr>
              <w:del w:id="820" w:author="Tim" w:date="2015-09-29T14:42:00Z"/>
              <w:rFonts w:asciiTheme="majorHAnsi" w:eastAsiaTheme="minorEastAsia" w:hAnsiTheme="majorHAnsi" w:cstheme="majorHAnsi"/>
              <w:noProof/>
              <w:sz w:val="26"/>
              <w:szCs w:val="26"/>
              <w:lang w:eastAsia="vi-VN"/>
              <w:rPrChange w:id="821" w:author="Tim" w:date="2015-09-29T14:42:00Z">
                <w:rPr>
                  <w:del w:id="822" w:author="Tim" w:date="2015-09-29T14:42:00Z"/>
                  <w:rFonts w:eastAsiaTheme="minorEastAsia"/>
                  <w:noProof/>
                  <w:lang w:eastAsia="vi-VN"/>
                </w:rPr>
              </w:rPrChange>
            </w:rPr>
          </w:pPr>
          <w:del w:id="823" w:author="Tim" w:date="2015-09-29T14:42:00Z">
            <w:r w:rsidRPr="008E395A" w:rsidDel="008E395A">
              <w:rPr>
                <w:rStyle w:val="Hyperlink"/>
                <w:rFonts w:asciiTheme="majorHAnsi" w:hAnsiTheme="majorHAnsi" w:cstheme="majorHAnsi"/>
                <w:noProof/>
                <w:sz w:val="26"/>
                <w:szCs w:val="26"/>
                <w:rPrChange w:id="824" w:author="Tim" w:date="2015-09-29T14:42:00Z">
                  <w:rPr>
                    <w:rStyle w:val="Hyperlink"/>
                    <w:rFonts w:asciiTheme="majorHAnsi" w:hAnsiTheme="majorHAnsi" w:cstheme="majorHAnsi"/>
                    <w:noProof/>
                  </w:rPr>
                </w:rPrChange>
              </w:rPr>
              <w:delText>IMPLEMENTATIONS AND DISCUSSIONS</w:delText>
            </w:r>
            <w:r w:rsidRPr="008E395A" w:rsidDel="008E395A">
              <w:rPr>
                <w:rFonts w:asciiTheme="majorHAnsi" w:hAnsiTheme="majorHAnsi" w:cstheme="majorHAnsi"/>
                <w:noProof/>
                <w:webHidden/>
                <w:sz w:val="26"/>
                <w:szCs w:val="26"/>
                <w:rPrChange w:id="825" w:author="Tim" w:date="2015-09-29T14:42:00Z">
                  <w:rPr>
                    <w:noProof/>
                    <w:webHidden/>
                  </w:rPr>
                </w:rPrChange>
              </w:rPr>
              <w:tab/>
              <w:delText>47</w:delText>
            </w:r>
          </w:del>
        </w:p>
        <w:p w14:paraId="1EA6089C" w14:textId="77777777" w:rsidR="00FE649A" w:rsidRPr="008E395A" w:rsidDel="008E395A" w:rsidRDefault="00FE649A">
          <w:pPr>
            <w:pStyle w:val="TOC1"/>
            <w:tabs>
              <w:tab w:val="right" w:leader="dot" w:pos="9210"/>
            </w:tabs>
            <w:rPr>
              <w:del w:id="826" w:author="Tim" w:date="2015-09-29T14:42:00Z"/>
              <w:rFonts w:asciiTheme="majorHAnsi" w:eastAsiaTheme="minorEastAsia" w:hAnsiTheme="majorHAnsi" w:cstheme="majorHAnsi"/>
              <w:noProof/>
              <w:sz w:val="26"/>
              <w:szCs w:val="26"/>
              <w:lang w:eastAsia="vi-VN"/>
              <w:rPrChange w:id="827" w:author="Tim" w:date="2015-09-29T14:42:00Z">
                <w:rPr>
                  <w:del w:id="828" w:author="Tim" w:date="2015-09-29T14:42:00Z"/>
                  <w:rFonts w:eastAsiaTheme="minorEastAsia"/>
                  <w:noProof/>
                  <w:lang w:eastAsia="vi-VN"/>
                </w:rPr>
              </w:rPrChange>
            </w:rPr>
          </w:pPr>
          <w:del w:id="829" w:author="Tim" w:date="2015-09-29T14:42:00Z">
            <w:r w:rsidRPr="008E395A" w:rsidDel="008E395A">
              <w:rPr>
                <w:rStyle w:val="Hyperlink"/>
                <w:rFonts w:asciiTheme="majorHAnsi" w:hAnsiTheme="majorHAnsi" w:cstheme="majorHAnsi"/>
                <w:noProof/>
                <w:sz w:val="26"/>
                <w:szCs w:val="26"/>
                <w:rPrChange w:id="830" w:author="Tim" w:date="2015-09-29T14:42:00Z">
                  <w:rPr>
                    <w:rStyle w:val="Hyperlink"/>
                    <w:rFonts w:asciiTheme="majorHAnsi" w:hAnsiTheme="majorHAnsi" w:cstheme="majorHAnsi"/>
                    <w:noProof/>
                  </w:rPr>
                </w:rPrChange>
              </w:rPr>
              <w:delText>CHAPTER 6</w:delText>
            </w:r>
            <w:r w:rsidRPr="008E395A" w:rsidDel="008E395A">
              <w:rPr>
                <w:rFonts w:asciiTheme="majorHAnsi" w:hAnsiTheme="majorHAnsi" w:cstheme="majorHAnsi"/>
                <w:noProof/>
                <w:webHidden/>
                <w:sz w:val="26"/>
                <w:szCs w:val="26"/>
                <w:rPrChange w:id="831" w:author="Tim" w:date="2015-09-29T14:42:00Z">
                  <w:rPr>
                    <w:noProof/>
                    <w:webHidden/>
                  </w:rPr>
                </w:rPrChange>
              </w:rPr>
              <w:tab/>
              <w:delText>49</w:delText>
            </w:r>
          </w:del>
        </w:p>
        <w:p w14:paraId="62A50151" w14:textId="77777777" w:rsidR="00FE649A" w:rsidRPr="008E395A" w:rsidDel="008E395A" w:rsidRDefault="00FE649A">
          <w:pPr>
            <w:pStyle w:val="TOC1"/>
            <w:tabs>
              <w:tab w:val="right" w:leader="dot" w:pos="9210"/>
            </w:tabs>
            <w:rPr>
              <w:del w:id="832" w:author="Tim" w:date="2015-09-29T14:42:00Z"/>
              <w:rFonts w:asciiTheme="majorHAnsi" w:eastAsiaTheme="minorEastAsia" w:hAnsiTheme="majorHAnsi" w:cstheme="majorHAnsi"/>
              <w:noProof/>
              <w:sz w:val="26"/>
              <w:szCs w:val="26"/>
              <w:lang w:eastAsia="vi-VN"/>
              <w:rPrChange w:id="833" w:author="Tim" w:date="2015-09-29T14:42:00Z">
                <w:rPr>
                  <w:del w:id="834" w:author="Tim" w:date="2015-09-29T14:42:00Z"/>
                  <w:rFonts w:eastAsiaTheme="minorEastAsia"/>
                  <w:noProof/>
                  <w:lang w:eastAsia="vi-VN"/>
                </w:rPr>
              </w:rPrChange>
            </w:rPr>
          </w:pPr>
          <w:del w:id="835" w:author="Tim" w:date="2015-09-29T14:42:00Z">
            <w:r w:rsidRPr="008E395A" w:rsidDel="008E395A">
              <w:rPr>
                <w:rStyle w:val="Hyperlink"/>
                <w:rFonts w:asciiTheme="majorHAnsi" w:hAnsiTheme="majorHAnsi" w:cstheme="majorHAnsi"/>
                <w:noProof/>
                <w:sz w:val="26"/>
                <w:szCs w:val="26"/>
                <w:rPrChange w:id="836" w:author="Tim" w:date="2015-09-29T14:42:00Z">
                  <w:rPr>
                    <w:rStyle w:val="Hyperlink"/>
                    <w:rFonts w:asciiTheme="majorHAnsi" w:hAnsiTheme="majorHAnsi" w:cstheme="majorHAnsi"/>
                    <w:noProof/>
                  </w:rPr>
                </w:rPrChange>
              </w:rPr>
              <w:delText>CONCLUSION</w:delText>
            </w:r>
            <w:r w:rsidRPr="008E395A" w:rsidDel="008E395A">
              <w:rPr>
                <w:rFonts w:asciiTheme="majorHAnsi" w:hAnsiTheme="majorHAnsi" w:cstheme="majorHAnsi"/>
                <w:noProof/>
                <w:webHidden/>
                <w:sz w:val="26"/>
                <w:szCs w:val="26"/>
                <w:rPrChange w:id="837" w:author="Tim" w:date="2015-09-29T14:42:00Z">
                  <w:rPr>
                    <w:noProof/>
                    <w:webHidden/>
                  </w:rPr>
                </w:rPrChange>
              </w:rPr>
              <w:tab/>
              <w:delText>49</w:delText>
            </w:r>
          </w:del>
        </w:p>
        <w:p w14:paraId="05F2DB5E" w14:textId="6F30668D" w:rsidR="00FE649A" w:rsidRDefault="00FE649A">
          <w:pPr>
            <w:rPr>
              <w:ins w:id="838" w:author="Microsoft account" w:date="2015-09-28T14:08:00Z"/>
            </w:rPr>
          </w:pPr>
          <w:ins w:id="839" w:author="Microsoft account" w:date="2015-09-28T14:08:00Z">
            <w:r w:rsidRPr="008E395A">
              <w:rPr>
                <w:rFonts w:asciiTheme="majorHAnsi" w:hAnsiTheme="majorHAnsi" w:cstheme="majorHAnsi"/>
                <w:bCs/>
                <w:noProof/>
                <w:sz w:val="26"/>
                <w:szCs w:val="26"/>
                <w:rPrChange w:id="840" w:author="Tim" w:date="2015-09-29T14:42:00Z">
                  <w:rPr>
                    <w:b/>
                    <w:bCs/>
                    <w:noProof/>
                  </w:rPr>
                </w:rPrChange>
              </w:rPr>
              <w:fldChar w:fldCharType="end"/>
            </w:r>
          </w:ins>
        </w:p>
        <w:customXmlInsRangeStart w:id="841" w:author="Microsoft account" w:date="2015-09-28T14:09:00Z"/>
      </w:sdtContent>
    </w:sdt>
    <w:customXmlInsRangeEnd w:id="841"/>
    <w:p w14:paraId="67B7018F" w14:textId="77777777" w:rsidR="006A2CD6" w:rsidRDefault="006A2CD6">
      <w:pPr>
        <w:rPr>
          <w:ins w:id="842" w:author="Microsoft account" w:date="2015-09-28T13:52:00Z"/>
          <w:rStyle w:val="Strong"/>
          <w:rFonts w:eastAsia="Times New Roman" w:cstheme="majorHAnsi"/>
          <w:b w:val="0"/>
          <w:szCs w:val="26"/>
          <w:lang w:val="en-US"/>
        </w:rPr>
      </w:pPr>
      <w:ins w:id="843" w:author="Microsoft account" w:date="2015-09-28T13:52:00Z">
        <w:r>
          <w:rPr>
            <w:rStyle w:val="Strong"/>
          </w:rPr>
          <w:br w:type="page"/>
        </w:r>
      </w:ins>
    </w:p>
    <w:p w14:paraId="118EC38D" w14:textId="77777777" w:rsidR="00EF6E66" w:rsidRDefault="00EF6E66">
      <w:pPr>
        <w:rPr>
          <w:ins w:id="844" w:author="Microsoft account" w:date="2015-09-28T16:26:00Z"/>
          <w:rStyle w:val="Strong"/>
        </w:rPr>
        <w:pPrChange w:id="845" w:author="Microsoft account" w:date="2015-09-28T16:29:00Z">
          <w:pPr>
            <w:pStyle w:val="Subtitle"/>
            <w:numPr>
              <w:ilvl w:val="2"/>
              <w:numId w:val="46"/>
            </w:numPr>
            <w:ind w:left="710" w:right="274"/>
            <w:outlineLvl w:val="1"/>
          </w:pPr>
        </w:pPrChange>
      </w:pPr>
      <w:bookmarkStart w:id="846" w:name="_Toc431211908"/>
    </w:p>
    <w:p w14:paraId="5C9F6EFE" w14:textId="2630D871" w:rsidR="006A2CD6" w:rsidRDefault="006A2CD6">
      <w:pPr>
        <w:pStyle w:val="Heading1"/>
        <w:numPr>
          <w:ilvl w:val="0"/>
          <w:numId w:val="0"/>
        </w:numPr>
        <w:ind w:left="432" w:hanging="432"/>
        <w:rPr>
          <w:ins w:id="847" w:author="Microsoft account" w:date="2015-09-28T13:52:00Z"/>
          <w:noProof/>
        </w:rPr>
        <w:pPrChange w:id="848" w:author="Microsoft account" w:date="2015-09-28T13:56:00Z">
          <w:pPr>
            <w:pStyle w:val="Subtitle"/>
            <w:numPr>
              <w:ilvl w:val="2"/>
              <w:numId w:val="46"/>
            </w:numPr>
            <w:ind w:left="710" w:right="274"/>
            <w:outlineLvl w:val="1"/>
          </w:pPr>
        </w:pPrChange>
      </w:pPr>
      <w:bookmarkStart w:id="849" w:name="_Toc431301064"/>
      <w:ins w:id="850" w:author="Microsoft account" w:date="2015-09-28T13:52:00Z">
        <w:r w:rsidRPr="008E64A0">
          <w:rPr>
            <w:rStyle w:val="Strong"/>
          </w:rPr>
          <w:t>LIST OF FIGURES</w:t>
        </w:r>
        <w:bookmarkEnd w:id="73"/>
        <w:bookmarkEnd w:id="846"/>
        <w:bookmarkEnd w:id="849"/>
        <w:r>
          <w:rPr>
            <w:rStyle w:val="Strong"/>
          </w:rPr>
          <w:fldChar w:fldCharType="begin"/>
        </w:r>
        <w:r w:rsidRPr="008E64A0">
          <w:rPr>
            <w:rStyle w:val="Strong"/>
          </w:rPr>
          <w:instrText xml:space="preserve"> TOC \h \z \c "Figure" </w:instrText>
        </w:r>
        <w:r>
          <w:rPr>
            <w:rStyle w:val="Strong"/>
          </w:rPr>
          <w:fldChar w:fldCharType="separate"/>
        </w:r>
      </w:ins>
    </w:p>
    <w:p w14:paraId="6B71DFBC" w14:textId="5EAACC7A" w:rsidR="006A2CD6" w:rsidRPr="00DE1E00" w:rsidRDefault="006A2CD6" w:rsidP="006A2CD6">
      <w:pPr>
        <w:pStyle w:val="TableofFigures"/>
        <w:rPr>
          <w:ins w:id="851" w:author="Microsoft account" w:date="2015-09-28T13:52:00Z"/>
          <w:rFonts w:ascii="Arial" w:eastAsia="Times New Roman" w:hAnsi="Arial"/>
          <w:b w:val="0"/>
          <w:sz w:val="22"/>
          <w:lang w:val="vi-VN" w:eastAsia="vi-VN"/>
        </w:rPr>
      </w:pPr>
      <w:ins w:id="852" w:author="Microsoft account" w:date="2015-09-28T13:52:00Z">
        <w:r w:rsidRPr="001B1197">
          <w:rPr>
            <w:rStyle w:val="Hyperlink"/>
          </w:rPr>
          <w:fldChar w:fldCharType="begin"/>
        </w:r>
        <w:r w:rsidRPr="001B1197">
          <w:rPr>
            <w:rStyle w:val="Hyperlink"/>
          </w:rPr>
          <w:instrText xml:space="preserve"> </w:instrText>
        </w:r>
        <w:r>
          <w:instrText>HYPERLINK \l "_Toc430247140"</w:instrText>
        </w:r>
        <w:r w:rsidRPr="001B1197">
          <w:rPr>
            <w:rStyle w:val="Hyperlink"/>
          </w:rPr>
          <w:instrText xml:space="preserve"> </w:instrText>
        </w:r>
        <w:r w:rsidRPr="001B1197">
          <w:rPr>
            <w:rStyle w:val="Hyperlink"/>
          </w:rPr>
          <w:fldChar w:fldCharType="separate"/>
        </w:r>
        <w:r w:rsidRPr="001B1197">
          <w:rPr>
            <w:rStyle w:val="Hyperlink"/>
          </w:rPr>
          <w:t xml:space="preserve">Figure 1: </w:t>
        </w:r>
      </w:ins>
      <w:ins w:id="853" w:author="Microsoft account" w:date="2015-09-28T14:11:00Z">
        <w:r w:rsidR="00CA2025" w:rsidRPr="00E31C0D">
          <w:rPr>
            <w:rFonts w:asciiTheme="majorHAnsi" w:hAnsiTheme="majorHAnsi" w:cstheme="majorHAnsi"/>
            <w:i/>
            <w:sz w:val="26"/>
            <w:szCs w:val="26"/>
          </w:rPr>
          <w:t>Overview of ECG telemedicine system</w:t>
        </w:r>
      </w:ins>
      <w:ins w:id="854" w:author="Microsoft account" w:date="2015-09-28T13:52:00Z">
        <w:r>
          <w:rPr>
            <w:webHidden/>
          </w:rPr>
          <w:tab/>
        </w:r>
      </w:ins>
      <w:ins w:id="855" w:author="Microsoft account" w:date="2015-09-28T14:12:00Z">
        <w:r w:rsidR="00CA2025">
          <w:rPr>
            <w:webHidden/>
          </w:rPr>
          <w:t>7</w:t>
        </w:r>
      </w:ins>
      <w:ins w:id="856" w:author="Microsoft account" w:date="2015-09-28T13:52:00Z">
        <w:r w:rsidRPr="001B1197">
          <w:rPr>
            <w:rStyle w:val="Hyperlink"/>
          </w:rPr>
          <w:fldChar w:fldCharType="end"/>
        </w:r>
      </w:ins>
    </w:p>
    <w:p w14:paraId="0AA12ADB" w14:textId="72251DEC" w:rsidR="006A2CD6" w:rsidRPr="00DE1E00" w:rsidRDefault="006A2CD6" w:rsidP="006A2CD6">
      <w:pPr>
        <w:pStyle w:val="TableofFigures"/>
        <w:rPr>
          <w:ins w:id="857" w:author="Microsoft account" w:date="2015-09-28T13:52:00Z"/>
          <w:rFonts w:ascii="Arial" w:eastAsia="Times New Roman" w:hAnsi="Arial"/>
          <w:b w:val="0"/>
          <w:sz w:val="22"/>
          <w:lang w:val="vi-VN" w:eastAsia="vi-VN"/>
        </w:rPr>
      </w:pPr>
      <w:ins w:id="858" w:author="Microsoft account" w:date="2015-09-28T13:52:00Z">
        <w:r w:rsidRPr="001B1197">
          <w:rPr>
            <w:rStyle w:val="Hyperlink"/>
          </w:rPr>
          <w:fldChar w:fldCharType="begin"/>
        </w:r>
        <w:r w:rsidRPr="001B1197">
          <w:rPr>
            <w:rStyle w:val="Hyperlink"/>
          </w:rPr>
          <w:instrText xml:space="preserve"> </w:instrText>
        </w:r>
        <w:r>
          <w:instrText>HYPERLINK \l "_Toc430247141"</w:instrText>
        </w:r>
        <w:r w:rsidRPr="001B1197">
          <w:rPr>
            <w:rStyle w:val="Hyperlink"/>
          </w:rPr>
          <w:instrText xml:space="preserve"> </w:instrText>
        </w:r>
        <w:r w:rsidRPr="001B1197">
          <w:rPr>
            <w:rStyle w:val="Hyperlink"/>
          </w:rPr>
          <w:fldChar w:fldCharType="separate"/>
        </w:r>
        <w:r w:rsidRPr="001B1197">
          <w:rPr>
            <w:rStyle w:val="Hyperlink"/>
          </w:rPr>
          <w:t xml:space="preserve">Figure 2: </w:t>
        </w:r>
      </w:ins>
      <w:ins w:id="859" w:author="Microsoft account" w:date="2015-09-28T14:13:00Z">
        <w:r w:rsidR="00C14DAC" w:rsidRPr="00E31C0D">
          <w:rPr>
            <w:rFonts w:asciiTheme="majorHAnsi" w:hAnsiTheme="majorHAnsi" w:cstheme="majorHAnsi"/>
            <w:i/>
            <w:sz w:val="26"/>
            <w:szCs w:val="26"/>
          </w:rPr>
          <w:t>E-health model using Mobile devices, Internet and</w:t>
        </w:r>
        <w:r w:rsidR="00C14DAC" w:rsidRPr="00E31C0D">
          <w:rPr>
            <w:rFonts w:asciiTheme="majorHAnsi" w:hAnsiTheme="majorHAnsi" w:cstheme="majorHAnsi"/>
            <w:i/>
            <w:spacing w:val="-11"/>
            <w:sz w:val="26"/>
            <w:szCs w:val="26"/>
          </w:rPr>
          <w:t xml:space="preserve"> </w:t>
        </w:r>
        <w:r w:rsidR="00C14DAC" w:rsidRPr="00E31C0D">
          <w:rPr>
            <w:rFonts w:asciiTheme="majorHAnsi" w:hAnsiTheme="majorHAnsi" w:cstheme="majorHAnsi"/>
            <w:i/>
            <w:sz w:val="26"/>
            <w:szCs w:val="26"/>
          </w:rPr>
          <w:t>Website</w:t>
        </w:r>
      </w:ins>
      <w:ins w:id="860" w:author="Microsoft account" w:date="2015-09-28T13:52:00Z">
        <w:r>
          <w:rPr>
            <w:webHidden/>
          </w:rPr>
          <w:tab/>
        </w:r>
      </w:ins>
      <w:ins w:id="861" w:author="Microsoft account" w:date="2015-09-28T14:12:00Z">
        <w:r w:rsidR="00CA2025">
          <w:rPr>
            <w:webHidden/>
          </w:rPr>
          <w:t>10</w:t>
        </w:r>
      </w:ins>
      <w:ins w:id="862" w:author="Microsoft account" w:date="2015-09-28T13:52:00Z">
        <w:r w:rsidRPr="001B1197">
          <w:rPr>
            <w:rStyle w:val="Hyperlink"/>
          </w:rPr>
          <w:fldChar w:fldCharType="end"/>
        </w:r>
      </w:ins>
    </w:p>
    <w:p w14:paraId="63F5DB43" w14:textId="4530D968" w:rsidR="006A2CD6" w:rsidRPr="00DE1E00" w:rsidRDefault="006A2CD6" w:rsidP="006A2CD6">
      <w:pPr>
        <w:pStyle w:val="TableofFigures"/>
        <w:rPr>
          <w:ins w:id="863" w:author="Microsoft account" w:date="2015-09-28T13:52:00Z"/>
          <w:rFonts w:ascii="Arial" w:eastAsia="Times New Roman" w:hAnsi="Arial"/>
          <w:b w:val="0"/>
          <w:sz w:val="22"/>
          <w:lang w:val="vi-VN" w:eastAsia="vi-VN"/>
        </w:rPr>
      </w:pPr>
      <w:ins w:id="864" w:author="Microsoft account" w:date="2015-09-28T13:52:00Z">
        <w:r w:rsidRPr="001B1197">
          <w:rPr>
            <w:rStyle w:val="Hyperlink"/>
          </w:rPr>
          <w:fldChar w:fldCharType="begin"/>
        </w:r>
        <w:r w:rsidRPr="001B1197">
          <w:rPr>
            <w:rStyle w:val="Hyperlink"/>
          </w:rPr>
          <w:instrText xml:space="preserve"> </w:instrText>
        </w:r>
        <w:r>
          <w:instrText>HYPERLINK \l "_Toc430247142"</w:instrText>
        </w:r>
        <w:r w:rsidRPr="001B1197">
          <w:rPr>
            <w:rStyle w:val="Hyperlink"/>
          </w:rPr>
          <w:instrText xml:space="preserve"> </w:instrText>
        </w:r>
        <w:r w:rsidRPr="001B1197">
          <w:rPr>
            <w:rStyle w:val="Hyperlink"/>
          </w:rPr>
          <w:fldChar w:fldCharType="separate"/>
        </w:r>
        <w:r w:rsidRPr="001B1197">
          <w:rPr>
            <w:rStyle w:val="Hyperlink"/>
          </w:rPr>
          <w:t xml:space="preserve">Figure 3: </w:t>
        </w:r>
      </w:ins>
      <w:ins w:id="865" w:author="Microsoft account" w:date="2015-09-28T14:13:00Z">
        <w:r w:rsidR="00C14DAC" w:rsidRPr="00C14DAC">
          <w:rPr>
            <w:rFonts w:asciiTheme="majorHAnsi" w:hAnsiTheme="majorHAnsi" w:cstheme="majorHAnsi"/>
            <w:i/>
            <w:sz w:val="26"/>
            <w:szCs w:val="26"/>
            <w:rPrChange w:id="866" w:author="Microsoft account" w:date="2015-09-28T14:13:00Z">
              <w:rPr>
                <w:rFonts w:asciiTheme="majorHAnsi" w:hAnsiTheme="majorHAnsi" w:cstheme="majorHAnsi"/>
                <w:b w:val="0"/>
                <w:i/>
                <w:sz w:val="26"/>
                <w:szCs w:val="26"/>
              </w:rPr>
            </w:rPrChange>
          </w:rPr>
          <w:t>5-Lead ECG Application</w:t>
        </w:r>
      </w:ins>
      <w:ins w:id="867" w:author="Microsoft account" w:date="2015-09-28T13:52:00Z">
        <w:r>
          <w:rPr>
            <w:webHidden/>
          </w:rPr>
          <w:tab/>
        </w:r>
      </w:ins>
      <w:ins w:id="868" w:author="Microsoft account" w:date="2015-09-28T14:13:00Z">
        <w:r w:rsidR="00C14DAC">
          <w:rPr>
            <w:webHidden/>
          </w:rPr>
          <w:t>13</w:t>
        </w:r>
      </w:ins>
      <w:ins w:id="869" w:author="Microsoft account" w:date="2015-09-28T13:52:00Z">
        <w:r w:rsidRPr="001B1197">
          <w:rPr>
            <w:rStyle w:val="Hyperlink"/>
          </w:rPr>
          <w:fldChar w:fldCharType="end"/>
        </w:r>
      </w:ins>
    </w:p>
    <w:p w14:paraId="69E99305" w14:textId="16A9D353" w:rsidR="006A2CD6" w:rsidRPr="00DE1E00" w:rsidRDefault="006A2CD6" w:rsidP="006A2CD6">
      <w:pPr>
        <w:pStyle w:val="TableofFigures"/>
        <w:rPr>
          <w:ins w:id="870" w:author="Microsoft account" w:date="2015-09-28T13:52:00Z"/>
          <w:rFonts w:ascii="Arial" w:eastAsia="Times New Roman" w:hAnsi="Arial"/>
          <w:b w:val="0"/>
          <w:sz w:val="22"/>
          <w:lang w:val="vi-VN" w:eastAsia="vi-VN"/>
        </w:rPr>
      </w:pPr>
      <w:ins w:id="871" w:author="Microsoft account" w:date="2015-09-28T13:52:00Z">
        <w:r w:rsidRPr="001B1197">
          <w:rPr>
            <w:rStyle w:val="Hyperlink"/>
          </w:rPr>
          <w:fldChar w:fldCharType="begin"/>
        </w:r>
        <w:r w:rsidRPr="001B1197">
          <w:rPr>
            <w:rStyle w:val="Hyperlink"/>
          </w:rPr>
          <w:instrText xml:space="preserve"> </w:instrText>
        </w:r>
        <w:r>
          <w:instrText>HYPERLINK \l "_Toc430247143"</w:instrText>
        </w:r>
        <w:r w:rsidRPr="001B1197">
          <w:rPr>
            <w:rStyle w:val="Hyperlink"/>
          </w:rPr>
          <w:instrText xml:space="preserve"> </w:instrText>
        </w:r>
        <w:r w:rsidRPr="001B1197">
          <w:rPr>
            <w:rStyle w:val="Hyperlink"/>
          </w:rPr>
          <w:fldChar w:fldCharType="separate"/>
        </w:r>
        <w:r w:rsidRPr="001B1197">
          <w:rPr>
            <w:rStyle w:val="Hyperlink"/>
            <w:i/>
          </w:rPr>
          <w:t xml:space="preserve">Figure 4: </w:t>
        </w:r>
      </w:ins>
      <w:ins w:id="872" w:author="Microsoft account" w:date="2015-09-28T14:13:00Z">
        <w:r w:rsidR="00C14DAC" w:rsidRPr="00C14DAC">
          <w:rPr>
            <w:rStyle w:val="Hyperlink"/>
            <w:i/>
          </w:rPr>
          <w:t>Battery Charger circuit</w:t>
        </w:r>
      </w:ins>
      <w:ins w:id="873" w:author="Microsoft account" w:date="2015-09-28T13:52:00Z">
        <w:r>
          <w:rPr>
            <w:webHidden/>
          </w:rPr>
          <w:tab/>
        </w:r>
      </w:ins>
      <w:ins w:id="874" w:author="Microsoft account" w:date="2015-09-28T14:13:00Z">
        <w:r w:rsidR="00C14DAC">
          <w:rPr>
            <w:webHidden/>
          </w:rPr>
          <w:t>14</w:t>
        </w:r>
      </w:ins>
      <w:ins w:id="875" w:author="Microsoft account" w:date="2015-09-28T13:52:00Z">
        <w:r w:rsidRPr="001B1197">
          <w:rPr>
            <w:rStyle w:val="Hyperlink"/>
          </w:rPr>
          <w:fldChar w:fldCharType="end"/>
        </w:r>
      </w:ins>
    </w:p>
    <w:p w14:paraId="40BA266B" w14:textId="57201201" w:rsidR="006A2CD6" w:rsidRPr="00DE1E00" w:rsidRDefault="006A2CD6" w:rsidP="006A2CD6">
      <w:pPr>
        <w:pStyle w:val="TableofFigures"/>
        <w:rPr>
          <w:ins w:id="876" w:author="Microsoft account" w:date="2015-09-28T13:52:00Z"/>
          <w:rFonts w:ascii="Arial" w:eastAsia="Times New Roman" w:hAnsi="Arial"/>
          <w:b w:val="0"/>
          <w:sz w:val="22"/>
          <w:lang w:val="vi-VN" w:eastAsia="vi-VN"/>
        </w:rPr>
      </w:pPr>
      <w:ins w:id="877" w:author="Microsoft account" w:date="2015-09-28T13:52:00Z">
        <w:r w:rsidRPr="001B1197">
          <w:rPr>
            <w:rStyle w:val="Hyperlink"/>
          </w:rPr>
          <w:fldChar w:fldCharType="begin"/>
        </w:r>
        <w:r w:rsidRPr="001B1197">
          <w:rPr>
            <w:rStyle w:val="Hyperlink"/>
          </w:rPr>
          <w:instrText xml:space="preserve"> </w:instrText>
        </w:r>
        <w:r>
          <w:instrText>HYPERLINK \l "_Toc430247144"</w:instrText>
        </w:r>
        <w:r w:rsidRPr="001B1197">
          <w:rPr>
            <w:rStyle w:val="Hyperlink"/>
          </w:rPr>
          <w:instrText xml:space="preserve"> </w:instrText>
        </w:r>
        <w:r w:rsidRPr="001B1197">
          <w:rPr>
            <w:rStyle w:val="Hyperlink"/>
          </w:rPr>
          <w:fldChar w:fldCharType="separate"/>
        </w:r>
        <w:r w:rsidRPr="001B1197">
          <w:rPr>
            <w:rStyle w:val="Hyperlink"/>
          </w:rPr>
          <w:t xml:space="preserve">Figure 5: </w:t>
        </w:r>
      </w:ins>
      <w:ins w:id="878" w:author="Microsoft account" w:date="2015-09-28T14:13:00Z">
        <w:r w:rsidR="00C14DAC" w:rsidRPr="00C14DAC">
          <w:rPr>
            <w:rFonts w:asciiTheme="majorHAnsi" w:hAnsiTheme="majorHAnsi" w:cstheme="majorHAnsi"/>
            <w:i/>
            <w:sz w:val="26"/>
            <w:szCs w:val="26"/>
            <w:rPrChange w:id="879" w:author="Microsoft account" w:date="2015-09-28T14:13:00Z">
              <w:rPr>
                <w:rFonts w:asciiTheme="majorHAnsi" w:hAnsiTheme="majorHAnsi" w:cstheme="majorHAnsi"/>
                <w:b w:val="0"/>
                <w:i/>
                <w:sz w:val="26"/>
                <w:szCs w:val="26"/>
              </w:rPr>
            </w:rPrChange>
          </w:rPr>
          <w:t>Voltage Regulator circuit</w:t>
        </w:r>
      </w:ins>
      <w:ins w:id="880" w:author="Microsoft account" w:date="2015-09-28T13:52:00Z">
        <w:r>
          <w:rPr>
            <w:webHidden/>
          </w:rPr>
          <w:tab/>
        </w:r>
      </w:ins>
      <w:ins w:id="881" w:author="Microsoft account" w:date="2015-09-28T14:13:00Z">
        <w:r w:rsidR="00C14DAC">
          <w:rPr>
            <w:webHidden/>
          </w:rPr>
          <w:t>15</w:t>
        </w:r>
      </w:ins>
      <w:ins w:id="882" w:author="Microsoft account" w:date="2015-09-28T13:52:00Z">
        <w:r w:rsidRPr="001B1197">
          <w:rPr>
            <w:rStyle w:val="Hyperlink"/>
          </w:rPr>
          <w:fldChar w:fldCharType="end"/>
        </w:r>
      </w:ins>
    </w:p>
    <w:p w14:paraId="5A5391AC" w14:textId="061F3BEB" w:rsidR="006A2CD6" w:rsidRPr="00DE1E00" w:rsidRDefault="006A2CD6" w:rsidP="006A2CD6">
      <w:pPr>
        <w:pStyle w:val="TableofFigures"/>
        <w:rPr>
          <w:ins w:id="883" w:author="Microsoft account" w:date="2015-09-28T13:52:00Z"/>
          <w:rFonts w:ascii="Arial" w:eastAsia="Times New Roman" w:hAnsi="Arial"/>
          <w:b w:val="0"/>
          <w:sz w:val="22"/>
          <w:lang w:val="vi-VN" w:eastAsia="vi-VN"/>
        </w:rPr>
      </w:pPr>
      <w:ins w:id="884" w:author="Microsoft account" w:date="2015-09-28T13:52:00Z">
        <w:r w:rsidRPr="001B1197">
          <w:rPr>
            <w:rStyle w:val="Hyperlink"/>
          </w:rPr>
          <w:fldChar w:fldCharType="begin"/>
        </w:r>
        <w:r w:rsidRPr="001B1197">
          <w:rPr>
            <w:rStyle w:val="Hyperlink"/>
          </w:rPr>
          <w:instrText xml:space="preserve"> </w:instrText>
        </w:r>
        <w:r>
          <w:instrText>HYPERLINK \l "_Toc430247146"</w:instrText>
        </w:r>
        <w:r w:rsidRPr="001B1197">
          <w:rPr>
            <w:rStyle w:val="Hyperlink"/>
          </w:rPr>
          <w:instrText xml:space="preserve"> </w:instrText>
        </w:r>
        <w:r w:rsidRPr="001B1197">
          <w:rPr>
            <w:rStyle w:val="Hyperlink"/>
          </w:rPr>
          <w:fldChar w:fldCharType="separate"/>
        </w:r>
        <w:r w:rsidRPr="001B1197">
          <w:rPr>
            <w:rStyle w:val="Hyperlink"/>
          </w:rPr>
          <w:t xml:space="preserve">Figure 7: </w:t>
        </w:r>
      </w:ins>
      <w:ins w:id="885" w:author="Microsoft account" w:date="2015-09-28T14:14:00Z">
        <w:r w:rsidR="00C14DAC" w:rsidRPr="00C14DAC">
          <w:rPr>
            <w:rStyle w:val="Hyperlink"/>
            <w:i/>
          </w:rPr>
          <w:t>Data Attribute diagram</w:t>
        </w:r>
      </w:ins>
      <w:ins w:id="886" w:author="Microsoft account" w:date="2015-09-28T13:52:00Z">
        <w:r>
          <w:rPr>
            <w:webHidden/>
          </w:rPr>
          <w:tab/>
        </w:r>
      </w:ins>
      <w:ins w:id="887" w:author="Microsoft account" w:date="2015-09-28T14:14:00Z">
        <w:r w:rsidR="00C14DAC">
          <w:rPr>
            <w:webHidden/>
          </w:rPr>
          <w:t>18</w:t>
        </w:r>
      </w:ins>
      <w:ins w:id="888" w:author="Microsoft account" w:date="2015-09-28T13:52:00Z">
        <w:r w:rsidRPr="001B1197">
          <w:rPr>
            <w:rStyle w:val="Hyperlink"/>
          </w:rPr>
          <w:fldChar w:fldCharType="end"/>
        </w:r>
      </w:ins>
    </w:p>
    <w:p w14:paraId="53086513" w14:textId="214B5685" w:rsidR="006A2CD6" w:rsidRPr="00C14DAC" w:rsidRDefault="006A2CD6" w:rsidP="006A2CD6">
      <w:pPr>
        <w:pStyle w:val="TableofFigures"/>
        <w:rPr>
          <w:ins w:id="889" w:author="Microsoft account" w:date="2015-09-28T13:52:00Z"/>
          <w:rFonts w:ascii="Arial" w:eastAsia="Times New Roman" w:hAnsi="Arial"/>
          <w:b w:val="0"/>
          <w:i/>
          <w:sz w:val="22"/>
          <w:lang w:val="vi-VN" w:eastAsia="vi-VN"/>
          <w:rPrChange w:id="890" w:author="Microsoft account" w:date="2015-09-28T14:15:00Z">
            <w:rPr>
              <w:ins w:id="891" w:author="Microsoft account" w:date="2015-09-28T13:52:00Z"/>
              <w:rFonts w:ascii="Arial" w:eastAsia="Times New Roman" w:hAnsi="Arial"/>
              <w:b w:val="0"/>
              <w:sz w:val="22"/>
              <w:lang w:val="vi-VN" w:eastAsia="vi-VN"/>
            </w:rPr>
          </w:rPrChange>
        </w:rPr>
      </w:pPr>
      <w:ins w:id="892" w:author="Microsoft account" w:date="2015-09-28T13:52:00Z">
        <w:r w:rsidRPr="00C14DAC">
          <w:rPr>
            <w:rStyle w:val="Hyperlink"/>
            <w:i/>
            <w:rPrChange w:id="893" w:author="Microsoft account" w:date="2015-09-28T14:15:00Z">
              <w:rPr>
                <w:rStyle w:val="Hyperlink"/>
              </w:rPr>
            </w:rPrChange>
          </w:rPr>
          <w:fldChar w:fldCharType="begin"/>
        </w:r>
        <w:r w:rsidRPr="00C14DAC">
          <w:rPr>
            <w:rStyle w:val="Hyperlink"/>
            <w:i/>
            <w:rPrChange w:id="894" w:author="Microsoft account" w:date="2015-09-28T14:15:00Z">
              <w:rPr>
                <w:rStyle w:val="Hyperlink"/>
              </w:rPr>
            </w:rPrChange>
          </w:rPr>
          <w:instrText xml:space="preserve"> </w:instrText>
        </w:r>
        <w:r w:rsidRPr="00C14DAC">
          <w:rPr>
            <w:i/>
            <w:rPrChange w:id="895" w:author="Microsoft account" w:date="2015-09-28T14:15:00Z">
              <w:rPr/>
            </w:rPrChange>
          </w:rPr>
          <w:instrText>HYPERLINK \l "_Toc430247147"</w:instrText>
        </w:r>
        <w:r w:rsidRPr="00C14DAC">
          <w:rPr>
            <w:rStyle w:val="Hyperlink"/>
            <w:i/>
            <w:rPrChange w:id="896" w:author="Microsoft account" w:date="2015-09-28T14:15:00Z">
              <w:rPr>
                <w:rStyle w:val="Hyperlink"/>
              </w:rPr>
            </w:rPrChange>
          </w:rPr>
          <w:instrText xml:space="preserve"> </w:instrText>
        </w:r>
        <w:r w:rsidRPr="00C14DAC">
          <w:rPr>
            <w:rStyle w:val="Hyperlink"/>
            <w:i/>
            <w:rPrChange w:id="897" w:author="Microsoft account" w:date="2015-09-28T14:15:00Z">
              <w:rPr>
                <w:rStyle w:val="Hyperlink"/>
              </w:rPr>
            </w:rPrChange>
          </w:rPr>
          <w:fldChar w:fldCharType="separate"/>
        </w:r>
        <w:r w:rsidR="00C14DAC" w:rsidRPr="00C14DAC">
          <w:rPr>
            <w:rStyle w:val="Hyperlink"/>
            <w:i/>
            <w:rPrChange w:id="898" w:author="Microsoft account" w:date="2015-09-28T14:15:00Z">
              <w:rPr>
                <w:rStyle w:val="Hyperlink"/>
              </w:rPr>
            </w:rPrChange>
          </w:rPr>
          <w:t xml:space="preserve">Figure 8: </w:t>
        </w:r>
      </w:ins>
      <w:ins w:id="899" w:author="Microsoft account" w:date="2015-09-28T14:14:00Z">
        <w:r w:rsidR="00C14DAC" w:rsidRPr="00C14DAC">
          <w:rPr>
            <w:rStyle w:val="Hyperlink"/>
            <w:i/>
            <w:rPrChange w:id="900" w:author="Microsoft account" w:date="2015-09-28T14:15:00Z">
              <w:rPr>
                <w:rStyle w:val="Hyperlink"/>
              </w:rPr>
            </w:rPrChange>
          </w:rPr>
          <w:t>The complete Attribute table of ECG application</w:t>
        </w:r>
      </w:ins>
      <w:ins w:id="901" w:author="Microsoft account" w:date="2015-09-28T13:52:00Z">
        <w:r w:rsidRPr="00C14DAC">
          <w:rPr>
            <w:i/>
            <w:webHidden/>
            <w:rPrChange w:id="902" w:author="Microsoft account" w:date="2015-09-28T14:15:00Z">
              <w:rPr>
                <w:webHidden/>
              </w:rPr>
            </w:rPrChange>
          </w:rPr>
          <w:tab/>
        </w:r>
      </w:ins>
      <w:ins w:id="903" w:author="Microsoft account" w:date="2015-09-28T14:15:00Z">
        <w:r w:rsidR="00C14DAC">
          <w:rPr>
            <w:webHidden/>
          </w:rPr>
          <w:t>19</w:t>
        </w:r>
      </w:ins>
      <w:ins w:id="904" w:author="Microsoft account" w:date="2015-09-28T13:52:00Z">
        <w:r w:rsidRPr="00C14DAC">
          <w:rPr>
            <w:rStyle w:val="Hyperlink"/>
            <w:i/>
            <w:rPrChange w:id="905" w:author="Microsoft account" w:date="2015-09-28T14:15:00Z">
              <w:rPr>
                <w:rStyle w:val="Hyperlink"/>
              </w:rPr>
            </w:rPrChange>
          </w:rPr>
          <w:fldChar w:fldCharType="end"/>
        </w:r>
      </w:ins>
    </w:p>
    <w:p w14:paraId="041A71D5" w14:textId="7AFDC482" w:rsidR="006A2CD6" w:rsidRPr="00DE1E00" w:rsidRDefault="006A2CD6" w:rsidP="006A2CD6">
      <w:pPr>
        <w:pStyle w:val="TableofFigures"/>
        <w:rPr>
          <w:ins w:id="906" w:author="Microsoft account" w:date="2015-09-28T13:52:00Z"/>
          <w:rFonts w:ascii="Arial" w:eastAsia="Times New Roman" w:hAnsi="Arial"/>
          <w:b w:val="0"/>
          <w:sz w:val="22"/>
          <w:lang w:val="vi-VN" w:eastAsia="vi-VN"/>
        </w:rPr>
      </w:pPr>
      <w:ins w:id="907" w:author="Microsoft account" w:date="2015-09-28T13:52:00Z">
        <w:r w:rsidRPr="001B1197">
          <w:rPr>
            <w:rStyle w:val="Hyperlink"/>
          </w:rPr>
          <w:fldChar w:fldCharType="begin"/>
        </w:r>
        <w:r w:rsidRPr="001B1197">
          <w:rPr>
            <w:rStyle w:val="Hyperlink"/>
          </w:rPr>
          <w:instrText xml:space="preserve"> </w:instrText>
        </w:r>
        <w:r>
          <w:instrText>HYPERLINK \l "_Toc430247148"</w:instrText>
        </w:r>
        <w:r w:rsidRPr="001B1197">
          <w:rPr>
            <w:rStyle w:val="Hyperlink"/>
          </w:rPr>
          <w:instrText xml:space="preserve"> </w:instrText>
        </w:r>
        <w:r w:rsidRPr="001B1197">
          <w:rPr>
            <w:rStyle w:val="Hyperlink"/>
          </w:rPr>
          <w:fldChar w:fldCharType="separate"/>
        </w:r>
        <w:r w:rsidRPr="001B1197">
          <w:rPr>
            <w:rStyle w:val="Hyperlink"/>
          </w:rPr>
          <w:t>Figure 9:</w:t>
        </w:r>
        <w:r w:rsidRPr="001B1197">
          <w:rPr>
            <w:rStyle w:val="Hyperlink"/>
            <w:i/>
          </w:rPr>
          <w:t xml:space="preserve"> </w:t>
        </w:r>
      </w:ins>
      <w:ins w:id="908" w:author="Microsoft account" w:date="2015-09-28T14:15:00Z">
        <w:r w:rsidR="00C14DAC" w:rsidRPr="00C14DAC">
          <w:rPr>
            <w:rFonts w:asciiTheme="majorHAnsi" w:hAnsiTheme="majorHAnsi" w:cstheme="majorHAnsi"/>
            <w:i/>
            <w:sz w:val="26"/>
            <w:szCs w:val="26"/>
            <w:rPrChange w:id="909" w:author="Microsoft account" w:date="2015-09-28T14:15:00Z">
              <w:rPr>
                <w:rFonts w:asciiTheme="majorHAnsi" w:hAnsiTheme="majorHAnsi" w:cstheme="majorHAnsi"/>
                <w:b w:val="0"/>
                <w:i/>
                <w:sz w:val="26"/>
                <w:szCs w:val="26"/>
              </w:rPr>
            </w:rPrChange>
          </w:rPr>
          <w:t>OSA task loop</w:t>
        </w:r>
      </w:ins>
      <w:ins w:id="910" w:author="Microsoft account" w:date="2015-09-28T13:52:00Z">
        <w:r>
          <w:rPr>
            <w:webHidden/>
          </w:rPr>
          <w:tab/>
        </w:r>
      </w:ins>
      <w:ins w:id="911" w:author="Microsoft account" w:date="2015-09-28T14:15:00Z">
        <w:r w:rsidR="00C14DAC">
          <w:rPr>
            <w:webHidden/>
          </w:rPr>
          <w:t>20</w:t>
        </w:r>
      </w:ins>
      <w:ins w:id="912" w:author="Microsoft account" w:date="2015-09-28T13:52:00Z">
        <w:r w:rsidRPr="001B1197">
          <w:rPr>
            <w:rStyle w:val="Hyperlink"/>
          </w:rPr>
          <w:fldChar w:fldCharType="end"/>
        </w:r>
      </w:ins>
    </w:p>
    <w:p w14:paraId="058DA963" w14:textId="48D73C31" w:rsidR="006A2CD6" w:rsidRPr="00DE1E00" w:rsidRDefault="006A2CD6" w:rsidP="006A2CD6">
      <w:pPr>
        <w:pStyle w:val="TableofFigures"/>
        <w:rPr>
          <w:ins w:id="913" w:author="Microsoft account" w:date="2015-09-28T13:52:00Z"/>
          <w:rFonts w:ascii="Arial" w:eastAsia="Times New Roman" w:hAnsi="Arial"/>
          <w:b w:val="0"/>
          <w:sz w:val="22"/>
          <w:lang w:val="vi-VN" w:eastAsia="vi-VN"/>
        </w:rPr>
      </w:pPr>
      <w:ins w:id="914" w:author="Microsoft account" w:date="2015-09-28T13:52:00Z">
        <w:r w:rsidRPr="001B1197">
          <w:rPr>
            <w:rStyle w:val="Hyperlink"/>
          </w:rPr>
          <w:fldChar w:fldCharType="begin"/>
        </w:r>
        <w:r w:rsidRPr="001B1197">
          <w:rPr>
            <w:rStyle w:val="Hyperlink"/>
          </w:rPr>
          <w:instrText xml:space="preserve"> </w:instrText>
        </w:r>
        <w:r>
          <w:instrText>HYPERLINK \l "_Toc430247149"</w:instrText>
        </w:r>
        <w:r w:rsidRPr="001B1197">
          <w:rPr>
            <w:rStyle w:val="Hyperlink"/>
          </w:rPr>
          <w:instrText xml:space="preserve"> </w:instrText>
        </w:r>
        <w:r w:rsidRPr="001B1197">
          <w:rPr>
            <w:rStyle w:val="Hyperlink"/>
          </w:rPr>
          <w:fldChar w:fldCharType="separate"/>
        </w:r>
        <w:r w:rsidRPr="001B1197">
          <w:rPr>
            <w:rStyle w:val="Hyperlink"/>
          </w:rPr>
          <w:t xml:space="preserve">Figure 10: </w:t>
        </w:r>
        <w:r w:rsidRPr="001B1197">
          <w:rPr>
            <w:rStyle w:val="Hyperlink"/>
            <w:i/>
          </w:rPr>
          <w:t xml:space="preserve">The </w:t>
        </w:r>
      </w:ins>
      <w:ins w:id="915" w:author="Microsoft account" w:date="2015-09-28T14:16:00Z">
        <w:r w:rsidR="00C14DAC">
          <w:rPr>
            <w:rStyle w:val="Hyperlink"/>
            <w:i/>
          </w:rPr>
          <w:t>flow chart of main program</w:t>
        </w:r>
      </w:ins>
      <w:ins w:id="916" w:author="Microsoft account" w:date="2015-09-28T13:52:00Z">
        <w:r>
          <w:rPr>
            <w:webHidden/>
          </w:rPr>
          <w:tab/>
        </w:r>
      </w:ins>
      <w:ins w:id="917" w:author="Microsoft account" w:date="2015-09-28T14:16:00Z">
        <w:r w:rsidR="00C14DAC">
          <w:rPr>
            <w:webHidden/>
          </w:rPr>
          <w:t>21</w:t>
        </w:r>
      </w:ins>
      <w:ins w:id="918" w:author="Microsoft account" w:date="2015-09-28T13:52:00Z">
        <w:r w:rsidRPr="001B1197">
          <w:rPr>
            <w:rStyle w:val="Hyperlink"/>
          </w:rPr>
          <w:fldChar w:fldCharType="end"/>
        </w:r>
      </w:ins>
    </w:p>
    <w:p w14:paraId="26A7E680" w14:textId="111712B5" w:rsidR="006A2CD6" w:rsidRPr="00DE1E00" w:rsidRDefault="006A2CD6" w:rsidP="006A2CD6">
      <w:pPr>
        <w:pStyle w:val="TableofFigures"/>
        <w:tabs>
          <w:tab w:val="left" w:pos="4104"/>
        </w:tabs>
        <w:rPr>
          <w:ins w:id="919" w:author="Microsoft account" w:date="2015-09-28T13:52:00Z"/>
          <w:rFonts w:ascii="Arial" w:eastAsia="Times New Roman" w:hAnsi="Arial"/>
          <w:b w:val="0"/>
          <w:sz w:val="22"/>
          <w:lang w:val="vi-VN" w:eastAsia="vi-VN"/>
        </w:rPr>
      </w:pPr>
      <w:ins w:id="920" w:author="Microsoft account" w:date="2015-09-28T13:52:00Z">
        <w:r w:rsidRPr="001B1197">
          <w:rPr>
            <w:rStyle w:val="Hyperlink"/>
          </w:rPr>
          <w:fldChar w:fldCharType="begin"/>
        </w:r>
        <w:r w:rsidRPr="001B1197">
          <w:rPr>
            <w:rStyle w:val="Hyperlink"/>
          </w:rPr>
          <w:instrText xml:space="preserve"> </w:instrText>
        </w:r>
        <w:r>
          <w:instrText>HYPERLINK \l "_Toc430247150"</w:instrText>
        </w:r>
        <w:r w:rsidRPr="001B1197">
          <w:rPr>
            <w:rStyle w:val="Hyperlink"/>
          </w:rPr>
          <w:instrText xml:space="preserve"> </w:instrText>
        </w:r>
        <w:r w:rsidRPr="001B1197">
          <w:rPr>
            <w:rStyle w:val="Hyperlink"/>
          </w:rPr>
          <w:fldChar w:fldCharType="separate"/>
        </w:r>
        <w:r w:rsidRPr="001B1197">
          <w:rPr>
            <w:rStyle w:val="Hyperlink"/>
          </w:rPr>
          <w:t xml:space="preserve">Figure 11: </w:t>
        </w:r>
      </w:ins>
      <w:ins w:id="921" w:author="Microsoft account" w:date="2015-09-28T14:16:00Z">
        <w:r w:rsidR="00C14DAC" w:rsidRPr="001E0F59">
          <w:rPr>
            <w:rFonts w:asciiTheme="majorHAnsi" w:hAnsiTheme="majorHAnsi" w:cstheme="majorHAnsi"/>
            <w:i/>
            <w:sz w:val="26"/>
            <w:szCs w:val="26"/>
          </w:rPr>
          <w:t>Flowchart of ECG_Bluetooth program</w:t>
        </w:r>
      </w:ins>
      <w:ins w:id="922" w:author="Microsoft account" w:date="2015-09-28T13:52:00Z">
        <w:r>
          <w:rPr>
            <w:webHidden/>
          </w:rPr>
          <w:tab/>
        </w:r>
      </w:ins>
      <w:ins w:id="923" w:author="Microsoft account" w:date="2015-09-28T14:16:00Z">
        <w:r w:rsidR="00C14DAC">
          <w:rPr>
            <w:webHidden/>
          </w:rPr>
          <w:t>22</w:t>
        </w:r>
      </w:ins>
      <w:ins w:id="924" w:author="Microsoft account" w:date="2015-09-28T13:52:00Z">
        <w:r w:rsidRPr="001B1197">
          <w:rPr>
            <w:rStyle w:val="Hyperlink"/>
          </w:rPr>
          <w:fldChar w:fldCharType="end"/>
        </w:r>
      </w:ins>
    </w:p>
    <w:p w14:paraId="1CDF5830" w14:textId="003D943D" w:rsidR="006A2CD6" w:rsidRPr="00DE1E00" w:rsidRDefault="006A2CD6">
      <w:pPr>
        <w:pStyle w:val="TableofFigures"/>
        <w:rPr>
          <w:ins w:id="925" w:author="Microsoft account" w:date="2015-09-28T13:52:00Z"/>
          <w:rFonts w:ascii="Arial" w:eastAsia="Times New Roman" w:hAnsi="Arial"/>
          <w:b w:val="0"/>
          <w:sz w:val="22"/>
          <w:lang w:val="vi-VN" w:eastAsia="vi-VN"/>
        </w:rPr>
      </w:pPr>
      <w:ins w:id="926" w:author="Microsoft account" w:date="2015-09-28T13:52:00Z">
        <w:r w:rsidRPr="001B1197">
          <w:rPr>
            <w:rStyle w:val="Hyperlink"/>
          </w:rPr>
          <w:fldChar w:fldCharType="begin"/>
        </w:r>
        <w:r w:rsidRPr="001B1197">
          <w:rPr>
            <w:rStyle w:val="Hyperlink"/>
          </w:rPr>
          <w:instrText xml:space="preserve"> </w:instrText>
        </w:r>
        <w:r>
          <w:instrText>HYPERLINK \l "_Toc430247151"</w:instrText>
        </w:r>
        <w:r w:rsidRPr="001B1197">
          <w:rPr>
            <w:rStyle w:val="Hyperlink"/>
          </w:rPr>
          <w:instrText xml:space="preserve"> </w:instrText>
        </w:r>
        <w:r w:rsidRPr="001B1197">
          <w:rPr>
            <w:rStyle w:val="Hyperlink"/>
          </w:rPr>
          <w:fldChar w:fldCharType="separate"/>
        </w:r>
        <w:r w:rsidRPr="001B1197">
          <w:rPr>
            <w:rStyle w:val="Hyperlink"/>
          </w:rPr>
          <w:t>Figure 1</w:t>
        </w:r>
      </w:ins>
      <w:ins w:id="927" w:author="Microsoft account" w:date="2015-09-28T14:17:00Z">
        <w:r w:rsidR="00C14DAC">
          <w:rPr>
            <w:rStyle w:val="Hyperlink"/>
          </w:rPr>
          <w:t>2</w:t>
        </w:r>
      </w:ins>
      <w:ins w:id="928" w:author="Microsoft account" w:date="2015-09-28T13:52:00Z">
        <w:r w:rsidRPr="001B1197">
          <w:rPr>
            <w:rStyle w:val="Hyperlink"/>
          </w:rPr>
          <w:t xml:space="preserve">: </w:t>
        </w:r>
      </w:ins>
      <w:ins w:id="929" w:author="Microsoft account" w:date="2015-09-28T14:16:00Z">
        <w:r w:rsidR="00C14DAC" w:rsidRPr="00E31C0D">
          <w:rPr>
            <w:rFonts w:asciiTheme="majorHAnsi" w:hAnsiTheme="majorHAnsi" w:cstheme="majorHAnsi"/>
            <w:i/>
            <w:sz w:val="26"/>
            <w:szCs w:val="26"/>
          </w:rPr>
          <w:t>BLE package format data for Android signal</w:t>
        </w:r>
      </w:ins>
      <w:ins w:id="930" w:author="Microsoft account" w:date="2015-09-28T13:52:00Z">
        <w:r>
          <w:rPr>
            <w:webHidden/>
          </w:rPr>
          <w:tab/>
        </w:r>
      </w:ins>
      <w:ins w:id="931" w:author="Microsoft account" w:date="2015-09-28T14:17:00Z">
        <w:r w:rsidR="00C14DAC">
          <w:rPr>
            <w:webHidden/>
          </w:rPr>
          <w:t>23</w:t>
        </w:r>
      </w:ins>
      <w:ins w:id="932" w:author="Microsoft account" w:date="2015-09-28T13:52:00Z">
        <w:r w:rsidRPr="001B1197">
          <w:rPr>
            <w:rStyle w:val="Hyperlink"/>
          </w:rPr>
          <w:fldChar w:fldCharType="end"/>
        </w:r>
      </w:ins>
    </w:p>
    <w:p w14:paraId="3F46F650" w14:textId="5DAEB6D7" w:rsidR="006A2CD6" w:rsidRPr="00DE1E00" w:rsidRDefault="006A2CD6" w:rsidP="006A2CD6">
      <w:pPr>
        <w:pStyle w:val="TableofFigures"/>
        <w:rPr>
          <w:ins w:id="933" w:author="Microsoft account" w:date="2015-09-28T13:52:00Z"/>
          <w:rFonts w:ascii="Arial" w:eastAsia="Times New Roman" w:hAnsi="Arial"/>
          <w:b w:val="0"/>
          <w:sz w:val="22"/>
          <w:lang w:val="vi-VN" w:eastAsia="vi-VN"/>
        </w:rPr>
      </w:pPr>
      <w:ins w:id="934" w:author="Microsoft account" w:date="2015-09-28T13:52:00Z">
        <w:r w:rsidRPr="001B1197">
          <w:rPr>
            <w:rStyle w:val="Hyperlink"/>
          </w:rPr>
          <w:fldChar w:fldCharType="begin"/>
        </w:r>
        <w:r w:rsidRPr="001B1197">
          <w:rPr>
            <w:rStyle w:val="Hyperlink"/>
          </w:rPr>
          <w:instrText xml:space="preserve"> </w:instrText>
        </w:r>
        <w:r>
          <w:instrText>HYPERLINK \l "_Toc430247153"</w:instrText>
        </w:r>
        <w:r w:rsidRPr="001B1197">
          <w:rPr>
            <w:rStyle w:val="Hyperlink"/>
          </w:rPr>
          <w:instrText xml:space="preserve"> </w:instrText>
        </w:r>
        <w:r w:rsidRPr="001B1197">
          <w:rPr>
            <w:rStyle w:val="Hyperlink"/>
          </w:rPr>
          <w:fldChar w:fldCharType="separate"/>
        </w:r>
        <w:r w:rsidRPr="001B1197">
          <w:rPr>
            <w:rStyle w:val="Hyperlink"/>
          </w:rPr>
          <w:t>Figure 1</w:t>
        </w:r>
      </w:ins>
      <w:ins w:id="935" w:author="Microsoft account" w:date="2015-09-28T14:18:00Z">
        <w:r w:rsidR="00C14DAC">
          <w:rPr>
            <w:rStyle w:val="Hyperlink"/>
          </w:rPr>
          <w:t>3</w:t>
        </w:r>
      </w:ins>
      <w:ins w:id="936" w:author="Microsoft account" w:date="2015-09-28T13:52:00Z">
        <w:r w:rsidRPr="001B1197">
          <w:rPr>
            <w:rStyle w:val="Hyperlink"/>
          </w:rPr>
          <w:t xml:space="preserve">: </w:t>
        </w:r>
      </w:ins>
      <w:ins w:id="937" w:author="Microsoft account" w:date="2015-09-28T14:18:00Z">
        <w:r w:rsidR="00C14DAC" w:rsidRPr="00E31C0D">
          <w:rPr>
            <w:rFonts w:asciiTheme="majorHAnsi" w:hAnsiTheme="majorHAnsi" w:cstheme="majorHAnsi"/>
            <w:i/>
            <w:sz w:val="26"/>
            <w:szCs w:val="26"/>
            <w:shd w:val="clear" w:color="auto" w:fill="FBFFED"/>
          </w:rPr>
          <w:t>Real-time signal plotting on ECG_Bluetooth</w:t>
        </w:r>
      </w:ins>
      <w:ins w:id="938" w:author="Microsoft account" w:date="2015-09-28T13:52:00Z">
        <w:r>
          <w:rPr>
            <w:webHidden/>
          </w:rPr>
          <w:tab/>
        </w:r>
      </w:ins>
      <w:ins w:id="939" w:author="Microsoft account" w:date="2015-09-28T14:18:00Z">
        <w:r w:rsidR="00C14DAC">
          <w:rPr>
            <w:webHidden/>
          </w:rPr>
          <w:t>24</w:t>
        </w:r>
      </w:ins>
      <w:ins w:id="940" w:author="Microsoft account" w:date="2015-09-28T13:52:00Z">
        <w:r w:rsidRPr="001B1197">
          <w:rPr>
            <w:rStyle w:val="Hyperlink"/>
          </w:rPr>
          <w:fldChar w:fldCharType="end"/>
        </w:r>
      </w:ins>
    </w:p>
    <w:p w14:paraId="206442D7" w14:textId="39854EFD" w:rsidR="006A2CD6" w:rsidRPr="00DE1E00" w:rsidRDefault="006A2CD6" w:rsidP="006A2CD6">
      <w:pPr>
        <w:pStyle w:val="TableofFigures"/>
        <w:rPr>
          <w:ins w:id="941" w:author="Microsoft account" w:date="2015-09-28T13:52:00Z"/>
          <w:rFonts w:ascii="Arial" w:eastAsia="Times New Roman" w:hAnsi="Arial"/>
          <w:b w:val="0"/>
          <w:sz w:val="22"/>
          <w:lang w:val="vi-VN" w:eastAsia="vi-VN"/>
        </w:rPr>
      </w:pPr>
      <w:ins w:id="942" w:author="Microsoft account" w:date="2015-09-28T13:52:00Z">
        <w:r w:rsidRPr="001B1197">
          <w:rPr>
            <w:rStyle w:val="Hyperlink"/>
          </w:rPr>
          <w:fldChar w:fldCharType="begin"/>
        </w:r>
        <w:r w:rsidRPr="001B1197">
          <w:rPr>
            <w:rStyle w:val="Hyperlink"/>
          </w:rPr>
          <w:instrText xml:space="preserve"> </w:instrText>
        </w:r>
        <w:r>
          <w:instrText>HYPERLINK \l "_Toc430247154"</w:instrText>
        </w:r>
        <w:r w:rsidRPr="001B1197">
          <w:rPr>
            <w:rStyle w:val="Hyperlink"/>
          </w:rPr>
          <w:instrText xml:space="preserve"> </w:instrText>
        </w:r>
        <w:r w:rsidRPr="001B1197">
          <w:rPr>
            <w:rStyle w:val="Hyperlink"/>
          </w:rPr>
          <w:fldChar w:fldCharType="separate"/>
        </w:r>
        <w:r w:rsidRPr="001B1197">
          <w:rPr>
            <w:rStyle w:val="Hyperlink"/>
          </w:rPr>
          <w:t>Figure 1</w:t>
        </w:r>
      </w:ins>
      <w:ins w:id="943" w:author="Microsoft account" w:date="2015-09-28T14:18:00Z">
        <w:r w:rsidR="00C14DAC">
          <w:rPr>
            <w:rStyle w:val="Hyperlink"/>
          </w:rPr>
          <w:t>4</w:t>
        </w:r>
      </w:ins>
      <w:ins w:id="944" w:author="Microsoft account" w:date="2015-09-28T13:52:00Z">
        <w:r w:rsidRPr="001B1197">
          <w:rPr>
            <w:rStyle w:val="Hyperlink"/>
          </w:rPr>
          <w:t xml:space="preserve">: </w:t>
        </w:r>
      </w:ins>
      <w:ins w:id="945" w:author="Microsoft account" w:date="2015-09-28T14:18:00Z">
        <w:r w:rsidR="00C14DAC" w:rsidRPr="00E31C0D">
          <w:rPr>
            <w:rFonts w:asciiTheme="majorHAnsi" w:hAnsiTheme="majorHAnsi" w:cstheme="majorHAnsi"/>
            <w:i/>
            <w:sz w:val="26"/>
            <w:szCs w:val="26"/>
          </w:rPr>
          <w:t>PhpMyAdmin</w:t>
        </w:r>
        <w:r w:rsidR="00C14DAC" w:rsidRPr="00E31C0D">
          <w:rPr>
            <w:rFonts w:asciiTheme="majorHAnsi" w:hAnsiTheme="majorHAnsi" w:cstheme="majorHAnsi"/>
            <w:i/>
            <w:spacing w:val="-6"/>
            <w:sz w:val="26"/>
            <w:szCs w:val="26"/>
          </w:rPr>
          <w:t xml:space="preserve"> </w:t>
        </w:r>
        <w:r w:rsidR="00C14DAC" w:rsidRPr="00E31C0D">
          <w:rPr>
            <w:rFonts w:asciiTheme="majorHAnsi" w:hAnsiTheme="majorHAnsi" w:cstheme="majorHAnsi"/>
            <w:i/>
            <w:sz w:val="26"/>
            <w:szCs w:val="26"/>
          </w:rPr>
          <w:t>interfaces</w:t>
        </w:r>
      </w:ins>
      <w:ins w:id="946" w:author="Microsoft account" w:date="2015-09-28T13:52:00Z">
        <w:r>
          <w:rPr>
            <w:webHidden/>
          </w:rPr>
          <w:tab/>
        </w:r>
      </w:ins>
      <w:ins w:id="947" w:author="Microsoft account" w:date="2015-09-28T14:18:00Z">
        <w:r w:rsidR="00C14DAC">
          <w:rPr>
            <w:webHidden/>
          </w:rPr>
          <w:t>25</w:t>
        </w:r>
      </w:ins>
      <w:ins w:id="948" w:author="Microsoft account" w:date="2015-09-28T13:52:00Z">
        <w:r w:rsidRPr="001B1197">
          <w:rPr>
            <w:rStyle w:val="Hyperlink"/>
          </w:rPr>
          <w:fldChar w:fldCharType="end"/>
        </w:r>
      </w:ins>
    </w:p>
    <w:p w14:paraId="4164FB89" w14:textId="457A5C7B" w:rsidR="006A2CD6" w:rsidRPr="00DE1E00" w:rsidRDefault="006A2CD6" w:rsidP="006A2CD6">
      <w:pPr>
        <w:pStyle w:val="TableofFigures"/>
        <w:rPr>
          <w:ins w:id="949" w:author="Microsoft account" w:date="2015-09-28T13:52:00Z"/>
          <w:rFonts w:ascii="Arial" w:eastAsia="Times New Roman" w:hAnsi="Arial"/>
          <w:b w:val="0"/>
          <w:sz w:val="22"/>
          <w:lang w:val="vi-VN" w:eastAsia="vi-VN"/>
        </w:rPr>
      </w:pPr>
      <w:ins w:id="950" w:author="Microsoft account" w:date="2015-09-28T13:52:00Z">
        <w:r w:rsidRPr="001B1197">
          <w:rPr>
            <w:rStyle w:val="Hyperlink"/>
          </w:rPr>
          <w:fldChar w:fldCharType="begin"/>
        </w:r>
        <w:r w:rsidRPr="001B1197">
          <w:rPr>
            <w:rStyle w:val="Hyperlink"/>
          </w:rPr>
          <w:instrText xml:space="preserve"> </w:instrText>
        </w:r>
        <w:r>
          <w:instrText>HYPERLINK \l "_Toc430247155"</w:instrText>
        </w:r>
        <w:r w:rsidRPr="001B1197">
          <w:rPr>
            <w:rStyle w:val="Hyperlink"/>
          </w:rPr>
          <w:instrText xml:space="preserve"> </w:instrText>
        </w:r>
        <w:r w:rsidRPr="001B1197">
          <w:rPr>
            <w:rStyle w:val="Hyperlink"/>
          </w:rPr>
          <w:fldChar w:fldCharType="separate"/>
        </w:r>
        <w:r w:rsidRPr="001B1197">
          <w:rPr>
            <w:rStyle w:val="Hyperlink"/>
          </w:rPr>
          <w:t>Figure 1</w:t>
        </w:r>
      </w:ins>
      <w:ins w:id="951" w:author="Microsoft account" w:date="2015-09-28T14:20:00Z">
        <w:r w:rsidR="00C14DAC">
          <w:rPr>
            <w:rStyle w:val="Hyperlink"/>
          </w:rPr>
          <w:t>5</w:t>
        </w:r>
      </w:ins>
      <w:ins w:id="952" w:author="Microsoft account" w:date="2015-09-28T13:52:00Z">
        <w:r w:rsidRPr="001B1197">
          <w:rPr>
            <w:rStyle w:val="Hyperlink"/>
          </w:rPr>
          <w:t>:</w:t>
        </w:r>
        <w:r w:rsidRPr="001B1197">
          <w:rPr>
            <w:rStyle w:val="Hyperlink"/>
            <w:i/>
          </w:rPr>
          <w:t xml:space="preserve"> </w:t>
        </w:r>
      </w:ins>
      <w:ins w:id="953" w:author="Microsoft account" w:date="2015-09-28T14:19:00Z">
        <w:r w:rsidR="00C14DAC">
          <w:rPr>
            <w:rStyle w:val="Hyperlink"/>
            <w:i/>
          </w:rPr>
          <w:t>Network diagram of telemedicine system</w:t>
        </w:r>
      </w:ins>
      <w:ins w:id="954" w:author="Microsoft account" w:date="2015-09-28T13:52:00Z">
        <w:r>
          <w:rPr>
            <w:webHidden/>
          </w:rPr>
          <w:tab/>
        </w:r>
      </w:ins>
      <w:ins w:id="955" w:author="Microsoft account" w:date="2015-09-28T14:19:00Z">
        <w:r w:rsidR="00C14DAC">
          <w:rPr>
            <w:webHidden/>
          </w:rPr>
          <w:t>28</w:t>
        </w:r>
      </w:ins>
      <w:ins w:id="956" w:author="Microsoft account" w:date="2015-09-28T13:52:00Z">
        <w:r w:rsidRPr="001B1197">
          <w:rPr>
            <w:rStyle w:val="Hyperlink"/>
          </w:rPr>
          <w:fldChar w:fldCharType="end"/>
        </w:r>
      </w:ins>
    </w:p>
    <w:p w14:paraId="5A1290E8" w14:textId="5E55D94E" w:rsidR="006A2CD6" w:rsidRPr="00DE1E00" w:rsidRDefault="006A2CD6" w:rsidP="006A2CD6">
      <w:pPr>
        <w:pStyle w:val="TableofFigures"/>
        <w:rPr>
          <w:ins w:id="957" w:author="Microsoft account" w:date="2015-09-28T13:52:00Z"/>
          <w:rFonts w:ascii="Arial" w:eastAsia="Times New Roman" w:hAnsi="Arial"/>
          <w:b w:val="0"/>
          <w:sz w:val="22"/>
          <w:lang w:val="vi-VN" w:eastAsia="vi-VN"/>
        </w:rPr>
      </w:pPr>
      <w:ins w:id="958" w:author="Microsoft account" w:date="2015-09-28T13:52:00Z">
        <w:r w:rsidRPr="001B1197">
          <w:rPr>
            <w:rStyle w:val="Hyperlink"/>
          </w:rPr>
          <w:fldChar w:fldCharType="begin"/>
        </w:r>
        <w:r w:rsidRPr="001B1197">
          <w:rPr>
            <w:rStyle w:val="Hyperlink"/>
          </w:rPr>
          <w:instrText xml:space="preserve"> </w:instrText>
        </w:r>
        <w:r>
          <w:instrText>HYPERLINK \l "_Toc430247156"</w:instrText>
        </w:r>
        <w:r w:rsidRPr="001B1197">
          <w:rPr>
            <w:rStyle w:val="Hyperlink"/>
          </w:rPr>
          <w:instrText xml:space="preserve"> </w:instrText>
        </w:r>
        <w:r w:rsidRPr="001B1197">
          <w:rPr>
            <w:rStyle w:val="Hyperlink"/>
          </w:rPr>
          <w:fldChar w:fldCharType="separate"/>
        </w:r>
        <w:r w:rsidRPr="001B1197">
          <w:rPr>
            <w:rStyle w:val="Hyperlink"/>
          </w:rPr>
          <w:t>Figure 1</w:t>
        </w:r>
      </w:ins>
      <w:ins w:id="959" w:author="Microsoft account" w:date="2015-09-28T14:20:00Z">
        <w:r w:rsidR="00C14DAC">
          <w:rPr>
            <w:rStyle w:val="Hyperlink"/>
          </w:rPr>
          <w:t>6</w:t>
        </w:r>
      </w:ins>
      <w:ins w:id="960" w:author="Microsoft account" w:date="2015-09-28T13:52:00Z">
        <w:r w:rsidRPr="001B1197">
          <w:rPr>
            <w:rStyle w:val="Hyperlink"/>
          </w:rPr>
          <w:t xml:space="preserve">: </w:t>
        </w:r>
      </w:ins>
      <w:ins w:id="961" w:author="Microsoft account" w:date="2015-09-28T14:20:00Z">
        <w:r w:rsidR="00C14DAC" w:rsidRPr="00E31C0D">
          <w:rPr>
            <w:rFonts w:asciiTheme="majorHAnsi" w:eastAsia="Times New Roman" w:hAnsiTheme="majorHAnsi" w:cstheme="majorHAnsi"/>
            <w:i/>
            <w:sz w:val="26"/>
            <w:szCs w:val="26"/>
          </w:rPr>
          <w:t>Device status displayed on admin interface</w:t>
        </w:r>
      </w:ins>
      <w:ins w:id="962" w:author="Microsoft account" w:date="2015-09-28T13:52:00Z">
        <w:r>
          <w:rPr>
            <w:webHidden/>
          </w:rPr>
          <w:tab/>
        </w:r>
      </w:ins>
      <w:ins w:id="963" w:author="Microsoft account" w:date="2015-09-28T14:21:00Z">
        <w:r w:rsidR="00D57929">
          <w:rPr>
            <w:webHidden/>
          </w:rPr>
          <w:t>30</w:t>
        </w:r>
      </w:ins>
      <w:ins w:id="964" w:author="Microsoft account" w:date="2015-09-28T13:52:00Z">
        <w:r w:rsidRPr="001B1197">
          <w:rPr>
            <w:rStyle w:val="Hyperlink"/>
          </w:rPr>
          <w:fldChar w:fldCharType="end"/>
        </w:r>
      </w:ins>
    </w:p>
    <w:p w14:paraId="154E01D4" w14:textId="145CFF60" w:rsidR="006A2CD6" w:rsidRPr="00DE1E00" w:rsidRDefault="006A2CD6" w:rsidP="006A2CD6">
      <w:pPr>
        <w:pStyle w:val="TableofFigures"/>
        <w:rPr>
          <w:ins w:id="965" w:author="Microsoft account" w:date="2015-09-28T13:52:00Z"/>
          <w:rFonts w:ascii="Arial" w:eastAsia="Times New Roman" w:hAnsi="Arial"/>
          <w:b w:val="0"/>
          <w:sz w:val="22"/>
          <w:lang w:val="vi-VN" w:eastAsia="vi-VN"/>
        </w:rPr>
      </w:pPr>
      <w:ins w:id="966" w:author="Microsoft account" w:date="2015-09-28T13:52:00Z">
        <w:r w:rsidRPr="001B1197">
          <w:rPr>
            <w:rStyle w:val="Hyperlink"/>
          </w:rPr>
          <w:fldChar w:fldCharType="begin"/>
        </w:r>
        <w:r w:rsidRPr="001B1197">
          <w:rPr>
            <w:rStyle w:val="Hyperlink"/>
          </w:rPr>
          <w:instrText xml:space="preserve"> </w:instrText>
        </w:r>
        <w:r>
          <w:instrText>HYPERLINK \l "_Toc430247157"</w:instrText>
        </w:r>
        <w:r w:rsidRPr="001B1197">
          <w:rPr>
            <w:rStyle w:val="Hyperlink"/>
          </w:rPr>
          <w:instrText xml:space="preserve"> </w:instrText>
        </w:r>
        <w:r w:rsidRPr="001B1197">
          <w:rPr>
            <w:rStyle w:val="Hyperlink"/>
          </w:rPr>
          <w:fldChar w:fldCharType="separate"/>
        </w:r>
        <w:r w:rsidR="00D57929">
          <w:rPr>
            <w:rStyle w:val="Hyperlink"/>
          </w:rPr>
          <w:t>Figure 17</w:t>
        </w:r>
        <w:r w:rsidRPr="001B1197">
          <w:rPr>
            <w:rStyle w:val="Hyperlink"/>
          </w:rPr>
          <w:t xml:space="preserve">: </w:t>
        </w:r>
      </w:ins>
      <w:ins w:id="967" w:author="Microsoft account" w:date="2015-09-28T14:21:00Z">
        <w:r w:rsidR="00D57929" w:rsidRPr="00E31C0D">
          <w:rPr>
            <w:rFonts w:asciiTheme="majorHAnsi" w:hAnsiTheme="majorHAnsi" w:cstheme="majorHAnsi"/>
            <w:i/>
            <w:sz w:val="26"/>
            <w:szCs w:val="26"/>
          </w:rPr>
          <w:t>Android studio snippet for package data before sending to</w:t>
        </w:r>
        <w:r w:rsidR="00D57929" w:rsidRPr="00E31C0D">
          <w:rPr>
            <w:rFonts w:asciiTheme="majorHAnsi" w:hAnsiTheme="majorHAnsi" w:cstheme="majorHAnsi"/>
            <w:i/>
            <w:spacing w:val="-2"/>
            <w:sz w:val="26"/>
            <w:szCs w:val="26"/>
          </w:rPr>
          <w:t xml:space="preserve"> </w:t>
        </w:r>
        <w:r w:rsidR="00D57929" w:rsidRPr="00E31C0D">
          <w:rPr>
            <w:rFonts w:asciiTheme="majorHAnsi" w:hAnsiTheme="majorHAnsi" w:cstheme="majorHAnsi"/>
            <w:i/>
            <w:sz w:val="26"/>
            <w:szCs w:val="26"/>
          </w:rPr>
          <w:t>server</w:t>
        </w:r>
      </w:ins>
      <w:ins w:id="968" w:author="Microsoft account" w:date="2015-09-28T13:52:00Z">
        <w:r>
          <w:rPr>
            <w:webHidden/>
          </w:rPr>
          <w:tab/>
        </w:r>
      </w:ins>
      <w:ins w:id="969" w:author="Microsoft account" w:date="2015-09-28T14:21:00Z">
        <w:r w:rsidR="00D57929">
          <w:rPr>
            <w:webHidden/>
          </w:rPr>
          <w:t>32</w:t>
        </w:r>
      </w:ins>
      <w:ins w:id="970" w:author="Microsoft account" w:date="2015-09-28T13:52:00Z">
        <w:r w:rsidRPr="001B1197">
          <w:rPr>
            <w:rStyle w:val="Hyperlink"/>
          </w:rPr>
          <w:fldChar w:fldCharType="end"/>
        </w:r>
      </w:ins>
    </w:p>
    <w:p w14:paraId="6CA8EAEB" w14:textId="155D3AFC" w:rsidR="006A2CD6" w:rsidRPr="00DE1E00" w:rsidRDefault="006A2CD6" w:rsidP="006A2CD6">
      <w:pPr>
        <w:pStyle w:val="TableofFigures"/>
        <w:rPr>
          <w:ins w:id="971" w:author="Microsoft account" w:date="2015-09-28T13:52:00Z"/>
          <w:rFonts w:ascii="Arial" w:eastAsia="Times New Roman" w:hAnsi="Arial"/>
          <w:b w:val="0"/>
          <w:sz w:val="22"/>
          <w:lang w:val="vi-VN" w:eastAsia="vi-VN"/>
        </w:rPr>
      </w:pPr>
      <w:ins w:id="972" w:author="Microsoft account" w:date="2015-09-28T13:52:00Z">
        <w:r w:rsidRPr="001B1197">
          <w:rPr>
            <w:rStyle w:val="Hyperlink"/>
          </w:rPr>
          <w:fldChar w:fldCharType="begin"/>
        </w:r>
        <w:r w:rsidRPr="001B1197">
          <w:rPr>
            <w:rStyle w:val="Hyperlink"/>
          </w:rPr>
          <w:instrText xml:space="preserve"> </w:instrText>
        </w:r>
        <w:r>
          <w:instrText>HYPERLINK \l "_Toc430247158"</w:instrText>
        </w:r>
        <w:r w:rsidRPr="001B1197">
          <w:rPr>
            <w:rStyle w:val="Hyperlink"/>
          </w:rPr>
          <w:instrText xml:space="preserve"> </w:instrText>
        </w:r>
        <w:r w:rsidRPr="001B1197">
          <w:rPr>
            <w:rStyle w:val="Hyperlink"/>
          </w:rPr>
          <w:fldChar w:fldCharType="separate"/>
        </w:r>
        <w:r w:rsidR="00D57929">
          <w:rPr>
            <w:rStyle w:val="Hyperlink"/>
          </w:rPr>
          <w:t>Figure 18</w:t>
        </w:r>
        <w:r w:rsidRPr="001B1197">
          <w:rPr>
            <w:rStyle w:val="Hyperlink"/>
          </w:rPr>
          <w:t xml:space="preserve">: </w:t>
        </w:r>
      </w:ins>
      <w:ins w:id="973" w:author="Microsoft account" w:date="2015-09-28T14:21:00Z">
        <w:r w:rsidR="00D57929" w:rsidRPr="00E31C0D">
          <w:rPr>
            <w:rFonts w:asciiTheme="majorHAnsi" w:hAnsiTheme="majorHAnsi" w:cstheme="majorHAnsi"/>
            <w:i/>
            <w:sz w:val="26"/>
            <w:szCs w:val="26"/>
          </w:rPr>
          <w:t>Android snippet for Url linking to 2 server</w:t>
        </w:r>
        <w:r w:rsidR="00D57929" w:rsidRPr="00E31C0D">
          <w:rPr>
            <w:rFonts w:asciiTheme="majorHAnsi" w:hAnsiTheme="majorHAnsi" w:cstheme="majorHAnsi"/>
            <w:i/>
            <w:spacing w:val="-8"/>
            <w:sz w:val="26"/>
            <w:szCs w:val="26"/>
          </w:rPr>
          <w:t xml:space="preserve"> </w:t>
        </w:r>
        <w:r w:rsidR="00D57929" w:rsidRPr="00E31C0D">
          <w:rPr>
            <w:rFonts w:asciiTheme="majorHAnsi" w:hAnsiTheme="majorHAnsi" w:cstheme="majorHAnsi"/>
            <w:i/>
            <w:sz w:val="26"/>
            <w:szCs w:val="26"/>
          </w:rPr>
          <w:t>classes</w:t>
        </w:r>
      </w:ins>
      <w:ins w:id="974" w:author="Microsoft account" w:date="2015-09-28T13:52:00Z">
        <w:r>
          <w:rPr>
            <w:webHidden/>
          </w:rPr>
          <w:tab/>
        </w:r>
      </w:ins>
      <w:ins w:id="975" w:author="Microsoft account" w:date="2015-09-28T14:22:00Z">
        <w:r w:rsidR="00D57929">
          <w:rPr>
            <w:webHidden/>
          </w:rPr>
          <w:t>34</w:t>
        </w:r>
      </w:ins>
      <w:ins w:id="976" w:author="Microsoft account" w:date="2015-09-28T13:52:00Z">
        <w:r w:rsidRPr="001B1197">
          <w:rPr>
            <w:rStyle w:val="Hyperlink"/>
          </w:rPr>
          <w:fldChar w:fldCharType="end"/>
        </w:r>
      </w:ins>
    </w:p>
    <w:p w14:paraId="27492F76" w14:textId="539245E0" w:rsidR="006A2CD6" w:rsidRPr="00DE1E00" w:rsidRDefault="006A2CD6" w:rsidP="006A2CD6">
      <w:pPr>
        <w:pStyle w:val="TableofFigures"/>
        <w:rPr>
          <w:ins w:id="977" w:author="Microsoft account" w:date="2015-09-28T13:52:00Z"/>
          <w:rFonts w:ascii="Arial" w:eastAsia="Times New Roman" w:hAnsi="Arial"/>
          <w:b w:val="0"/>
          <w:sz w:val="22"/>
          <w:lang w:val="vi-VN" w:eastAsia="vi-VN"/>
        </w:rPr>
      </w:pPr>
      <w:ins w:id="978" w:author="Microsoft account" w:date="2015-09-28T13:52:00Z">
        <w:r w:rsidRPr="001B1197">
          <w:rPr>
            <w:rStyle w:val="Hyperlink"/>
          </w:rPr>
          <w:fldChar w:fldCharType="begin"/>
        </w:r>
        <w:r w:rsidRPr="001B1197">
          <w:rPr>
            <w:rStyle w:val="Hyperlink"/>
          </w:rPr>
          <w:instrText xml:space="preserve"> </w:instrText>
        </w:r>
        <w:r>
          <w:instrText>HYPERLINK \l "_Toc430247159"</w:instrText>
        </w:r>
        <w:r w:rsidRPr="001B1197">
          <w:rPr>
            <w:rStyle w:val="Hyperlink"/>
          </w:rPr>
          <w:instrText xml:space="preserve"> </w:instrText>
        </w:r>
        <w:r w:rsidRPr="001B1197">
          <w:rPr>
            <w:rStyle w:val="Hyperlink"/>
          </w:rPr>
          <w:fldChar w:fldCharType="separate"/>
        </w:r>
        <w:r w:rsidR="00D57929">
          <w:rPr>
            <w:rStyle w:val="Hyperlink"/>
          </w:rPr>
          <w:t>Figure 19</w:t>
        </w:r>
        <w:r w:rsidRPr="001B1197">
          <w:rPr>
            <w:rStyle w:val="Hyperlink"/>
          </w:rPr>
          <w:t xml:space="preserve">: </w:t>
        </w:r>
      </w:ins>
      <w:ins w:id="979" w:author="Microsoft account" w:date="2015-09-28T14:22:00Z">
        <w:r w:rsidR="00D57929" w:rsidRPr="00E31C0D">
          <w:rPr>
            <w:rFonts w:asciiTheme="majorHAnsi" w:hAnsiTheme="majorHAnsi" w:cstheme="majorHAnsi"/>
            <w:i/>
            <w:sz w:val="26"/>
            <w:szCs w:val="26"/>
          </w:rPr>
          <w:t>Android snippet for defining new</w:t>
        </w:r>
        <w:r w:rsidR="00D57929" w:rsidRPr="00E31C0D">
          <w:rPr>
            <w:rFonts w:asciiTheme="majorHAnsi" w:hAnsiTheme="majorHAnsi" w:cstheme="majorHAnsi"/>
            <w:i/>
            <w:spacing w:val="-7"/>
            <w:sz w:val="26"/>
            <w:szCs w:val="26"/>
          </w:rPr>
          <w:t xml:space="preserve"> </w:t>
        </w:r>
        <w:r w:rsidR="00D57929" w:rsidRPr="00E31C0D">
          <w:rPr>
            <w:rFonts w:asciiTheme="majorHAnsi" w:hAnsiTheme="majorHAnsi" w:cstheme="majorHAnsi"/>
            <w:i/>
            <w:sz w:val="26"/>
            <w:szCs w:val="26"/>
          </w:rPr>
          <w:t>httpObject</w:t>
        </w:r>
      </w:ins>
      <w:ins w:id="980" w:author="Microsoft account" w:date="2015-09-28T13:52:00Z">
        <w:r>
          <w:rPr>
            <w:webHidden/>
          </w:rPr>
          <w:tab/>
        </w:r>
      </w:ins>
      <w:ins w:id="981" w:author="Microsoft account" w:date="2015-09-28T14:22:00Z">
        <w:r w:rsidR="00D57929">
          <w:rPr>
            <w:webHidden/>
          </w:rPr>
          <w:t>34</w:t>
        </w:r>
      </w:ins>
      <w:ins w:id="982" w:author="Microsoft account" w:date="2015-09-28T13:52:00Z">
        <w:r w:rsidRPr="001B1197">
          <w:rPr>
            <w:rStyle w:val="Hyperlink"/>
          </w:rPr>
          <w:fldChar w:fldCharType="end"/>
        </w:r>
      </w:ins>
    </w:p>
    <w:p w14:paraId="3DAE7F89" w14:textId="7B8D3F4B" w:rsidR="006A2CD6" w:rsidRPr="00DE1E00" w:rsidRDefault="006A2CD6" w:rsidP="006A2CD6">
      <w:pPr>
        <w:pStyle w:val="TableofFigures"/>
        <w:rPr>
          <w:ins w:id="983" w:author="Microsoft account" w:date="2015-09-28T13:52:00Z"/>
          <w:rFonts w:ascii="Arial" w:eastAsia="Times New Roman" w:hAnsi="Arial"/>
          <w:b w:val="0"/>
          <w:sz w:val="22"/>
          <w:lang w:val="vi-VN" w:eastAsia="vi-VN"/>
        </w:rPr>
      </w:pPr>
      <w:ins w:id="984" w:author="Microsoft account" w:date="2015-09-28T13:52:00Z">
        <w:r w:rsidRPr="001B1197">
          <w:rPr>
            <w:rStyle w:val="Hyperlink"/>
          </w:rPr>
          <w:fldChar w:fldCharType="begin"/>
        </w:r>
        <w:r w:rsidRPr="001B1197">
          <w:rPr>
            <w:rStyle w:val="Hyperlink"/>
          </w:rPr>
          <w:instrText xml:space="preserve"> </w:instrText>
        </w:r>
        <w:r>
          <w:instrText>HYPERLINK \l "_Toc430247160"</w:instrText>
        </w:r>
        <w:r w:rsidRPr="001B1197">
          <w:rPr>
            <w:rStyle w:val="Hyperlink"/>
          </w:rPr>
          <w:instrText xml:space="preserve"> </w:instrText>
        </w:r>
        <w:r w:rsidRPr="001B1197">
          <w:rPr>
            <w:rStyle w:val="Hyperlink"/>
          </w:rPr>
          <w:fldChar w:fldCharType="separate"/>
        </w:r>
        <w:r w:rsidR="00D57929">
          <w:rPr>
            <w:rStyle w:val="Hyperlink"/>
          </w:rPr>
          <w:t>Figure 20</w:t>
        </w:r>
        <w:r w:rsidRPr="001B1197">
          <w:rPr>
            <w:rStyle w:val="Hyperlink"/>
          </w:rPr>
          <w:t xml:space="preserve">: </w:t>
        </w:r>
      </w:ins>
      <w:ins w:id="985" w:author="Microsoft account" w:date="2015-09-28T14:22:00Z">
        <w:r w:rsidR="00D57929" w:rsidRPr="00E31C0D">
          <w:rPr>
            <w:rFonts w:asciiTheme="majorHAnsi" w:hAnsiTheme="majorHAnsi" w:cstheme="majorHAnsi"/>
            <w:i/>
            <w:sz w:val="26"/>
            <w:szCs w:val="26"/>
          </w:rPr>
          <w:t>Circuit layout and complete ECG device</w:t>
        </w:r>
      </w:ins>
      <w:ins w:id="986" w:author="Microsoft account" w:date="2015-09-28T13:52:00Z">
        <w:r>
          <w:rPr>
            <w:webHidden/>
          </w:rPr>
          <w:tab/>
        </w:r>
      </w:ins>
      <w:ins w:id="987" w:author="Microsoft account" w:date="2015-09-28T14:22:00Z">
        <w:r w:rsidR="00D57929">
          <w:rPr>
            <w:webHidden/>
          </w:rPr>
          <w:t>36</w:t>
        </w:r>
      </w:ins>
      <w:ins w:id="988" w:author="Microsoft account" w:date="2015-09-28T13:52:00Z">
        <w:r w:rsidRPr="001B1197">
          <w:rPr>
            <w:rStyle w:val="Hyperlink"/>
          </w:rPr>
          <w:fldChar w:fldCharType="end"/>
        </w:r>
      </w:ins>
    </w:p>
    <w:p w14:paraId="6A5F710D" w14:textId="728ED237" w:rsidR="006A2CD6" w:rsidRPr="00DE1E00" w:rsidRDefault="006A2CD6" w:rsidP="006A2CD6">
      <w:pPr>
        <w:pStyle w:val="TableofFigures"/>
        <w:rPr>
          <w:ins w:id="989" w:author="Microsoft account" w:date="2015-09-28T13:52:00Z"/>
          <w:rFonts w:ascii="Arial" w:eastAsia="Times New Roman" w:hAnsi="Arial"/>
          <w:b w:val="0"/>
          <w:sz w:val="22"/>
          <w:lang w:val="vi-VN" w:eastAsia="vi-VN"/>
        </w:rPr>
      </w:pPr>
      <w:ins w:id="990" w:author="Microsoft account" w:date="2015-09-28T13:52:00Z">
        <w:r w:rsidRPr="001B1197">
          <w:rPr>
            <w:rStyle w:val="Hyperlink"/>
          </w:rPr>
          <w:fldChar w:fldCharType="begin"/>
        </w:r>
        <w:r w:rsidRPr="001B1197">
          <w:rPr>
            <w:rStyle w:val="Hyperlink"/>
          </w:rPr>
          <w:instrText xml:space="preserve"> </w:instrText>
        </w:r>
        <w:r>
          <w:instrText>HYPERLINK \l "_Toc430247161"</w:instrText>
        </w:r>
        <w:r w:rsidRPr="001B1197">
          <w:rPr>
            <w:rStyle w:val="Hyperlink"/>
          </w:rPr>
          <w:instrText xml:space="preserve"> </w:instrText>
        </w:r>
        <w:r w:rsidRPr="001B1197">
          <w:rPr>
            <w:rStyle w:val="Hyperlink"/>
          </w:rPr>
          <w:fldChar w:fldCharType="separate"/>
        </w:r>
        <w:r w:rsidRPr="001B1197">
          <w:rPr>
            <w:rStyle w:val="Hyperlink"/>
          </w:rPr>
          <w:t>Figure 2</w:t>
        </w:r>
      </w:ins>
      <w:ins w:id="991" w:author="Microsoft account" w:date="2015-09-28T14:23:00Z">
        <w:r w:rsidR="00D57929">
          <w:rPr>
            <w:rStyle w:val="Hyperlink"/>
          </w:rPr>
          <w:t>1</w:t>
        </w:r>
      </w:ins>
      <w:ins w:id="992" w:author="Microsoft account" w:date="2015-09-28T13:52:00Z">
        <w:r w:rsidRPr="001B1197">
          <w:rPr>
            <w:rStyle w:val="Hyperlink"/>
          </w:rPr>
          <w:t xml:space="preserve">: </w:t>
        </w:r>
      </w:ins>
      <w:ins w:id="993" w:author="Microsoft account" w:date="2015-09-28T14:23:00Z">
        <w:r w:rsidR="00D57929" w:rsidRPr="00E31C0D">
          <w:rPr>
            <w:rFonts w:asciiTheme="majorHAnsi" w:hAnsiTheme="majorHAnsi" w:cstheme="majorHAnsi"/>
            <w:i/>
            <w:sz w:val="26"/>
            <w:szCs w:val="26"/>
          </w:rPr>
          <w:t>Interface of Android program</w:t>
        </w:r>
      </w:ins>
      <w:ins w:id="994" w:author="Microsoft account" w:date="2015-09-28T13:52:00Z">
        <w:r>
          <w:rPr>
            <w:webHidden/>
          </w:rPr>
          <w:tab/>
        </w:r>
      </w:ins>
      <w:ins w:id="995" w:author="Microsoft account" w:date="2015-09-28T14:23:00Z">
        <w:r w:rsidR="00D57929">
          <w:rPr>
            <w:webHidden/>
          </w:rPr>
          <w:t>38</w:t>
        </w:r>
      </w:ins>
      <w:ins w:id="996" w:author="Microsoft account" w:date="2015-09-28T13:52:00Z">
        <w:r w:rsidRPr="001B1197">
          <w:rPr>
            <w:rStyle w:val="Hyperlink"/>
          </w:rPr>
          <w:fldChar w:fldCharType="end"/>
        </w:r>
      </w:ins>
    </w:p>
    <w:p w14:paraId="6A80E818" w14:textId="6217011F" w:rsidR="006A2CD6" w:rsidRPr="00DE1E00" w:rsidRDefault="006A2CD6" w:rsidP="006A2CD6">
      <w:pPr>
        <w:pStyle w:val="TableofFigures"/>
        <w:rPr>
          <w:ins w:id="997" w:author="Microsoft account" w:date="2015-09-28T13:52:00Z"/>
          <w:rFonts w:ascii="Arial" w:eastAsia="Times New Roman" w:hAnsi="Arial"/>
          <w:b w:val="0"/>
          <w:sz w:val="22"/>
          <w:lang w:val="vi-VN" w:eastAsia="vi-VN"/>
        </w:rPr>
      </w:pPr>
      <w:ins w:id="998" w:author="Microsoft account" w:date="2015-09-28T13:52:00Z">
        <w:r w:rsidRPr="001B1197">
          <w:rPr>
            <w:rStyle w:val="Hyperlink"/>
          </w:rPr>
          <w:lastRenderedPageBreak/>
          <w:fldChar w:fldCharType="begin"/>
        </w:r>
        <w:r w:rsidRPr="001B1197">
          <w:rPr>
            <w:rStyle w:val="Hyperlink"/>
          </w:rPr>
          <w:instrText xml:space="preserve"> </w:instrText>
        </w:r>
        <w:r>
          <w:instrText>HYPERLINK \l "_Toc430247162"</w:instrText>
        </w:r>
        <w:r w:rsidRPr="001B1197">
          <w:rPr>
            <w:rStyle w:val="Hyperlink"/>
          </w:rPr>
          <w:instrText xml:space="preserve"> </w:instrText>
        </w:r>
        <w:r w:rsidRPr="001B1197">
          <w:rPr>
            <w:rStyle w:val="Hyperlink"/>
          </w:rPr>
          <w:fldChar w:fldCharType="separate"/>
        </w:r>
        <w:r w:rsidRPr="001B1197">
          <w:rPr>
            <w:rStyle w:val="Hyperlink"/>
          </w:rPr>
          <w:t>Figure 2</w:t>
        </w:r>
      </w:ins>
      <w:ins w:id="999" w:author="Microsoft account" w:date="2015-09-28T14:23:00Z">
        <w:r w:rsidR="00D57929">
          <w:rPr>
            <w:rStyle w:val="Hyperlink"/>
          </w:rPr>
          <w:t>2</w:t>
        </w:r>
      </w:ins>
      <w:ins w:id="1000" w:author="Microsoft account" w:date="2015-09-28T13:52:00Z">
        <w:r w:rsidRPr="001B1197">
          <w:rPr>
            <w:rStyle w:val="Hyperlink"/>
          </w:rPr>
          <w:t xml:space="preserve">: </w:t>
        </w:r>
      </w:ins>
      <w:ins w:id="1001" w:author="Microsoft account" w:date="2015-09-28T14:23:00Z">
        <w:r w:rsidR="00D57929" w:rsidRPr="00E31C0D">
          <w:rPr>
            <w:rFonts w:asciiTheme="majorHAnsi" w:hAnsiTheme="majorHAnsi" w:cstheme="majorHAnsi"/>
            <w:i/>
            <w:sz w:val="26"/>
            <w:szCs w:val="26"/>
          </w:rPr>
          <w:t>Process to load data from server</w:t>
        </w:r>
      </w:ins>
      <w:ins w:id="1002" w:author="Microsoft account" w:date="2015-09-28T13:52:00Z">
        <w:r>
          <w:rPr>
            <w:webHidden/>
          </w:rPr>
          <w:tab/>
        </w:r>
      </w:ins>
      <w:ins w:id="1003" w:author="Microsoft account" w:date="2015-09-28T14:23:00Z">
        <w:r w:rsidR="00D57929">
          <w:rPr>
            <w:webHidden/>
          </w:rPr>
          <w:t>39</w:t>
        </w:r>
      </w:ins>
      <w:ins w:id="1004" w:author="Microsoft account" w:date="2015-09-28T13:52:00Z">
        <w:r w:rsidRPr="001B1197">
          <w:rPr>
            <w:rStyle w:val="Hyperlink"/>
          </w:rPr>
          <w:fldChar w:fldCharType="end"/>
        </w:r>
      </w:ins>
    </w:p>
    <w:p w14:paraId="6E54E1E5" w14:textId="597F4E05" w:rsidR="006A2CD6" w:rsidRPr="00DE1E00" w:rsidRDefault="006A2CD6" w:rsidP="006A2CD6">
      <w:pPr>
        <w:pStyle w:val="TableofFigures"/>
        <w:rPr>
          <w:ins w:id="1005" w:author="Microsoft account" w:date="2015-09-28T13:52:00Z"/>
          <w:rFonts w:ascii="Arial" w:eastAsia="Times New Roman" w:hAnsi="Arial"/>
          <w:b w:val="0"/>
          <w:sz w:val="22"/>
          <w:lang w:val="vi-VN" w:eastAsia="vi-VN"/>
        </w:rPr>
      </w:pPr>
      <w:ins w:id="1006"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"_Toc430247163"</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07" w:author="Microsoft account" w:date="2015-09-28T14:23:00Z">
        <w:r w:rsidR="00D57929">
          <w:rPr>
            <w:rStyle w:val="Hyperlink"/>
          </w:rPr>
          <w:t>23</w:t>
        </w:r>
      </w:ins>
      <w:ins w:id="1008" w:author="Microsoft account" w:date="2015-09-28T13:52:00Z">
        <w:r w:rsidRPr="001B1197">
          <w:rPr>
            <w:rStyle w:val="Hyperlink"/>
          </w:rPr>
          <w:t xml:space="preserve">: </w:t>
        </w:r>
      </w:ins>
      <w:ins w:id="1009" w:author="Microsoft account" w:date="2015-09-28T14:23:00Z">
        <w:r w:rsidR="00D57929" w:rsidRPr="00E31C0D">
          <w:rPr>
            <w:rFonts w:asciiTheme="majorHAnsi" w:hAnsiTheme="majorHAnsi" w:cstheme="majorHAnsi"/>
            <w:i/>
            <w:sz w:val="26"/>
            <w:szCs w:val="26"/>
          </w:rPr>
          <w:t xml:space="preserve">Comparison </w:t>
        </w:r>
        <w:r w:rsidR="00D57929">
          <w:rPr>
            <w:rFonts w:asciiTheme="majorHAnsi" w:hAnsiTheme="majorHAnsi" w:cstheme="majorHAnsi"/>
            <w:i/>
            <w:sz w:val="26"/>
            <w:szCs w:val="26"/>
          </w:rPr>
          <w:t xml:space="preserve">on </w:t>
        </w:r>
        <w:r w:rsidR="00D57929" w:rsidRPr="00E31C0D">
          <w:rPr>
            <w:rFonts w:asciiTheme="majorHAnsi" w:hAnsiTheme="majorHAnsi" w:cstheme="majorHAnsi"/>
            <w:i/>
            <w:sz w:val="26"/>
            <w:szCs w:val="26"/>
          </w:rPr>
          <w:t>‘Normal Sinus rhythm’</w:t>
        </w:r>
      </w:ins>
      <w:ins w:id="1010" w:author="Microsoft account" w:date="2015-09-28T14:24:00Z">
        <w:r w:rsidR="00D57929">
          <w:rPr>
            <w:rFonts w:asciiTheme="majorHAnsi" w:hAnsiTheme="majorHAnsi" w:cstheme="majorHAnsi"/>
            <w:i/>
            <w:sz w:val="26"/>
            <w:szCs w:val="26"/>
          </w:rPr>
          <w:t xml:space="preserve"> signal</w:t>
        </w:r>
      </w:ins>
      <w:ins w:id="1011" w:author="Microsoft account" w:date="2015-09-28T13:52:00Z">
        <w:r>
          <w:rPr>
            <w:webHidden/>
          </w:rPr>
          <w:tab/>
        </w:r>
      </w:ins>
      <w:ins w:id="1012" w:author="Microsoft account" w:date="2015-09-28T14:24:00Z">
        <w:r w:rsidR="00D57929">
          <w:rPr>
            <w:webHidden/>
          </w:rPr>
          <w:t>40</w:t>
        </w:r>
      </w:ins>
      <w:ins w:id="1013" w:author="Microsoft account" w:date="2015-09-28T13:52:00Z">
        <w:r w:rsidRPr="001B1197">
          <w:rPr>
            <w:rStyle w:val="Hyperlink"/>
          </w:rPr>
          <w:fldChar w:fldCharType="end"/>
        </w:r>
      </w:ins>
    </w:p>
    <w:p w14:paraId="496AEDBA" w14:textId="0F9B0033" w:rsidR="006A2CD6" w:rsidRPr="00DE1E00" w:rsidRDefault="006A2CD6" w:rsidP="006A2CD6">
      <w:pPr>
        <w:pStyle w:val="TableofFigures"/>
        <w:rPr>
          <w:ins w:id="1014" w:author="Microsoft account" w:date="2015-09-28T13:52:00Z"/>
          <w:rFonts w:ascii="Arial" w:eastAsia="Times New Roman" w:hAnsi="Arial"/>
          <w:b w:val="0"/>
          <w:sz w:val="22"/>
          <w:lang w:val="vi-VN" w:eastAsia="vi-VN"/>
        </w:rPr>
      </w:pPr>
      <w:ins w:id="1015"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"_Toc430247164"</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16" w:author="Microsoft account" w:date="2015-09-28T14:24:00Z">
        <w:r w:rsidR="00D57929">
          <w:rPr>
            <w:rStyle w:val="Hyperlink"/>
          </w:rPr>
          <w:t>2</w:t>
        </w:r>
      </w:ins>
      <w:ins w:id="1017" w:author="Microsoft account" w:date="2015-09-28T14:25:00Z">
        <w:r w:rsidR="00D57929">
          <w:rPr>
            <w:rStyle w:val="Hyperlink"/>
          </w:rPr>
          <w:t>4</w:t>
        </w:r>
      </w:ins>
      <w:ins w:id="1018" w:author="Microsoft account" w:date="2015-09-28T13:52:00Z">
        <w:r w:rsidRPr="001B1197">
          <w:rPr>
            <w:rStyle w:val="Hyperlink"/>
          </w:rPr>
          <w:t xml:space="preserve">: </w:t>
        </w:r>
      </w:ins>
      <w:ins w:id="1019" w:author="Microsoft account" w:date="2015-09-28T14:24:00Z">
        <w:r w:rsidR="00D57929" w:rsidRPr="00D57929">
          <w:rPr>
            <w:rStyle w:val="Hyperlink"/>
            <w:i/>
            <w:rPrChange w:id="1020" w:author="Microsoft account" w:date="2015-09-28T14:24:00Z">
              <w:rPr>
                <w:rStyle w:val="Hyperlink"/>
              </w:rPr>
            </w:rPrChange>
          </w:rPr>
          <w:t>Comparison on ‘normal adult’ signal</w:t>
        </w:r>
      </w:ins>
      <w:ins w:id="1021" w:author="Microsoft account" w:date="2015-09-28T13:52:00Z">
        <w:r>
          <w:rPr>
            <w:webHidden/>
          </w:rPr>
          <w:tab/>
        </w:r>
        <w:r>
          <w:rPr>
            <w:webHidden/>
          </w:rPr>
          <w:fldChar w:fldCharType="begin"/>
        </w:r>
        <w:r>
          <w:rPr>
            <w:webHidden/>
          </w:rPr>
          <w:instrText xml:space="preserve"> PAGEREF _Toc430247164 \h </w:instrText>
        </w:r>
      </w:ins>
      <w:r>
        <w:rPr>
          <w:webHidden/>
        </w:rPr>
      </w:r>
      <w:ins w:id="1022" w:author="Microsoft account" w:date="2015-09-28T13:52:00Z">
        <w:r>
          <w:rPr>
            <w:webHidden/>
          </w:rPr>
          <w:fldChar w:fldCharType="separate"/>
        </w:r>
      </w:ins>
      <w:ins w:id="1023" w:author="Microsoft account" w:date="2015-10-09T22:59:00Z">
        <w:r w:rsidR="00746C06">
          <w:rPr>
            <w:webHidden/>
          </w:rPr>
          <w:t>43</w:t>
        </w:r>
      </w:ins>
      <w:ins w:id="1024" w:author="Microsoft account" w:date="2015-09-28T13:52:00Z">
        <w:r>
          <w:rPr>
            <w:webHidden/>
          </w:rPr>
          <w:fldChar w:fldCharType="end"/>
        </w:r>
        <w:r w:rsidRPr="001B1197">
          <w:rPr>
            <w:rStyle w:val="Hyperlink"/>
          </w:rPr>
          <w:fldChar w:fldCharType="end"/>
        </w:r>
      </w:ins>
    </w:p>
    <w:p w14:paraId="262EC2D3" w14:textId="6242A056" w:rsidR="006A2CD6" w:rsidRPr="00DE1E00" w:rsidRDefault="006A2CD6" w:rsidP="006A2CD6">
      <w:pPr>
        <w:pStyle w:val="TableofFigures"/>
        <w:rPr>
          <w:ins w:id="1025" w:author="Microsoft account" w:date="2015-09-28T13:52:00Z"/>
          <w:rFonts w:ascii="Arial" w:eastAsia="Times New Roman" w:hAnsi="Arial"/>
          <w:b w:val="0"/>
          <w:sz w:val="22"/>
          <w:lang w:val="vi-VN" w:eastAsia="vi-VN"/>
        </w:rPr>
      </w:pPr>
      <w:ins w:id="1026"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"_Toc430247165"</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27" w:author="Microsoft account" w:date="2015-09-28T14:25:00Z">
        <w:r w:rsidR="00D57929">
          <w:rPr>
            <w:rStyle w:val="Hyperlink"/>
          </w:rPr>
          <w:t>25</w:t>
        </w:r>
      </w:ins>
      <w:ins w:id="1028" w:author="Microsoft account" w:date="2015-09-28T13:52:00Z">
        <w:r w:rsidRPr="001B1197">
          <w:rPr>
            <w:rStyle w:val="Hyperlink"/>
          </w:rPr>
          <w:t xml:space="preserve">: </w:t>
        </w:r>
      </w:ins>
      <w:ins w:id="1029" w:author="Microsoft account" w:date="2015-09-28T14:25:00Z">
        <w:r w:rsidR="00D57929" w:rsidRPr="00D57929">
          <w:rPr>
            <w:i/>
            <w:color w:val="000000"/>
            <w:szCs w:val="24"/>
            <w:rPrChange w:id="1030" w:author="Microsoft account" w:date="2015-09-28T14:25:00Z">
              <w:rPr>
                <w:b w:val="0"/>
                <w:i/>
                <w:color w:val="000000"/>
                <w:szCs w:val="24"/>
              </w:rPr>
            </w:rPrChange>
          </w:rPr>
          <w:t>ECG signal of standing subject</w:t>
        </w:r>
      </w:ins>
      <w:ins w:id="1031" w:author="Microsoft account" w:date="2015-09-28T13:52:00Z">
        <w:r>
          <w:rPr>
            <w:webHidden/>
          </w:rPr>
          <w:tab/>
        </w:r>
      </w:ins>
      <w:ins w:id="1032" w:author="Microsoft account" w:date="2015-09-28T14:25:00Z">
        <w:r w:rsidR="00D57929">
          <w:rPr>
            <w:webHidden/>
          </w:rPr>
          <w:t>42</w:t>
        </w:r>
      </w:ins>
      <w:ins w:id="1033" w:author="Microsoft account" w:date="2015-09-28T13:52:00Z">
        <w:r w:rsidRPr="001B1197">
          <w:rPr>
            <w:rStyle w:val="Hyperlink"/>
          </w:rPr>
          <w:fldChar w:fldCharType="end"/>
        </w:r>
      </w:ins>
    </w:p>
    <w:p w14:paraId="6AF4F2B7" w14:textId="15CB02B1" w:rsidR="006A2CD6" w:rsidRPr="00DE1E00" w:rsidRDefault="006A2CD6" w:rsidP="006A2CD6">
      <w:pPr>
        <w:pStyle w:val="TableofFigures"/>
        <w:rPr>
          <w:ins w:id="1034" w:author="Microsoft account" w:date="2015-09-28T13:52:00Z"/>
          <w:rFonts w:ascii="Arial" w:eastAsia="Times New Roman" w:hAnsi="Arial"/>
          <w:b w:val="0"/>
          <w:sz w:val="22"/>
          <w:lang w:val="vi-VN" w:eastAsia="vi-VN"/>
        </w:rPr>
      </w:pPr>
      <w:ins w:id="1035"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"_Toc430247166"</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36" w:author="Microsoft account" w:date="2015-09-28T14:26:00Z">
        <w:r w:rsidR="00D57929">
          <w:rPr>
            <w:rStyle w:val="Hyperlink"/>
          </w:rPr>
          <w:t>26</w:t>
        </w:r>
      </w:ins>
      <w:ins w:id="1037" w:author="Microsoft account" w:date="2015-09-28T13:52:00Z">
        <w:r w:rsidRPr="001B1197">
          <w:rPr>
            <w:rStyle w:val="Hyperlink"/>
          </w:rPr>
          <w:t xml:space="preserve">: </w:t>
        </w:r>
      </w:ins>
      <w:ins w:id="1038" w:author="Microsoft account" w:date="2015-09-28T14:26:00Z">
        <w:r w:rsidR="00D57929" w:rsidRPr="00D57929">
          <w:rPr>
            <w:i/>
            <w:color w:val="000000"/>
            <w:rPrChange w:id="1039" w:author="Microsoft account" w:date="2015-09-28T14:26:00Z">
              <w:rPr>
                <w:b w:val="0"/>
                <w:i/>
                <w:color w:val="000000"/>
              </w:rPr>
            </w:rPrChange>
          </w:rPr>
          <w:t>Experiment on standing subject</w:t>
        </w:r>
      </w:ins>
      <w:ins w:id="1040" w:author="Microsoft account" w:date="2015-09-28T13:52:00Z">
        <w:r>
          <w:rPr>
            <w:webHidden/>
          </w:rPr>
          <w:tab/>
        </w:r>
      </w:ins>
      <w:ins w:id="1041" w:author="Microsoft account" w:date="2015-09-28T14:26:00Z">
        <w:r w:rsidR="00D57929">
          <w:rPr>
            <w:webHidden/>
          </w:rPr>
          <w:t>42</w:t>
        </w:r>
      </w:ins>
      <w:ins w:id="1042" w:author="Microsoft account" w:date="2015-09-28T13:52:00Z">
        <w:r w:rsidRPr="001B1197">
          <w:rPr>
            <w:rStyle w:val="Hyperlink"/>
          </w:rPr>
          <w:fldChar w:fldCharType="end"/>
        </w:r>
      </w:ins>
    </w:p>
    <w:p w14:paraId="52103D0E" w14:textId="212A22C5" w:rsidR="006A2CD6" w:rsidRPr="00DE1E00" w:rsidRDefault="006A2CD6" w:rsidP="006A2CD6">
      <w:pPr>
        <w:pStyle w:val="TableofFigures"/>
        <w:rPr>
          <w:ins w:id="1043" w:author="Microsoft account" w:date="2015-09-28T13:52:00Z"/>
          <w:rFonts w:ascii="Arial" w:eastAsia="Times New Roman" w:hAnsi="Arial"/>
          <w:b w:val="0"/>
          <w:sz w:val="22"/>
          <w:lang w:val="vi-VN" w:eastAsia="vi-VN"/>
        </w:rPr>
      </w:pPr>
      <w:ins w:id="1044"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"_Toc430247167"</w:instrText>
        </w:r>
        <w:r w:rsidRPr="001B1197">
          <w:rPr>
            <w:rStyle w:val="Hyperlink"/>
          </w:rPr>
          <w:instrText xml:space="preserve"> </w:instrText>
        </w:r>
        <w:r w:rsidRPr="001B1197">
          <w:rPr>
            <w:rStyle w:val="Hyperlink"/>
          </w:rPr>
          <w:fldChar w:fldCharType="separate"/>
        </w:r>
        <w:r w:rsidR="00D57929">
          <w:rPr>
            <w:rStyle w:val="Hyperlink"/>
          </w:rPr>
          <w:t>Figure 27</w:t>
        </w:r>
        <w:r w:rsidRPr="001B1197">
          <w:rPr>
            <w:rStyle w:val="Hyperlink"/>
          </w:rPr>
          <w:t xml:space="preserve">: </w:t>
        </w:r>
      </w:ins>
      <w:ins w:id="1045" w:author="Microsoft account" w:date="2015-09-28T14:26:00Z">
        <w:r w:rsidR="00D57929" w:rsidRPr="00D57929">
          <w:rPr>
            <w:i/>
            <w:color w:val="000000"/>
            <w:rPrChange w:id="1046" w:author="Microsoft account" w:date="2015-09-28T14:27:00Z">
              <w:rPr>
                <w:b w:val="0"/>
                <w:i/>
                <w:color w:val="000000"/>
              </w:rPr>
            </w:rPrChange>
          </w:rPr>
          <w:t>ECG signal of sitting subject</w:t>
        </w:r>
      </w:ins>
      <w:ins w:id="1047" w:author="Microsoft account" w:date="2015-09-28T13:52:00Z">
        <w:r>
          <w:rPr>
            <w:webHidden/>
          </w:rPr>
          <w:tab/>
        </w:r>
      </w:ins>
      <w:ins w:id="1048" w:author="Microsoft account" w:date="2015-09-28T14:26:00Z">
        <w:r w:rsidR="00D57929">
          <w:rPr>
            <w:webHidden/>
          </w:rPr>
          <w:t>43</w:t>
        </w:r>
      </w:ins>
      <w:ins w:id="1049" w:author="Microsoft account" w:date="2015-09-28T13:52:00Z">
        <w:r w:rsidRPr="001B1197">
          <w:rPr>
            <w:rStyle w:val="Hyperlink"/>
          </w:rPr>
          <w:fldChar w:fldCharType="end"/>
        </w:r>
      </w:ins>
    </w:p>
    <w:p w14:paraId="5403358D" w14:textId="445CB863" w:rsidR="006A2CD6" w:rsidRPr="00DE1E00" w:rsidRDefault="006A2CD6" w:rsidP="006A2CD6">
      <w:pPr>
        <w:pStyle w:val="TableofFigures"/>
        <w:rPr>
          <w:ins w:id="1050" w:author="Microsoft account" w:date="2015-09-28T13:52:00Z"/>
          <w:rFonts w:ascii="Arial" w:eastAsia="Times New Roman" w:hAnsi="Arial"/>
          <w:b w:val="0"/>
          <w:sz w:val="22"/>
          <w:lang w:val="vi-VN" w:eastAsia="vi-VN"/>
        </w:rPr>
      </w:pPr>
      <w:ins w:id="1051"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"_Toc430247168"</w:instrText>
        </w:r>
        <w:r w:rsidRPr="001B1197">
          <w:rPr>
            <w:rStyle w:val="Hyperlink"/>
          </w:rPr>
          <w:instrText xml:space="preserve"> </w:instrText>
        </w:r>
        <w:r w:rsidRPr="001B1197">
          <w:rPr>
            <w:rStyle w:val="Hyperlink"/>
          </w:rPr>
          <w:fldChar w:fldCharType="separate"/>
        </w:r>
        <w:r w:rsidR="00D57929">
          <w:rPr>
            <w:rStyle w:val="Hyperlink"/>
          </w:rPr>
          <w:t>Figure 28:</w:t>
        </w:r>
      </w:ins>
      <w:ins w:id="1052" w:author="Microsoft account" w:date="2015-09-28T14:26:00Z">
        <w:r w:rsidR="00D57929" w:rsidRPr="00A37C9A">
          <w:rPr>
            <w:color w:val="000000"/>
          </w:rPr>
          <w:t xml:space="preserve"> </w:t>
        </w:r>
        <w:r w:rsidR="00D57929" w:rsidRPr="00D57929">
          <w:rPr>
            <w:i/>
            <w:color w:val="000000"/>
            <w:rPrChange w:id="1053" w:author="Microsoft account" w:date="2015-09-28T14:27:00Z">
              <w:rPr>
                <w:b w:val="0"/>
                <w:i/>
                <w:color w:val="000000"/>
              </w:rPr>
            </w:rPrChange>
          </w:rPr>
          <w:t>ECG measurement when the subject is sitting</w:t>
        </w:r>
      </w:ins>
      <w:ins w:id="1054" w:author="Microsoft account" w:date="2015-09-28T13:52:00Z">
        <w:r>
          <w:rPr>
            <w:webHidden/>
          </w:rPr>
          <w:tab/>
        </w:r>
      </w:ins>
      <w:ins w:id="1055" w:author="Microsoft account" w:date="2015-09-28T14:26:00Z">
        <w:r w:rsidR="00D57929">
          <w:rPr>
            <w:webHidden/>
          </w:rPr>
          <w:t>43</w:t>
        </w:r>
      </w:ins>
      <w:ins w:id="1056" w:author="Microsoft account" w:date="2015-09-28T13:52:00Z">
        <w:r w:rsidRPr="001B1197">
          <w:rPr>
            <w:rStyle w:val="Hyperlink"/>
          </w:rPr>
          <w:fldChar w:fldCharType="end"/>
        </w:r>
      </w:ins>
    </w:p>
    <w:p w14:paraId="1A2A388B" w14:textId="61438E1B" w:rsidR="006A2CD6" w:rsidRPr="00DE1E00" w:rsidRDefault="006A2CD6" w:rsidP="006A2CD6">
      <w:pPr>
        <w:pStyle w:val="TableofFigures"/>
        <w:rPr>
          <w:ins w:id="1057" w:author="Microsoft account" w:date="2015-09-28T13:52:00Z"/>
          <w:rFonts w:ascii="Arial" w:eastAsia="Times New Roman" w:hAnsi="Arial"/>
          <w:b w:val="0"/>
          <w:sz w:val="22"/>
          <w:lang w:val="vi-VN" w:eastAsia="vi-VN"/>
        </w:rPr>
      </w:pPr>
      <w:ins w:id="1058"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"_Toc430247169"</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59" w:author="Microsoft account" w:date="2015-09-28T14:27:00Z">
        <w:r w:rsidR="00D57929">
          <w:rPr>
            <w:rStyle w:val="Hyperlink"/>
          </w:rPr>
          <w:t>29</w:t>
        </w:r>
      </w:ins>
      <w:ins w:id="1060" w:author="Microsoft account" w:date="2015-09-28T13:52:00Z">
        <w:r w:rsidR="007D6234">
          <w:rPr>
            <w:rStyle w:val="Hyperlink"/>
          </w:rPr>
          <w:t xml:space="preserve">: </w:t>
        </w:r>
        <w:r w:rsidR="007D6234" w:rsidRPr="007D6234">
          <w:rPr>
            <w:rStyle w:val="Hyperlink"/>
            <w:i/>
            <w:rPrChange w:id="1061" w:author="Microsoft account" w:date="2015-09-28T14:29:00Z">
              <w:rPr>
                <w:rStyle w:val="Hyperlink"/>
              </w:rPr>
            </w:rPrChange>
          </w:rPr>
          <w:t>The subject is lying</w:t>
        </w:r>
        <w:r>
          <w:rPr>
            <w:webHidden/>
          </w:rPr>
          <w:tab/>
        </w:r>
        <w:r>
          <w:rPr>
            <w:webHidden/>
          </w:rPr>
          <w:fldChar w:fldCharType="begin"/>
        </w:r>
        <w:r>
          <w:rPr>
            <w:webHidden/>
          </w:rPr>
          <w:instrText xml:space="preserve"> PAGEREF _Toc430247169 \h </w:instrText>
        </w:r>
      </w:ins>
      <w:r>
        <w:rPr>
          <w:webHidden/>
        </w:rPr>
      </w:r>
      <w:ins w:id="1062" w:author="Microsoft account" w:date="2015-09-28T13:52:00Z">
        <w:r>
          <w:rPr>
            <w:webHidden/>
          </w:rPr>
          <w:fldChar w:fldCharType="separate"/>
        </w:r>
      </w:ins>
      <w:ins w:id="1063" w:author="Microsoft account" w:date="2015-10-09T22:59:00Z">
        <w:r w:rsidR="00746C06">
          <w:rPr>
            <w:webHidden/>
          </w:rPr>
          <w:t>45</w:t>
        </w:r>
      </w:ins>
      <w:ins w:id="1064" w:author="Microsoft account" w:date="2015-09-28T13:52:00Z">
        <w:r>
          <w:rPr>
            <w:webHidden/>
          </w:rPr>
          <w:fldChar w:fldCharType="end"/>
        </w:r>
        <w:r w:rsidRPr="001B1197">
          <w:rPr>
            <w:rStyle w:val="Hyperlink"/>
          </w:rPr>
          <w:fldChar w:fldCharType="end"/>
        </w:r>
      </w:ins>
    </w:p>
    <w:p w14:paraId="60C7E990" w14:textId="68CA0C13" w:rsidR="006A2CD6" w:rsidRPr="00DE1E00" w:rsidRDefault="006A2CD6" w:rsidP="006A2CD6">
      <w:pPr>
        <w:pStyle w:val="TableofFigures"/>
        <w:rPr>
          <w:ins w:id="1065" w:author="Microsoft account" w:date="2015-09-28T13:52:00Z"/>
          <w:rFonts w:ascii="Arial" w:eastAsia="Times New Roman" w:hAnsi="Arial"/>
          <w:b w:val="0"/>
          <w:sz w:val="22"/>
          <w:lang w:val="vi-VN" w:eastAsia="vi-VN"/>
        </w:rPr>
      </w:pPr>
      <w:ins w:id="1066" w:author="Microsoft account" w:date="2015-09-28T13:52:00Z">
        <w:r w:rsidRPr="001B1197">
          <w:rPr>
            <w:rStyle w:val="Hyperlink"/>
          </w:rPr>
          <w:fldChar w:fldCharType="begin"/>
        </w:r>
        <w:r w:rsidRPr="001B1197">
          <w:rPr>
            <w:rStyle w:val="Hyperlink"/>
          </w:rPr>
          <w:instrText xml:space="preserve"> </w:instrText>
        </w:r>
        <w:r>
          <w:instrText>HYPERLINK "C:\\Users\\Cu Gia Huy\\Downloads\\Thesis_HTuan_Word.doc" \l "_Toc430247170"</w:instrText>
        </w:r>
        <w:r w:rsidRPr="001B1197">
          <w:rPr>
            <w:rStyle w:val="Hyperlink"/>
          </w:rPr>
          <w:instrText xml:space="preserve"> </w:instrText>
        </w:r>
        <w:r w:rsidRPr="001B1197">
          <w:rPr>
            <w:rStyle w:val="Hyperlink"/>
          </w:rPr>
          <w:fldChar w:fldCharType="separate"/>
        </w:r>
        <w:r w:rsidRPr="001B1197">
          <w:rPr>
            <w:rStyle w:val="Hyperlink"/>
          </w:rPr>
          <w:t xml:space="preserve">Figure </w:t>
        </w:r>
      </w:ins>
      <w:ins w:id="1067" w:author="Microsoft account" w:date="2015-09-28T14:28:00Z">
        <w:r w:rsidR="007D6234">
          <w:rPr>
            <w:rStyle w:val="Hyperlink"/>
          </w:rPr>
          <w:t>30</w:t>
        </w:r>
      </w:ins>
      <w:ins w:id="1068" w:author="Microsoft account" w:date="2015-09-28T13:52:00Z">
        <w:r w:rsidRPr="001B1197">
          <w:rPr>
            <w:rStyle w:val="Hyperlink"/>
          </w:rPr>
          <w:t xml:space="preserve">: </w:t>
        </w:r>
      </w:ins>
      <w:ins w:id="1069" w:author="Microsoft account" w:date="2015-09-28T14:28:00Z">
        <w:r w:rsidR="007D6234" w:rsidRPr="007D6234">
          <w:rPr>
            <w:i/>
            <w:color w:val="000000"/>
            <w:rPrChange w:id="1070" w:author="Microsoft account" w:date="2015-09-28T14:28:00Z">
              <w:rPr>
                <w:b w:val="0"/>
                <w:i/>
                <w:color w:val="000000"/>
              </w:rPr>
            </w:rPrChange>
          </w:rPr>
          <w:t>ECG signal of lying subject</w:t>
        </w:r>
      </w:ins>
      <w:ins w:id="1071" w:author="Microsoft account" w:date="2015-09-28T13:52:00Z">
        <w:r>
          <w:rPr>
            <w:webHidden/>
          </w:rPr>
          <w:tab/>
        </w:r>
        <w:r>
          <w:rPr>
            <w:webHidden/>
          </w:rPr>
          <w:fldChar w:fldCharType="begin"/>
        </w:r>
        <w:r>
          <w:rPr>
            <w:webHidden/>
          </w:rPr>
          <w:instrText xml:space="preserve"> PAGEREF _Toc430247170 \h </w:instrText>
        </w:r>
      </w:ins>
      <w:r>
        <w:rPr>
          <w:webHidden/>
        </w:rPr>
      </w:r>
      <w:ins w:id="1072" w:author="Microsoft account" w:date="2015-09-28T13:52:00Z">
        <w:r>
          <w:rPr>
            <w:webHidden/>
          </w:rPr>
          <w:fldChar w:fldCharType="separate"/>
        </w:r>
      </w:ins>
      <w:ins w:id="1073" w:author="Microsoft account" w:date="2015-10-09T22:59:00Z">
        <w:r w:rsidR="00746C06">
          <w:rPr>
            <w:webHidden/>
          </w:rPr>
          <w:t>46</w:t>
        </w:r>
      </w:ins>
      <w:ins w:id="1074" w:author="Microsoft account" w:date="2015-09-28T13:52:00Z">
        <w:r>
          <w:rPr>
            <w:webHidden/>
          </w:rPr>
          <w:fldChar w:fldCharType="end"/>
        </w:r>
        <w:r w:rsidRPr="001B1197">
          <w:rPr>
            <w:rStyle w:val="Hyperlink"/>
          </w:rPr>
          <w:fldChar w:fldCharType="end"/>
        </w:r>
      </w:ins>
    </w:p>
    <w:p w14:paraId="280B4A72" w14:textId="3F7FD77D" w:rsidR="00D57929" w:rsidRPr="00D57929" w:rsidRDefault="006A2CD6" w:rsidP="00D57929">
      <w:pPr>
        <w:pStyle w:val="TableofFigures"/>
        <w:rPr>
          <w:ins w:id="1075" w:author="Microsoft account" w:date="2015-09-28T14:27:00Z"/>
          <w:rFonts w:ascii="Arial" w:eastAsia="Times New Roman" w:hAnsi="Arial"/>
          <w:b w:val="0"/>
          <w:color w:val="000000" w:themeColor="text1"/>
          <w:sz w:val="22"/>
          <w:lang w:val="vi-VN" w:eastAsia="vi-VN"/>
          <w:rPrChange w:id="1076" w:author="Microsoft account" w:date="2015-09-28T14:27:00Z">
            <w:rPr>
              <w:ins w:id="1077" w:author="Microsoft account" w:date="2015-09-28T14:27:00Z"/>
              <w:rFonts w:ascii="Arial" w:eastAsia="Times New Roman" w:hAnsi="Arial"/>
              <w:b w:val="0"/>
              <w:sz w:val="22"/>
              <w:lang w:val="vi-VN" w:eastAsia="vi-VN"/>
            </w:rPr>
          </w:rPrChange>
        </w:rPr>
      </w:pPr>
      <w:ins w:id="1078" w:author="Microsoft account" w:date="2015-09-28T13:52:00Z">
        <w:r>
          <w:fldChar w:fldCharType="end"/>
        </w:r>
      </w:ins>
      <w:ins w:id="1079" w:author="Microsoft account" w:date="2015-09-28T14:27:00Z">
        <w:r w:rsidR="00D57929" w:rsidRPr="00D57929">
          <w:rPr>
            <w:rStyle w:val="Hyperlink"/>
            <w:color w:val="000000" w:themeColor="text1"/>
            <w:u w:val="none"/>
            <w:rPrChange w:id="1080" w:author="Microsoft account" w:date="2015-09-28T14:27:00Z">
              <w:rPr>
                <w:rStyle w:val="Hyperlink"/>
              </w:rPr>
            </w:rPrChange>
          </w:rPr>
          <w:t xml:space="preserve">Figure </w:t>
        </w:r>
      </w:ins>
      <w:ins w:id="1081" w:author="Microsoft account" w:date="2015-09-28T14:29:00Z">
        <w:r w:rsidR="007D6234">
          <w:rPr>
            <w:rStyle w:val="Hyperlink"/>
            <w:color w:val="000000" w:themeColor="text1"/>
            <w:u w:val="none"/>
          </w:rPr>
          <w:t>31</w:t>
        </w:r>
      </w:ins>
      <w:ins w:id="1082" w:author="Microsoft account" w:date="2015-09-28T14:27:00Z">
        <w:r w:rsidR="00D57929" w:rsidRPr="00D57929">
          <w:rPr>
            <w:rStyle w:val="Hyperlink"/>
            <w:color w:val="000000" w:themeColor="text1"/>
            <w:u w:val="none"/>
            <w:rPrChange w:id="1083" w:author="Microsoft account" w:date="2015-09-28T14:27:00Z">
              <w:rPr>
                <w:rStyle w:val="Hyperlink"/>
              </w:rPr>
            </w:rPrChange>
          </w:rPr>
          <w:t xml:space="preserve">: </w:t>
        </w:r>
      </w:ins>
      <w:ins w:id="1084" w:author="Microsoft account" w:date="2015-09-28T14:29:00Z">
        <w:r w:rsidR="007D6234">
          <w:rPr>
            <w:rStyle w:val="Hyperlink"/>
            <w:i/>
            <w:color w:val="000000" w:themeColor="text1"/>
            <w:u w:val="none"/>
          </w:rPr>
          <w:t>The subject is walking</w:t>
        </w:r>
      </w:ins>
      <w:ins w:id="1085" w:author="Microsoft account" w:date="2015-09-28T14:27:00Z">
        <w:r w:rsidR="00D57929" w:rsidRPr="00D57929">
          <w:rPr>
            <w:webHidden/>
            <w:color w:val="000000" w:themeColor="text1"/>
            <w:rPrChange w:id="1086" w:author="Microsoft account" w:date="2015-09-28T14:27:00Z">
              <w:rPr>
                <w:webHidden/>
              </w:rPr>
            </w:rPrChange>
          </w:rPr>
          <w:tab/>
        </w:r>
        <w:r w:rsidR="00D57929" w:rsidRPr="00D57929">
          <w:rPr>
            <w:webHidden/>
            <w:color w:val="000000" w:themeColor="text1"/>
            <w:rPrChange w:id="1087" w:author="Microsoft account" w:date="2015-09-28T14:27:00Z">
              <w:rPr>
                <w:webHidden/>
              </w:rPr>
            </w:rPrChange>
          </w:rPr>
          <w:fldChar w:fldCharType="begin"/>
        </w:r>
        <w:r w:rsidR="00D57929" w:rsidRPr="00D57929">
          <w:rPr>
            <w:webHidden/>
            <w:color w:val="000000" w:themeColor="text1"/>
            <w:rPrChange w:id="1088" w:author="Microsoft account" w:date="2015-09-28T14:27:00Z">
              <w:rPr>
                <w:webHidden/>
              </w:rPr>
            </w:rPrChange>
          </w:rPr>
          <w:instrText xml:space="preserve"> PAGEREF _Toc430247170 \h </w:instrText>
        </w:r>
      </w:ins>
      <w:r w:rsidR="00D57929" w:rsidRPr="00D57929">
        <w:rPr>
          <w:webHidden/>
          <w:color w:val="000000" w:themeColor="text1"/>
          <w:rPrChange w:id="1089" w:author="Microsoft account" w:date="2015-09-28T14:27:00Z">
            <w:rPr>
              <w:webHidden/>
              <w:color w:val="000000" w:themeColor="text1"/>
            </w:rPr>
          </w:rPrChange>
        </w:rPr>
      </w:r>
      <w:ins w:id="1090" w:author="Microsoft account" w:date="2015-09-28T14:27:00Z">
        <w:r w:rsidR="00D57929" w:rsidRPr="00D57929">
          <w:rPr>
            <w:webHidden/>
            <w:color w:val="000000" w:themeColor="text1"/>
            <w:rPrChange w:id="1091" w:author="Microsoft account" w:date="2015-09-28T14:27:00Z">
              <w:rPr>
                <w:webHidden/>
              </w:rPr>
            </w:rPrChange>
          </w:rPr>
          <w:fldChar w:fldCharType="separate"/>
        </w:r>
      </w:ins>
      <w:ins w:id="1092" w:author="Microsoft account" w:date="2015-10-09T22:59:00Z">
        <w:r w:rsidR="00746C06">
          <w:rPr>
            <w:webHidden/>
            <w:color w:val="000000" w:themeColor="text1"/>
          </w:rPr>
          <w:t>46</w:t>
        </w:r>
      </w:ins>
      <w:ins w:id="1093" w:author="Microsoft account" w:date="2015-09-28T14:27:00Z">
        <w:r w:rsidR="00D57929" w:rsidRPr="00D57929">
          <w:rPr>
            <w:webHidden/>
            <w:color w:val="000000" w:themeColor="text1"/>
            <w:rPrChange w:id="1094" w:author="Microsoft account" w:date="2015-09-28T14:27:00Z">
              <w:rPr>
                <w:webHidden/>
              </w:rPr>
            </w:rPrChange>
          </w:rPr>
          <w:fldChar w:fldCharType="end"/>
        </w:r>
      </w:ins>
    </w:p>
    <w:p w14:paraId="5433C0EB" w14:textId="4DF04017" w:rsidR="00D57929" w:rsidRPr="00D57929" w:rsidRDefault="00D57929" w:rsidP="00D57929">
      <w:pPr>
        <w:pStyle w:val="TableofFigures"/>
        <w:rPr>
          <w:ins w:id="1095" w:author="Microsoft account" w:date="2015-09-28T14:27:00Z"/>
          <w:rFonts w:ascii="Arial" w:eastAsia="Times New Roman" w:hAnsi="Arial"/>
          <w:b w:val="0"/>
          <w:color w:val="000000" w:themeColor="text1"/>
          <w:sz w:val="22"/>
          <w:lang w:val="vi-VN" w:eastAsia="vi-VN"/>
          <w:rPrChange w:id="1096" w:author="Microsoft account" w:date="2015-09-28T14:27:00Z">
            <w:rPr>
              <w:ins w:id="1097" w:author="Microsoft account" w:date="2015-09-28T14:27:00Z"/>
              <w:rFonts w:ascii="Arial" w:eastAsia="Times New Roman" w:hAnsi="Arial"/>
              <w:b w:val="0"/>
              <w:sz w:val="22"/>
              <w:lang w:val="vi-VN" w:eastAsia="vi-VN"/>
            </w:rPr>
          </w:rPrChange>
        </w:rPr>
      </w:pPr>
      <w:ins w:id="1098" w:author="Microsoft account" w:date="2015-09-28T14:27:00Z">
        <w:r w:rsidRPr="00D57929">
          <w:rPr>
            <w:rStyle w:val="Hyperlink"/>
            <w:color w:val="000000" w:themeColor="text1"/>
            <w:u w:val="none"/>
            <w:rPrChange w:id="1099" w:author="Microsoft account" w:date="2015-09-28T14:27:00Z">
              <w:rPr>
                <w:rStyle w:val="Hyperlink"/>
              </w:rPr>
            </w:rPrChange>
          </w:rPr>
          <w:t xml:space="preserve">Figure </w:t>
        </w:r>
      </w:ins>
      <w:ins w:id="1100" w:author="Microsoft account" w:date="2015-09-28T14:29:00Z">
        <w:r w:rsidR="007D6234">
          <w:rPr>
            <w:rStyle w:val="Hyperlink"/>
            <w:color w:val="000000" w:themeColor="text1"/>
            <w:u w:val="none"/>
          </w:rPr>
          <w:t>32</w:t>
        </w:r>
      </w:ins>
      <w:ins w:id="1101" w:author="Microsoft account" w:date="2015-09-28T14:27:00Z">
        <w:r w:rsidRPr="00D57929">
          <w:rPr>
            <w:rStyle w:val="Hyperlink"/>
            <w:color w:val="000000" w:themeColor="text1"/>
            <w:u w:val="none"/>
            <w:rPrChange w:id="1102" w:author="Microsoft account" w:date="2015-09-28T14:27:00Z">
              <w:rPr>
                <w:rStyle w:val="Hyperlink"/>
              </w:rPr>
            </w:rPrChange>
          </w:rPr>
          <w:t xml:space="preserve">: </w:t>
        </w:r>
        <w:r w:rsidRPr="007D6234">
          <w:rPr>
            <w:rStyle w:val="Hyperlink"/>
            <w:i/>
            <w:color w:val="000000" w:themeColor="text1"/>
            <w:u w:val="none"/>
            <w:rPrChange w:id="1103" w:author="Microsoft account" w:date="2015-09-28T14:29:00Z">
              <w:rPr>
                <w:rStyle w:val="Hyperlink"/>
              </w:rPr>
            </w:rPrChange>
          </w:rPr>
          <w:t xml:space="preserve">ECG signal when the subject is </w:t>
        </w:r>
      </w:ins>
      <w:ins w:id="1104" w:author="Microsoft account" w:date="2015-09-28T14:29:00Z">
        <w:r w:rsidR="007D6234" w:rsidRPr="007D6234">
          <w:rPr>
            <w:rStyle w:val="Hyperlink"/>
            <w:i/>
            <w:color w:val="000000" w:themeColor="text1"/>
            <w:u w:val="none"/>
            <w:rPrChange w:id="1105" w:author="Microsoft account" w:date="2015-09-28T14:29:00Z">
              <w:rPr>
                <w:rStyle w:val="Hyperlink"/>
                <w:color w:val="000000" w:themeColor="text1"/>
                <w:u w:val="none"/>
              </w:rPr>
            </w:rPrChange>
          </w:rPr>
          <w:t>walking slowly and fast</w:t>
        </w:r>
      </w:ins>
      <w:ins w:id="1106" w:author="Microsoft account" w:date="2015-09-28T14:27:00Z">
        <w:r w:rsidRPr="00D57929">
          <w:rPr>
            <w:webHidden/>
            <w:color w:val="000000" w:themeColor="text1"/>
            <w:rPrChange w:id="1107" w:author="Microsoft account" w:date="2015-09-28T14:27:00Z">
              <w:rPr>
                <w:webHidden/>
              </w:rPr>
            </w:rPrChange>
          </w:rPr>
          <w:tab/>
        </w:r>
        <w:r w:rsidRPr="00D57929">
          <w:rPr>
            <w:webHidden/>
            <w:color w:val="000000" w:themeColor="text1"/>
            <w:rPrChange w:id="1108" w:author="Microsoft account" w:date="2015-09-28T14:27:00Z">
              <w:rPr>
                <w:webHidden/>
              </w:rPr>
            </w:rPrChange>
          </w:rPr>
          <w:fldChar w:fldCharType="begin"/>
        </w:r>
        <w:r w:rsidRPr="00D57929">
          <w:rPr>
            <w:webHidden/>
            <w:color w:val="000000" w:themeColor="text1"/>
            <w:rPrChange w:id="1109" w:author="Microsoft account" w:date="2015-09-28T14:27:00Z">
              <w:rPr>
                <w:webHidden/>
              </w:rPr>
            </w:rPrChange>
          </w:rPr>
          <w:instrText xml:space="preserve"> PAGEREF _Toc430247170 \h </w:instrText>
        </w:r>
      </w:ins>
      <w:r w:rsidRPr="00D57929">
        <w:rPr>
          <w:webHidden/>
          <w:color w:val="000000" w:themeColor="text1"/>
          <w:rPrChange w:id="1110" w:author="Microsoft account" w:date="2015-09-28T14:27:00Z">
            <w:rPr>
              <w:webHidden/>
              <w:color w:val="000000" w:themeColor="text1"/>
            </w:rPr>
          </w:rPrChange>
        </w:rPr>
      </w:r>
      <w:ins w:id="1111" w:author="Microsoft account" w:date="2015-09-28T14:27:00Z">
        <w:r w:rsidRPr="00D57929">
          <w:rPr>
            <w:webHidden/>
            <w:color w:val="000000" w:themeColor="text1"/>
            <w:rPrChange w:id="1112" w:author="Microsoft account" w:date="2015-09-28T14:27:00Z">
              <w:rPr>
                <w:webHidden/>
              </w:rPr>
            </w:rPrChange>
          </w:rPr>
          <w:fldChar w:fldCharType="separate"/>
        </w:r>
      </w:ins>
      <w:ins w:id="1113" w:author="Microsoft account" w:date="2015-10-09T22:59:00Z">
        <w:r w:rsidR="00746C06">
          <w:rPr>
            <w:webHidden/>
            <w:color w:val="000000" w:themeColor="text1"/>
          </w:rPr>
          <w:t>46</w:t>
        </w:r>
      </w:ins>
      <w:ins w:id="1114" w:author="Microsoft account" w:date="2015-09-28T14:27:00Z">
        <w:r w:rsidRPr="00D57929">
          <w:rPr>
            <w:webHidden/>
            <w:color w:val="000000" w:themeColor="text1"/>
            <w:rPrChange w:id="1115" w:author="Microsoft account" w:date="2015-09-28T14:27:00Z">
              <w:rPr>
                <w:webHidden/>
              </w:rPr>
            </w:rPrChange>
          </w:rPr>
          <w:fldChar w:fldCharType="end"/>
        </w:r>
      </w:ins>
    </w:p>
    <w:p w14:paraId="607CD87A" w14:textId="71D8D5CD" w:rsidR="00D57929" w:rsidRPr="00D57929" w:rsidRDefault="00D57929" w:rsidP="00D57929">
      <w:pPr>
        <w:pStyle w:val="TableofFigures"/>
        <w:rPr>
          <w:ins w:id="1116" w:author="Microsoft account" w:date="2015-09-28T14:27:00Z"/>
          <w:rFonts w:ascii="Arial" w:eastAsia="Times New Roman" w:hAnsi="Arial"/>
          <w:b w:val="0"/>
          <w:color w:val="000000" w:themeColor="text1"/>
          <w:sz w:val="22"/>
          <w:lang w:val="vi-VN" w:eastAsia="vi-VN"/>
          <w:rPrChange w:id="1117" w:author="Microsoft account" w:date="2015-09-28T14:27:00Z">
            <w:rPr>
              <w:ins w:id="1118" w:author="Microsoft account" w:date="2015-09-28T14:27:00Z"/>
              <w:rFonts w:ascii="Arial" w:eastAsia="Times New Roman" w:hAnsi="Arial"/>
              <w:b w:val="0"/>
              <w:sz w:val="22"/>
              <w:lang w:val="vi-VN" w:eastAsia="vi-VN"/>
            </w:rPr>
          </w:rPrChange>
        </w:rPr>
      </w:pPr>
      <w:ins w:id="1119" w:author="Microsoft account" w:date="2015-09-28T14:27:00Z">
        <w:r w:rsidRPr="00D57929">
          <w:rPr>
            <w:rStyle w:val="Hyperlink"/>
            <w:color w:val="000000" w:themeColor="text1"/>
            <w:u w:val="none"/>
            <w:rPrChange w:id="1120" w:author="Microsoft account" w:date="2015-09-28T14:27:00Z">
              <w:rPr>
                <w:rStyle w:val="Hyperlink"/>
              </w:rPr>
            </w:rPrChange>
          </w:rPr>
          <w:t xml:space="preserve">Figure </w:t>
        </w:r>
      </w:ins>
      <w:ins w:id="1121" w:author="Microsoft account" w:date="2015-09-28T14:30:00Z">
        <w:r w:rsidR="007D6234">
          <w:rPr>
            <w:rStyle w:val="Hyperlink"/>
            <w:color w:val="000000" w:themeColor="text1"/>
            <w:u w:val="none"/>
          </w:rPr>
          <w:t>33</w:t>
        </w:r>
      </w:ins>
      <w:ins w:id="1122" w:author="Microsoft account" w:date="2015-09-28T14:27:00Z">
        <w:r w:rsidRPr="007D6234">
          <w:rPr>
            <w:rStyle w:val="Hyperlink"/>
            <w:i/>
            <w:color w:val="000000" w:themeColor="text1"/>
            <w:u w:val="none"/>
            <w:rPrChange w:id="1123" w:author="Microsoft account" w:date="2015-09-28T14:30:00Z">
              <w:rPr>
                <w:rStyle w:val="Hyperlink"/>
              </w:rPr>
            </w:rPrChange>
          </w:rPr>
          <w:t>: ECG signal when the subject is running</w:t>
        </w:r>
        <w:r w:rsidRPr="00D57929">
          <w:rPr>
            <w:webHidden/>
            <w:color w:val="000000" w:themeColor="text1"/>
            <w:rPrChange w:id="1124" w:author="Microsoft account" w:date="2015-09-28T14:27:00Z">
              <w:rPr>
                <w:webHidden/>
              </w:rPr>
            </w:rPrChange>
          </w:rPr>
          <w:tab/>
        </w:r>
        <w:r w:rsidRPr="00D57929">
          <w:rPr>
            <w:webHidden/>
            <w:color w:val="000000" w:themeColor="text1"/>
            <w:rPrChange w:id="1125" w:author="Microsoft account" w:date="2015-09-28T14:27:00Z">
              <w:rPr>
                <w:webHidden/>
              </w:rPr>
            </w:rPrChange>
          </w:rPr>
          <w:fldChar w:fldCharType="begin"/>
        </w:r>
        <w:r w:rsidRPr="00D57929">
          <w:rPr>
            <w:webHidden/>
            <w:color w:val="000000" w:themeColor="text1"/>
            <w:rPrChange w:id="1126" w:author="Microsoft account" w:date="2015-09-28T14:27:00Z">
              <w:rPr>
                <w:webHidden/>
              </w:rPr>
            </w:rPrChange>
          </w:rPr>
          <w:instrText xml:space="preserve"> PAGEREF _Toc430247170 \h </w:instrText>
        </w:r>
      </w:ins>
      <w:r w:rsidRPr="00D57929">
        <w:rPr>
          <w:webHidden/>
          <w:color w:val="000000" w:themeColor="text1"/>
          <w:rPrChange w:id="1127" w:author="Microsoft account" w:date="2015-09-28T14:27:00Z">
            <w:rPr>
              <w:webHidden/>
              <w:color w:val="000000" w:themeColor="text1"/>
            </w:rPr>
          </w:rPrChange>
        </w:rPr>
      </w:r>
      <w:ins w:id="1128" w:author="Microsoft account" w:date="2015-09-28T14:27:00Z">
        <w:r w:rsidRPr="00D57929">
          <w:rPr>
            <w:webHidden/>
            <w:color w:val="000000" w:themeColor="text1"/>
            <w:rPrChange w:id="1129" w:author="Microsoft account" w:date="2015-09-28T14:27:00Z">
              <w:rPr>
                <w:webHidden/>
              </w:rPr>
            </w:rPrChange>
          </w:rPr>
          <w:fldChar w:fldCharType="separate"/>
        </w:r>
      </w:ins>
      <w:ins w:id="1130" w:author="Microsoft account" w:date="2015-10-09T22:59:00Z">
        <w:r w:rsidR="00746C06">
          <w:rPr>
            <w:webHidden/>
            <w:color w:val="000000" w:themeColor="text1"/>
          </w:rPr>
          <w:t>46</w:t>
        </w:r>
      </w:ins>
      <w:ins w:id="1131" w:author="Microsoft account" w:date="2015-09-28T14:27:00Z">
        <w:r w:rsidRPr="00D57929">
          <w:rPr>
            <w:webHidden/>
            <w:color w:val="000000" w:themeColor="text1"/>
            <w:rPrChange w:id="1132" w:author="Microsoft account" w:date="2015-09-28T14:27:00Z">
              <w:rPr>
                <w:webHidden/>
              </w:rPr>
            </w:rPrChange>
          </w:rPr>
          <w:fldChar w:fldCharType="end"/>
        </w:r>
      </w:ins>
    </w:p>
    <w:p w14:paraId="334F582D" w14:textId="5716FD96" w:rsidR="006A2CD6" w:rsidRDefault="00D57929" w:rsidP="006A2CD6">
      <w:pPr>
        <w:rPr>
          <w:ins w:id="1133" w:author="Microsoft account" w:date="2015-09-28T13:52:00Z"/>
          <w:rFonts w:asciiTheme="majorHAnsi" w:eastAsia="Times New Roman" w:hAnsiTheme="majorHAnsi" w:cstheme="majorHAnsi"/>
          <w:b/>
          <w:bCs/>
          <w:kern w:val="32"/>
          <w:sz w:val="26"/>
          <w:szCs w:val="26"/>
          <w:lang w:val="en-US"/>
        </w:rPr>
      </w:pPr>
      <w:ins w:id="1134" w:author="Microsoft account" w:date="2015-09-28T14:27:00Z">
        <w:r>
          <w:rPr>
            <w:noProof/>
          </w:rPr>
          <w:tab/>
        </w:r>
      </w:ins>
      <w:ins w:id="1135" w:author="Microsoft account" w:date="2015-09-28T13:52:00Z">
        <w:r w:rsidR="006A2CD6">
          <w:rPr>
            <w:rFonts w:asciiTheme="majorHAnsi" w:hAnsiTheme="majorHAnsi" w:cstheme="majorHAnsi"/>
            <w:sz w:val="26"/>
            <w:szCs w:val="26"/>
          </w:rPr>
          <w:br w:type="page"/>
        </w:r>
      </w:ins>
    </w:p>
    <w:p w14:paraId="57EA2E37" w14:textId="77777777" w:rsidR="00B56D12" w:rsidRDefault="00B56D12">
      <w:pPr>
        <w:rPr>
          <w:ins w:id="1136" w:author="Microsoft account" w:date="2015-09-28T15:22:00Z"/>
        </w:rPr>
        <w:pPrChange w:id="1137" w:author="Microsoft account" w:date="2015-09-28T15:23:00Z">
          <w:pPr>
            <w:pStyle w:val="Chapterstyle"/>
            <w:spacing w:before="360" w:after="120" w:line="360" w:lineRule="auto"/>
          </w:pPr>
        </w:pPrChange>
      </w:pPr>
      <w:bookmarkStart w:id="1138" w:name="_Toc431211909"/>
    </w:p>
    <w:p w14:paraId="6198CC36" w14:textId="1E2CAF57" w:rsidR="00192F43" w:rsidRPr="00272777" w:rsidRDefault="00192F43">
      <w:pPr>
        <w:pStyle w:val="Chapterstyle"/>
        <w:spacing w:before="360" w:after="120" w:line="276" w:lineRule="auto"/>
        <w:rPr>
          <w:rFonts w:asciiTheme="majorHAnsi" w:hAnsiTheme="majorHAnsi" w:cstheme="majorHAnsi"/>
          <w:sz w:val="26"/>
          <w:szCs w:val="26"/>
          <w:rPrChange w:id="1139" w:author="Microsoft account" w:date="2015-09-28T13:38:00Z">
            <w:rPr>
              <w:rFonts w:asciiTheme="majorHAnsi" w:hAnsiTheme="majorHAnsi" w:cstheme="majorHAnsi"/>
            </w:rPr>
          </w:rPrChange>
        </w:rPr>
        <w:pPrChange w:id="1140" w:author="Microsoft account" w:date="2015-09-28T13:38:00Z">
          <w:pPr>
            <w:pStyle w:val="Chapterstyle"/>
            <w:spacing w:before="360" w:after="120" w:line="360" w:lineRule="auto"/>
          </w:pPr>
        </w:pPrChange>
      </w:pPr>
      <w:bookmarkStart w:id="1141" w:name="_Toc431301065"/>
      <w:r w:rsidRPr="00272777">
        <w:rPr>
          <w:rFonts w:asciiTheme="majorHAnsi" w:hAnsiTheme="majorHAnsi" w:cstheme="majorHAnsi"/>
          <w:sz w:val="26"/>
          <w:szCs w:val="26"/>
          <w:rPrChange w:id="1142" w:author="Microsoft account" w:date="2015-09-28T13:38:00Z">
            <w:rPr>
              <w:rFonts w:asciiTheme="majorHAnsi" w:hAnsiTheme="majorHAnsi" w:cstheme="majorHAnsi"/>
            </w:rPr>
          </w:rPrChange>
        </w:rPr>
        <w:t>ABSTRACT</w:t>
      </w:r>
      <w:bookmarkEnd w:id="1138"/>
      <w:bookmarkEnd w:id="1141"/>
    </w:p>
    <w:p w14:paraId="3DDF1BB1" w14:textId="53971321" w:rsidR="00192F43" w:rsidRPr="00272777" w:rsidDel="006A2CD6" w:rsidRDefault="00192F43">
      <w:pPr>
        <w:spacing w:line="276" w:lineRule="auto"/>
        <w:jc w:val="center"/>
        <w:rPr>
          <w:del w:id="1143" w:author="Microsoft account" w:date="2015-09-28T13:52:00Z"/>
          <w:rFonts w:asciiTheme="majorHAnsi" w:hAnsiTheme="majorHAnsi" w:cstheme="majorHAnsi"/>
          <w:b/>
          <w:sz w:val="26"/>
          <w:szCs w:val="26"/>
          <w:rPrChange w:id="1144" w:author="Microsoft account" w:date="2015-09-28T13:38:00Z">
            <w:rPr>
              <w:del w:id="1145" w:author="Microsoft account" w:date="2015-09-28T13:52:00Z"/>
              <w:rFonts w:asciiTheme="majorHAnsi" w:hAnsiTheme="majorHAnsi" w:cstheme="majorHAnsi"/>
              <w:b/>
            </w:rPr>
          </w:rPrChange>
        </w:rPr>
        <w:pPrChange w:id="1146" w:author="Microsoft account" w:date="2015-09-28T13:38:00Z">
          <w:pPr>
            <w:jc w:val="center"/>
          </w:pPr>
        </w:pPrChange>
      </w:pPr>
    </w:p>
    <w:p w14:paraId="20C90BB1" w14:textId="6D98131B" w:rsidR="00E854F4" w:rsidRPr="00272777" w:rsidDel="006A2CD6" w:rsidRDefault="00192F43">
      <w:pPr>
        <w:spacing w:line="276" w:lineRule="auto"/>
        <w:jc w:val="center"/>
        <w:rPr>
          <w:ins w:id="1147" w:author="Tim" w:date="2015-09-25T00:02:00Z"/>
          <w:del w:id="1148" w:author="Microsoft account" w:date="2015-09-28T13:52:00Z"/>
          <w:rFonts w:asciiTheme="majorHAnsi" w:hAnsiTheme="majorHAnsi" w:cstheme="majorHAnsi"/>
          <w:b/>
          <w:sz w:val="26"/>
          <w:szCs w:val="26"/>
          <w:rPrChange w:id="1149" w:author="Microsoft account" w:date="2015-09-28T13:38:00Z">
            <w:rPr>
              <w:ins w:id="1150" w:author="Tim" w:date="2015-09-25T00:02:00Z"/>
              <w:del w:id="1151" w:author="Microsoft account" w:date="2015-09-28T13:52:00Z"/>
              <w:rFonts w:asciiTheme="majorHAnsi" w:hAnsiTheme="majorHAnsi" w:cstheme="majorHAnsi"/>
              <w:b/>
            </w:rPr>
          </w:rPrChange>
        </w:rPr>
        <w:pPrChange w:id="1152" w:author="Microsoft account" w:date="2015-09-28T13:38:00Z">
          <w:pPr>
            <w:jc w:val="center"/>
          </w:pPr>
        </w:pPrChange>
      </w:pPr>
      <w:del w:id="1153" w:author="Microsoft account" w:date="2015-09-28T13:52:00Z">
        <w:r w:rsidRPr="00272777" w:rsidDel="006A2CD6">
          <w:rPr>
            <w:rFonts w:asciiTheme="majorHAnsi" w:eastAsia="MS Mincho" w:hAnsiTheme="majorHAnsi" w:cstheme="majorHAnsi"/>
            <w:sz w:val="26"/>
            <w:szCs w:val="26"/>
          </w:rPr>
          <w:tab/>
        </w:r>
      </w:del>
    </w:p>
    <w:p w14:paraId="33363A9B" w14:textId="1D8F2C31" w:rsidR="00192F43" w:rsidRPr="00272777" w:rsidDel="00540BF1" w:rsidRDefault="00E854F4">
      <w:pPr>
        <w:spacing w:line="276" w:lineRule="auto"/>
        <w:jc w:val="center"/>
        <w:rPr>
          <w:del w:id="1154" w:author="Tim" w:date="2015-09-25T00:12:00Z"/>
          <w:rFonts w:asciiTheme="majorHAnsi" w:hAnsiTheme="majorHAnsi" w:cstheme="majorHAnsi"/>
          <w:sz w:val="26"/>
          <w:szCs w:val="26"/>
          <w:lang w:val="en-US"/>
          <w:rPrChange w:id="1155" w:author="Microsoft account" w:date="2015-09-28T13:38:00Z">
            <w:rPr>
              <w:del w:id="1156" w:author="Tim" w:date="2015-09-25T00:12:00Z"/>
              <w:rFonts w:asciiTheme="majorHAnsi" w:hAnsiTheme="majorHAnsi" w:cstheme="majorHAnsi"/>
              <w:sz w:val="26"/>
              <w:szCs w:val="26"/>
            </w:rPr>
          </w:rPrChange>
        </w:rPr>
        <w:pPrChange w:id="1157" w:author="Microsoft account" w:date="2015-09-28T13:52:00Z">
          <w:pPr>
            <w:tabs>
              <w:tab w:val="left" w:pos="720"/>
            </w:tabs>
            <w:spacing w:line="360" w:lineRule="auto"/>
            <w:jc w:val="both"/>
          </w:pPr>
        </w:pPrChange>
      </w:pPr>
      <w:ins w:id="1158" w:author="Tim" w:date="2015-09-25T00:02:00Z">
        <w:r w:rsidRPr="00272777">
          <w:rPr>
            <w:rFonts w:asciiTheme="majorHAnsi" w:eastAsia="MS Mincho" w:hAnsiTheme="majorHAnsi" w:cstheme="majorHAnsi"/>
            <w:sz w:val="26"/>
            <w:szCs w:val="26"/>
          </w:rPr>
          <w:tab/>
        </w:r>
        <w:r w:rsidRPr="00272777">
          <w:rPr>
            <w:rFonts w:asciiTheme="majorHAnsi" w:hAnsiTheme="majorHAnsi" w:cstheme="majorHAnsi"/>
            <w:sz w:val="26"/>
            <w:szCs w:val="26"/>
          </w:rPr>
          <w:t xml:space="preserve">This </w:t>
        </w:r>
      </w:ins>
      <w:ins w:id="1159" w:author="Tim" w:date="2015-09-25T00:28:00Z">
        <w:r w:rsidR="00EA4767" w:rsidRPr="00272777">
          <w:rPr>
            <w:rFonts w:asciiTheme="majorHAnsi" w:hAnsiTheme="majorHAnsi" w:cstheme="majorHAnsi"/>
            <w:sz w:val="26"/>
            <w:szCs w:val="26"/>
            <w:lang w:val="en-US"/>
          </w:rPr>
          <w:t>thesis</w:t>
        </w:r>
      </w:ins>
      <w:ins w:id="1160" w:author="Tim" w:date="2015-09-25T00:02:00Z">
        <w:r w:rsidRPr="00272777">
          <w:rPr>
            <w:rFonts w:asciiTheme="majorHAnsi" w:hAnsiTheme="majorHAnsi" w:cstheme="majorHAnsi"/>
            <w:sz w:val="26"/>
            <w:szCs w:val="26"/>
          </w:rPr>
          <w:t xml:space="preserve"> proposed a low-cost, low-power, wearable, and reliable Electrocardiogram (ECG) device aiming at long-term </w:t>
        </w:r>
        <w:r w:rsidRPr="00272777">
          <w:rPr>
            <w:rFonts w:asciiTheme="majorHAnsi" w:hAnsiTheme="majorHAnsi" w:cstheme="majorHAnsi"/>
            <w:sz w:val="26"/>
            <w:szCs w:val="26"/>
            <w:lang w:val="en-US"/>
          </w:rPr>
          <w:t xml:space="preserve">cardiac </w:t>
        </w:r>
        <w:r w:rsidRPr="00272777">
          <w:rPr>
            <w:rFonts w:asciiTheme="majorHAnsi" w:hAnsiTheme="majorHAnsi" w:cstheme="majorHAnsi"/>
            <w:sz w:val="26"/>
            <w:szCs w:val="26"/>
          </w:rPr>
          <w:t xml:space="preserve">patient monitoring. The designed device </w:t>
        </w:r>
        <w:r w:rsidRPr="00272777">
          <w:rPr>
            <w:rFonts w:asciiTheme="majorHAnsi" w:hAnsiTheme="majorHAnsi" w:cstheme="majorHAnsi"/>
            <w:sz w:val="26"/>
            <w:szCs w:val="26"/>
            <w:lang w:val="en-US"/>
          </w:rPr>
          <w:t>is able to provide a set of</w:t>
        </w:r>
        <w:r w:rsidRPr="00272777">
          <w:rPr>
            <w:rFonts w:asciiTheme="majorHAnsi" w:hAnsiTheme="majorHAnsi" w:cstheme="majorHAnsi"/>
            <w:sz w:val="26"/>
            <w:szCs w:val="26"/>
          </w:rPr>
          <w:t xml:space="preserve"> Lead I, Lead II and V1</w:t>
        </w:r>
        <w:r w:rsidRPr="00272777">
          <w:rPr>
            <w:rFonts w:asciiTheme="majorHAnsi" w:hAnsiTheme="majorHAnsi" w:cstheme="majorHAnsi"/>
            <w:sz w:val="26"/>
            <w:szCs w:val="26"/>
            <w:lang w:val="en-US"/>
          </w:rPr>
          <w:t xml:space="preserve"> of ECG</w:t>
        </w:r>
        <w:r w:rsidRPr="00272777">
          <w:rPr>
            <w:rFonts w:asciiTheme="majorHAnsi" w:hAnsiTheme="majorHAnsi" w:cstheme="majorHAnsi"/>
            <w:sz w:val="26"/>
            <w:szCs w:val="26"/>
          </w:rPr>
          <w:t xml:space="preserve"> signal</w:t>
        </w:r>
        <w:r w:rsidRPr="00272777">
          <w:rPr>
            <w:rFonts w:asciiTheme="majorHAnsi" w:hAnsiTheme="majorHAnsi" w:cstheme="majorHAnsi"/>
            <w:sz w:val="26"/>
            <w:szCs w:val="26"/>
            <w:lang w:val="en-US"/>
          </w:rPr>
          <w:t>s</w:t>
        </w:r>
        <w:r w:rsidRPr="00272777">
          <w:rPr>
            <w:rFonts w:asciiTheme="majorHAnsi" w:hAnsiTheme="majorHAnsi" w:cstheme="majorHAnsi"/>
            <w:sz w:val="26"/>
            <w:szCs w:val="26"/>
          </w:rPr>
          <w:t xml:space="preserve"> from</w:t>
        </w:r>
        <w:r w:rsidRPr="00272777">
          <w:rPr>
            <w:rFonts w:asciiTheme="majorHAnsi" w:hAnsiTheme="majorHAnsi" w:cstheme="majorHAnsi"/>
            <w:sz w:val="26"/>
            <w:szCs w:val="26"/>
            <w:lang w:val="en-US"/>
          </w:rPr>
          <w:t xml:space="preserve"> a small footprint design attached on the</w:t>
        </w:r>
        <w:r w:rsidRPr="00272777">
          <w:rPr>
            <w:rFonts w:asciiTheme="majorHAnsi" w:hAnsiTheme="majorHAnsi" w:cstheme="majorHAnsi"/>
            <w:sz w:val="26"/>
            <w:szCs w:val="26"/>
          </w:rPr>
          <w:t xml:space="preserve"> the patient’s </w:t>
        </w:r>
        <w:r w:rsidRPr="00272777">
          <w:rPr>
            <w:rFonts w:asciiTheme="majorHAnsi" w:hAnsiTheme="majorHAnsi" w:cstheme="majorHAnsi"/>
            <w:sz w:val="26"/>
            <w:szCs w:val="26"/>
            <w:lang w:val="en-US"/>
          </w:rPr>
          <w:t>thorax</w:t>
        </w:r>
        <w:r w:rsidRPr="00272777">
          <w:rPr>
            <w:rFonts w:asciiTheme="majorHAnsi" w:hAnsiTheme="majorHAnsi" w:cstheme="majorHAnsi"/>
            <w:sz w:val="26"/>
            <w:szCs w:val="26"/>
          </w:rPr>
          <w:t xml:space="preserve">. The gathered data will be </w:t>
        </w:r>
        <w:r w:rsidRPr="00272777">
          <w:rPr>
            <w:rFonts w:asciiTheme="majorHAnsi" w:hAnsiTheme="majorHAnsi" w:cstheme="majorHAnsi"/>
            <w:sz w:val="26"/>
            <w:szCs w:val="26"/>
            <w:lang w:val="en-US"/>
          </w:rPr>
          <w:t xml:space="preserve"> securely </w:t>
        </w:r>
        <w:r w:rsidRPr="00272777">
          <w:rPr>
            <w:rFonts w:asciiTheme="majorHAnsi" w:hAnsiTheme="majorHAnsi" w:cstheme="majorHAnsi"/>
            <w:sz w:val="26"/>
            <w:szCs w:val="26"/>
          </w:rPr>
          <w:t xml:space="preserve">framed and transmitted to a smart phone via Bluetooth Low Energy (BLE). </w:t>
        </w:r>
        <w:r w:rsidRPr="00272777">
          <w:rPr>
            <w:rFonts w:asciiTheme="majorHAnsi" w:hAnsiTheme="majorHAnsi" w:cstheme="majorHAnsi"/>
            <w:sz w:val="26"/>
            <w:szCs w:val="26"/>
            <w:lang w:val="en-US"/>
          </w:rPr>
          <w:t xml:space="preserve">Other channels constituting to 12-lead ECG signals including </w:t>
        </w:r>
        <w:r w:rsidRPr="00272777">
          <w:rPr>
            <w:rFonts w:asciiTheme="majorHAnsi" w:hAnsiTheme="majorHAnsi" w:cstheme="majorHAnsi"/>
            <w:sz w:val="26"/>
            <w:szCs w:val="26"/>
          </w:rPr>
          <w:t xml:space="preserve">Lead III, Lead aVR, Lead aVL and Lead aVF </w:t>
        </w:r>
        <w:r w:rsidRPr="00272777">
          <w:rPr>
            <w:rFonts w:asciiTheme="majorHAnsi" w:hAnsiTheme="majorHAnsi" w:cstheme="majorHAnsi"/>
            <w:sz w:val="26"/>
            <w:szCs w:val="26"/>
            <w:lang w:val="en-US"/>
          </w:rPr>
          <w:t>are derived from the collected signals</w:t>
        </w:r>
        <w:r w:rsidRPr="00272777">
          <w:rPr>
            <w:rFonts w:asciiTheme="majorHAnsi" w:hAnsiTheme="majorHAnsi" w:cstheme="majorHAnsi"/>
            <w:sz w:val="26"/>
            <w:szCs w:val="26"/>
          </w:rPr>
          <w:t xml:space="preserve"> </w:t>
        </w:r>
        <w:r w:rsidRPr="00272777">
          <w:rPr>
            <w:rFonts w:asciiTheme="majorHAnsi" w:hAnsiTheme="majorHAnsi" w:cstheme="majorHAnsi"/>
            <w:sz w:val="26"/>
            <w:szCs w:val="26"/>
            <w:lang w:val="en-US"/>
          </w:rPr>
          <w:t>by the algorithm implemented on a cell phone</w:t>
        </w:r>
        <w:r w:rsidRPr="00272777">
          <w:rPr>
            <w:rFonts w:asciiTheme="majorHAnsi" w:hAnsiTheme="majorHAnsi" w:cstheme="majorHAnsi"/>
            <w:sz w:val="26"/>
            <w:szCs w:val="26"/>
          </w:rPr>
          <w:t xml:space="preserve">. The </w:t>
        </w:r>
        <w:r w:rsidR="0022181B" w:rsidRPr="00272777">
          <w:rPr>
            <w:rFonts w:asciiTheme="majorHAnsi" w:hAnsiTheme="majorHAnsi" w:cstheme="majorHAnsi"/>
            <w:sz w:val="26"/>
            <w:szCs w:val="26"/>
          </w:rPr>
          <w:t xml:space="preserve">received data will be processed, </w:t>
        </w:r>
        <w:r w:rsidRPr="00272777">
          <w:rPr>
            <w:rFonts w:asciiTheme="majorHAnsi" w:hAnsiTheme="majorHAnsi" w:cstheme="majorHAnsi"/>
            <w:sz w:val="26"/>
            <w:szCs w:val="26"/>
          </w:rPr>
          <w:t>transmitted</w:t>
        </w:r>
      </w:ins>
      <w:ins w:id="1161" w:author="Tim" w:date="2015-09-27T19:38:00Z">
        <w:r w:rsidR="0022181B" w:rsidRPr="00272777">
          <w:rPr>
            <w:rFonts w:asciiTheme="majorHAnsi" w:hAnsiTheme="majorHAnsi" w:cstheme="majorHAnsi"/>
            <w:sz w:val="26"/>
            <w:szCs w:val="26"/>
            <w:lang w:val="en-US"/>
          </w:rPr>
          <w:t>, and stored</w:t>
        </w:r>
      </w:ins>
      <w:ins w:id="1162" w:author="Tim" w:date="2015-09-25T00:02:00Z">
        <w:r w:rsidR="0022181B" w:rsidRPr="00272777">
          <w:rPr>
            <w:rFonts w:asciiTheme="majorHAnsi" w:hAnsiTheme="majorHAnsi" w:cstheme="majorHAnsi"/>
            <w:sz w:val="26"/>
            <w:szCs w:val="26"/>
          </w:rPr>
          <w:t xml:space="preserve"> in an online </w:t>
        </w:r>
        <w:r w:rsidRPr="00272777">
          <w:rPr>
            <w:rFonts w:asciiTheme="majorHAnsi" w:hAnsiTheme="majorHAnsi" w:cstheme="majorHAnsi"/>
            <w:sz w:val="26"/>
            <w:szCs w:val="26"/>
          </w:rPr>
          <w:t xml:space="preserve">server that </w:t>
        </w:r>
      </w:ins>
      <w:ins w:id="1163" w:author="Tim" w:date="2015-09-27T19:39:00Z">
        <w:r w:rsidR="0022181B" w:rsidRPr="00272777">
          <w:rPr>
            <w:rFonts w:asciiTheme="majorHAnsi" w:hAnsiTheme="majorHAnsi" w:cstheme="majorHAnsi"/>
            <w:sz w:val="26"/>
            <w:szCs w:val="26"/>
            <w:lang w:val="en-US"/>
          </w:rPr>
          <w:t>can be</w:t>
        </w:r>
      </w:ins>
      <w:ins w:id="1164" w:author="Tim" w:date="2015-09-27T19:40:00Z">
        <w:r w:rsidR="0022181B" w:rsidRPr="00272777">
          <w:rPr>
            <w:rFonts w:asciiTheme="majorHAnsi" w:hAnsiTheme="majorHAnsi" w:cstheme="majorHAnsi"/>
            <w:sz w:val="26"/>
            <w:szCs w:val="26"/>
            <w:lang w:val="en-US"/>
          </w:rPr>
          <w:t xml:space="preserve"> securely</w:t>
        </w:r>
      </w:ins>
      <w:ins w:id="1165" w:author="Tim" w:date="2015-09-27T19:39:00Z">
        <w:r w:rsidR="0022181B" w:rsidRPr="00272777">
          <w:rPr>
            <w:rFonts w:asciiTheme="majorHAnsi" w:hAnsiTheme="majorHAnsi" w:cstheme="majorHAnsi"/>
            <w:sz w:val="26"/>
            <w:szCs w:val="26"/>
            <w:lang w:val="en-US"/>
          </w:rPr>
          <w:t xml:space="preserve"> </w:t>
        </w:r>
      </w:ins>
      <w:ins w:id="1166" w:author="Tim" w:date="2015-09-25T00:02:00Z">
        <w:r w:rsidR="0022181B" w:rsidRPr="00272777">
          <w:rPr>
            <w:rFonts w:asciiTheme="majorHAnsi" w:hAnsiTheme="majorHAnsi" w:cstheme="majorHAnsi"/>
            <w:sz w:val="26"/>
            <w:szCs w:val="26"/>
          </w:rPr>
          <w:t>accessed from any</w:t>
        </w:r>
        <w:r w:rsidRPr="00272777">
          <w:rPr>
            <w:rFonts w:asciiTheme="majorHAnsi" w:hAnsiTheme="majorHAnsi" w:cstheme="majorHAnsi"/>
            <w:sz w:val="26"/>
            <w:szCs w:val="26"/>
          </w:rPr>
          <w:t xml:space="preserve"> particular healthcare center for further investigation or references.</w:t>
        </w:r>
      </w:ins>
      <w:del w:id="1167" w:author="Tim" w:date="2015-09-25T00:02:00Z">
        <w:r w:rsidRPr="00272777" w:rsidDel="00E854F4">
          <w:rPr>
            <w:rFonts w:asciiTheme="majorHAnsi" w:hAnsiTheme="majorHAnsi" w:cstheme="majorHAnsi"/>
            <w:sz w:val="26"/>
            <w:szCs w:val="26"/>
          </w:rPr>
          <w:delText xml:space="preserve">This study proposed </w:delText>
        </w:r>
        <w:r w:rsidR="00192F43" w:rsidRPr="00272777" w:rsidDel="00E854F4">
          <w:rPr>
            <w:rFonts w:asciiTheme="majorHAnsi" w:hAnsiTheme="majorHAnsi" w:cstheme="majorHAnsi"/>
            <w:sz w:val="26"/>
            <w:szCs w:val="26"/>
          </w:rPr>
          <w:delText xml:space="preserve">a low-cost, low-power, wearable, and reliable Electrocardiogram (ECG) device aiming </w:delText>
        </w:r>
        <w:r w:rsidR="00881248" w:rsidRPr="00272777" w:rsidDel="00E854F4">
          <w:rPr>
            <w:rFonts w:asciiTheme="majorHAnsi" w:hAnsiTheme="majorHAnsi" w:cstheme="majorHAnsi"/>
            <w:sz w:val="26"/>
            <w:szCs w:val="26"/>
          </w:rPr>
          <w:delText>at long-term patient monitoring</w:delText>
        </w:r>
        <w:r w:rsidR="00192F43" w:rsidRPr="00272777" w:rsidDel="00E854F4">
          <w:rPr>
            <w:rFonts w:asciiTheme="majorHAnsi" w:hAnsiTheme="majorHAnsi" w:cstheme="majorHAnsi"/>
            <w:sz w:val="26"/>
            <w:szCs w:val="26"/>
          </w:rPr>
          <w:delText xml:space="preserve">. The designed device </w:delText>
        </w:r>
        <w:r w:rsidRPr="00272777" w:rsidDel="00E854F4">
          <w:rPr>
            <w:rFonts w:asciiTheme="majorHAnsi" w:hAnsiTheme="majorHAnsi" w:cstheme="majorHAnsi"/>
            <w:sz w:val="26"/>
            <w:szCs w:val="26"/>
            <w:lang w:val="en-US"/>
          </w:rPr>
          <w:delText xml:space="preserve">is able to provide </w:delText>
        </w:r>
        <w:r w:rsidR="00192F43" w:rsidRPr="00272777" w:rsidDel="00E854F4">
          <w:rPr>
            <w:rFonts w:asciiTheme="majorHAnsi" w:hAnsiTheme="majorHAnsi" w:cstheme="majorHAnsi"/>
            <w:sz w:val="26"/>
            <w:szCs w:val="26"/>
          </w:rPr>
          <w:delText xml:space="preserve"> the Lead I, Lead II and V1 signals from the patient’s body. The gathered data will be framed and transmitted to a smart phone via </w:delText>
        </w:r>
        <w:r w:rsidR="00881248" w:rsidRPr="00272777" w:rsidDel="00E854F4">
          <w:rPr>
            <w:rFonts w:asciiTheme="majorHAnsi" w:hAnsiTheme="majorHAnsi" w:cstheme="majorHAnsi"/>
            <w:sz w:val="26"/>
            <w:szCs w:val="26"/>
          </w:rPr>
          <w:delText>Bluetooth Low Energy (BLE)</w:delText>
        </w:r>
        <w:r w:rsidR="00192F43" w:rsidRPr="00272777" w:rsidDel="00E854F4">
          <w:rPr>
            <w:rFonts w:asciiTheme="majorHAnsi" w:hAnsiTheme="majorHAnsi" w:cstheme="majorHAnsi"/>
            <w:sz w:val="26"/>
            <w:szCs w:val="26"/>
          </w:rPr>
          <w:delText>. Then from the data of Lead I, Lead II, and V1 the inference of Lead III, Lead aVR, Lead aVL and Lead aVF was handled by the cell phone. After that, the received data will be processed and transmitted to a server that located in a particular healthcare center for further investigation or references.</w:delText>
        </w:r>
      </w:del>
      <w:ins w:id="1168" w:author="Tim" w:date="2015-09-25T00:12:00Z">
        <w:r w:rsidR="00540BF1" w:rsidRPr="00272777">
          <w:rPr>
            <w:rFonts w:asciiTheme="majorHAnsi" w:hAnsiTheme="majorHAnsi" w:cstheme="majorHAnsi"/>
            <w:sz w:val="26"/>
            <w:szCs w:val="26"/>
            <w:lang w:val="en-US"/>
          </w:rPr>
          <w:t xml:space="preserve"> </w:t>
        </w:r>
      </w:ins>
    </w:p>
    <w:p w14:paraId="427315F7" w14:textId="4082276A" w:rsidR="00192F43" w:rsidRPr="00272777" w:rsidRDefault="00192F43">
      <w:pPr>
        <w:tabs>
          <w:tab w:val="left" w:pos="720"/>
        </w:tabs>
        <w:spacing w:line="276" w:lineRule="auto"/>
        <w:jc w:val="both"/>
        <w:rPr>
          <w:rFonts w:asciiTheme="majorHAnsi" w:eastAsia="Times New Roman" w:hAnsiTheme="majorHAnsi" w:cstheme="majorHAnsi"/>
          <w:b/>
          <w:bCs/>
          <w:sz w:val="26"/>
          <w:szCs w:val="26"/>
          <w:lang w:val="en-US"/>
        </w:rPr>
        <w:pPrChange w:id="1169" w:author="Microsoft account" w:date="2015-09-28T13:38:00Z">
          <w:pPr>
            <w:spacing w:line="360" w:lineRule="auto"/>
          </w:pPr>
        </w:pPrChange>
      </w:pPr>
      <w:del w:id="1170" w:author="Tim" w:date="2015-09-25T00:12:00Z">
        <w:r w:rsidRPr="00272777" w:rsidDel="00540BF1">
          <w:rPr>
            <w:rFonts w:asciiTheme="majorHAnsi" w:hAnsiTheme="majorHAnsi" w:cstheme="majorHAnsi"/>
            <w:sz w:val="26"/>
            <w:szCs w:val="26"/>
          </w:rPr>
          <w:tab/>
        </w:r>
      </w:del>
      <w:del w:id="1171" w:author="Tim" w:date="2015-09-27T19:42:00Z">
        <w:r w:rsidRPr="00272777" w:rsidDel="0022181B">
          <w:rPr>
            <w:rFonts w:asciiTheme="majorHAnsi" w:hAnsiTheme="majorHAnsi" w:cstheme="majorHAnsi"/>
            <w:sz w:val="26"/>
            <w:szCs w:val="26"/>
          </w:rPr>
          <w:delText>In</w:delText>
        </w:r>
      </w:del>
      <w:ins w:id="1172" w:author="Tim" w:date="2015-09-27T19:42:00Z">
        <w:r w:rsidR="0022181B" w:rsidRPr="00272777">
          <w:rPr>
            <w:rFonts w:asciiTheme="majorHAnsi" w:hAnsiTheme="majorHAnsi" w:cstheme="majorHAnsi"/>
            <w:sz w:val="26"/>
            <w:szCs w:val="26"/>
            <w:lang w:val="en-US"/>
          </w:rPr>
          <w:t>Compare</w:t>
        </w:r>
      </w:ins>
      <w:ins w:id="1173" w:author="Tim" w:date="2015-09-29T14:13:00Z">
        <w:r w:rsidR="00BD4B67">
          <w:rPr>
            <w:rFonts w:asciiTheme="majorHAnsi" w:hAnsiTheme="majorHAnsi" w:cstheme="majorHAnsi"/>
            <w:sz w:val="26"/>
            <w:szCs w:val="26"/>
            <w:lang w:val="en-US"/>
          </w:rPr>
          <w:t>d</w:t>
        </w:r>
      </w:ins>
      <w:ins w:id="1174" w:author="Tim" w:date="2015-09-27T19:42:00Z">
        <w:r w:rsidR="0022181B" w:rsidRPr="00272777">
          <w:rPr>
            <w:rFonts w:asciiTheme="majorHAnsi" w:hAnsiTheme="majorHAnsi" w:cstheme="majorHAnsi"/>
            <w:sz w:val="26"/>
            <w:szCs w:val="26"/>
            <w:lang w:val="en-US"/>
          </w:rPr>
          <w:t xml:space="preserve"> to current ECG monitoring system in</w:t>
        </w:r>
      </w:ins>
      <w:r w:rsidRPr="00272777">
        <w:rPr>
          <w:rFonts w:asciiTheme="majorHAnsi" w:hAnsiTheme="majorHAnsi" w:cstheme="majorHAnsi"/>
          <w:sz w:val="26"/>
          <w:szCs w:val="26"/>
        </w:rPr>
        <w:t xml:space="preserve"> both </w:t>
      </w:r>
      <w:del w:id="1175" w:author="Tim" w:date="2015-09-25T00:03:00Z">
        <w:r w:rsidRPr="00272777" w:rsidDel="00E854F4">
          <w:rPr>
            <w:rFonts w:asciiTheme="majorHAnsi" w:hAnsiTheme="majorHAnsi" w:cstheme="majorHAnsi"/>
            <w:sz w:val="26"/>
            <w:szCs w:val="26"/>
          </w:rPr>
          <w:delText>clinical and research senses</w:delText>
        </w:r>
      </w:del>
      <w:ins w:id="1176" w:author="Tim" w:date="2015-09-25T00:03:00Z">
        <w:r w:rsidR="00E854F4" w:rsidRPr="00272777">
          <w:rPr>
            <w:rFonts w:asciiTheme="majorHAnsi" w:hAnsiTheme="majorHAnsi" w:cstheme="majorHAnsi"/>
            <w:sz w:val="26"/>
            <w:szCs w:val="26"/>
            <w:lang w:val="en-US"/>
          </w:rPr>
          <w:t>research lab and clinical settings</w:t>
        </w:r>
      </w:ins>
      <w:r w:rsidRPr="00272777">
        <w:rPr>
          <w:rFonts w:asciiTheme="majorHAnsi" w:hAnsiTheme="majorHAnsi" w:cstheme="majorHAnsi"/>
          <w:sz w:val="26"/>
          <w:szCs w:val="26"/>
        </w:rPr>
        <w:t xml:space="preserve">, </w:t>
      </w:r>
      <w:del w:id="1177" w:author="Tim" w:date="2015-09-25T00:12:00Z">
        <w:r w:rsidRPr="00272777" w:rsidDel="00540BF1">
          <w:rPr>
            <w:rFonts w:asciiTheme="majorHAnsi" w:hAnsiTheme="majorHAnsi" w:cstheme="majorHAnsi"/>
            <w:sz w:val="26"/>
            <w:szCs w:val="26"/>
          </w:rPr>
          <w:delText xml:space="preserve">the obtaining long-term data of the heart’s activities </w:delText>
        </w:r>
      </w:del>
      <w:del w:id="1178" w:author="Tim" w:date="2015-09-25T00:04:00Z">
        <w:r w:rsidRPr="00272777" w:rsidDel="00E854F4">
          <w:rPr>
            <w:rFonts w:asciiTheme="majorHAnsi" w:hAnsiTheme="majorHAnsi" w:cstheme="majorHAnsi"/>
            <w:sz w:val="26"/>
            <w:szCs w:val="26"/>
          </w:rPr>
          <w:delText>by the</w:delText>
        </w:r>
      </w:del>
      <w:ins w:id="1179" w:author="Tim" w:date="2015-09-25T00:04:00Z">
        <w:r w:rsidR="00E854F4" w:rsidRPr="00272777">
          <w:rPr>
            <w:rFonts w:asciiTheme="majorHAnsi" w:hAnsiTheme="majorHAnsi" w:cstheme="majorHAnsi"/>
            <w:sz w:val="26"/>
            <w:szCs w:val="26"/>
            <w:lang w:val="en-US"/>
          </w:rPr>
          <w:t>the</w:t>
        </w:r>
      </w:ins>
      <w:r w:rsidRPr="00272777">
        <w:rPr>
          <w:rFonts w:asciiTheme="majorHAnsi" w:hAnsiTheme="majorHAnsi" w:cstheme="majorHAnsi"/>
          <w:sz w:val="26"/>
          <w:szCs w:val="26"/>
        </w:rPr>
        <w:t xml:space="preserve"> </w:t>
      </w:r>
      <w:del w:id="1180" w:author="Tim" w:date="2015-09-25T00:04:00Z">
        <w:r w:rsidRPr="00272777" w:rsidDel="00E854F4">
          <w:rPr>
            <w:rFonts w:asciiTheme="majorHAnsi" w:hAnsiTheme="majorHAnsi" w:cstheme="majorHAnsi"/>
            <w:sz w:val="26"/>
            <w:szCs w:val="26"/>
          </w:rPr>
          <w:delText xml:space="preserve">implemented </w:delText>
        </w:r>
      </w:del>
      <w:ins w:id="1181" w:author="Tim" w:date="2015-09-25T00:04:00Z">
        <w:r w:rsidR="00E854F4" w:rsidRPr="00272777">
          <w:rPr>
            <w:rFonts w:asciiTheme="majorHAnsi" w:hAnsiTheme="majorHAnsi" w:cstheme="majorHAnsi"/>
            <w:sz w:val="26"/>
            <w:szCs w:val="26"/>
            <w:lang w:val="en-US"/>
          </w:rPr>
          <w:t>proposed</w:t>
        </w:r>
        <w:r w:rsidR="00E854F4" w:rsidRPr="00272777">
          <w:rPr>
            <w:rFonts w:asciiTheme="majorHAnsi" w:hAnsiTheme="majorHAnsi" w:cstheme="majorHAnsi"/>
            <w:sz w:val="26"/>
            <w:szCs w:val="26"/>
          </w:rPr>
          <w:t xml:space="preserve"> </w:t>
        </w:r>
      </w:ins>
      <w:r w:rsidRPr="00272777">
        <w:rPr>
          <w:rFonts w:asciiTheme="majorHAnsi" w:hAnsiTheme="majorHAnsi" w:cstheme="majorHAnsi"/>
          <w:sz w:val="26"/>
          <w:szCs w:val="26"/>
        </w:rPr>
        <w:t xml:space="preserve">wearable ECG </w:t>
      </w:r>
      <w:del w:id="1182" w:author="Tim" w:date="2015-09-27T19:43:00Z">
        <w:r w:rsidRPr="00272777" w:rsidDel="0022181B">
          <w:rPr>
            <w:rFonts w:asciiTheme="majorHAnsi" w:hAnsiTheme="majorHAnsi" w:cstheme="majorHAnsi"/>
            <w:sz w:val="26"/>
            <w:szCs w:val="26"/>
          </w:rPr>
          <w:delText>devices</w:delText>
        </w:r>
      </w:del>
      <w:ins w:id="1183" w:author="Tim" w:date="2015-09-27T19:43:00Z">
        <w:r w:rsidR="0022181B" w:rsidRPr="00272777">
          <w:rPr>
            <w:rFonts w:asciiTheme="majorHAnsi" w:hAnsiTheme="majorHAnsi" w:cstheme="majorHAnsi"/>
            <w:sz w:val="26"/>
            <w:szCs w:val="26"/>
            <w:lang w:val="en-US"/>
          </w:rPr>
          <w:t xml:space="preserve">system </w:t>
        </w:r>
      </w:ins>
      <w:ins w:id="1184" w:author="Tim" w:date="2015-09-25T00:12:00Z">
        <w:r w:rsidR="00540BF1" w:rsidRPr="00272777">
          <w:rPr>
            <w:rFonts w:asciiTheme="majorHAnsi" w:hAnsiTheme="majorHAnsi" w:cstheme="majorHAnsi"/>
            <w:sz w:val="26"/>
            <w:szCs w:val="26"/>
            <w:lang w:val="en-US"/>
          </w:rPr>
          <w:t xml:space="preserve">and </w:t>
        </w:r>
      </w:ins>
      <w:ins w:id="1185" w:author="Tim" w:date="2015-09-25T00:13:00Z">
        <w:r w:rsidR="00540BF1" w:rsidRPr="00272777">
          <w:rPr>
            <w:rFonts w:asciiTheme="majorHAnsi" w:hAnsiTheme="majorHAnsi" w:cstheme="majorHAnsi"/>
            <w:sz w:val="26"/>
            <w:szCs w:val="26"/>
            <w:lang w:val="en-US"/>
          </w:rPr>
          <w:t>data management</w:t>
        </w:r>
      </w:ins>
      <w:ins w:id="1186" w:author="Tim" w:date="2015-09-25T00:12:00Z">
        <w:r w:rsidR="00540BF1" w:rsidRPr="00272777">
          <w:rPr>
            <w:rFonts w:asciiTheme="majorHAnsi" w:hAnsiTheme="majorHAnsi" w:cstheme="majorHAnsi"/>
            <w:sz w:val="26"/>
            <w:szCs w:val="26"/>
            <w:lang w:val="en-US"/>
          </w:rPr>
          <w:t xml:space="preserve"> platform</w:t>
        </w:r>
      </w:ins>
      <w:r w:rsidRPr="00272777">
        <w:rPr>
          <w:rFonts w:asciiTheme="majorHAnsi" w:hAnsiTheme="majorHAnsi" w:cstheme="majorHAnsi"/>
          <w:sz w:val="26"/>
          <w:szCs w:val="26"/>
        </w:rPr>
        <w:t xml:space="preserve"> </w:t>
      </w:r>
      <w:del w:id="1187" w:author="Tim" w:date="2015-09-25T00:04:00Z">
        <w:r w:rsidRPr="00272777" w:rsidDel="00E854F4">
          <w:rPr>
            <w:rFonts w:asciiTheme="majorHAnsi" w:hAnsiTheme="majorHAnsi" w:cstheme="majorHAnsi"/>
            <w:sz w:val="26"/>
            <w:szCs w:val="26"/>
          </w:rPr>
          <w:delText>of this project may</w:delText>
        </w:r>
      </w:del>
      <w:ins w:id="1188" w:author="Tim" w:date="2015-09-25T00:04:00Z">
        <w:r w:rsidR="00E854F4" w:rsidRPr="00272777">
          <w:rPr>
            <w:rFonts w:asciiTheme="majorHAnsi" w:hAnsiTheme="majorHAnsi" w:cstheme="majorHAnsi"/>
            <w:sz w:val="26"/>
            <w:szCs w:val="26"/>
            <w:lang w:val="en-US"/>
          </w:rPr>
          <w:t>can</w:t>
        </w:r>
      </w:ins>
      <w:r w:rsidRPr="00272777">
        <w:rPr>
          <w:rFonts w:asciiTheme="majorHAnsi" w:hAnsiTheme="majorHAnsi" w:cstheme="majorHAnsi"/>
          <w:sz w:val="26"/>
          <w:szCs w:val="26"/>
        </w:rPr>
        <w:t xml:space="preserve"> provide significant improvements </w:t>
      </w:r>
      <w:del w:id="1189" w:author="Tim" w:date="2015-09-25T00:05:00Z">
        <w:r w:rsidRPr="00272777" w:rsidDel="00E854F4">
          <w:rPr>
            <w:rFonts w:asciiTheme="majorHAnsi" w:hAnsiTheme="majorHAnsi" w:cstheme="majorHAnsi"/>
            <w:sz w:val="26"/>
            <w:szCs w:val="26"/>
          </w:rPr>
          <w:delText xml:space="preserve">for </w:delText>
        </w:r>
      </w:del>
      <w:ins w:id="1190" w:author="Tim" w:date="2015-09-25T00:05:00Z">
        <w:r w:rsidR="00E854F4" w:rsidRPr="00272777">
          <w:rPr>
            <w:rFonts w:asciiTheme="majorHAnsi" w:hAnsiTheme="majorHAnsi" w:cstheme="majorHAnsi"/>
            <w:sz w:val="26"/>
            <w:szCs w:val="26"/>
            <w:lang w:val="en-US"/>
          </w:rPr>
          <w:t>in terms of</w:t>
        </w:r>
        <w:r w:rsidR="00E854F4" w:rsidRPr="00272777">
          <w:rPr>
            <w:rFonts w:asciiTheme="majorHAnsi" w:hAnsiTheme="majorHAnsi" w:cstheme="majorHAnsi"/>
            <w:sz w:val="26"/>
            <w:szCs w:val="26"/>
          </w:rPr>
          <w:t xml:space="preserve"> </w:t>
        </w:r>
      </w:ins>
      <w:r w:rsidRPr="00272777">
        <w:rPr>
          <w:rFonts w:asciiTheme="majorHAnsi" w:hAnsiTheme="majorHAnsi" w:cstheme="majorHAnsi"/>
          <w:sz w:val="26"/>
          <w:szCs w:val="26"/>
        </w:rPr>
        <w:t>signal quality, monitoring duration,</w:t>
      </w:r>
      <w:ins w:id="1191" w:author="Tim" w:date="2015-09-25T00:05:00Z">
        <w:r w:rsidR="00E854F4" w:rsidRPr="00272777">
          <w:rPr>
            <w:rFonts w:asciiTheme="majorHAnsi" w:hAnsiTheme="majorHAnsi" w:cstheme="majorHAnsi"/>
            <w:sz w:val="26"/>
            <w:szCs w:val="26"/>
            <w:lang w:val="en-US"/>
          </w:rPr>
          <w:t xml:space="preserve"> device mobility</w:t>
        </w:r>
      </w:ins>
      <w:ins w:id="1192" w:author="Tim" w:date="2015-09-25T00:10:00Z">
        <w:r w:rsidR="00540BF1" w:rsidRPr="00272777">
          <w:rPr>
            <w:rFonts w:asciiTheme="majorHAnsi" w:hAnsiTheme="majorHAnsi" w:cstheme="majorHAnsi"/>
            <w:sz w:val="26"/>
            <w:szCs w:val="26"/>
            <w:lang w:val="en-US"/>
          </w:rPr>
          <w:t xml:space="preserve">, and </w:t>
        </w:r>
      </w:ins>
      <w:ins w:id="1193" w:author="Tim" w:date="2015-09-29T14:14:00Z">
        <w:r w:rsidR="00BD4B67">
          <w:rPr>
            <w:rFonts w:asciiTheme="majorHAnsi" w:hAnsiTheme="majorHAnsi" w:cstheme="majorHAnsi"/>
            <w:sz w:val="26"/>
            <w:szCs w:val="26"/>
            <w:lang w:val="en-US"/>
          </w:rPr>
          <w:t xml:space="preserve">system </w:t>
        </w:r>
      </w:ins>
      <w:ins w:id="1194" w:author="Microsoft account" w:date="2015-10-09T22:57:00Z">
        <w:r w:rsidR="00364108" w:rsidRPr="00364108">
          <w:rPr>
            <w:rFonts w:asciiTheme="majorHAnsi" w:hAnsiTheme="majorHAnsi" w:cstheme="majorHAnsi"/>
            <w:sz w:val="26"/>
            <w:szCs w:val="26"/>
            <w:lang w:val="en-US"/>
          </w:rPr>
          <w:t>integrability</w:t>
        </w:r>
      </w:ins>
      <w:ins w:id="1195" w:author="Tim" w:date="2015-09-29T14:14:00Z">
        <w:del w:id="1196" w:author="Microsoft account" w:date="2015-10-09T22:57:00Z">
          <w:r w:rsidR="00BD4B67" w:rsidDel="00364108">
            <w:rPr>
              <w:rFonts w:asciiTheme="majorHAnsi" w:hAnsiTheme="majorHAnsi" w:cstheme="majorHAnsi"/>
              <w:sz w:val="26"/>
              <w:szCs w:val="26"/>
              <w:lang w:val="en-US"/>
            </w:rPr>
            <w:delText>inte</w:delText>
          </w:r>
        </w:del>
      </w:ins>
      <w:ins w:id="1197" w:author="Tim" w:date="2015-09-29T14:15:00Z">
        <w:del w:id="1198" w:author="Microsoft account" w:date="2015-10-09T22:57:00Z">
          <w:r w:rsidR="00BD4B67" w:rsidDel="00364108">
            <w:rPr>
              <w:rFonts w:asciiTheme="majorHAnsi" w:hAnsiTheme="majorHAnsi" w:cstheme="majorHAnsi"/>
              <w:sz w:val="26"/>
              <w:szCs w:val="26"/>
              <w:lang w:val="en-US"/>
            </w:rPr>
            <w:delText>r</w:delText>
          </w:r>
        </w:del>
      </w:ins>
      <w:ins w:id="1199" w:author="Tim" w:date="2015-09-29T14:14:00Z">
        <w:del w:id="1200" w:author="Microsoft account" w:date="2015-10-09T22:57:00Z">
          <w:r w:rsidR="00BD4B67" w:rsidDel="00364108">
            <w:rPr>
              <w:rFonts w:asciiTheme="majorHAnsi" w:hAnsiTheme="majorHAnsi" w:cstheme="majorHAnsi"/>
              <w:sz w:val="26"/>
              <w:szCs w:val="26"/>
              <w:lang w:val="en-US"/>
            </w:rPr>
            <w:delText>grability</w:delText>
          </w:r>
        </w:del>
      </w:ins>
      <w:ins w:id="1201" w:author="Tim" w:date="2015-09-25T00:05:00Z">
        <w:r w:rsidR="00E854F4" w:rsidRPr="00272777">
          <w:rPr>
            <w:rFonts w:asciiTheme="majorHAnsi" w:hAnsiTheme="majorHAnsi" w:cstheme="majorHAnsi"/>
            <w:sz w:val="26"/>
            <w:szCs w:val="26"/>
            <w:lang w:val="en-US"/>
          </w:rPr>
          <w:t xml:space="preserve">. Such </w:t>
        </w:r>
      </w:ins>
      <w:ins w:id="1202" w:author="Tim" w:date="2015-09-25T00:06:00Z">
        <w:r w:rsidR="00E854F4" w:rsidRPr="00272777">
          <w:rPr>
            <w:rFonts w:asciiTheme="majorHAnsi" w:hAnsiTheme="majorHAnsi" w:cstheme="majorHAnsi"/>
            <w:sz w:val="26"/>
            <w:szCs w:val="26"/>
            <w:lang w:val="en-US"/>
          </w:rPr>
          <w:t>improvements</w:t>
        </w:r>
      </w:ins>
      <w:r w:rsidRPr="00272777">
        <w:rPr>
          <w:rFonts w:asciiTheme="majorHAnsi" w:hAnsiTheme="majorHAnsi" w:cstheme="majorHAnsi"/>
          <w:sz w:val="26"/>
          <w:szCs w:val="26"/>
        </w:rPr>
        <w:t xml:space="preserve"> </w:t>
      </w:r>
      <w:ins w:id="1203" w:author="Tim" w:date="2015-09-25T00:14:00Z">
        <w:r w:rsidR="00540BF1" w:rsidRPr="00272777">
          <w:rPr>
            <w:rFonts w:asciiTheme="majorHAnsi" w:hAnsiTheme="majorHAnsi" w:cstheme="majorHAnsi"/>
            <w:sz w:val="26"/>
            <w:szCs w:val="26"/>
            <w:lang w:val="en-US"/>
          </w:rPr>
          <w:t xml:space="preserve">will critically </w:t>
        </w:r>
      </w:ins>
      <w:del w:id="1204" w:author="Tim" w:date="2015-09-25T00:05:00Z">
        <w:r w:rsidRPr="00272777" w:rsidDel="00E854F4">
          <w:rPr>
            <w:rFonts w:asciiTheme="majorHAnsi" w:hAnsiTheme="majorHAnsi" w:cstheme="majorHAnsi"/>
            <w:sz w:val="26"/>
            <w:szCs w:val="26"/>
          </w:rPr>
          <w:delText xml:space="preserve">and suitable </w:delText>
        </w:r>
      </w:del>
      <w:ins w:id="1205" w:author="Tim" w:date="2015-09-25T00:05:00Z">
        <w:r w:rsidR="00540BF1" w:rsidRPr="00272777">
          <w:rPr>
            <w:rFonts w:asciiTheme="majorHAnsi" w:hAnsiTheme="majorHAnsi" w:cstheme="majorHAnsi"/>
            <w:sz w:val="26"/>
            <w:szCs w:val="26"/>
            <w:lang w:val="en-US"/>
          </w:rPr>
          <w:t>enhance</w:t>
        </w:r>
        <w:r w:rsidR="00E854F4" w:rsidRPr="00272777">
          <w:rPr>
            <w:rFonts w:asciiTheme="majorHAnsi" w:hAnsiTheme="majorHAnsi" w:cstheme="majorHAnsi"/>
            <w:sz w:val="26"/>
            <w:szCs w:val="26"/>
            <w:lang w:val="en-US"/>
          </w:rPr>
          <w:t xml:space="preserve"> the</w:t>
        </w:r>
      </w:ins>
      <w:ins w:id="1206" w:author="Tim" w:date="2015-09-25T00:09:00Z">
        <w:r w:rsidR="00540BF1" w:rsidRPr="00272777">
          <w:rPr>
            <w:rFonts w:asciiTheme="majorHAnsi" w:hAnsiTheme="majorHAnsi" w:cstheme="majorHAnsi"/>
            <w:sz w:val="26"/>
            <w:szCs w:val="26"/>
            <w:lang w:val="en-US"/>
          </w:rPr>
          <w:t xml:space="preserve"> </w:t>
        </w:r>
      </w:ins>
      <w:ins w:id="1207" w:author="Tim" w:date="2015-09-25T00:15:00Z">
        <w:r w:rsidR="00540BF1" w:rsidRPr="00272777">
          <w:rPr>
            <w:rFonts w:asciiTheme="majorHAnsi" w:hAnsiTheme="majorHAnsi" w:cstheme="majorHAnsi"/>
            <w:sz w:val="26"/>
            <w:szCs w:val="26"/>
            <w:lang w:val="en-US"/>
          </w:rPr>
          <w:t>at home</w:t>
        </w:r>
      </w:ins>
      <w:ins w:id="1208" w:author="Tim" w:date="2015-09-25T00:11:00Z">
        <w:r w:rsidR="00540BF1" w:rsidRPr="00272777">
          <w:rPr>
            <w:rFonts w:asciiTheme="majorHAnsi" w:hAnsiTheme="majorHAnsi" w:cstheme="majorHAnsi"/>
            <w:sz w:val="26"/>
            <w:szCs w:val="26"/>
            <w:lang w:val="en-US"/>
          </w:rPr>
          <w:t xml:space="preserve"> diagnosis</w:t>
        </w:r>
      </w:ins>
      <w:ins w:id="1209" w:author="Tim" w:date="2015-09-25T00:05:00Z">
        <w:r w:rsidR="00E854F4" w:rsidRPr="00272777">
          <w:rPr>
            <w:rFonts w:asciiTheme="majorHAnsi" w:hAnsiTheme="majorHAnsi" w:cstheme="majorHAnsi"/>
            <w:sz w:val="26"/>
            <w:szCs w:val="26"/>
            <w:lang w:val="en-US"/>
          </w:rPr>
          <w:t xml:space="preserve"> and treatment of </w:t>
        </w:r>
      </w:ins>
      <w:del w:id="1210" w:author="Tim" w:date="2015-09-25T00:06:00Z">
        <w:r w:rsidRPr="00272777" w:rsidDel="00E854F4">
          <w:rPr>
            <w:rFonts w:asciiTheme="majorHAnsi" w:hAnsiTheme="majorHAnsi" w:cstheme="majorHAnsi"/>
            <w:sz w:val="26"/>
            <w:szCs w:val="26"/>
          </w:rPr>
          <w:delText xml:space="preserve">therapy </w:delText>
        </w:r>
      </w:del>
      <w:ins w:id="1211" w:author="Tim" w:date="2015-09-25T00:06:00Z">
        <w:r w:rsidR="00E854F4" w:rsidRPr="00272777">
          <w:rPr>
            <w:rFonts w:asciiTheme="majorHAnsi" w:hAnsiTheme="majorHAnsi" w:cstheme="majorHAnsi"/>
            <w:sz w:val="26"/>
            <w:szCs w:val="26"/>
            <w:lang w:val="en-US"/>
          </w:rPr>
          <w:t>chronic cardiac disorders such as arrhythmia and atrial fibrillation.</w:t>
        </w:r>
      </w:ins>
      <w:del w:id="1212" w:author="Tim" w:date="2015-09-25T00:06:00Z">
        <w:r w:rsidRPr="00272777" w:rsidDel="00E854F4">
          <w:rPr>
            <w:rFonts w:asciiTheme="majorHAnsi" w:hAnsiTheme="majorHAnsi" w:cstheme="majorHAnsi"/>
            <w:sz w:val="26"/>
            <w:szCs w:val="26"/>
          </w:rPr>
          <w:delText>for arrhythmia evaluation and atrial fibrillation surveillance</w:delText>
        </w:r>
      </w:del>
    </w:p>
    <w:p w14:paraId="541E6D69" w14:textId="77777777" w:rsidR="00192F43" w:rsidRPr="00272777" w:rsidRDefault="00192F43">
      <w:pPr>
        <w:spacing w:line="276" w:lineRule="auto"/>
        <w:rPr>
          <w:rFonts w:asciiTheme="majorHAnsi" w:eastAsia="Times New Roman" w:hAnsiTheme="majorHAnsi" w:cstheme="majorHAnsi"/>
          <w:b/>
          <w:bCs/>
          <w:sz w:val="26"/>
          <w:szCs w:val="26"/>
          <w:lang w:val="en-US"/>
          <w:rPrChange w:id="1213" w:author="Microsoft account" w:date="2015-09-28T13:38:00Z">
            <w:rPr>
              <w:rFonts w:asciiTheme="majorHAnsi" w:eastAsia="Times New Roman" w:hAnsiTheme="majorHAnsi" w:cstheme="majorHAnsi"/>
              <w:b/>
              <w:bCs/>
              <w:sz w:val="28"/>
              <w:szCs w:val="28"/>
              <w:lang w:val="en-US"/>
            </w:rPr>
          </w:rPrChange>
        </w:rPr>
        <w:pPrChange w:id="1214" w:author="Microsoft account" w:date="2015-09-28T13:38:00Z">
          <w:pPr/>
        </w:pPrChange>
      </w:pPr>
      <w:r w:rsidRPr="00272777">
        <w:rPr>
          <w:rFonts w:asciiTheme="majorHAnsi" w:hAnsiTheme="majorHAnsi" w:cstheme="majorHAnsi"/>
          <w:sz w:val="26"/>
          <w:szCs w:val="26"/>
          <w:rPrChange w:id="1215" w:author="Microsoft account" w:date="2015-09-28T13:38:00Z">
            <w:rPr>
              <w:rFonts w:asciiTheme="majorHAnsi" w:hAnsiTheme="majorHAnsi" w:cstheme="majorHAnsi"/>
            </w:rPr>
          </w:rPrChange>
        </w:rPr>
        <w:br w:type="page"/>
      </w:r>
    </w:p>
    <w:p w14:paraId="2E583654" w14:textId="38656703" w:rsidR="00192F43" w:rsidRPr="00272777" w:rsidDel="00D65175" w:rsidRDefault="00192F43">
      <w:pPr>
        <w:pStyle w:val="Heading1"/>
        <w:numPr>
          <w:ilvl w:val="0"/>
          <w:numId w:val="0"/>
        </w:numPr>
        <w:spacing w:line="276" w:lineRule="auto"/>
        <w:jc w:val="center"/>
        <w:rPr>
          <w:del w:id="1216" w:author="Microsoft account" w:date="2015-09-28T13:27:00Z"/>
          <w:rFonts w:asciiTheme="majorHAnsi" w:hAnsiTheme="majorHAnsi" w:cstheme="majorHAnsi"/>
          <w:sz w:val="26"/>
          <w:szCs w:val="26"/>
          <w:rPrChange w:id="1217" w:author="Microsoft account" w:date="2015-09-28T13:38:00Z">
            <w:rPr>
              <w:del w:id="1218" w:author="Microsoft account" w:date="2015-09-28T13:27:00Z"/>
              <w:rFonts w:asciiTheme="majorHAnsi" w:hAnsiTheme="majorHAnsi" w:cstheme="majorHAnsi"/>
            </w:rPr>
          </w:rPrChange>
        </w:rPr>
        <w:pPrChange w:id="1219" w:author="Microsoft account" w:date="2015-09-28T13:38:00Z">
          <w:pPr>
            <w:pStyle w:val="Heading1"/>
            <w:numPr>
              <w:numId w:val="0"/>
            </w:numPr>
            <w:ind w:left="0" w:firstLine="0"/>
            <w:jc w:val="center"/>
          </w:pPr>
        </w:pPrChange>
      </w:pPr>
    </w:p>
    <w:p w14:paraId="252D9E01" w14:textId="77777777" w:rsidR="00D65175" w:rsidRPr="00272777" w:rsidRDefault="00D65175">
      <w:pPr>
        <w:spacing w:line="276" w:lineRule="auto"/>
        <w:rPr>
          <w:ins w:id="1220" w:author="Microsoft account" w:date="2015-09-28T13:27:00Z"/>
          <w:rFonts w:asciiTheme="majorHAnsi" w:hAnsiTheme="majorHAnsi" w:cstheme="majorHAnsi"/>
          <w:sz w:val="26"/>
          <w:szCs w:val="26"/>
          <w:rPrChange w:id="1221" w:author="Microsoft account" w:date="2015-09-28T13:38:00Z">
            <w:rPr>
              <w:ins w:id="1222" w:author="Microsoft account" w:date="2015-09-28T13:27:00Z"/>
            </w:rPr>
          </w:rPrChange>
        </w:rPr>
        <w:pPrChange w:id="1223" w:author="Microsoft account" w:date="2015-09-28T13:38:00Z">
          <w:pPr>
            <w:pStyle w:val="Heading1"/>
            <w:numPr>
              <w:numId w:val="0"/>
            </w:numPr>
            <w:ind w:left="0" w:firstLine="0"/>
            <w:jc w:val="center"/>
          </w:pPr>
        </w:pPrChange>
      </w:pPr>
    </w:p>
    <w:p w14:paraId="0928FE8C" w14:textId="77777777" w:rsidR="007A16F3" w:rsidRPr="00272777" w:rsidRDefault="007A16F3">
      <w:pPr>
        <w:pStyle w:val="Heading1"/>
        <w:numPr>
          <w:ilvl w:val="0"/>
          <w:numId w:val="0"/>
        </w:numPr>
        <w:spacing w:line="276" w:lineRule="auto"/>
        <w:jc w:val="center"/>
        <w:rPr>
          <w:rFonts w:asciiTheme="majorHAnsi" w:hAnsiTheme="majorHAnsi" w:cstheme="majorHAnsi"/>
          <w:sz w:val="26"/>
          <w:szCs w:val="26"/>
          <w:rPrChange w:id="1224" w:author="Microsoft account" w:date="2015-09-28T13:38:00Z">
            <w:rPr>
              <w:rFonts w:asciiTheme="majorHAnsi" w:hAnsiTheme="majorHAnsi" w:cstheme="majorHAnsi"/>
            </w:rPr>
          </w:rPrChange>
        </w:rPr>
        <w:pPrChange w:id="1225" w:author="Microsoft account" w:date="2015-09-28T13:38:00Z">
          <w:pPr>
            <w:pStyle w:val="Heading1"/>
            <w:numPr>
              <w:numId w:val="0"/>
            </w:numPr>
            <w:ind w:left="0" w:firstLine="0"/>
            <w:jc w:val="center"/>
          </w:pPr>
        </w:pPrChange>
      </w:pPr>
      <w:bookmarkStart w:id="1226" w:name="_Toc431211910"/>
      <w:bookmarkStart w:id="1227" w:name="_Toc431301066"/>
      <w:r w:rsidRPr="00272777">
        <w:rPr>
          <w:rFonts w:asciiTheme="majorHAnsi" w:hAnsiTheme="majorHAnsi" w:cstheme="majorHAnsi"/>
          <w:sz w:val="26"/>
          <w:szCs w:val="26"/>
          <w:rPrChange w:id="1228" w:author="Microsoft account" w:date="2015-09-28T13:38:00Z">
            <w:rPr>
              <w:rFonts w:asciiTheme="majorHAnsi" w:hAnsiTheme="majorHAnsi" w:cstheme="majorHAnsi"/>
            </w:rPr>
          </w:rPrChange>
        </w:rPr>
        <w:t>CHAPTER 1</w:t>
      </w:r>
      <w:bookmarkEnd w:id="2"/>
      <w:bookmarkEnd w:id="1226"/>
      <w:bookmarkEnd w:id="1227"/>
    </w:p>
    <w:p w14:paraId="04BA0606" w14:textId="77777777" w:rsidR="007A16F3" w:rsidRPr="00272777" w:rsidRDefault="007A16F3">
      <w:pPr>
        <w:pStyle w:val="Chapterstyle"/>
        <w:spacing w:after="120" w:line="276" w:lineRule="auto"/>
        <w:rPr>
          <w:rFonts w:asciiTheme="majorHAnsi" w:hAnsiTheme="majorHAnsi" w:cstheme="majorHAnsi"/>
          <w:sz w:val="26"/>
          <w:szCs w:val="26"/>
        </w:rPr>
        <w:pPrChange w:id="1229" w:author="Microsoft account" w:date="2015-09-28T13:38:00Z">
          <w:pPr>
            <w:pStyle w:val="Chapterstyle"/>
            <w:spacing w:after="120" w:line="360" w:lineRule="auto"/>
          </w:pPr>
        </w:pPrChange>
      </w:pPr>
      <w:bookmarkStart w:id="1230" w:name="_Toc424808515"/>
      <w:bookmarkStart w:id="1231" w:name="_Toc431211911"/>
      <w:bookmarkStart w:id="1232" w:name="_Toc431301067"/>
      <w:r w:rsidRPr="00272777">
        <w:rPr>
          <w:rFonts w:asciiTheme="majorHAnsi" w:hAnsiTheme="majorHAnsi" w:cstheme="majorHAnsi"/>
          <w:sz w:val="26"/>
          <w:szCs w:val="26"/>
        </w:rPr>
        <w:t>INTRODUCTION</w:t>
      </w:r>
      <w:bookmarkEnd w:id="1230"/>
      <w:bookmarkEnd w:id="1231"/>
      <w:bookmarkEnd w:id="1232"/>
    </w:p>
    <w:p w14:paraId="6F85BA64" w14:textId="77777777" w:rsidR="00C95BCC" w:rsidRPr="00272777" w:rsidRDefault="00C95BCC">
      <w:pPr>
        <w:pStyle w:val="ListParagraph"/>
        <w:numPr>
          <w:ilvl w:val="1"/>
          <w:numId w:val="43"/>
        </w:numPr>
        <w:tabs>
          <w:tab w:val="left" w:pos="90"/>
          <w:tab w:val="left" w:pos="720"/>
          <w:tab w:val="left" w:pos="810"/>
        </w:tabs>
        <w:ind w:left="0" w:firstLine="0"/>
        <w:jc w:val="both"/>
        <w:rPr>
          <w:rFonts w:asciiTheme="majorHAnsi" w:hAnsiTheme="majorHAnsi" w:cstheme="majorHAnsi"/>
          <w:b/>
          <w:bCs/>
          <w:sz w:val="26"/>
          <w:szCs w:val="26"/>
        </w:rPr>
        <w:pPrChange w:id="1233" w:author="Microsoft account" w:date="2015-09-28T13:38:00Z">
          <w:pPr>
            <w:pStyle w:val="ListParagraph"/>
            <w:numPr>
              <w:ilvl w:val="1"/>
              <w:numId w:val="43"/>
            </w:numPr>
            <w:tabs>
              <w:tab w:val="left" w:pos="90"/>
              <w:tab w:val="left" w:pos="720"/>
              <w:tab w:val="left" w:pos="810"/>
            </w:tabs>
            <w:spacing w:line="360" w:lineRule="auto"/>
            <w:ind w:left="0" w:hanging="432"/>
            <w:jc w:val="both"/>
          </w:pPr>
        </w:pPrChange>
      </w:pPr>
      <w:r w:rsidRPr="00272777">
        <w:rPr>
          <w:rFonts w:asciiTheme="majorHAnsi" w:hAnsiTheme="majorHAnsi" w:cstheme="majorHAnsi"/>
          <w:b/>
          <w:bCs/>
          <w:sz w:val="26"/>
          <w:szCs w:val="26"/>
        </w:rPr>
        <w:t xml:space="preserve">Overview </w:t>
      </w:r>
    </w:p>
    <w:p w14:paraId="784C8097" w14:textId="77777777" w:rsidR="00C95BCC" w:rsidRPr="00272777" w:rsidRDefault="00C95BCC">
      <w:pPr>
        <w:pStyle w:val="ListParagraph"/>
        <w:tabs>
          <w:tab w:val="left" w:pos="720"/>
        </w:tabs>
        <w:ind w:left="0"/>
        <w:jc w:val="both"/>
        <w:rPr>
          <w:rFonts w:asciiTheme="majorHAnsi" w:hAnsiTheme="majorHAnsi" w:cstheme="majorHAnsi"/>
          <w:bCs/>
          <w:sz w:val="26"/>
          <w:szCs w:val="26"/>
        </w:rPr>
        <w:pPrChange w:id="1234" w:author="Microsoft account" w:date="2015-09-28T13:38:00Z">
          <w:pPr>
            <w:pStyle w:val="ListParagraph"/>
            <w:tabs>
              <w:tab w:val="left" w:pos="720"/>
            </w:tabs>
            <w:spacing w:line="360" w:lineRule="auto"/>
            <w:ind w:left="0"/>
            <w:jc w:val="both"/>
          </w:pPr>
        </w:pPrChange>
      </w:pPr>
      <w:r w:rsidRPr="00272777">
        <w:rPr>
          <w:rFonts w:asciiTheme="majorHAnsi" w:hAnsiTheme="majorHAnsi" w:cstheme="majorHAnsi"/>
          <w:bCs/>
          <w:sz w:val="26"/>
          <w:szCs w:val="26"/>
        </w:rPr>
        <w:tab/>
        <w:t xml:space="preserve">Cardiovascular disease has become social and economic burdens as it is among the main sources of mortality not only in Vietnam but also in the world. The World Heart Federation (WHF) estimates that up to 20 percent of Vietnam's population will endure cardiovascular related health problems by </w:t>
      </w:r>
      <w:commentRangeStart w:id="1235"/>
      <w:r w:rsidRPr="00272777">
        <w:rPr>
          <w:rFonts w:asciiTheme="majorHAnsi" w:hAnsiTheme="majorHAnsi" w:cstheme="majorHAnsi"/>
          <w:bCs/>
          <w:sz w:val="26"/>
          <w:szCs w:val="26"/>
        </w:rPr>
        <w:t>2017</w:t>
      </w:r>
      <w:commentRangeEnd w:id="1235"/>
      <w:r w:rsidRPr="00272777">
        <w:rPr>
          <w:rStyle w:val="CommentReference"/>
          <w:rFonts w:asciiTheme="majorHAnsi" w:hAnsiTheme="majorHAnsi" w:cstheme="majorHAnsi"/>
          <w:sz w:val="26"/>
          <w:szCs w:val="26"/>
          <w:rPrChange w:id="1236" w:author="Microsoft account" w:date="2015-09-28T13:38:00Z">
            <w:rPr>
              <w:rStyle w:val="CommentReference"/>
            </w:rPr>
          </w:rPrChange>
        </w:rPr>
        <w:commentReference w:id="1235"/>
      </w:r>
      <w:r w:rsidRPr="00272777">
        <w:rPr>
          <w:rFonts w:asciiTheme="majorHAnsi" w:hAnsiTheme="majorHAnsi" w:cstheme="majorHAnsi"/>
          <w:bCs/>
          <w:sz w:val="26"/>
          <w:szCs w:val="26"/>
        </w:rPr>
        <w:t xml:space="preserve">. The World Health Organization (WHO) assessed that 17.5 million individuals pass on of cardiovascular disorders consistently on the planet and the number is on the ascent. Direct and indirect cost for the diagnosis and treatment of patients with cardiovascular illnesses including hypertension, heart failure, stroke and myocardial infarction, coronary artery disease, and atherosclerosis add up to billions of US dollars every </w:t>
      </w:r>
      <w:r w:rsidRPr="00BD4B67">
        <w:rPr>
          <w:rFonts w:asciiTheme="majorHAnsi" w:hAnsiTheme="majorHAnsi" w:cstheme="majorHAnsi"/>
          <w:bCs/>
          <w:sz w:val="26"/>
          <w:szCs w:val="26"/>
        </w:rPr>
        <w:t xml:space="preserve">year </w:t>
      </w:r>
      <w:r w:rsidRPr="00BD4B67">
        <w:rPr>
          <w:rFonts w:asciiTheme="majorHAnsi" w:hAnsiTheme="majorHAnsi" w:cstheme="majorHAnsi"/>
          <w:color w:val="000000" w:themeColor="text1"/>
          <w:sz w:val="26"/>
          <w:szCs w:val="26"/>
          <w:rPrChange w:id="1237" w:author="Tim" w:date="2015-09-29T14:14:00Z">
            <w:rPr/>
          </w:rPrChange>
        </w:rPr>
        <w:fldChar w:fldCharType="begin"/>
      </w:r>
      <w:commentRangeStart w:id="1238"/>
      <w:r w:rsidRPr="00BD4B67">
        <w:rPr>
          <w:rFonts w:asciiTheme="majorHAnsi" w:hAnsiTheme="majorHAnsi" w:cstheme="majorHAnsi"/>
          <w:bCs/>
          <w:color w:val="000000" w:themeColor="text1"/>
          <w:sz w:val="26"/>
          <w:szCs w:val="26"/>
          <w:rPrChange w:id="1239" w:author="Tim" w:date="2015-09-29T14:14:00Z">
            <w:rPr>
              <w:rFonts w:asciiTheme="majorHAnsi" w:hAnsiTheme="majorHAnsi" w:cstheme="majorHAnsi"/>
              <w:bCs/>
              <w:sz w:val="26"/>
              <w:szCs w:val="26"/>
            </w:rPr>
          </w:rPrChange>
        </w:rPr>
        <w:instrText xml:space="preserve"> ADDIN EN.CITE &lt;EndNote&gt;&lt;Cite&gt;&lt;Author&gt;Loi&lt;/Author&gt;&lt;Year&gt;2014&lt;/Year&gt;&lt;RecNum&gt;1&lt;/RecNum&gt;&lt;DisplayText&gt;[1]&lt;/DisplayText&gt;&lt;record&gt;&lt;rec-number&gt;1&lt;/rec-number&gt;&lt;foreign-keys&gt;&lt;key app="EN" db-id="av0w2tzfg592due0sxoppffu5ptrptrz9sd5"&gt;1&lt;/key&gt;&lt;/foreign-keys&gt;&lt;ref-type name="Conference Paper"&gt;47&lt;/ref-type&gt;&lt;contributors&gt;&lt;authors&gt;&lt;author&gt;Do Doan Loi&lt;/author&gt;&lt;/authors&gt;&lt;/contributors&gt;&lt;titles&gt;&lt;secondary-title&gt;The 14th National Cardiovascular Conference&lt;/secondary-title&gt;&lt;/titles&gt;&lt;dates&gt;&lt;year&gt;2014&lt;/year&gt;&lt;/dates&gt;&lt;pub-location&gt;Vietnamese Cardiovascular Associaion Da Nang&lt;/pub-location&gt;&lt;urls&gt;&lt;/urls&gt;&lt;/record&gt;&lt;/Cite&gt;&lt;/EndNote&gt;</w:instrText>
      </w:r>
      <w:r w:rsidRPr="00BD4B67">
        <w:rPr>
          <w:rFonts w:asciiTheme="majorHAnsi" w:hAnsiTheme="majorHAnsi" w:cstheme="majorHAnsi"/>
          <w:color w:val="000000" w:themeColor="text1"/>
          <w:sz w:val="26"/>
          <w:szCs w:val="26"/>
          <w:rPrChange w:id="1240" w:author="Tim" w:date="2015-09-29T14:14:00Z">
            <w:rPr/>
          </w:rPrChange>
        </w:rPr>
        <w:fldChar w:fldCharType="separate"/>
      </w:r>
      <w:r w:rsidRPr="00BD4B67">
        <w:rPr>
          <w:rFonts w:asciiTheme="majorHAnsi" w:hAnsiTheme="majorHAnsi" w:cstheme="majorHAnsi"/>
          <w:bCs/>
          <w:noProof/>
          <w:color w:val="000000" w:themeColor="text1"/>
          <w:sz w:val="26"/>
          <w:szCs w:val="26"/>
          <w:rPrChange w:id="1241" w:author="Tim" w:date="2015-09-29T14:14:00Z">
            <w:rPr>
              <w:rFonts w:asciiTheme="majorHAnsi" w:hAnsiTheme="majorHAnsi" w:cstheme="majorHAnsi"/>
              <w:bCs/>
              <w:noProof/>
              <w:sz w:val="26"/>
              <w:szCs w:val="26"/>
            </w:rPr>
          </w:rPrChange>
        </w:rPr>
        <w:t>[</w:t>
      </w:r>
      <w:r w:rsidR="001868A7" w:rsidRPr="00BD4B67">
        <w:rPr>
          <w:color w:val="000000" w:themeColor="text1"/>
          <w:rPrChange w:id="1242" w:author="Tim" w:date="2015-09-29T14:14:00Z">
            <w:rPr>
              <w:rStyle w:val="Hyperlink"/>
              <w:rFonts w:asciiTheme="majorHAnsi" w:hAnsiTheme="majorHAnsi" w:cstheme="majorHAnsi"/>
              <w:bCs/>
              <w:noProof/>
              <w:sz w:val="26"/>
              <w:szCs w:val="26"/>
            </w:rPr>
          </w:rPrChange>
        </w:rPr>
        <w:fldChar w:fldCharType="begin"/>
      </w:r>
      <w:r w:rsidR="001868A7" w:rsidRPr="00BD4B67">
        <w:rPr>
          <w:rFonts w:asciiTheme="majorHAnsi" w:hAnsiTheme="majorHAnsi" w:cstheme="majorHAnsi"/>
          <w:color w:val="000000" w:themeColor="text1"/>
          <w:sz w:val="26"/>
          <w:szCs w:val="26"/>
          <w:rPrChange w:id="1243" w:author="Tim" w:date="2015-09-29T14:14:00Z">
            <w:rPr/>
          </w:rPrChange>
        </w:rPr>
        <w:instrText xml:space="preserve"> HYPERLINK "file:///C:\\Users\\Cu%20Gia%20Huy\\Downloads\\Thesis_HTuan_Word.doc" \l "_ENREF_1" \o "Loi, 2014 #1" </w:instrText>
      </w:r>
      <w:r w:rsidR="001868A7" w:rsidRPr="00BD4B67">
        <w:rPr>
          <w:color w:val="000000" w:themeColor="text1"/>
          <w:rPrChange w:id="1244" w:author="Tim" w:date="2015-09-29T14:14:00Z">
            <w:rPr>
              <w:rStyle w:val="Hyperlink"/>
              <w:rFonts w:asciiTheme="majorHAnsi" w:hAnsiTheme="majorHAnsi" w:cstheme="majorHAnsi"/>
              <w:bCs/>
              <w:noProof/>
              <w:sz w:val="26"/>
              <w:szCs w:val="26"/>
            </w:rPr>
          </w:rPrChange>
        </w:rPr>
        <w:fldChar w:fldCharType="separate"/>
      </w:r>
      <w:r w:rsidRPr="00BD4B67">
        <w:rPr>
          <w:rStyle w:val="Hyperlink"/>
          <w:rFonts w:asciiTheme="majorHAnsi" w:hAnsiTheme="majorHAnsi" w:cstheme="majorHAnsi"/>
          <w:bCs/>
          <w:noProof/>
          <w:color w:val="000000" w:themeColor="text1"/>
          <w:sz w:val="26"/>
          <w:szCs w:val="26"/>
          <w:u w:val="none"/>
          <w:rPrChange w:id="1245" w:author="Tim" w:date="2015-09-29T14:14:00Z">
            <w:rPr>
              <w:rStyle w:val="Hyperlink"/>
              <w:rFonts w:asciiTheme="majorHAnsi" w:hAnsiTheme="majorHAnsi" w:cstheme="majorHAnsi"/>
              <w:bCs/>
              <w:noProof/>
              <w:sz w:val="26"/>
              <w:szCs w:val="26"/>
            </w:rPr>
          </w:rPrChange>
        </w:rPr>
        <w:t>1</w:t>
      </w:r>
      <w:r w:rsidR="001868A7" w:rsidRPr="00BD4B67">
        <w:rPr>
          <w:rStyle w:val="Hyperlink"/>
          <w:rFonts w:asciiTheme="majorHAnsi" w:hAnsiTheme="majorHAnsi" w:cstheme="majorHAnsi"/>
          <w:bCs/>
          <w:noProof/>
          <w:color w:val="000000" w:themeColor="text1"/>
          <w:sz w:val="26"/>
          <w:szCs w:val="26"/>
          <w:u w:val="none"/>
          <w:rPrChange w:id="1246" w:author="Tim" w:date="2015-09-29T14:14:00Z">
            <w:rPr>
              <w:rStyle w:val="Hyperlink"/>
              <w:rFonts w:asciiTheme="majorHAnsi" w:hAnsiTheme="majorHAnsi" w:cstheme="majorHAnsi"/>
              <w:bCs/>
              <w:noProof/>
              <w:sz w:val="26"/>
              <w:szCs w:val="26"/>
            </w:rPr>
          </w:rPrChange>
        </w:rPr>
        <w:fldChar w:fldCharType="end"/>
      </w:r>
      <w:r w:rsidRPr="00BD4B67">
        <w:rPr>
          <w:rFonts w:asciiTheme="majorHAnsi" w:hAnsiTheme="majorHAnsi" w:cstheme="majorHAnsi"/>
          <w:bCs/>
          <w:noProof/>
          <w:color w:val="000000" w:themeColor="text1"/>
          <w:sz w:val="26"/>
          <w:szCs w:val="26"/>
          <w:rPrChange w:id="1247" w:author="Tim" w:date="2015-09-29T14:14:00Z">
            <w:rPr>
              <w:rFonts w:asciiTheme="majorHAnsi" w:hAnsiTheme="majorHAnsi" w:cstheme="majorHAnsi"/>
              <w:bCs/>
              <w:noProof/>
              <w:sz w:val="26"/>
              <w:szCs w:val="26"/>
            </w:rPr>
          </w:rPrChange>
        </w:rPr>
        <w:t>]</w:t>
      </w:r>
      <w:commentRangeEnd w:id="1238"/>
      <w:r w:rsidRPr="00BD4B67">
        <w:rPr>
          <w:rStyle w:val="CommentReference"/>
          <w:rFonts w:asciiTheme="majorHAnsi" w:hAnsiTheme="majorHAnsi" w:cstheme="majorHAnsi"/>
          <w:color w:val="000000" w:themeColor="text1"/>
          <w:sz w:val="26"/>
          <w:szCs w:val="26"/>
          <w:rPrChange w:id="1248" w:author="Tim" w:date="2015-09-29T14:14:00Z">
            <w:rPr>
              <w:rStyle w:val="CommentReference"/>
            </w:rPr>
          </w:rPrChange>
        </w:rPr>
        <w:commentReference w:id="1238"/>
      </w:r>
      <w:r w:rsidRPr="00BD4B67">
        <w:rPr>
          <w:rFonts w:asciiTheme="majorHAnsi" w:hAnsiTheme="majorHAnsi" w:cstheme="majorHAnsi"/>
          <w:color w:val="000000" w:themeColor="text1"/>
          <w:sz w:val="26"/>
          <w:szCs w:val="26"/>
          <w:rPrChange w:id="1249" w:author="Tim" w:date="2015-09-29T14:14:00Z">
            <w:rPr/>
          </w:rPrChange>
        </w:rPr>
        <w:fldChar w:fldCharType="end"/>
      </w:r>
      <w:r w:rsidRPr="00BD4B67">
        <w:rPr>
          <w:rFonts w:asciiTheme="majorHAnsi" w:hAnsiTheme="majorHAnsi" w:cstheme="majorHAnsi"/>
          <w:bCs/>
          <w:color w:val="000000" w:themeColor="text1"/>
          <w:sz w:val="26"/>
          <w:szCs w:val="26"/>
          <w:rPrChange w:id="1250" w:author="Tim" w:date="2015-09-29T14:14:00Z">
            <w:rPr>
              <w:rFonts w:asciiTheme="majorHAnsi" w:hAnsiTheme="majorHAnsi" w:cstheme="majorHAnsi"/>
              <w:bCs/>
              <w:sz w:val="26"/>
              <w:szCs w:val="26"/>
            </w:rPr>
          </w:rPrChange>
        </w:rPr>
        <w:t>.</w:t>
      </w:r>
      <w:r w:rsidRPr="004F2A60">
        <w:rPr>
          <w:rFonts w:asciiTheme="majorHAnsi" w:hAnsiTheme="majorHAnsi" w:cstheme="majorHAnsi"/>
          <w:bCs/>
          <w:color w:val="000000" w:themeColor="text1"/>
          <w:sz w:val="26"/>
          <w:szCs w:val="26"/>
          <w:rPrChange w:id="1251" w:author="Microsoft account" w:date="2015-09-28T15:25:00Z">
            <w:rPr>
              <w:rFonts w:asciiTheme="majorHAnsi" w:hAnsiTheme="majorHAnsi" w:cstheme="majorHAnsi"/>
              <w:bCs/>
              <w:sz w:val="26"/>
              <w:szCs w:val="26"/>
            </w:rPr>
          </w:rPrChange>
        </w:rPr>
        <w:t xml:space="preserve"> </w:t>
      </w:r>
    </w:p>
    <w:p w14:paraId="29EE2136" w14:textId="4E8D61A2" w:rsidR="00C95BCC" w:rsidRPr="00272777" w:rsidRDefault="004F2A60">
      <w:pPr>
        <w:pStyle w:val="ListParagraph"/>
        <w:tabs>
          <w:tab w:val="left" w:pos="720"/>
        </w:tabs>
        <w:ind w:left="0"/>
        <w:jc w:val="both"/>
        <w:rPr>
          <w:rFonts w:asciiTheme="majorHAnsi" w:hAnsiTheme="majorHAnsi" w:cstheme="majorHAnsi"/>
          <w:b/>
          <w:bCs/>
          <w:sz w:val="26"/>
          <w:szCs w:val="26"/>
        </w:rPr>
        <w:pPrChange w:id="1252" w:author="Microsoft account" w:date="2015-09-28T13:38:00Z">
          <w:pPr>
            <w:pStyle w:val="ListParagraph"/>
            <w:tabs>
              <w:tab w:val="left" w:pos="720"/>
            </w:tabs>
            <w:spacing w:line="360" w:lineRule="auto"/>
            <w:ind w:left="0"/>
            <w:jc w:val="both"/>
          </w:pPr>
        </w:pPrChange>
      </w:pPr>
      <w:ins w:id="1253" w:author="Microsoft account" w:date="2015-09-28T15:25:00Z">
        <w:r>
          <w:rPr>
            <w:rFonts w:asciiTheme="majorHAnsi" w:hAnsiTheme="majorHAnsi" w:cstheme="majorHAnsi"/>
            <w:bCs/>
            <w:sz w:val="26"/>
            <w:szCs w:val="26"/>
          </w:rPr>
          <w:tab/>
        </w:r>
      </w:ins>
      <w:r w:rsidR="00C95BCC" w:rsidRPr="00272777">
        <w:rPr>
          <w:rFonts w:asciiTheme="majorHAnsi" w:hAnsiTheme="majorHAnsi" w:cstheme="majorHAnsi"/>
          <w:bCs/>
          <w:sz w:val="26"/>
          <w:szCs w:val="26"/>
        </w:rPr>
        <w:t>The proposed “Wearable Wireless ECG Monitoring system” plans to bring home better condition of medicinal services for the individuals living in Vietnam, where a large number of death</w:t>
      </w:r>
      <w:ins w:id="1254" w:author="Tim" w:date="2015-09-25T00:15:00Z">
        <w:r w:rsidR="00540BF1" w:rsidRPr="00272777">
          <w:rPr>
            <w:rFonts w:asciiTheme="majorHAnsi" w:hAnsiTheme="majorHAnsi" w:cstheme="majorHAnsi"/>
            <w:bCs/>
            <w:sz w:val="26"/>
            <w:szCs w:val="26"/>
          </w:rPr>
          <w:t xml:space="preserve"> related to cardiovascular disorders</w:t>
        </w:r>
      </w:ins>
      <w:r w:rsidR="00C95BCC" w:rsidRPr="00272777">
        <w:rPr>
          <w:rFonts w:asciiTheme="majorHAnsi" w:hAnsiTheme="majorHAnsi" w:cstheme="majorHAnsi"/>
          <w:bCs/>
          <w:sz w:val="26"/>
          <w:szCs w:val="26"/>
        </w:rPr>
        <w:t xml:space="preserve"> happen every year because of absence of specialists and facilities.</w:t>
      </w:r>
    </w:p>
    <w:p w14:paraId="2F7CCDF0" w14:textId="77777777" w:rsidR="00C95BCC" w:rsidRPr="00272777" w:rsidRDefault="00C95BCC">
      <w:pPr>
        <w:pStyle w:val="ListParagraph"/>
        <w:numPr>
          <w:ilvl w:val="1"/>
          <w:numId w:val="43"/>
        </w:numPr>
        <w:tabs>
          <w:tab w:val="left" w:pos="90"/>
          <w:tab w:val="left" w:pos="720"/>
          <w:tab w:val="left" w:pos="810"/>
        </w:tabs>
        <w:ind w:left="0" w:firstLine="0"/>
        <w:jc w:val="both"/>
        <w:rPr>
          <w:rFonts w:asciiTheme="majorHAnsi" w:hAnsiTheme="majorHAnsi" w:cstheme="majorHAnsi"/>
          <w:b/>
          <w:bCs/>
          <w:sz w:val="26"/>
          <w:szCs w:val="26"/>
        </w:rPr>
        <w:pPrChange w:id="1255" w:author="Microsoft account" w:date="2015-09-28T13:38:00Z">
          <w:pPr>
            <w:pStyle w:val="ListParagraph"/>
            <w:numPr>
              <w:ilvl w:val="1"/>
              <w:numId w:val="43"/>
            </w:numPr>
            <w:tabs>
              <w:tab w:val="left" w:pos="90"/>
              <w:tab w:val="left" w:pos="720"/>
              <w:tab w:val="left" w:pos="810"/>
            </w:tabs>
            <w:spacing w:line="360" w:lineRule="auto"/>
            <w:ind w:left="0" w:hanging="432"/>
            <w:jc w:val="both"/>
          </w:pPr>
        </w:pPrChange>
      </w:pPr>
      <w:r w:rsidRPr="00272777">
        <w:rPr>
          <w:rFonts w:asciiTheme="majorHAnsi" w:hAnsiTheme="majorHAnsi" w:cstheme="majorHAnsi"/>
          <w:b/>
          <w:bCs/>
          <w:sz w:val="26"/>
          <w:szCs w:val="26"/>
        </w:rPr>
        <w:t xml:space="preserve">Objectives and scope of project </w:t>
      </w:r>
    </w:p>
    <w:p w14:paraId="61F5484D" w14:textId="21AB91FA" w:rsidR="00C95BCC" w:rsidRPr="00272777" w:rsidDel="00540BF1" w:rsidRDefault="00C95BCC">
      <w:pPr>
        <w:tabs>
          <w:tab w:val="left" w:pos="720"/>
        </w:tabs>
        <w:spacing w:line="276" w:lineRule="auto"/>
        <w:jc w:val="both"/>
        <w:rPr>
          <w:del w:id="1256" w:author="Tim" w:date="2015-09-25T00:15:00Z"/>
          <w:rFonts w:asciiTheme="majorHAnsi" w:hAnsiTheme="majorHAnsi" w:cstheme="majorHAnsi"/>
          <w:sz w:val="26"/>
          <w:szCs w:val="26"/>
          <w:lang w:val="en-US"/>
        </w:rPr>
        <w:pPrChange w:id="1257" w:author="Microsoft account" w:date="2015-09-28T13:38:00Z">
          <w:pPr>
            <w:tabs>
              <w:tab w:val="left" w:pos="720"/>
            </w:tabs>
            <w:spacing w:line="360" w:lineRule="auto"/>
            <w:jc w:val="both"/>
          </w:pPr>
        </w:pPrChange>
      </w:pPr>
      <w:r w:rsidRPr="00272777">
        <w:rPr>
          <w:rFonts w:asciiTheme="majorHAnsi" w:hAnsiTheme="majorHAnsi" w:cstheme="majorHAnsi"/>
          <w:bCs/>
          <w:sz w:val="26"/>
          <w:szCs w:val="26"/>
        </w:rPr>
        <w:tab/>
        <w:t>The objective</w:t>
      </w:r>
      <w:r w:rsidRPr="00272777">
        <w:rPr>
          <w:rFonts w:asciiTheme="majorHAnsi" w:hAnsiTheme="majorHAnsi" w:cstheme="majorHAnsi"/>
          <w:bCs/>
          <w:sz w:val="26"/>
          <w:szCs w:val="26"/>
          <w:lang w:val="en-US"/>
        </w:rPr>
        <w:t>s</w:t>
      </w:r>
      <w:r w:rsidRPr="00272777">
        <w:rPr>
          <w:rFonts w:asciiTheme="majorHAnsi" w:hAnsiTheme="majorHAnsi" w:cstheme="majorHAnsi"/>
          <w:bCs/>
          <w:sz w:val="26"/>
          <w:szCs w:val="26"/>
        </w:rPr>
        <w:t xml:space="preserve"> of this project </w:t>
      </w:r>
      <w:r w:rsidRPr="00272777">
        <w:rPr>
          <w:rFonts w:asciiTheme="majorHAnsi" w:hAnsiTheme="majorHAnsi" w:cstheme="majorHAnsi"/>
          <w:bCs/>
          <w:sz w:val="26"/>
          <w:szCs w:val="26"/>
          <w:lang w:val="en-US"/>
        </w:rPr>
        <w:t xml:space="preserve">are </w:t>
      </w:r>
      <w:r w:rsidRPr="00272777">
        <w:rPr>
          <w:rFonts w:asciiTheme="majorHAnsi" w:hAnsiTheme="majorHAnsi" w:cstheme="majorHAnsi"/>
          <w:bCs/>
          <w:sz w:val="26"/>
          <w:szCs w:val="26"/>
        </w:rPr>
        <w:t>to implement and validate a wearable,</w:t>
      </w:r>
      <w:r w:rsidRPr="00272777">
        <w:rPr>
          <w:rFonts w:asciiTheme="majorHAnsi" w:hAnsiTheme="majorHAnsi" w:cstheme="majorHAnsi"/>
          <w:bCs/>
          <w:sz w:val="26"/>
          <w:szCs w:val="26"/>
          <w:lang w:val="en-US"/>
        </w:rPr>
        <w:t xml:space="preserve"> wireless and </w:t>
      </w:r>
      <w:r w:rsidRPr="00272777">
        <w:rPr>
          <w:rFonts w:asciiTheme="majorHAnsi" w:hAnsiTheme="majorHAnsi" w:cstheme="majorHAnsi"/>
          <w:bCs/>
          <w:sz w:val="26"/>
          <w:szCs w:val="26"/>
        </w:rPr>
        <w:t xml:space="preserve">long-term ECG monitor. </w:t>
      </w:r>
      <w:r w:rsidRPr="00272777">
        <w:rPr>
          <w:rFonts w:asciiTheme="majorHAnsi" w:hAnsiTheme="majorHAnsi" w:cstheme="majorHAnsi"/>
          <w:bCs/>
          <w:sz w:val="26"/>
          <w:szCs w:val="26"/>
          <w:lang w:val="en-US"/>
        </w:rPr>
        <w:t xml:space="preserve">The device can collect in real time </w:t>
      </w:r>
      <w:del w:id="1258" w:author="Tim" w:date="2015-09-27T19:45:00Z">
        <w:r w:rsidRPr="00272777" w:rsidDel="0022181B">
          <w:rPr>
            <w:rFonts w:asciiTheme="majorHAnsi" w:hAnsiTheme="majorHAnsi" w:cstheme="majorHAnsi"/>
            <w:bCs/>
            <w:sz w:val="26"/>
            <w:szCs w:val="26"/>
            <w:lang w:val="en-US"/>
          </w:rPr>
          <w:delText xml:space="preserve">four </w:delText>
        </w:r>
      </w:del>
      <w:ins w:id="1259" w:author="Tim" w:date="2015-09-27T19:45:00Z">
        <w:r w:rsidR="0022181B" w:rsidRPr="00272777">
          <w:rPr>
            <w:rFonts w:asciiTheme="majorHAnsi" w:hAnsiTheme="majorHAnsi" w:cstheme="majorHAnsi"/>
            <w:bCs/>
            <w:sz w:val="26"/>
            <w:szCs w:val="26"/>
            <w:lang w:val="en-US"/>
          </w:rPr>
          <w:t xml:space="preserve">4 </w:t>
        </w:r>
      </w:ins>
      <w:r w:rsidRPr="00272777">
        <w:rPr>
          <w:rFonts w:asciiTheme="majorHAnsi" w:hAnsiTheme="majorHAnsi" w:cstheme="majorHAnsi"/>
          <w:bCs/>
          <w:sz w:val="26"/>
          <w:szCs w:val="26"/>
          <w:lang w:val="en-US"/>
        </w:rPr>
        <w:t xml:space="preserve">channels of Electrocardiogram (ECG) signals </w:t>
      </w:r>
      <w:ins w:id="1260" w:author="Tim" w:date="2015-09-27T19:44:00Z">
        <w:r w:rsidR="0022181B" w:rsidRPr="00272777">
          <w:rPr>
            <w:rFonts w:asciiTheme="majorHAnsi" w:hAnsiTheme="majorHAnsi" w:cstheme="majorHAnsi"/>
            <w:bCs/>
            <w:sz w:val="26"/>
            <w:szCs w:val="26"/>
            <w:lang w:val="en-US"/>
          </w:rPr>
          <w:t>and derive 4 other cha</w:t>
        </w:r>
      </w:ins>
      <w:ins w:id="1261" w:author="Tim" w:date="2015-09-27T19:45:00Z">
        <w:r w:rsidR="0022181B" w:rsidRPr="00272777">
          <w:rPr>
            <w:rFonts w:asciiTheme="majorHAnsi" w:hAnsiTheme="majorHAnsi" w:cstheme="majorHAnsi"/>
            <w:bCs/>
            <w:sz w:val="26"/>
            <w:szCs w:val="26"/>
            <w:lang w:val="en-US"/>
          </w:rPr>
          <w:t>nnel</w:t>
        </w:r>
      </w:ins>
      <w:ins w:id="1262" w:author="Tim" w:date="2015-09-29T14:26:00Z">
        <w:r w:rsidR="00893642">
          <w:rPr>
            <w:rFonts w:asciiTheme="majorHAnsi" w:hAnsiTheme="majorHAnsi" w:cstheme="majorHAnsi"/>
            <w:bCs/>
            <w:sz w:val="26"/>
            <w:szCs w:val="26"/>
            <w:lang w:val="en-US"/>
          </w:rPr>
          <w:t>s</w:t>
        </w:r>
      </w:ins>
      <w:ins w:id="1263" w:author="Tim" w:date="2015-09-27T19:45:00Z">
        <w:r w:rsidR="0022181B" w:rsidRPr="00272777">
          <w:rPr>
            <w:rFonts w:asciiTheme="majorHAnsi" w:hAnsiTheme="majorHAnsi" w:cstheme="majorHAnsi"/>
            <w:bCs/>
            <w:sz w:val="26"/>
            <w:szCs w:val="26"/>
            <w:lang w:val="en-US"/>
          </w:rPr>
          <w:t xml:space="preserve"> for </w:t>
        </w:r>
      </w:ins>
      <w:del w:id="1264" w:author="Tim" w:date="2015-09-27T19:45:00Z">
        <w:r w:rsidRPr="00272777" w:rsidDel="0022181B">
          <w:rPr>
            <w:rFonts w:asciiTheme="majorHAnsi" w:hAnsiTheme="majorHAnsi" w:cstheme="majorHAnsi"/>
            <w:bCs/>
            <w:sz w:val="26"/>
            <w:szCs w:val="26"/>
            <w:lang w:val="en-US"/>
          </w:rPr>
          <w:delText xml:space="preserve">up to </w:delText>
        </w:r>
      </w:del>
      <w:r w:rsidRPr="00272777">
        <w:rPr>
          <w:rFonts w:asciiTheme="majorHAnsi" w:hAnsiTheme="majorHAnsi" w:cstheme="majorHAnsi"/>
          <w:bCs/>
          <w:sz w:val="26"/>
          <w:szCs w:val="26"/>
          <w:lang w:val="en-US"/>
        </w:rPr>
        <w:t>two consecutive days without charging the battery</w:t>
      </w:r>
      <w:r w:rsidRPr="00272777">
        <w:rPr>
          <w:rFonts w:asciiTheme="majorHAnsi" w:hAnsiTheme="majorHAnsi" w:cstheme="majorHAnsi"/>
          <w:bCs/>
          <w:sz w:val="26"/>
          <w:szCs w:val="26"/>
        </w:rPr>
        <w:t xml:space="preserve">. Moreover, </w:t>
      </w:r>
      <w:del w:id="1265" w:author="Tim" w:date="2015-09-27T19:46:00Z">
        <w:r w:rsidRPr="00272777" w:rsidDel="0016774B">
          <w:rPr>
            <w:rFonts w:asciiTheme="majorHAnsi" w:hAnsiTheme="majorHAnsi" w:cstheme="majorHAnsi"/>
            <w:bCs/>
            <w:sz w:val="26"/>
            <w:szCs w:val="26"/>
          </w:rPr>
          <w:delText>it must be as</w:delText>
        </w:r>
      </w:del>
      <w:ins w:id="1266" w:author="Tim" w:date="2015-09-27T19:46:00Z">
        <w:r w:rsidR="0016774B" w:rsidRPr="00272777">
          <w:rPr>
            <w:rFonts w:asciiTheme="majorHAnsi" w:hAnsiTheme="majorHAnsi" w:cstheme="majorHAnsi"/>
            <w:bCs/>
            <w:sz w:val="26"/>
            <w:szCs w:val="26"/>
            <w:lang w:val="en-US"/>
          </w:rPr>
          <w:t>the device can provide a</w:t>
        </w:r>
      </w:ins>
      <w:ins w:id="1267" w:author="Tim" w:date="2015-09-29T14:25:00Z">
        <w:r w:rsidR="00893642">
          <w:rPr>
            <w:rFonts w:asciiTheme="majorHAnsi" w:hAnsiTheme="majorHAnsi" w:cstheme="majorHAnsi"/>
            <w:bCs/>
            <w:sz w:val="26"/>
            <w:szCs w:val="26"/>
            <w:lang w:val="en-US"/>
          </w:rPr>
          <w:t>n alternative Holter ECG monitor that are</w:t>
        </w:r>
      </w:ins>
      <w:r w:rsidRPr="00272777">
        <w:rPr>
          <w:rFonts w:asciiTheme="majorHAnsi" w:hAnsiTheme="majorHAnsi" w:cstheme="majorHAnsi"/>
          <w:bCs/>
          <w:sz w:val="26"/>
          <w:szCs w:val="26"/>
        </w:rPr>
        <w:t xml:space="preserve"> comfortable and unobtrusive </w:t>
      </w:r>
      <w:ins w:id="1268" w:author="Tim" w:date="2015-09-29T14:26:00Z">
        <w:r w:rsidR="00893642">
          <w:rPr>
            <w:rFonts w:asciiTheme="majorHAnsi" w:hAnsiTheme="majorHAnsi" w:cstheme="majorHAnsi"/>
            <w:bCs/>
            <w:sz w:val="26"/>
            <w:szCs w:val="26"/>
            <w:lang w:val="en-US"/>
          </w:rPr>
          <w:t xml:space="preserve">for the users in </w:t>
        </w:r>
      </w:ins>
      <w:del w:id="1269" w:author="Tim" w:date="2015-09-27T19:46:00Z">
        <w:r w:rsidRPr="00272777" w:rsidDel="0016774B">
          <w:rPr>
            <w:rFonts w:asciiTheme="majorHAnsi" w:hAnsiTheme="majorHAnsi" w:cstheme="majorHAnsi"/>
            <w:bCs/>
            <w:sz w:val="26"/>
            <w:szCs w:val="26"/>
          </w:rPr>
          <w:delText xml:space="preserve">as could be expected under </w:delText>
        </w:r>
      </w:del>
      <w:r w:rsidRPr="00272777">
        <w:rPr>
          <w:rFonts w:asciiTheme="majorHAnsi" w:hAnsiTheme="majorHAnsi" w:cstheme="majorHAnsi"/>
          <w:bCs/>
          <w:sz w:val="26"/>
          <w:szCs w:val="26"/>
        </w:rPr>
        <w:t xml:space="preserve">different </w:t>
      </w:r>
      <w:del w:id="1270" w:author="Tim" w:date="2015-09-29T14:23:00Z">
        <w:r w:rsidRPr="00272777" w:rsidDel="00BD4B67">
          <w:rPr>
            <w:rFonts w:asciiTheme="majorHAnsi" w:hAnsiTheme="majorHAnsi" w:cstheme="majorHAnsi"/>
            <w:bCs/>
            <w:sz w:val="26"/>
            <w:szCs w:val="26"/>
          </w:rPr>
          <w:delText>circumstances</w:delText>
        </w:r>
      </w:del>
      <w:ins w:id="1271" w:author="Tim" w:date="2015-09-29T14:23:00Z">
        <w:r w:rsidR="00BD4B67">
          <w:rPr>
            <w:rFonts w:asciiTheme="majorHAnsi" w:hAnsiTheme="majorHAnsi" w:cstheme="majorHAnsi"/>
            <w:bCs/>
            <w:sz w:val="26"/>
            <w:szCs w:val="26"/>
            <w:lang w:val="en-US"/>
          </w:rPr>
          <w:t>daily activities</w:t>
        </w:r>
      </w:ins>
      <w:r w:rsidRPr="00272777">
        <w:rPr>
          <w:rFonts w:asciiTheme="majorHAnsi" w:hAnsiTheme="majorHAnsi" w:cstheme="majorHAnsi"/>
          <w:bCs/>
          <w:sz w:val="26"/>
          <w:szCs w:val="26"/>
        </w:rPr>
        <w:t xml:space="preserve">. </w:t>
      </w:r>
      <w:commentRangeStart w:id="1272"/>
      <w:r w:rsidRPr="00272777">
        <w:rPr>
          <w:rFonts w:asciiTheme="majorHAnsi" w:hAnsiTheme="majorHAnsi" w:cstheme="majorHAnsi"/>
          <w:bCs/>
          <w:sz w:val="26"/>
          <w:szCs w:val="26"/>
          <w:lang w:val="en-US"/>
        </w:rPr>
        <w:t xml:space="preserve">In addition, we </w:t>
      </w:r>
      <w:del w:id="1273" w:author="Tim" w:date="2015-09-27T19:46:00Z">
        <w:r w:rsidRPr="00272777" w:rsidDel="0016774B">
          <w:rPr>
            <w:rFonts w:asciiTheme="majorHAnsi" w:hAnsiTheme="majorHAnsi" w:cstheme="majorHAnsi"/>
            <w:bCs/>
            <w:sz w:val="26"/>
            <w:szCs w:val="26"/>
            <w:lang w:val="en-US"/>
          </w:rPr>
          <w:delText xml:space="preserve">established </w:delText>
        </w:r>
      </w:del>
      <w:ins w:id="1274" w:author="Tim" w:date="2015-09-27T19:46:00Z">
        <w:r w:rsidR="0016774B" w:rsidRPr="00272777">
          <w:rPr>
            <w:rFonts w:asciiTheme="majorHAnsi" w:hAnsiTheme="majorHAnsi" w:cstheme="majorHAnsi"/>
            <w:bCs/>
            <w:sz w:val="26"/>
            <w:szCs w:val="26"/>
            <w:lang w:val="en-US"/>
          </w:rPr>
          <w:t xml:space="preserve">developed </w:t>
        </w:r>
      </w:ins>
      <w:r w:rsidRPr="00272777">
        <w:rPr>
          <w:rFonts w:asciiTheme="majorHAnsi" w:hAnsiTheme="majorHAnsi" w:cstheme="majorHAnsi"/>
          <w:sz w:val="26"/>
          <w:szCs w:val="26"/>
        </w:rPr>
        <w:t xml:space="preserve">a </w:t>
      </w:r>
      <w:del w:id="1275" w:author="Tim" w:date="2015-09-27T19:46:00Z">
        <w:r w:rsidRPr="00272777" w:rsidDel="0016774B">
          <w:rPr>
            <w:rFonts w:asciiTheme="majorHAnsi" w:hAnsiTheme="majorHAnsi" w:cstheme="majorHAnsi"/>
            <w:sz w:val="26"/>
            <w:szCs w:val="26"/>
          </w:rPr>
          <w:delText xml:space="preserve">complete </w:delText>
        </w:r>
      </w:del>
      <w:del w:id="1276" w:author="Tim" w:date="2015-09-27T19:47:00Z">
        <w:r w:rsidRPr="00272777" w:rsidDel="0016774B">
          <w:rPr>
            <w:rFonts w:asciiTheme="majorHAnsi" w:hAnsiTheme="majorHAnsi" w:cstheme="majorHAnsi"/>
            <w:sz w:val="26"/>
            <w:szCs w:val="26"/>
          </w:rPr>
          <w:delText>telemedicine</w:delText>
        </w:r>
      </w:del>
      <w:ins w:id="1277" w:author="Tim" w:date="2015-09-27T19:47:00Z">
        <w:r w:rsidR="0016774B" w:rsidRPr="00272777">
          <w:rPr>
            <w:rFonts w:asciiTheme="majorHAnsi" w:hAnsiTheme="majorHAnsi" w:cstheme="majorHAnsi"/>
            <w:sz w:val="26"/>
            <w:szCs w:val="26"/>
            <w:lang w:val="en-US"/>
          </w:rPr>
          <w:t xml:space="preserve">data management for </w:t>
        </w:r>
      </w:ins>
      <w:del w:id="1278" w:author="Tim" w:date="2015-09-27T19:48:00Z">
        <w:r w:rsidRPr="00272777" w:rsidDel="0016774B">
          <w:rPr>
            <w:rFonts w:asciiTheme="majorHAnsi" w:hAnsiTheme="majorHAnsi" w:cstheme="majorHAnsi"/>
            <w:sz w:val="26"/>
            <w:szCs w:val="26"/>
          </w:rPr>
          <w:delText xml:space="preserve"> healthcare</w:delText>
        </w:r>
      </w:del>
      <w:ins w:id="1279" w:author="Tim" w:date="2015-09-27T19:48:00Z">
        <w:r w:rsidR="0016774B" w:rsidRPr="00272777">
          <w:rPr>
            <w:rFonts w:asciiTheme="majorHAnsi" w:hAnsiTheme="majorHAnsi" w:cstheme="majorHAnsi"/>
            <w:sz w:val="26"/>
            <w:szCs w:val="26"/>
            <w:lang w:val="en-US"/>
          </w:rPr>
          <w:t xml:space="preserve">telemedicine </w:t>
        </w:r>
        <w:r w:rsidR="0016774B" w:rsidRPr="00272777">
          <w:rPr>
            <w:rFonts w:asciiTheme="majorHAnsi" w:hAnsiTheme="majorHAnsi" w:cstheme="majorHAnsi"/>
            <w:sz w:val="26"/>
            <w:szCs w:val="26"/>
          </w:rPr>
          <w:t>healthcare</w:t>
        </w:r>
      </w:ins>
      <w:ins w:id="1280" w:author="Tim" w:date="2015-09-27T19:47:00Z">
        <w:r w:rsidR="0016774B" w:rsidRPr="00272777">
          <w:rPr>
            <w:rFonts w:asciiTheme="majorHAnsi" w:hAnsiTheme="majorHAnsi" w:cstheme="majorHAnsi"/>
            <w:sz w:val="26"/>
            <w:szCs w:val="26"/>
            <w:lang w:val="en-US"/>
          </w:rPr>
          <w:t xml:space="preserve"> application</w:t>
        </w:r>
      </w:ins>
      <w:del w:id="1281" w:author="Microsoft account" w:date="2015-09-28T13:28:00Z">
        <w:r w:rsidRPr="00272777" w:rsidDel="0054529D">
          <w:rPr>
            <w:rFonts w:asciiTheme="majorHAnsi" w:hAnsiTheme="majorHAnsi" w:cstheme="majorHAnsi"/>
            <w:sz w:val="26"/>
            <w:szCs w:val="26"/>
          </w:rPr>
          <w:delText xml:space="preserve"> </w:delText>
        </w:r>
      </w:del>
      <w:del w:id="1282" w:author="Tim" w:date="2015-09-27T19:46:00Z">
        <w:r w:rsidRPr="00272777" w:rsidDel="0016774B">
          <w:rPr>
            <w:rFonts w:asciiTheme="majorHAnsi" w:hAnsiTheme="majorHAnsi" w:cstheme="majorHAnsi"/>
            <w:sz w:val="26"/>
            <w:szCs w:val="26"/>
          </w:rPr>
          <w:delText>system</w:delText>
        </w:r>
        <w:r w:rsidRPr="00272777" w:rsidDel="0016774B">
          <w:rPr>
            <w:rFonts w:asciiTheme="majorHAnsi" w:hAnsiTheme="majorHAnsi" w:cstheme="majorHAnsi"/>
            <w:spacing w:val="15"/>
            <w:sz w:val="26"/>
            <w:szCs w:val="26"/>
          </w:rPr>
          <w:delText xml:space="preserve"> </w:delText>
        </w:r>
      </w:del>
      <w:ins w:id="1283" w:author="Tim" w:date="2015-09-27T19:46:00Z">
        <w:r w:rsidR="0016774B" w:rsidRPr="00272777">
          <w:rPr>
            <w:rFonts w:asciiTheme="majorHAnsi" w:hAnsiTheme="majorHAnsi" w:cstheme="majorHAnsi"/>
            <w:spacing w:val="15"/>
            <w:sz w:val="26"/>
            <w:szCs w:val="26"/>
          </w:rPr>
          <w:t xml:space="preserve"> </w:t>
        </w:r>
      </w:ins>
      <w:r w:rsidRPr="00272777">
        <w:rPr>
          <w:rFonts w:asciiTheme="majorHAnsi" w:hAnsiTheme="majorHAnsi" w:cstheme="majorHAnsi"/>
          <w:sz w:val="26"/>
          <w:szCs w:val="26"/>
        </w:rPr>
        <w:t>on Android</w:t>
      </w:r>
      <w:ins w:id="1284" w:author="Microsoft account" w:date="2015-09-28T13:28:00Z">
        <w:r w:rsidR="0054529D" w:rsidRPr="00272777">
          <w:rPr>
            <w:rFonts w:asciiTheme="majorHAnsi" w:hAnsiTheme="majorHAnsi" w:cstheme="majorHAnsi"/>
            <w:sz w:val="26"/>
            <w:szCs w:val="26"/>
            <w:rPrChange w:id="1285" w:author="Microsoft account" w:date="2015-09-28T13:38:00Z">
              <w:rPr/>
            </w:rPrChange>
          </w:rPr>
          <w:t xml:space="preserve"> smartphone in which signals are wirelessly transmitted from the ECG acquisition module to the phone</w:t>
        </w:r>
      </w:ins>
      <w:r w:rsidRPr="00272777">
        <w:rPr>
          <w:rFonts w:asciiTheme="majorHAnsi" w:hAnsiTheme="majorHAnsi" w:cstheme="majorHAnsi"/>
          <w:spacing w:val="39"/>
          <w:sz w:val="26"/>
          <w:szCs w:val="26"/>
        </w:rPr>
        <w:t xml:space="preserve"> </w:t>
      </w:r>
      <w:del w:id="1286" w:author="Microsoft account" w:date="2015-09-28T13:28:00Z">
        <w:r w:rsidRPr="00272777" w:rsidDel="0054529D">
          <w:rPr>
            <w:rFonts w:asciiTheme="majorHAnsi" w:hAnsiTheme="majorHAnsi" w:cstheme="majorHAnsi"/>
            <w:sz w:val="26"/>
            <w:szCs w:val="26"/>
          </w:rPr>
          <w:delText>smartphone</w:delText>
        </w:r>
        <w:r w:rsidRPr="00272777" w:rsidDel="0054529D">
          <w:rPr>
            <w:rFonts w:asciiTheme="majorHAnsi" w:hAnsiTheme="majorHAnsi" w:cstheme="majorHAnsi"/>
            <w:spacing w:val="38"/>
            <w:sz w:val="26"/>
            <w:szCs w:val="26"/>
          </w:rPr>
          <w:delText xml:space="preserve"> </w:delText>
        </w:r>
        <w:r w:rsidRPr="00272777" w:rsidDel="0054529D">
          <w:rPr>
            <w:rFonts w:asciiTheme="majorHAnsi" w:hAnsiTheme="majorHAnsi" w:cstheme="majorHAnsi"/>
            <w:sz w:val="26"/>
            <w:szCs w:val="26"/>
          </w:rPr>
          <w:delText>and</w:delText>
        </w:r>
        <w:r w:rsidRPr="00272777" w:rsidDel="0054529D">
          <w:rPr>
            <w:rFonts w:asciiTheme="majorHAnsi" w:hAnsiTheme="majorHAnsi" w:cstheme="majorHAnsi"/>
            <w:spacing w:val="38"/>
            <w:sz w:val="26"/>
            <w:szCs w:val="26"/>
          </w:rPr>
          <w:delText xml:space="preserve"> </w:delText>
        </w:r>
        <w:r w:rsidRPr="00272777" w:rsidDel="0054529D">
          <w:rPr>
            <w:rFonts w:asciiTheme="majorHAnsi" w:hAnsiTheme="majorHAnsi" w:cstheme="majorHAnsi"/>
            <w:sz w:val="26"/>
            <w:szCs w:val="26"/>
          </w:rPr>
          <w:delText>Window</w:delText>
        </w:r>
        <w:r w:rsidRPr="00272777" w:rsidDel="0054529D">
          <w:rPr>
            <w:rFonts w:asciiTheme="majorHAnsi" w:hAnsiTheme="majorHAnsi" w:cstheme="majorHAnsi"/>
            <w:spacing w:val="36"/>
            <w:sz w:val="26"/>
            <w:szCs w:val="26"/>
          </w:rPr>
          <w:delText xml:space="preserve"> </w:delText>
        </w:r>
        <w:r w:rsidRPr="00272777" w:rsidDel="0054529D">
          <w:rPr>
            <w:rFonts w:asciiTheme="majorHAnsi" w:hAnsiTheme="majorHAnsi" w:cstheme="majorHAnsi"/>
            <w:sz w:val="26"/>
            <w:szCs w:val="26"/>
          </w:rPr>
          <w:delText>laptop</w:delText>
        </w:r>
        <w:r w:rsidRPr="00272777" w:rsidDel="0054529D">
          <w:rPr>
            <w:rFonts w:asciiTheme="majorHAnsi" w:hAnsiTheme="majorHAnsi" w:cstheme="majorHAnsi"/>
            <w:spacing w:val="38"/>
            <w:sz w:val="26"/>
            <w:szCs w:val="26"/>
          </w:rPr>
          <w:delText xml:space="preserve"> </w:delText>
        </w:r>
      </w:del>
      <w:ins w:id="1287" w:author="Tim" w:date="2015-09-27T19:49:00Z">
        <w:del w:id="1288" w:author="Microsoft account" w:date="2015-09-28T13:28:00Z">
          <w:r w:rsidR="0016774B" w:rsidRPr="00272777" w:rsidDel="0054529D">
            <w:rPr>
              <w:rFonts w:asciiTheme="majorHAnsi" w:hAnsiTheme="majorHAnsi" w:cstheme="majorHAnsi"/>
              <w:spacing w:val="38"/>
              <w:sz w:val="26"/>
              <w:szCs w:val="26"/>
              <w:lang w:val="en-US"/>
            </w:rPr>
            <w:delText xml:space="preserve">in which </w:delText>
          </w:r>
        </w:del>
      </w:ins>
      <w:ins w:id="1289" w:author="Tim" w:date="2015-09-27T19:54:00Z">
        <w:del w:id="1290" w:author="Microsoft account" w:date="2015-09-28T13:28:00Z">
          <w:r w:rsidR="0016774B" w:rsidRPr="00272777" w:rsidDel="0054529D">
            <w:rPr>
              <w:rFonts w:asciiTheme="majorHAnsi" w:hAnsiTheme="majorHAnsi" w:cstheme="majorHAnsi"/>
              <w:spacing w:val="38"/>
              <w:sz w:val="26"/>
              <w:szCs w:val="26"/>
              <w:lang w:val="en-US"/>
            </w:rPr>
            <w:delText>signals</w:delText>
          </w:r>
        </w:del>
      </w:ins>
      <w:ins w:id="1291" w:author="Tim" w:date="2015-09-27T19:49:00Z">
        <w:del w:id="1292" w:author="Microsoft account" w:date="2015-09-28T13:28:00Z">
          <w:r w:rsidR="0016774B" w:rsidRPr="00272777" w:rsidDel="0054529D">
            <w:rPr>
              <w:rFonts w:asciiTheme="majorHAnsi" w:hAnsiTheme="majorHAnsi" w:cstheme="majorHAnsi"/>
              <w:spacing w:val="38"/>
              <w:sz w:val="26"/>
              <w:szCs w:val="26"/>
              <w:lang w:val="en-US"/>
            </w:rPr>
            <w:delText xml:space="preserve"> are </w:delText>
          </w:r>
        </w:del>
      </w:ins>
      <w:ins w:id="1293" w:author="Tim" w:date="2015-09-27T19:50:00Z">
        <w:del w:id="1294" w:author="Microsoft account" w:date="2015-09-28T13:28:00Z">
          <w:r w:rsidR="0016774B" w:rsidRPr="00272777" w:rsidDel="0054529D">
            <w:rPr>
              <w:rFonts w:asciiTheme="majorHAnsi" w:hAnsiTheme="majorHAnsi" w:cstheme="majorHAnsi"/>
              <w:spacing w:val="38"/>
              <w:sz w:val="26"/>
              <w:szCs w:val="26"/>
              <w:lang w:val="en-US"/>
            </w:rPr>
            <w:delText>wireless</w:delText>
          </w:r>
        </w:del>
      </w:ins>
      <w:ins w:id="1295" w:author="Tim" w:date="2015-09-27T19:55:00Z">
        <w:del w:id="1296" w:author="Microsoft account" w:date="2015-09-28T13:28:00Z">
          <w:r w:rsidR="0016774B" w:rsidRPr="00272777" w:rsidDel="0054529D">
            <w:rPr>
              <w:rFonts w:asciiTheme="majorHAnsi" w:hAnsiTheme="majorHAnsi" w:cstheme="majorHAnsi"/>
              <w:spacing w:val="38"/>
              <w:sz w:val="26"/>
              <w:szCs w:val="26"/>
              <w:lang w:val="en-US"/>
            </w:rPr>
            <w:delText>ly</w:delText>
          </w:r>
        </w:del>
      </w:ins>
      <w:ins w:id="1297" w:author="Tim" w:date="2015-09-27T19:50:00Z">
        <w:del w:id="1298" w:author="Microsoft account" w:date="2015-09-28T13:28:00Z">
          <w:r w:rsidR="0016774B" w:rsidRPr="00272777" w:rsidDel="0054529D">
            <w:rPr>
              <w:rFonts w:asciiTheme="majorHAnsi" w:hAnsiTheme="majorHAnsi" w:cstheme="majorHAnsi"/>
              <w:spacing w:val="38"/>
              <w:sz w:val="26"/>
              <w:szCs w:val="26"/>
              <w:lang w:val="en-US"/>
            </w:rPr>
            <w:delText xml:space="preserve"> </w:delText>
          </w:r>
        </w:del>
      </w:ins>
      <w:ins w:id="1299" w:author="Tim" w:date="2015-09-27T19:53:00Z">
        <w:del w:id="1300" w:author="Microsoft account" w:date="2015-09-28T13:28:00Z">
          <w:r w:rsidR="0016774B" w:rsidRPr="00272777" w:rsidDel="0054529D">
            <w:rPr>
              <w:rFonts w:asciiTheme="majorHAnsi" w:hAnsiTheme="majorHAnsi" w:cstheme="majorHAnsi"/>
              <w:spacing w:val="38"/>
              <w:sz w:val="26"/>
              <w:szCs w:val="26"/>
              <w:lang w:val="en-US"/>
            </w:rPr>
            <w:delText>transmitted</w:delText>
          </w:r>
        </w:del>
      </w:ins>
      <w:ins w:id="1301" w:author="Tim" w:date="2015-09-27T19:49:00Z">
        <w:del w:id="1302" w:author="Microsoft account" w:date="2015-09-28T13:28:00Z">
          <w:r w:rsidR="0016774B" w:rsidRPr="00272777" w:rsidDel="0054529D">
            <w:rPr>
              <w:rFonts w:asciiTheme="majorHAnsi" w:hAnsiTheme="majorHAnsi" w:cstheme="majorHAnsi"/>
              <w:spacing w:val="38"/>
              <w:sz w:val="26"/>
              <w:szCs w:val="26"/>
              <w:lang w:val="en-US"/>
            </w:rPr>
            <w:delText xml:space="preserve"> from the</w:delText>
          </w:r>
        </w:del>
      </w:ins>
      <w:ins w:id="1303" w:author="Tim" w:date="2015-09-27T19:53:00Z">
        <w:del w:id="1304" w:author="Microsoft account" w:date="2015-09-28T13:28:00Z">
          <w:r w:rsidR="0016774B" w:rsidRPr="00272777" w:rsidDel="0054529D">
            <w:rPr>
              <w:rFonts w:asciiTheme="majorHAnsi" w:hAnsiTheme="majorHAnsi" w:cstheme="majorHAnsi"/>
              <w:spacing w:val="38"/>
              <w:sz w:val="26"/>
              <w:szCs w:val="26"/>
              <w:lang w:val="en-US"/>
            </w:rPr>
            <w:delText xml:space="preserve"> ECG acquisition module</w:delText>
          </w:r>
        </w:del>
      </w:ins>
      <w:ins w:id="1305" w:author="Tim" w:date="2015-09-27T19:49:00Z">
        <w:del w:id="1306" w:author="Microsoft account" w:date="2015-09-28T13:28:00Z">
          <w:r w:rsidR="0016774B" w:rsidRPr="00272777" w:rsidDel="0054529D">
            <w:rPr>
              <w:rFonts w:asciiTheme="majorHAnsi" w:hAnsiTheme="majorHAnsi" w:cstheme="majorHAnsi"/>
              <w:spacing w:val="38"/>
              <w:sz w:val="26"/>
              <w:szCs w:val="26"/>
              <w:lang w:val="en-US"/>
            </w:rPr>
            <w:delText xml:space="preserve"> </w:delText>
          </w:r>
        </w:del>
      </w:ins>
      <w:ins w:id="1307" w:author="Tim" w:date="2015-09-27T19:54:00Z">
        <w:del w:id="1308" w:author="Microsoft account" w:date="2015-09-28T13:28:00Z">
          <w:r w:rsidR="00313A54" w:rsidRPr="00272777" w:rsidDel="0054529D">
            <w:rPr>
              <w:rFonts w:asciiTheme="majorHAnsi" w:hAnsiTheme="majorHAnsi" w:cstheme="majorHAnsi"/>
              <w:spacing w:val="38"/>
              <w:sz w:val="26"/>
              <w:szCs w:val="26"/>
              <w:lang w:val="en-US"/>
            </w:rPr>
            <w:delText xml:space="preserve">to the </w:delText>
          </w:r>
          <w:r w:rsidR="0016774B" w:rsidRPr="00272777" w:rsidDel="0054529D">
            <w:rPr>
              <w:rFonts w:asciiTheme="majorHAnsi" w:hAnsiTheme="majorHAnsi" w:cstheme="majorHAnsi"/>
              <w:spacing w:val="38"/>
              <w:sz w:val="26"/>
              <w:szCs w:val="26"/>
              <w:lang w:val="en-US"/>
            </w:rPr>
            <w:delText xml:space="preserve">phone </w:delText>
          </w:r>
        </w:del>
      </w:ins>
      <w:del w:id="1309" w:author="Tim" w:date="2015-09-27T19:48:00Z">
        <w:r w:rsidRPr="00272777" w:rsidDel="0016774B">
          <w:rPr>
            <w:rFonts w:asciiTheme="majorHAnsi" w:hAnsiTheme="majorHAnsi" w:cstheme="majorHAnsi"/>
            <w:sz w:val="26"/>
            <w:szCs w:val="26"/>
          </w:rPr>
          <w:delText>that</w:delText>
        </w:r>
        <w:r w:rsidRPr="00272777" w:rsidDel="0016774B">
          <w:rPr>
            <w:rFonts w:asciiTheme="majorHAnsi" w:hAnsiTheme="majorHAnsi" w:cstheme="majorHAnsi"/>
            <w:spacing w:val="36"/>
            <w:sz w:val="26"/>
            <w:szCs w:val="26"/>
          </w:rPr>
          <w:delText xml:space="preserve"> </w:delText>
        </w:r>
        <w:r w:rsidRPr="00272777" w:rsidDel="0016774B">
          <w:rPr>
            <w:rFonts w:asciiTheme="majorHAnsi" w:hAnsiTheme="majorHAnsi" w:cstheme="majorHAnsi"/>
            <w:sz w:val="26"/>
            <w:szCs w:val="26"/>
          </w:rPr>
          <w:delText>allows</w:delText>
        </w:r>
        <w:r w:rsidRPr="00272777" w:rsidDel="0016774B">
          <w:rPr>
            <w:rFonts w:asciiTheme="majorHAnsi" w:hAnsiTheme="majorHAnsi" w:cstheme="majorHAnsi"/>
            <w:spacing w:val="38"/>
            <w:sz w:val="26"/>
            <w:szCs w:val="26"/>
          </w:rPr>
          <w:delText xml:space="preserve"> </w:delText>
        </w:r>
        <w:r w:rsidRPr="00272777" w:rsidDel="0016774B">
          <w:rPr>
            <w:rFonts w:asciiTheme="majorHAnsi" w:hAnsiTheme="majorHAnsi" w:cstheme="majorHAnsi"/>
            <w:sz w:val="26"/>
            <w:szCs w:val="26"/>
          </w:rPr>
          <w:delText>smartphone</w:delText>
        </w:r>
        <w:r w:rsidRPr="00272777" w:rsidDel="0016774B">
          <w:rPr>
            <w:rFonts w:asciiTheme="majorHAnsi" w:hAnsiTheme="majorHAnsi" w:cstheme="majorHAnsi"/>
            <w:spacing w:val="38"/>
            <w:sz w:val="26"/>
            <w:szCs w:val="26"/>
          </w:rPr>
          <w:delText xml:space="preserve"> </w:delText>
        </w:r>
        <w:r w:rsidRPr="00272777" w:rsidDel="0016774B">
          <w:rPr>
            <w:rFonts w:asciiTheme="majorHAnsi" w:hAnsiTheme="majorHAnsi" w:cstheme="majorHAnsi"/>
            <w:sz w:val="26"/>
            <w:szCs w:val="26"/>
          </w:rPr>
          <w:delText>to</w:delText>
        </w:r>
        <w:r w:rsidRPr="00272777" w:rsidDel="0016774B">
          <w:rPr>
            <w:rFonts w:asciiTheme="majorHAnsi" w:hAnsiTheme="majorHAnsi" w:cstheme="majorHAnsi"/>
            <w:spacing w:val="39"/>
            <w:sz w:val="26"/>
            <w:szCs w:val="26"/>
          </w:rPr>
          <w:delText xml:space="preserve"> </w:delText>
        </w:r>
        <w:r w:rsidRPr="00272777" w:rsidDel="0016774B">
          <w:rPr>
            <w:rFonts w:asciiTheme="majorHAnsi" w:hAnsiTheme="majorHAnsi" w:cstheme="majorHAnsi"/>
            <w:sz w:val="26"/>
            <w:szCs w:val="26"/>
          </w:rPr>
          <w:delText>receive</w:delText>
        </w:r>
        <w:r w:rsidRPr="00272777" w:rsidDel="0016774B">
          <w:rPr>
            <w:rFonts w:asciiTheme="majorHAnsi" w:hAnsiTheme="majorHAnsi" w:cstheme="majorHAnsi"/>
            <w:spacing w:val="38"/>
            <w:sz w:val="26"/>
            <w:szCs w:val="26"/>
          </w:rPr>
          <w:delText xml:space="preserve"> </w:delText>
        </w:r>
        <w:r w:rsidRPr="00272777" w:rsidDel="0016774B">
          <w:rPr>
            <w:rFonts w:asciiTheme="majorHAnsi" w:hAnsiTheme="majorHAnsi" w:cstheme="majorHAnsi"/>
            <w:sz w:val="26"/>
            <w:szCs w:val="26"/>
          </w:rPr>
          <w:delText>data</w:delText>
        </w:r>
        <w:r w:rsidRPr="00272777" w:rsidDel="0016774B">
          <w:rPr>
            <w:rFonts w:asciiTheme="majorHAnsi" w:hAnsiTheme="majorHAnsi" w:cstheme="majorHAnsi"/>
            <w:spacing w:val="38"/>
            <w:sz w:val="26"/>
            <w:szCs w:val="26"/>
          </w:rPr>
          <w:delText xml:space="preserve"> </w:delText>
        </w:r>
        <w:r w:rsidRPr="00272777" w:rsidDel="0016774B">
          <w:rPr>
            <w:rFonts w:asciiTheme="majorHAnsi" w:hAnsiTheme="majorHAnsi" w:cstheme="majorHAnsi"/>
            <w:sz w:val="26"/>
            <w:szCs w:val="26"/>
          </w:rPr>
          <w:delText>from ECG</w:delText>
        </w:r>
        <w:r w:rsidRPr="00272777" w:rsidDel="0016774B">
          <w:rPr>
            <w:rFonts w:asciiTheme="majorHAnsi" w:hAnsiTheme="majorHAnsi" w:cstheme="majorHAnsi"/>
            <w:spacing w:val="16"/>
            <w:sz w:val="26"/>
            <w:szCs w:val="26"/>
          </w:rPr>
          <w:delText xml:space="preserve"> </w:delText>
        </w:r>
        <w:r w:rsidRPr="00272777" w:rsidDel="0016774B">
          <w:rPr>
            <w:rFonts w:asciiTheme="majorHAnsi" w:hAnsiTheme="majorHAnsi" w:cstheme="majorHAnsi"/>
            <w:sz w:val="26"/>
            <w:szCs w:val="26"/>
          </w:rPr>
          <w:delText>wireless</w:delText>
        </w:r>
        <w:r w:rsidRPr="00272777" w:rsidDel="0016774B">
          <w:rPr>
            <w:rFonts w:asciiTheme="majorHAnsi" w:hAnsiTheme="majorHAnsi" w:cstheme="majorHAnsi"/>
            <w:spacing w:val="16"/>
            <w:sz w:val="26"/>
            <w:szCs w:val="26"/>
          </w:rPr>
          <w:delText xml:space="preserve"> </w:delText>
        </w:r>
        <w:r w:rsidRPr="00272777" w:rsidDel="0016774B">
          <w:rPr>
            <w:rFonts w:asciiTheme="majorHAnsi" w:hAnsiTheme="majorHAnsi" w:cstheme="majorHAnsi"/>
            <w:sz w:val="26"/>
            <w:szCs w:val="26"/>
          </w:rPr>
          <w:delText>devices,</w:delText>
        </w:r>
        <w:r w:rsidRPr="00272777" w:rsidDel="0016774B">
          <w:rPr>
            <w:rFonts w:asciiTheme="majorHAnsi" w:hAnsiTheme="majorHAnsi" w:cstheme="majorHAnsi"/>
            <w:spacing w:val="17"/>
            <w:sz w:val="26"/>
            <w:szCs w:val="26"/>
          </w:rPr>
          <w:delText xml:space="preserve"> </w:delText>
        </w:r>
        <w:r w:rsidRPr="00272777" w:rsidDel="0016774B">
          <w:rPr>
            <w:rFonts w:asciiTheme="majorHAnsi" w:hAnsiTheme="majorHAnsi" w:cstheme="majorHAnsi"/>
            <w:sz w:val="26"/>
            <w:szCs w:val="26"/>
          </w:rPr>
          <w:delText>which</w:delText>
        </w:r>
        <w:r w:rsidRPr="00272777" w:rsidDel="0016774B">
          <w:rPr>
            <w:rFonts w:asciiTheme="majorHAnsi" w:hAnsiTheme="majorHAnsi" w:cstheme="majorHAnsi"/>
            <w:spacing w:val="16"/>
            <w:sz w:val="26"/>
            <w:szCs w:val="26"/>
          </w:rPr>
          <w:delText xml:space="preserve"> </w:delText>
        </w:r>
        <w:r w:rsidRPr="00272777" w:rsidDel="0016774B">
          <w:rPr>
            <w:rFonts w:asciiTheme="majorHAnsi" w:hAnsiTheme="majorHAnsi" w:cstheme="majorHAnsi"/>
            <w:sz w:val="26"/>
            <w:szCs w:val="26"/>
          </w:rPr>
          <w:delText>is</w:delText>
        </w:r>
        <w:r w:rsidRPr="00272777" w:rsidDel="0016774B">
          <w:rPr>
            <w:rFonts w:asciiTheme="majorHAnsi" w:hAnsiTheme="majorHAnsi" w:cstheme="majorHAnsi"/>
            <w:spacing w:val="17"/>
            <w:sz w:val="26"/>
            <w:szCs w:val="26"/>
          </w:rPr>
          <w:delText xml:space="preserve"> </w:delText>
        </w:r>
        <w:r w:rsidRPr="00272777" w:rsidDel="0016774B">
          <w:rPr>
            <w:rFonts w:asciiTheme="majorHAnsi" w:hAnsiTheme="majorHAnsi" w:cstheme="majorHAnsi"/>
            <w:sz w:val="26"/>
            <w:szCs w:val="26"/>
          </w:rPr>
          <w:delText>designed</w:delText>
        </w:r>
        <w:r w:rsidRPr="00272777" w:rsidDel="0016774B">
          <w:rPr>
            <w:rFonts w:asciiTheme="majorHAnsi" w:hAnsiTheme="majorHAnsi" w:cstheme="majorHAnsi"/>
            <w:spacing w:val="16"/>
            <w:sz w:val="26"/>
            <w:szCs w:val="26"/>
          </w:rPr>
          <w:delText xml:space="preserve"> </w:delText>
        </w:r>
        <w:r w:rsidRPr="00272777" w:rsidDel="0016774B">
          <w:rPr>
            <w:rFonts w:asciiTheme="majorHAnsi" w:hAnsiTheme="majorHAnsi" w:cstheme="majorHAnsi"/>
            <w:sz w:val="26"/>
            <w:szCs w:val="26"/>
          </w:rPr>
          <w:delText>by</w:delText>
        </w:r>
        <w:r w:rsidRPr="00272777" w:rsidDel="0016774B">
          <w:rPr>
            <w:rFonts w:asciiTheme="majorHAnsi" w:hAnsiTheme="majorHAnsi" w:cstheme="majorHAnsi"/>
            <w:spacing w:val="12"/>
            <w:sz w:val="26"/>
            <w:szCs w:val="26"/>
          </w:rPr>
          <w:delText xml:space="preserve"> </w:delText>
        </w:r>
        <w:r w:rsidRPr="00272777" w:rsidDel="0016774B">
          <w:rPr>
            <w:rFonts w:asciiTheme="majorHAnsi" w:hAnsiTheme="majorHAnsi" w:cstheme="majorHAnsi"/>
            <w:sz w:val="26"/>
            <w:szCs w:val="26"/>
          </w:rPr>
          <w:delText>other</w:delText>
        </w:r>
        <w:r w:rsidRPr="00272777" w:rsidDel="0016774B">
          <w:rPr>
            <w:rFonts w:asciiTheme="majorHAnsi" w:hAnsiTheme="majorHAnsi" w:cstheme="majorHAnsi"/>
            <w:spacing w:val="16"/>
            <w:sz w:val="26"/>
            <w:szCs w:val="26"/>
          </w:rPr>
          <w:delText xml:space="preserve"> </w:delText>
        </w:r>
        <w:r w:rsidRPr="00272777" w:rsidDel="0016774B">
          <w:rPr>
            <w:rFonts w:asciiTheme="majorHAnsi" w:hAnsiTheme="majorHAnsi" w:cstheme="majorHAnsi"/>
            <w:sz w:val="26"/>
            <w:szCs w:val="26"/>
          </w:rPr>
          <w:delText>student</w:delText>
        </w:r>
        <w:r w:rsidRPr="00272777" w:rsidDel="0016774B">
          <w:rPr>
            <w:rFonts w:asciiTheme="majorHAnsi" w:hAnsiTheme="majorHAnsi" w:cstheme="majorHAnsi"/>
            <w:spacing w:val="17"/>
            <w:sz w:val="26"/>
            <w:szCs w:val="26"/>
          </w:rPr>
          <w:delText xml:space="preserve"> </w:delText>
        </w:r>
        <w:r w:rsidRPr="00272777" w:rsidDel="0016774B">
          <w:rPr>
            <w:rFonts w:asciiTheme="majorHAnsi" w:hAnsiTheme="majorHAnsi" w:cstheme="majorHAnsi"/>
            <w:sz w:val="26"/>
            <w:szCs w:val="26"/>
          </w:rPr>
          <w:delText>in</w:delText>
        </w:r>
        <w:r w:rsidRPr="00272777" w:rsidDel="0016774B">
          <w:rPr>
            <w:rFonts w:asciiTheme="majorHAnsi" w:hAnsiTheme="majorHAnsi" w:cstheme="majorHAnsi"/>
            <w:spacing w:val="17"/>
            <w:sz w:val="26"/>
            <w:szCs w:val="26"/>
          </w:rPr>
          <w:delText xml:space="preserve"> </w:delText>
        </w:r>
        <w:r w:rsidRPr="00272777" w:rsidDel="0016774B">
          <w:rPr>
            <w:rFonts w:asciiTheme="majorHAnsi" w:hAnsiTheme="majorHAnsi" w:cstheme="majorHAnsi"/>
            <w:sz w:val="26"/>
            <w:szCs w:val="26"/>
          </w:rPr>
          <w:delText>parallel,</w:delText>
        </w:r>
        <w:r w:rsidRPr="00272777" w:rsidDel="0016774B">
          <w:rPr>
            <w:rFonts w:asciiTheme="majorHAnsi" w:hAnsiTheme="majorHAnsi" w:cstheme="majorHAnsi"/>
            <w:spacing w:val="17"/>
            <w:sz w:val="26"/>
            <w:szCs w:val="26"/>
          </w:rPr>
          <w:delText xml:space="preserve"> </w:delText>
        </w:r>
      </w:del>
      <w:r w:rsidRPr="00272777">
        <w:rPr>
          <w:rFonts w:asciiTheme="majorHAnsi" w:hAnsiTheme="majorHAnsi" w:cstheme="majorHAnsi"/>
          <w:sz w:val="26"/>
          <w:szCs w:val="26"/>
        </w:rPr>
        <w:t>via</w:t>
      </w:r>
      <w:r w:rsidRPr="00272777">
        <w:rPr>
          <w:rFonts w:asciiTheme="majorHAnsi" w:hAnsiTheme="majorHAnsi" w:cstheme="majorHAnsi"/>
          <w:spacing w:val="14"/>
          <w:sz w:val="26"/>
          <w:szCs w:val="26"/>
        </w:rPr>
        <w:t xml:space="preserve"> </w:t>
      </w:r>
      <w:r w:rsidRPr="00272777">
        <w:rPr>
          <w:rFonts w:asciiTheme="majorHAnsi" w:hAnsiTheme="majorHAnsi" w:cstheme="majorHAnsi"/>
          <w:sz w:val="26"/>
          <w:szCs w:val="26"/>
        </w:rPr>
        <w:t>Bluetooth</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and</w:t>
      </w:r>
      <w:ins w:id="1310" w:author="Tim" w:date="2015-09-27T19:55:00Z">
        <w:r w:rsidR="0016774B" w:rsidRPr="00272777">
          <w:rPr>
            <w:rFonts w:asciiTheme="majorHAnsi" w:hAnsiTheme="majorHAnsi" w:cstheme="majorHAnsi"/>
            <w:sz w:val="26"/>
            <w:szCs w:val="26"/>
            <w:lang w:val="en-US"/>
          </w:rPr>
          <w:t xml:space="preserve"> </w:t>
        </w:r>
      </w:ins>
      <w:ins w:id="1311" w:author="Tim" w:date="2015-09-27T19:56:00Z">
        <w:r w:rsidR="00842BB8" w:rsidRPr="00272777">
          <w:rPr>
            <w:rFonts w:asciiTheme="majorHAnsi" w:hAnsiTheme="majorHAnsi" w:cstheme="majorHAnsi"/>
            <w:sz w:val="26"/>
            <w:szCs w:val="26"/>
            <w:lang w:val="en-US"/>
          </w:rPr>
          <w:t>therefrom</w:t>
        </w:r>
      </w:ins>
      <w:ins w:id="1312" w:author="Tim" w:date="2015-09-27T19:55:00Z">
        <w:r w:rsidR="0016774B" w:rsidRPr="00272777">
          <w:rPr>
            <w:rFonts w:asciiTheme="majorHAnsi" w:hAnsiTheme="majorHAnsi" w:cstheme="majorHAnsi"/>
            <w:sz w:val="26"/>
            <w:szCs w:val="26"/>
            <w:lang w:val="en-US"/>
          </w:rPr>
          <w:t xml:space="preserve"> the </w:t>
        </w:r>
      </w:ins>
      <w:ins w:id="1313" w:author="Tim" w:date="2015-09-27T19:54:00Z">
        <w:r w:rsidR="0016774B" w:rsidRPr="00272777">
          <w:rPr>
            <w:rFonts w:asciiTheme="majorHAnsi" w:hAnsiTheme="majorHAnsi" w:cstheme="majorHAnsi"/>
            <w:sz w:val="26"/>
            <w:szCs w:val="26"/>
            <w:lang w:val="en-US"/>
          </w:rPr>
          <w:t>processed data</w:t>
        </w:r>
      </w:ins>
      <w:r w:rsidRPr="00272777">
        <w:rPr>
          <w:rFonts w:asciiTheme="majorHAnsi" w:hAnsiTheme="majorHAnsi" w:cstheme="majorHAnsi"/>
          <w:sz w:val="26"/>
          <w:szCs w:val="26"/>
        </w:rPr>
        <w:t xml:space="preserve"> </w:t>
      </w:r>
      <w:del w:id="1314" w:author="Tim" w:date="2015-09-27T19:56:00Z">
        <w:r w:rsidRPr="00272777" w:rsidDel="00842BB8">
          <w:rPr>
            <w:rFonts w:asciiTheme="majorHAnsi" w:hAnsiTheme="majorHAnsi" w:cstheme="majorHAnsi"/>
            <w:sz w:val="26"/>
            <w:szCs w:val="26"/>
          </w:rPr>
          <w:delText xml:space="preserve">sending </w:delText>
        </w:r>
      </w:del>
      <w:ins w:id="1315" w:author="Tim" w:date="2015-09-27T19:56:00Z">
        <w:r w:rsidR="00842BB8" w:rsidRPr="00272777">
          <w:rPr>
            <w:rFonts w:asciiTheme="majorHAnsi" w:hAnsiTheme="majorHAnsi" w:cstheme="majorHAnsi"/>
            <w:sz w:val="26"/>
            <w:szCs w:val="26"/>
            <w:lang w:val="en-US"/>
          </w:rPr>
          <w:t>will be sent</w:t>
        </w:r>
        <w:r w:rsidR="00842BB8" w:rsidRPr="00272777">
          <w:rPr>
            <w:rFonts w:asciiTheme="majorHAnsi" w:hAnsiTheme="majorHAnsi" w:cstheme="majorHAnsi"/>
            <w:sz w:val="26"/>
            <w:szCs w:val="26"/>
          </w:rPr>
          <w:t xml:space="preserve"> </w:t>
        </w:r>
      </w:ins>
      <w:r w:rsidRPr="00272777">
        <w:rPr>
          <w:rFonts w:asciiTheme="majorHAnsi" w:hAnsiTheme="majorHAnsi" w:cstheme="majorHAnsi"/>
          <w:sz w:val="26"/>
          <w:szCs w:val="26"/>
        </w:rPr>
        <w:t xml:space="preserve">to </w:t>
      </w:r>
      <w:ins w:id="1316" w:author="Tim" w:date="2015-09-27T19:56:00Z">
        <w:r w:rsidR="00842BB8" w:rsidRPr="00272777">
          <w:rPr>
            <w:rFonts w:asciiTheme="majorHAnsi" w:hAnsiTheme="majorHAnsi" w:cstheme="majorHAnsi"/>
            <w:sz w:val="26"/>
            <w:szCs w:val="26"/>
            <w:lang w:val="en-US"/>
          </w:rPr>
          <w:t xml:space="preserve">the online </w:t>
        </w:r>
      </w:ins>
      <w:r w:rsidRPr="00272777">
        <w:rPr>
          <w:rFonts w:asciiTheme="majorHAnsi" w:hAnsiTheme="majorHAnsi" w:cstheme="majorHAnsi"/>
          <w:sz w:val="26"/>
          <w:szCs w:val="26"/>
        </w:rPr>
        <w:t>server via TCP/IP sockets or Internet web-based</w:t>
      </w:r>
      <w:r w:rsidRPr="00272777">
        <w:rPr>
          <w:rFonts w:asciiTheme="majorHAnsi" w:hAnsiTheme="majorHAnsi" w:cstheme="majorHAnsi"/>
          <w:spacing w:val="-13"/>
          <w:sz w:val="26"/>
          <w:szCs w:val="26"/>
        </w:rPr>
        <w:t xml:space="preserve"> </w:t>
      </w:r>
      <w:r w:rsidRPr="00272777">
        <w:rPr>
          <w:rFonts w:asciiTheme="majorHAnsi" w:hAnsiTheme="majorHAnsi" w:cstheme="majorHAnsi"/>
          <w:sz w:val="26"/>
          <w:szCs w:val="26"/>
        </w:rPr>
        <w:t>server.</w:t>
      </w:r>
      <w:commentRangeEnd w:id="1272"/>
      <w:r w:rsidRPr="00272777">
        <w:rPr>
          <w:rStyle w:val="CommentReference"/>
          <w:rFonts w:asciiTheme="majorHAnsi" w:hAnsiTheme="majorHAnsi" w:cstheme="majorHAnsi"/>
          <w:sz w:val="26"/>
          <w:szCs w:val="26"/>
          <w:rPrChange w:id="1317" w:author="Microsoft account" w:date="2015-09-28T13:38:00Z">
            <w:rPr>
              <w:rStyle w:val="CommentReference"/>
            </w:rPr>
          </w:rPrChange>
        </w:rPr>
        <w:commentReference w:id="1272"/>
      </w:r>
      <w:r w:rsidR="00CD2DD7" w:rsidRPr="00272777">
        <w:rPr>
          <w:rFonts w:asciiTheme="majorHAnsi" w:hAnsiTheme="majorHAnsi" w:cstheme="majorHAnsi"/>
          <w:sz w:val="26"/>
          <w:szCs w:val="26"/>
          <w:lang w:val="en-US"/>
        </w:rPr>
        <w:t xml:space="preserve"> The figure below shows an overview of our projects:</w:t>
      </w:r>
    </w:p>
    <w:p w14:paraId="3EAA4BC7" w14:textId="77777777" w:rsidR="00B31D2D" w:rsidRPr="00272777" w:rsidRDefault="00B31D2D">
      <w:pPr>
        <w:tabs>
          <w:tab w:val="left" w:pos="720"/>
        </w:tabs>
        <w:spacing w:line="276" w:lineRule="auto"/>
        <w:jc w:val="both"/>
        <w:rPr>
          <w:rFonts w:asciiTheme="majorHAnsi" w:hAnsiTheme="majorHAnsi" w:cstheme="majorHAnsi"/>
          <w:sz w:val="26"/>
          <w:szCs w:val="26"/>
          <w:lang w:val="en-US"/>
        </w:rPr>
        <w:pPrChange w:id="1318" w:author="Microsoft account" w:date="2015-09-28T13:38:00Z">
          <w:pPr>
            <w:tabs>
              <w:tab w:val="left" w:pos="720"/>
            </w:tabs>
            <w:spacing w:line="360" w:lineRule="auto"/>
            <w:jc w:val="both"/>
          </w:pPr>
        </w:pPrChange>
      </w:pPr>
    </w:p>
    <w:p w14:paraId="51E32969" w14:textId="7CC04B95" w:rsidR="00CD2DD7" w:rsidRPr="00272777" w:rsidRDefault="00CD2DD7">
      <w:pPr>
        <w:tabs>
          <w:tab w:val="left" w:pos="720"/>
        </w:tabs>
        <w:spacing w:line="276" w:lineRule="auto"/>
        <w:jc w:val="both"/>
        <w:rPr>
          <w:rFonts w:asciiTheme="majorHAnsi" w:hAnsiTheme="majorHAnsi" w:cstheme="majorHAnsi"/>
          <w:b/>
          <w:bCs/>
          <w:sz w:val="26"/>
          <w:szCs w:val="26"/>
          <w:lang w:val="en-US"/>
        </w:rPr>
        <w:pPrChange w:id="1319" w:author="Microsoft account" w:date="2015-09-28T13:38:00Z">
          <w:pPr>
            <w:tabs>
              <w:tab w:val="left" w:pos="720"/>
            </w:tabs>
            <w:spacing w:line="360" w:lineRule="auto"/>
            <w:jc w:val="both"/>
          </w:pPr>
        </w:pPrChange>
      </w:pPr>
      <w:r w:rsidRPr="00AF28A9">
        <w:rPr>
          <w:rFonts w:asciiTheme="majorHAnsi" w:hAnsiTheme="majorHAnsi" w:cstheme="majorHAnsi"/>
          <w:b/>
          <w:bCs/>
          <w:noProof/>
          <w:sz w:val="26"/>
          <w:szCs w:val="26"/>
          <w:lang w:val="en-US"/>
        </w:rPr>
        <w:lastRenderedPageBreak/>
        <w:drawing>
          <wp:inline distT="0" distB="0" distL="0" distR="0" wp14:anchorId="78209128" wp14:editId="3C8EB439">
            <wp:extent cx="5854159" cy="3051958"/>
            <wp:effectExtent l="19050" t="19050" r="13335" b="152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CG bluetooth telemetry.png"/>
                    <pic:cNvPicPr/>
                  </pic:nvPicPr>
                  <pic:blipFill rotWithShape="1">
                    <a:blip r:embed="rId10" cstate="print">
                      <a:extLst>
                        <a:ext uri="{28A0092B-C50C-407E-A947-70E740481C1C}">
                          <a14:useLocalDpi xmlns:a14="http://schemas.microsoft.com/office/drawing/2010/main" val="0"/>
                        </a:ext>
                      </a:extLst>
                    </a:blip>
                    <a:srcRect t="29841" b="1677"/>
                    <a:stretch/>
                  </pic:blipFill>
                  <pic:spPr bwMode="auto">
                    <a:xfrm>
                      <a:off x="0" y="0"/>
                      <a:ext cx="5854700" cy="305224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71E0052" w14:textId="2FF4011B" w:rsidR="003E6C7C" w:rsidRPr="00272777" w:rsidRDefault="003E6C7C">
      <w:pPr>
        <w:spacing w:before="69" w:line="276" w:lineRule="auto"/>
        <w:jc w:val="both"/>
        <w:rPr>
          <w:ins w:id="1320" w:author="Microsoft account" w:date="2015-09-28T13:29:00Z"/>
          <w:rFonts w:asciiTheme="majorHAnsi" w:eastAsia="Times New Roman" w:hAnsiTheme="majorHAnsi" w:cstheme="majorHAnsi"/>
          <w:sz w:val="26"/>
          <w:szCs w:val="26"/>
          <w:rPrChange w:id="1321" w:author="Microsoft account" w:date="2015-09-28T13:38:00Z">
            <w:rPr>
              <w:ins w:id="1322" w:author="Microsoft account" w:date="2015-09-28T13:29:00Z"/>
              <w:rFonts w:asciiTheme="majorHAnsi" w:hAnsiTheme="majorHAnsi" w:cstheme="majorHAnsi"/>
              <w:b/>
              <w:bCs/>
              <w:sz w:val="26"/>
              <w:szCs w:val="26"/>
            </w:rPr>
          </w:rPrChange>
        </w:rPr>
        <w:pPrChange w:id="1323" w:author="Microsoft account" w:date="2015-09-28T13:38:00Z">
          <w:pPr>
            <w:tabs>
              <w:tab w:val="left" w:pos="720"/>
            </w:tabs>
            <w:spacing w:line="360" w:lineRule="auto"/>
            <w:jc w:val="both"/>
          </w:pPr>
        </w:pPrChange>
      </w:pPr>
      <w:ins w:id="1324" w:author="Microsoft account" w:date="2015-09-28T13:29:00Z">
        <w:r w:rsidRPr="00272777">
          <w:rPr>
            <w:rFonts w:asciiTheme="majorHAnsi" w:hAnsiTheme="majorHAnsi" w:cstheme="majorHAnsi"/>
            <w:b/>
            <w:sz w:val="26"/>
            <w:szCs w:val="26"/>
            <w:rPrChange w:id="1325" w:author="Microsoft account" w:date="2015-09-28T13:38:00Z">
              <w:rPr>
                <w:rFonts w:asciiTheme="majorHAnsi" w:hAnsiTheme="majorHAnsi" w:cstheme="majorHAnsi"/>
                <w:i/>
                <w:sz w:val="26"/>
                <w:szCs w:val="26"/>
              </w:rPr>
            </w:rPrChange>
          </w:rPr>
          <w:t>Figure 1</w:t>
        </w:r>
        <w:r w:rsidRPr="00272777">
          <w:rPr>
            <w:rFonts w:asciiTheme="majorHAnsi" w:hAnsiTheme="majorHAnsi" w:cstheme="majorHAnsi"/>
            <w:i/>
            <w:sz w:val="26"/>
            <w:szCs w:val="26"/>
          </w:rPr>
          <w:t xml:space="preserve">: </w:t>
        </w:r>
        <w:r w:rsidR="00D054D7" w:rsidRPr="00272777">
          <w:rPr>
            <w:rFonts w:asciiTheme="majorHAnsi" w:hAnsiTheme="majorHAnsi" w:cstheme="majorHAnsi"/>
            <w:i/>
            <w:sz w:val="26"/>
            <w:szCs w:val="26"/>
            <w:lang w:val="en-US"/>
          </w:rPr>
          <w:t>Overview of ECG telemedicine system</w:t>
        </w:r>
      </w:ins>
      <w:r w:rsidR="00C95BCC" w:rsidRPr="00272777">
        <w:rPr>
          <w:rFonts w:asciiTheme="majorHAnsi" w:hAnsiTheme="majorHAnsi" w:cstheme="majorHAnsi"/>
          <w:b/>
          <w:bCs/>
          <w:sz w:val="26"/>
          <w:szCs w:val="26"/>
        </w:rPr>
        <w:tab/>
      </w:r>
    </w:p>
    <w:p w14:paraId="19E3A331" w14:textId="56A3B0EA" w:rsidR="00C95BCC" w:rsidRPr="00272777" w:rsidRDefault="003E6C7C">
      <w:pPr>
        <w:tabs>
          <w:tab w:val="left" w:pos="720"/>
        </w:tabs>
        <w:spacing w:line="276" w:lineRule="auto"/>
        <w:jc w:val="both"/>
        <w:rPr>
          <w:rFonts w:asciiTheme="majorHAnsi" w:hAnsiTheme="majorHAnsi" w:cstheme="majorHAnsi"/>
          <w:b/>
          <w:bCs/>
          <w:sz w:val="26"/>
          <w:szCs w:val="26"/>
        </w:rPr>
        <w:pPrChange w:id="1326" w:author="Microsoft account" w:date="2015-09-28T13:38:00Z">
          <w:pPr>
            <w:tabs>
              <w:tab w:val="left" w:pos="720"/>
            </w:tabs>
            <w:spacing w:line="360" w:lineRule="auto"/>
            <w:jc w:val="both"/>
          </w:pPr>
        </w:pPrChange>
      </w:pPr>
      <w:ins w:id="1327" w:author="Microsoft account" w:date="2015-09-28T13:29:00Z">
        <w:r w:rsidRPr="00272777">
          <w:rPr>
            <w:rFonts w:asciiTheme="majorHAnsi" w:hAnsiTheme="majorHAnsi" w:cstheme="majorHAnsi"/>
            <w:sz w:val="26"/>
            <w:szCs w:val="26"/>
          </w:rPr>
          <w:tab/>
        </w:r>
      </w:ins>
      <w:r w:rsidR="00C95BCC" w:rsidRPr="00272777">
        <w:rPr>
          <w:rFonts w:asciiTheme="majorHAnsi" w:hAnsiTheme="majorHAnsi" w:cstheme="majorHAnsi"/>
          <w:sz w:val="26"/>
          <w:szCs w:val="26"/>
        </w:rPr>
        <w:t xml:space="preserve">The </w:t>
      </w:r>
      <w:r w:rsidR="00C95BCC" w:rsidRPr="00272777">
        <w:rPr>
          <w:rFonts w:asciiTheme="majorHAnsi" w:hAnsiTheme="majorHAnsi" w:cstheme="majorHAnsi"/>
          <w:sz w:val="26"/>
          <w:szCs w:val="26"/>
          <w:lang w:val="en-US"/>
        </w:rPr>
        <w:t xml:space="preserve">application </w:t>
      </w:r>
      <w:r w:rsidR="00C95BCC" w:rsidRPr="00272777">
        <w:rPr>
          <w:rFonts w:asciiTheme="majorHAnsi" w:hAnsiTheme="majorHAnsi" w:cstheme="majorHAnsi"/>
          <w:sz w:val="26"/>
          <w:szCs w:val="26"/>
        </w:rPr>
        <w:t xml:space="preserve">scope of this project concentrates on the </w:t>
      </w:r>
      <w:r w:rsidR="00C95BCC" w:rsidRPr="00272777">
        <w:rPr>
          <w:rFonts w:asciiTheme="majorHAnsi" w:hAnsiTheme="majorHAnsi" w:cstheme="majorHAnsi"/>
          <w:sz w:val="26"/>
          <w:szCs w:val="26"/>
          <w:lang w:val="en-US"/>
        </w:rPr>
        <w:t>clinical healthcare settings</w:t>
      </w:r>
      <w:r w:rsidR="00C95BCC" w:rsidRPr="00272777">
        <w:rPr>
          <w:rFonts w:asciiTheme="majorHAnsi" w:hAnsiTheme="majorHAnsi" w:cstheme="majorHAnsi"/>
          <w:sz w:val="26"/>
          <w:szCs w:val="26"/>
        </w:rPr>
        <w:t xml:space="preserve">. The implemented system can be utilized to provide affordable patient </w:t>
      </w:r>
      <w:del w:id="1328" w:author="Tim" w:date="2015-09-25T00:36:00Z">
        <w:r w:rsidR="00C95BCC" w:rsidRPr="00272777" w:rsidDel="0058083F">
          <w:rPr>
            <w:rFonts w:asciiTheme="majorHAnsi" w:hAnsiTheme="majorHAnsi" w:cstheme="majorHAnsi"/>
            <w:sz w:val="26"/>
            <w:szCs w:val="26"/>
          </w:rPr>
          <w:delText xml:space="preserve">observing </w:delText>
        </w:r>
      </w:del>
      <w:ins w:id="1329" w:author="Tim" w:date="2015-09-25T00:37:00Z">
        <w:r w:rsidR="0058083F" w:rsidRPr="00272777">
          <w:rPr>
            <w:rFonts w:asciiTheme="majorHAnsi" w:hAnsiTheme="majorHAnsi" w:cstheme="majorHAnsi"/>
            <w:sz w:val="26"/>
            <w:szCs w:val="26"/>
            <w:lang w:val="en-US"/>
          </w:rPr>
          <w:t>monitoring</w:t>
        </w:r>
      </w:ins>
      <w:ins w:id="1330" w:author="Tim" w:date="2015-09-25T00:36:00Z">
        <w:r w:rsidR="0058083F" w:rsidRPr="00272777">
          <w:rPr>
            <w:rFonts w:asciiTheme="majorHAnsi" w:hAnsiTheme="majorHAnsi" w:cstheme="majorHAnsi"/>
            <w:sz w:val="26"/>
            <w:szCs w:val="26"/>
          </w:rPr>
          <w:t xml:space="preserve"> </w:t>
        </w:r>
      </w:ins>
      <w:r w:rsidR="00C95BCC" w:rsidRPr="00272777">
        <w:rPr>
          <w:rFonts w:asciiTheme="majorHAnsi" w:hAnsiTheme="majorHAnsi" w:cstheme="majorHAnsi"/>
          <w:sz w:val="26"/>
          <w:szCs w:val="26"/>
        </w:rPr>
        <w:t xml:space="preserve">device </w:t>
      </w:r>
      <w:del w:id="1331" w:author="Tim" w:date="2015-09-25T00:37:00Z">
        <w:r w:rsidR="00C95BCC" w:rsidRPr="00272777" w:rsidDel="003C6CAE">
          <w:rPr>
            <w:rFonts w:asciiTheme="majorHAnsi" w:hAnsiTheme="majorHAnsi" w:cstheme="majorHAnsi"/>
            <w:sz w:val="26"/>
            <w:szCs w:val="26"/>
          </w:rPr>
          <w:delText xml:space="preserve">to </w:delText>
        </w:r>
      </w:del>
      <w:ins w:id="1332" w:author="Tim" w:date="2015-09-25T00:37:00Z">
        <w:r w:rsidR="003C6CAE" w:rsidRPr="00272777">
          <w:rPr>
            <w:rFonts w:asciiTheme="majorHAnsi" w:hAnsiTheme="majorHAnsi" w:cstheme="majorHAnsi"/>
            <w:sz w:val="26"/>
            <w:szCs w:val="26"/>
            <w:lang w:val="en-US"/>
          </w:rPr>
          <w:t>at</w:t>
        </w:r>
        <w:r w:rsidR="003C6CAE" w:rsidRPr="00272777">
          <w:rPr>
            <w:rFonts w:asciiTheme="majorHAnsi" w:hAnsiTheme="majorHAnsi" w:cstheme="majorHAnsi"/>
            <w:sz w:val="26"/>
            <w:szCs w:val="26"/>
          </w:rPr>
          <w:t xml:space="preserve"> </w:t>
        </w:r>
      </w:ins>
      <w:r w:rsidR="00C95BCC" w:rsidRPr="00272777">
        <w:rPr>
          <w:rFonts w:asciiTheme="majorHAnsi" w:hAnsiTheme="majorHAnsi" w:cstheme="majorHAnsi"/>
          <w:sz w:val="26"/>
          <w:szCs w:val="26"/>
        </w:rPr>
        <w:t>the doctor's facilities, clinics, and hospital</w:t>
      </w:r>
      <w:ins w:id="1333" w:author="Tim" w:date="2015-09-27T19:57:00Z">
        <w:r w:rsidR="00842BB8" w:rsidRPr="00272777">
          <w:rPr>
            <w:rFonts w:asciiTheme="majorHAnsi" w:hAnsiTheme="majorHAnsi" w:cstheme="majorHAnsi"/>
            <w:sz w:val="26"/>
            <w:szCs w:val="26"/>
            <w:lang w:val="en-US"/>
          </w:rPr>
          <w:t>s</w:t>
        </w:r>
      </w:ins>
      <w:r w:rsidR="00C95BCC" w:rsidRPr="00272777">
        <w:rPr>
          <w:rFonts w:asciiTheme="majorHAnsi" w:hAnsiTheme="majorHAnsi" w:cstheme="majorHAnsi"/>
          <w:sz w:val="26"/>
          <w:szCs w:val="26"/>
        </w:rPr>
        <w:t xml:space="preserve"> in Vietnam. Th</w:t>
      </w:r>
      <w:r w:rsidR="00C95BCC" w:rsidRPr="00272777">
        <w:rPr>
          <w:rFonts w:asciiTheme="majorHAnsi" w:hAnsiTheme="majorHAnsi" w:cstheme="majorHAnsi"/>
          <w:sz w:val="26"/>
          <w:szCs w:val="26"/>
          <w:lang w:val="en-US"/>
        </w:rPr>
        <w:t>ese</w:t>
      </w:r>
      <w:r w:rsidR="00C95BCC" w:rsidRPr="00272777">
        <w:rPr>
          <w:rFonts w:asciiTheme="majorHAnsi" w:hAnsiTheme="majorHAnsi" w:cstheme="majorHAnsi"/>
          <w:sz w:val="26"/>
          <w:szCs w:val="26"/>
        </w:rPr>
        <w:t xml:space="preserve"> attempts to lessen the weight of expense and give the users access to the wellbeing checking gadgets that can help in risk-free operations and upgraded therapeutic consideration to improve the health quality of the population. The project additionally performs for real-time streaming of the gathered medicinal data to a central server located at a multi-specialty medical institution. Moreover, doctors are furnished with a noteworthy level of data about a patient's status. </w:t>
      </w:r>
    </w:p>
    <w:p w14:paraId="4CF853E2" w14:textId="1824994F" w:rsidR="00C95BCC" w:rsidRPr="00272777" w:rsidDel="00B92C0D" w:rsidRDefault="00C95BCC">
      <w:pPr>
        <w:tabs>
          <w:tab w:val="left" w:pos="720"/>
        </w:tabs>
        <w:spacing w:line="276" w:lineRule="auto"/>
        <w:jc w:val="both"/>
        <w:rPr>
          <w:del w:id="1334" w:author="Tim" w:date="2015-09-27T20:01:00Z"/>
          <w:rFonts w:asciiTheme="majorHAnsi" w:hAnsiTheme="majorHAnsi" w:cstheme="majorHAnsi"/>
          <w:sz w:val="26"/>
          <w:szCs w:val="26"/>
        </w:rPr>
        <w:pPrChange w:id="1335"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r>
      <w:commentRangeStart w:id="1336"/>
      <w:r w:rsidRPr="00272777">
        <w:rPr>
          <w:rFonts w:asciiTheme="majorHAnsi" w:hAnsiTheme="majorHAnsi" w:cstheme="majorHAnsi"/>
          <w:sz w:val="26"/>
          <w:szCs w:val="26"/>
          <w:lang w:val="en-US"/>
        </w:rPr>
        <w:t xml:space="preserve">The developed </w:t>
      </w:r>
      <w:del w:id="1337" w:author="Tim" w:date="2015-09-27T19:57:00Z">
        <w:r w:rsidRPr="00272777" w:rsidDel="00842BB8">
          <w:rPr>
            <w:rFonts w:asciiTheme="majorHAnsi" w:hAnsiTheme="majorHAnsi" w:cstheme="majorHAnsi"/>
            <w:sz w:val="26"/>
            <w:szCs w:val="26"/>
            <w:lang w:val="en-US"/>
          </w:rPr>
          <w:delText xml:space="preserve">device </w:delText>
        </w:r>
      </w:del>
      <w:ins w:id="1338" w:author="Tim" w:date="2015-09-27T19:57:00Z">
        <w:r w:rsidR="00842BB8" w:rsidRPr="00272777">
          <w:rPr>
            <w:rFonts w:asciiTheme="majorHAnsi" w:hAnsiTheme="majorHAnsi" w:cstheme="majorHAnsi"/>
            <w:sz w:val="26"/>
            <w:szCs w:val="26"/>
            <w:lang w:val="en-US"/>
          </w:rPr>
          <w:t xml:space="preserve">system </w:t>
        </w:r>
      </w:ins>
      <w:r w:rsidRPr="00272777">
        <w:rPr>
          <w:rFonts w:asciiTheme="majorHAnsi" w:hAnsiTheme="majorHAnsi" w:cstheme="majorHAnsi"/>
          <w:sz w:val="26"/>
          <w:szCs w:val="26"/>
          <w:lang w:val="en-US"/>
        </w:rPr>
        <w:t xml:space="preserve">have been validated in different clinical setting to access both performance and reliability. </w:t>
      </w:r>
      <w:r w:rsidRPr="00272777">
        <w:rPr>
          <w:rFonts w:asciiTheme="majorHAnsi" w:hAnsiTheme="majorHAnsi" w:cstheme="majorHAnsi"/>
          <w:sz w:val="26"/>
          <w:szCs w:val="26"/>
        </w:rPr>
        <w:t>The</w:t>
      </w:r>
      <w:del w:id="1339" w:author="Tim" w:date="2015-09-29T14:16:00Z">
        <w:r w:rsidRPr="00272777" w:rsidDel="00BD4B67">
          <w:rPr>
            <w:rFonts w:asciiTheme="majorHAnsi" w:hAnsiTheme="majorHAnsi" w:cstheme="majorHAnsi"/>
            <w:sz w:val="26"/>
            <w:szCs w:val="26"/>
          </w:rPr>
          <w:delText xml:space="preserve"> </w:delText>
        </w:r>
      </w:del>
      <w:del w:id="1340" w:author="Tim" w:date="2015-09-27T19:58:00Z">
        <w:r w:rsidRPr="00272777" w:rsidDel="00842BB8">
          <w:rPr>
            <w:rFonts w:asciiTheme="majorHAnsi" w:hAnsiTheme="majorHAnsi" w:cstheme="majorHAnsi"/>
            <w:sz w:val="26"/>
            <w:szCs w:val="26"/>
          </w:rPr>
          <w:delText xml:space="preserve">cardiac </w:delText>
        </w:r>
      </w:del>
      <w:ins w:id="1341" w:author="Tim" w:date="2015-09-27T19:58:00Z">
        <w:r w:rsidR="00842BB8" w:rsidRPr="00272777">
          <w:rPr>
            <w:rFonts w:asciiTheme="majorHAnsi" w:hAnsiTheme="majorHAnsi" w:cstheme="majorHAnsi"/>
            <w:sz w:val="26"/>
            <w:szCs w:val="26"/>
          </w:rPr>
          <w:t xml:space="preserve"> </w:t>
        </w:r>
      </w:ins>
      <w:r w:rsidRPr="00272777">
        <w:rPr>
          <w:rFonts w:asciiTheme="majorHAnsi" w:hAnsiTheme="majorHAnsi" w:cstheme="majorHAnsi"/>
          <w:sz w:val="26"/>
          <w:szCs w:val="26"/>
        </w:rPr>
        <w:t>monitor</w:t>
      </w:r>
      <w:ins w:id="1342" w:author="Tim" w:date="2015-09-29T14:15:00Z">
        <w:r w:rsidR="00BD4B67" w:rsidRPr="00272777">
          <w:rPr>
            <w:rFonts w:asciiTheme="majorHAnsi" w:hAnsiTheme="majorHAnsi" w:cstheme="majorHAnsi"/>
            <w:sz w:val="26"/>
            <w:szCs w:val="26"/>
            <w:lang w:val="en-US"/>
          </w:rPr>
          <w:t>in</w:t>
        </w:r>
        <w:r w:rsidR="00BD4B67">
          <w:rPr>
            <w:rFonts w:asciiTheme="majorHAnsi" w:hAnsiTheme="majorHAnsi" w:cstheme="majorHAnsi"/>
            <w:sz w:val="26"/>
            <w:szCs w:val="26"/>
            <w:lang w:val="en-US"/>
          </w:rPr>
          <w:t>g</w:t>
        </w:r>
      </w:ins>
      <w:r w:rsidRPr="00272777">
        <w:rPr>
          <w:rFonts w:asciiTheme="majorHAnsi" w:hAnsiTheme="majorHAnsi" w:cstheme="majorHAnsi"/>
          <w:sz w:val="26"/>
          <w:szCs w:val="26"/>
        </w:rPr>
        <w:t xml:space="preserve"> </w:t>
      </w:r>
      <w:ins w:id="1343" w:author="Tim" w:date="2015-09-27T19:58:00Z">
        <w:r w:rsidR="00842BB8" w:rsidRPr="00272777">
          <w:rPr>
            <w:rFonts w:asciiTheme="majorHAnsi" w:hAnsiTheme="majorHAnsi" w:cstheme="majorHAnsi"/>
            <w:sz w:val="26"/>
            <w:szCs w:val="26"/>
            <w:lang w:val="en-US"/>
          </w:rPr>
          <w:t xml:space="preserve">function </w:t>
        </w:r>
      </w:ins>
      <w:r w:rsidRPr="00272777">
        <w:rPr>
          <w:rFonts w:asciiTheme="majorHAnsi" w:hAnsiTheme="majorHAnsi" w:cstheme="majorHAnsi"/>
          <w:sz w:val="26"/>
          <w:szCs w:val="26"/>
        </w:rPr>
        <w:t>will be validated in a clinical test in which the patients perform some ordinary exercises as they do in their daily life likewise with some interventions while wearing both the monitor developed in this project and a commercially available monitor. Interventions will incorporate exercises extending from resting to running to simulate what wearing the monitor for during the days would be like. The heart screen will be approved in the event that it executes as well (if not better) as the industrially ECG monitor and has the capacity withstand consistently movement while being both sensibly comfortable and unobtrusive</w:t>
      </w:r>
      <w:ins w:id="1344" w:author="Tim" w:date="2015-09-27T20:01:00Z">
        <w:r w:rsidR="00B92C0D" w:rsidRPr="00272777">
          <w:rPr>
            <w:rFonts w:asciiTheme="majorHAnsi" w:hAnsiTheme="majorHAnsi" w:cstheme="majorHAnsi"/>
            <w:sz w:val="26"/>
            <w:szCs w:val="26"/>
            <w:lang w:val="en-US"/>
          </w:rPr>
          <w:t>.</w:t>
        </w:r>
      </w:ins>
      <w:del w:id="1345" w:author="Tim" w:date="2015-09-27T20:01:00Z">
        <w:r w:rsidRPr="00272777" w:rsidDel="00B92C0D">
          <w:rPr>
            <w:rFonts w:asciiTheme="majorHAnsi" w:hAnsiTheme="majorHAnsi" w:cstheme="majorHAnsi"/>
            <w:sz w:val="26"/>
            <w:szCs w:val="26"/>
          </w:rPr>
          <w:delText>.</w:delText>
        </w:r>
        <w:commentRangeEnd w:id="1336"/>
        <w:r w:rsidR="000B6D62" w:rsidRPr="00272777" w:rsidDel="00B92C0D">
          <w:rPr>
            <w:rStyle w:val="CommentReference"/>
            <w:rFonts w:asciiTheme="majorHAnsi" w:hAnsiTheme="majorHAnsi" w:cstheme="majorHAnsi"/>
            <w:sz w:val="26"/>
            <w:szCs w:val="26"/>
            <w:rPrChange w:id="1346" w:author="Microsoft account" w:date="2015-09-28T13:38:00Z">
              <w:rPr>
                <w:rStyle w:val="CommentReference"/>
              </w:rPr>
            </w:rPrChange>
          </w:rPr>
          <w:commentReference w:id="1336"/>
        </w:r>
      </w:del>
    </w:p>
    <w:p w14:paraId="6DB6F112" w14:textId="77777777" w:rsidR="00C95BCC" w:rsidRPr="00272777" w:rsidRDefault="00C95BCC">
      <w:pPr>
        <w:tabs>
          <w:tab w:val="left" w:pos="720"/>
        </w:tabs>
        <w:spacing w:line="276" w:lineRule="auto"/>
        <w:jc w:val="both"/>
        <w:rPr>
          <w:rFonts w:asciiTheme="majorHAnsi" w:hAnsiTheme="majorHAnsi" w:cstheme="majorHAnsi"/>
          <w:sz w:val="26"/>
          <w:szCs w:val="26"/>
          <w:rPrChange w:id="1347" w:author="Microsoft account" w:date="2015-09-28T13:38:00Z">
            <w:rPr/>
          </w:rPrChange>
        </w:rPr>
        <w:pPrChange w:id="1348" w:author="Microsoft account" w:date="2015-09-28T13:38:00Z">
          <w:pPr>
            <w:pStyle w:val="ListParagraph"/>
            <w:numPr>
              <w:ilvl w:val="1"/>
              <w:numId w:val="43"/>
            </w:numPr>
            <w:tabs>
              <w:tab w:val="left" w:pos="90"/>
              <w:tab w:val="left" w:pos="720"/>
              <w:tab w:val="left" w:pos="810"/>
            </w:tabs>
            <w:spacing w:line="360" w:lineRule="auto"/>
            <w:ind w:left="0" w:hanging="432"/>
            <w:jc w:val="both"/>
          </w:pPr>
        </w:pPrChange>
      </w:pPr>
      <w:del w:id="1349" w:author="Tim" w:date="2015-09-27T20:01:00Z">
        <w:r w:rsidRPr="00272777" w:rsidDel="00B92C0D">
          <w:rPr>
            <w:rFonts w:asciiTheme="majorHAnsi" w:hAnsiTheme="majorHAnsi" w:cstheme="majorHAnsi"/>
            <w:sz w:val="26"/>
            <w:szCs w:val="26"/>
            <w:rPrChange w:id="1350" w:author="Microsoft account" w:date="2015-09-28T13:38:00Z">
              <w:rPr/>
            </w:rPrChange>
          </w:rPr>
          <w:delText xml:space="preserve">Organization of the Report </w:delText>
        </w:r>
      </w:del>
    </w:p>
    <w:p w14:paraId="1E4B35EE" w14:textId="05B4E339" w:rsidR="00C95BCC" w:rsidRPr="00272777" w:rsidRDefault="00C95BCC">
      <w:pPr>
        <w:tabs>
          <w:tab w:val="left" w:pos="720"/>
        </w:tabs>
        <w:spacing w:line="276" w:lineRule="auto"/>
        <w:ind w:left="450"/>
        <w:jc w:val="both"/>
        <w:rPr>
          <w:rFonts w:asciiTheme="majorHAnsi" w:hAnsiTheme="majorHAnsi" w:cstheme="majorHAnsi"/>
          <w:sz w:val="26"/>
          <w:szCs w:val="26"/>
        </w:rPr>
        <w:pPrChange w:id="1351" w:author="Microsoft account" w:date="2015-09-28T13:38:00Z">
          <w:pPr>
            <w:tabs>
              <w:tab w:val="left" w:pos="720"/>
            </w:tabs>
            <w:spacing w:line="360" w:lineRule="auto"/>
            <w:jc w:val="both"/>
          </w:pPr>
        </w:pPrChange>
      </w:pPr>
      <w:r w:rsidRPr="00272777">
        <w:rPr>
          <w:rFonts w:asciiTheme="majorHAnsi" w:hAnsiTheme="majorHAnsi" w:cstheme="majorHAnsi"/>
          <w:sz w:val="26"/>
          <w:szCs w:val="26"/>
        </w:rPr>
        <w:lastRenderedPageBreak/>
        <w:tab/>
      </w:r>
      <w:ins w:id="1352" w:author="Tim" w:date="2015-09-27T20:03:00Z">
        <w:r w:rsidR="00B92C0D" w:rsidRPr="00272777">
          <w:rPr>
            <w:rFonts w:asciiTheme="majorHAnsi" w:hAnsiTheme="majorHAnsi" w:cstheme="majorHAnsi"/>
            <w:sz w:val="26"/>
            <w:szCs w:val="26"/>
            <w:lang w:val="en-US"/>
          </w:rPr>
          <w:t xml:space="preserve">The </w:t>
        </w:r>
      </w:ins>
      <w:del w:id="1353" w:author="Tim" w:date="2015-09-27T20:03:00Z">
        <w:r w:rsidRPr="00272777" w:rsidDel="00B92C0D">
          <w:rPr>
            <w:rFonts w:asciiTheme="majorHAnsi" w:hAnsiTheme="majorHAnsi" w:cstheme="majorHAnsi"/>
            <w:sz w:val="26"/>
            <w:szCs w:val="26"/>
          </w:rPr>
          <w:delText>The remainder</w:delText>
        </w:r>
      </w:del>
      <w:ins w:id="1354" w:author="Tim" w:date="2015-09-27T20:03:00Z">
        <w:r w:rsidR="00B92C0D" w:rsidRPr="00272777">
          <w:rPr>
            <w:rFonts w:asciiTheme="majorHAnsi" w:hAnsiTheme="majorHAnsi" w:cstheme="majorHAnsi"/>
            <w:sz w:val="26"/>
            <w:szCs w:val="26"/>
            <w:lang w:val="en-US"/>
          </w:rPr>
          <w:t xml:space="preserve">organization of </w:t>
        </w:r>
      </w:ins>
      <w:del w:id="1355" w:author="Tim" w:date="2015-09-27T20:03:00Z">
        <w:r w:rsidRPr="00272777" w:rsidDel="00B92C0D">
          <w:rPr>
            <w:rFonts w:asciiTheme="majorHAnsi" w:hAnsiTheme="majorHAnsi" w:cstheme="majorHAnsi"/>
            <w:sz w:val="26"/>
            <w:szCs w:val="26"/>
          </w:rPr>
          <w:delText xml:space="preserve"> of </w:delText>
        </w:r>
      </w:del>
      <w:r w:rsidRPr="00272777">
        <w:rPr>
          <w:rFonts w:asciiTheme="majorHAnsi" w:hAnsiTheme="majorHAnsi" w:cstheme="majorHAnsi"/>
          <w:sz w:val="26"/>
          <w:szCs w:val="26"/>
        </w:rPr>
        <w:t xml:space="preserve">this thesis is </w:t>
      </w:r>
      <w:del w:id="1356" w:author="Tim" w:date="2015-09-27T20:03:00Z">
        <w:r w:rsidRPr="00272777" w:rsidDel="00B92C0D">
          <w:rPr>
            <w:rFonts w:asciiTheme="majorHAnsi" w:hAnsiTheme="majorHAnsi" w:cstheme="majorHAnsi"/>
            <w:sz w:val="26"/>
            <w:szCs w:val="26"/>
          </w:rPr>
          <w:delText xml:space="preserve">organized </w:delText>
        </w:r>
      </w:del>
      <w:r w:rsidRPr="00272777">
        <w:rPr>
          <w:rFonts w:asciiTheme="majorHAnsi" w:hAnsiTheme="majorHAnsi" w:cstheme="majorHAnsi"/>
          <w:sz w:val="26"/>
          <w:szCs w:val="26"/>
        </w:rPr>
        <w:t xml:space="preserve">as follows: </w:t>
      </w:r>
    </w:p>
    <w:p w14:paraId="46609EA3" w14:textId="631B76F9" w:rsidR="00C95BCC" w:rsidRPr="00BD4B67" w:rsidRDefault="00C95BCC">
      <w:pPr>
        <w:pStyle w:val="ListParagraph"/>
        <w:numPr>
          <w:ilvl w:val="0"/>
          <w:numId w:val="44"/>
        </w:numPr>
        <w:tabs>
          <w:tab w:val="left" w:pos="426"/>
        </w:tabs>
        <w:spacing w:line="240" w:lineRule="auto"/>
        <w:ind w:left="0" w:firstLine="0"/>
        <w:jc w:val="both"/>
        <w:rPr>
          <w:rFonts w:asciiTheme="majorHAnsi" w:hAnsiTheme="majorHAnsi" w:cstheme="majorHAnsi"/>
          <w:sz w:val="26"/>
          <w:szCs w:val="26"/>
        </w:rPr>
        <w:pPrChange w:id="1357" w:author="Tim" w:date="2015-09-29T14:19:00Z">
          <w:pPr>
            <w:pStyle w:val="ListParagraph"/>
            <w:numPr>
              <w:numId w:val="44"/>
            </w:numPr>
            <w:tabs>
              <w:tab w:val="left" w:pos="720"/>
            </w:tabs>
            <w:spacing w:line="360" w:lineRule="auto"/>
            <w:ind w:left="0" w:hanging="360"/>
            <w:jc w:val="both"/>
          </w:pPr>
        </w:pPrChange>
      </w:pPr>
      <w:r w:rsidRPr="00272777">
        <w:rPr>
          <w:rFonts w:asciiTheme="majorHAnsi" w:hAnsiTheme="majorHAnsi" w:cstheme="majorHAnsi"/>
          <w:i/>
          <w:sz w:val="26"/>
          <w:szCs w:val="26"/>
        </w:rPr>
        <w:t>Chapter 2:</w:t>
      </w:r>
      <w:r w:rsidRPr="00272777">
        <w:rPr>
          <w:rFonts w:asciiTheme="majorHAnsi" w:hAnsiTheme="majorHAnsi" w:cstheme="majorHAnsi"/>
          <w:sz w:val="26"/>
          <w:szCs w:val="26"/>
        </w:rPr>
        <w:t xml:space="preserve"> </w:t>
      </w:r>
      <w:del w:id="1358" w:author="Tim" w:date="2015-09-27T20:04:00Z">
        <w:r w:rsidRPr="00272777" w:rsidDel="00B92C0D">
          <w:rPr>
            <w:rFonts w:asciiTheme="majorHAnsi" w:hAnsiTheme="majorHAnsi" w:cstheme="majorHAnsi"/>
            <w:sz w:val="26"/>
            <w:szCs w:val="26"/>
          </w:rPr>
          <w:delText xml:space="preserve">Covers </w:delText>
        </w:r>
      </w:del>
      <w:r w:rsidRPr="00272777">
        <w:rPr>
          <w:rFonts w:asciiTheme="majorHAnsi" w:hAnsiTheme="majorHAnsi" w:cstheme="majorHAnsi"/>
          <w:sz w:val="26"/>
          <w:szCs w:val="26"/>
        </w:rPr>
        <w:t xml:space="preserve">literature review </w:t>
      </w:r>
      <w:del w:id="1359" w:author="Tim" w:date="2015-09-27T20:05:00Z">
        <w:r w:rsidRPr="00272777" w:rsidDel="00B92C0D">
          <w:rPr>
            <w:rFonts w:asciiTheme="majorHAnsi" w:hAnsiTheme="majorHAnsi" w:cstheme="majorHAnsi"/>
            <w:sz w:val="26"/>
            <w:szCs w:val="26"/>
          </w:rPr>
          <w:delText>which on knowledge about</w:delText>
        </w:r>
      </w:del>
      <w:ins w:id="1360" w:author="Tim" w:date="2015-09-27T20:05:00Z">
        <w:r w:rsidR="00B92C0D" w:rsidRPr="00272777">
          <w:rPr>
            <w:rFonts w:asciiTheme="majorHAnsi" w:hAnsiTheme="majorHAnsi" w:cstheme="majorHAnsi"/>
            <w:sz w:val="26"/>
            <w:szCs w:val="26"/>
          </w:rPr>
          <w:t>revises</w:t>
        </w:r>
      </w:ins>
      <w:r w:rsidRPr="00272777">
        <w:rPr>
          <w:rFonts w:asciiTheme="majorHAnsi" w:hAnsiTheme="majorHAnsi" w:cstheme="majorHAnsi"/>
          <w:sz w:val="26"/>
          <w:szCs w:val="26"/>
        </w:rPr>
        <w:t xml:space="preserve"> </w:t>
      </w:r>
      <w:del w:id="1361" w:author="Tim" w:date="2015-09-27T20:05:00Z">
        <w:r w:rsidRPr="00272777" w:rsidDel="00B92C0D">
          <w:rPr>
            <w:rFonts w:asciiTheme="majorHAnsi" w:hAnsiTheme="majorHAnsi" w:cstheme="majorHAnsi"/>
            <w:sz w:val="26"/>
            <w:szCs w:val="26"/>
          </w:rPr>
          <w:delText xml:space="preserve">research </w:delText>
        </w:r>
      </w:del>
      <w:ins w:id="1362" w:author="Tim" w:date="2015-09-27T20:05:00Z">
        <w:r w:rsidR="00B92C0D" w:rsidRPr="00272777">
          <w:rPr>
            <w:rFonts w:asciiTheme="majorHAnsi" w:hAnsiTheme="majorHAnsi" w:cstheme="majorHAnsi"/>
            <w:sz w:val="26"/>
            <w:szCs w:val="26"/>
          </w:rPr>
          <w:t xml:space="preserve">state-of-the-art </w:t>
        </w:r>
      </w:ins>
      <w:ins w:id="1363" w:author="Tim" w:date="2015-09-27T20:06:00Z">
        <w:r w:rsidR="00B92C0D" w:rsidRPr="00272777">
          <w:rPr>
            <w:rFonts w:asciiTheme="majorHAnsi" w:hAnsiTheme="majorHAnsi" w:cstheme="majorHAnsi"/>
            <w:sz w:val="26"/>
            <w:szCs w:val="26"/>
          </w:rPr>
          <w:t>works</w:t>
        </w:r>
      </w:ins>
      <w:ins w:id="1364" w:author="Tim" w:date="2015-09-27T20:05:00Z">
        <w:r w:rsidR="00B92C0D" w:rsidRPr="00272777">
          <w:rPr>
            <w:rFonts w:asciiTheme="majorHAnsi" w:hAnsiTheme="majorHAnsi" w:cstheme="majorHAnsi"/>
            <w:sz w:val="26"/>
            <w:szCs w:val="26"/>
          </w:rPr>
          <w:t xml:space="preserve"> </w:t>
        </w:r>
      </w:ins>
      <w:r w:rsidRPr="00272777">
        <w:rPr>
          <w:rFonts w:asciiTheme="majorHAnsi" w:hAnsiTheme="majorHAnsi" w:cstheme="majorHAnsi"/>
          <w:sz w:val="26"/>
          <w:szCs w:val="26"/>
        </w:rPr>
        <w:t>related to ambulatory</w:t>
      </w:r>
      <w:r w:rsidRPr="00BD4B67">
        <w:rPr>
          <w:rFonts w:asciiTheme="majorHAnsi" w:hAnsiTheme="majorHAnsi" w:cstheme="majorHAnsi"/>
          <w:sz w:val="26"/>
          <w:szCs w:val="26"/>
        </w:rPr>
        <w:t xml:space="preserve"> ECG</w:t>
      </w:r>
      <w:del w:id="1365" w:author="Tim" w:date="2015-09-29T14:18:00Z">
        <w:r w:rsidRPr="00BD4B67" w:rsidDel="00BD4B67">
          <w:rPr>
            <w:rFonts w:asciiTheme="majorHAnsi" w:hAnsiTheme="majorHAnsi" w:cstheme="majorHAnsi"/>
            <w:sz w:val="26"/>
            <w:szCs w:val="26"/>
          </w:rPr>
          <w:delText xml:space="preserve"> </w:delText>
        </w:r>
      </w:del>
      <w:ins w:id="1366" w:author="Tim" w:date="2015-09-29T14:18:00Z">
        <w:r w:rsidR="00BD4B67">
          <w:rPr>
            <w:rFonts w:asciiTheme="majorHAnsi" w:hAnsiTheme="majorHAnsi" w:cstheme="majorHAnsi"/>
            <w:sz w:val="26"/>
            <w:szCs w:val="26"/>
          </w:rPr>
          <w:t xml:space="preserve"> </w:t>
        </w:r>
      </w:ins>
      <w:r w:rsidRPr="00BD4B67">
        <w:rPr>
          <w:rFonts w:asciiTheme="majorHAnsi" w:hAnsiTheme="majorHAnsi" w:cstheme="majorHAnsi"/>
          <w:sz w:val="26"/>
          <w:szCs w:val="26"/>
        </w:rPr>
        <w:t>devices and telemedicine systems.</w:t>
      </w:r>
    </w:p>
    <w:p w14:paraId="03B2AF61" w14:textId="162A6474" w:rsidR="00C95BCC" w:rsidRPr="00272777" w:rsidRDefault="00C95BCC">
      <w:pPr>
        <w:pStyle w:val="ListParagraph"/>
        <w:numPr>
          <w:ilvl w:val="0"/>
          <w:numId w:val="44"/>
        </w:numPr>
        <w:tabs>
          <w:tab w:val="left" w:pos="426"/>
        </w:tabs>
        <w:spacing w:line="240" w:lineRule="auto"/>
        <w:ind w:left="0" w:firstLine="0"/>
        <w:jc w:val="both"/>
        <w:rPr>
          <w:rFonts w:asciiTheme="majorHAnsi" w:hAnsiTheme="majorHAnsi" w:cstheme="majorHAnsi"/>
          <w:sz w:val="26"/>
          <w:szCs w:val="26"/>
        </w:rPr>
        <w:pPrChange w:id="1367" w:author="Tim" w:date="2015-09-29T14:19:00Z">
          <w:pPr>
            <w:pStyle w:val="ListParagraph"/>
            <w:numPr>
              <w:numId w:val="44"/>
            </w:numPr>
            <w:tabs>
              <w:tab w:val="left" w:pos="720"/>
            </w:tabs>
            <w:spacing w:line="360" w:lineRule="auto"/>
            <w:ind w:left="0" w:hanging="360"/>
            <w:jc w:val="both"/>
          </w:pPr>
        </w:pPrChange>
      </w:pPr>
      <w:r w:rsidRPr="00272777">
        <w:rPr>
          <w:rFonts w:asciiTheme="majorHAnsi" w:hAnsiTheme="majorHAnsi" w:cstheme="majorHAnsi"/>
          <w:i/>
          <w:sz w:val="26"/>
          <w:szCs w:val="26"/>
        </w:rPr>
        <w:t xml:space="preserve">Chapter </w:t>
      </w:r>
      <w:del w:id="1368" w:author="Tim" w:date="2015-09-29T14:19:00Z">
        <w:r w:rsidRPr="00272777" w:rsidDel="00BD4B67">
          <w:rPr>
            <w:rFonts w:asciiTheme="majorHAnsi" w:hAnsiTheme="majorHAnsi" w:cstheme="majorHAnsi"/>
            <w:i/>
            <w:sz w:val="26"/>
            <w:szCs w:val="26"/>
          </w:rPr>
          <w:delText>3</w:delText>
        </w:r>
      </w:del>
      <w:ins w:id="1369" w:author="Tim" w:date="2015-09-29T14:19:00Z">
        <w:r w:rsidR="00BD4B67">
          <w:rPr>
            <w:rFonts w:asciiTheme="majorHAnsi" w:hAnsiTheme="majorHAnsi" w:cstheme="majorHAnsi"/>
            <w:i/>
            <w:sz w:val="26"/>
            <w:szCs w:val="26"/>
          </w:rPr>
          <w:t>3</w:t>
        </w:r>
      </w:ins>
      <w:r w:rsidRPr="00272777">
        <w:rPr>
          <w:rFonts w:asciiTheme="majorHAnsi" w:hAnsiTheme="majorHAnsi" w:cstheme="majorHAnsi"/>
          <w:i/>
          <w:sz w:val="26"/>
          <w:szCs w:val="26"/>
        </w:rPr>
        <w:t>:</w:t>
      </w:r>
      <w:r w:rsidRPr="00272777">
        <w:rPr>
          <w:rFonts w:asciiTheme="majorHAnsi" w:hAnsiTheme="majorHAnsi" w:cstheme="majorHAnsi"/>
          <w:sz w:val="26"/>
          <w:szCs w:val="26"/>
        </w:rPr>
        <w:t xml:space="preserve"> </w:t>
      </w:r>
      <w:del w:id="1370" w:author="Tim" w:date="2015-09-27T20:06:00Z">
        <w:r w:rsidRPr="00272777" w:rsidDel="00B92C0D">
          <w:rPr>
            <w:rFonts w:asciiTheme="majorHAnsi" w:hAnsiTheme="majorHAnsi" w:cstheme="majorHAnsi"/>
            <w:sz w:val="26"/>
            <w:szCs w:val="26"/>
          </w:rPr>
          <w:delText xml:space="preserve">Covers the </w:delText>
        </w:r>
      </w:del>
      <w:r w:rsidRPr="00272777">
        <w:rPr>
          <w:rFonts w:asciiTheme="majorHAnsi" w:hAnsiTheme="majorHAnsi" w:cstheme="majorHAnsi"/>
          <w:sz w:val="26"/>
          <w:szCs w:val="26"/>
        </w:rPr>
        <w:t xml:space="preserve">methodology </w:t>
      </w:r>
      <w:ins w:id="1371" w:author="Tim" w:date="2015-09-27T20:06:00Z">
        <w:r w:rsidR="00B92C0D" w:rsidRPr="00272777">
          <w:rPr>
            <w:rFonts w:asciiTheme="majorHAnsi" w:hAnsiTheme="majorHAnsi" w:cstheme="majorHAnsi"/>
            <w:sz w:val="26"/>
            <w:szCs w:val="26"/>
          </w:rPr>
          <w:t xml:space="preserve">presents </w:t>
        </w:r>
      </w:ins>
      <w:del w:id="1372" w:author="Tim" w:date="2015-09-27T20:06:00Z">
        <w:r w:rsidRPr="00272777" w:rsidDel="00B92C0D">
          <w:rPr>
            <w:rFonts w:asciiTheme="majorHAnsi" w:hAnsiTheme="majorHAnsi" w:cstheme="majorHAnsi"/>
            <w:sz w:val="26"/>
            <w:szCs w:val="26"/>
          </w:rPr>
          <w:delText xml:space="preserve">about all of </w:delText>
        </w:r>
      </w:del>
      <w:r w:rsidRPr="00272777">
        <w:rPr>
          <w:rFonts w:asciiTheme="majorHAnsi" w:hAnsiTheme="majorHAnsi" w:cstheme="majorHAnsi"/>
          <w:sz w:val="26"/>
          <w:szCs w:val="26"/>
        </w:rPr>
        <w:t xml:space="preserve">the hardware, firmware and software </w:t>
      </w:r>
      <w:del w:id="1373" w:author="Tim" w:date="2015-09-27T20:07:00Z">
        <w:r w:rsidRPr="00272777" w:rsidDel="00B92C0D">
          <w:rPr>
            <w:rFonts w:asciiTheme="majorHAnsi" w:hAnsiTheme="majorHAnsi" w:cstheme="majorHAnsi"/>
            <w:sz w:val="26"/>
            <w:szCs w:val="26"/>
          </w:rPr>
          <w:delText xml:space="preserve">implementation </w:delText>
        </w:r>
      </w:del>
      <w:del w:id="1374" w:author="Tim" w:date="2015-09-27T20:06:00Z">
        <w:r w:rsidRPr="00272777" w:rsidDel="00B92C0D">
          <w:rPr>
            <w:rFonts w:asciiTheme="majorHAnsi" w:hAnsiTheme="majorHAnsi" w:cstheme="majorHAnsi"/>
            <w:sz w:val="26"/>
            <w:szCs w:val="26"/>
          </w:rPr>
          <w:delText>technique</w:delText>
        </w:r>
      </w:del>
      <w:ins w:id="1375" w:author="Tim" w:date="2015-09-27T20:06:00Z">
        <w:r w:rsidR="00B92C0D" w:rsidRPr="00272777">
          <w:rPr>
            <w:rFonts w:asciiTheme="majorHAnsi" w:hAnsiTheme="majorHAnsi" w:cstheme="majorHAnsi"/>
            <w:sz w:val="26"/>
            <w:szCs w:val="26"/>
          </w:rPr>
          <w:t>details</w:t>
        </w:r>
      </w:ins>
      <w:r w:rsidRPr="00272777">
        <w:rPr>
          <w:rFonts w:asciiTheme="majorHAnsi" w:hAnsiTheme="majorHAnsi" w:cstheme="majorHAnsi"/>
          <w:sz w:val="26"/>
          <w:szCs w:val="26"/>
        </w:rPr>
        <w:t>.</w:t>
      </w:r>
    </w:p>
    <w:p w14:paraId="752970C8" w14:textId="02EC9C54" w:rsidR="00BD4B67" w:rsidRDefault="00C95BCC">
      <w:pPr>
        <w:pStyle w:val="ListParagraph"/>
        <w:numPr>
          <w:ilvl w:val="0"/>
          <w:numId w:val="44"/>
        </w:numPr>
        <w:tabs>
          <w:tab w:val="left" w:pos="426"/>
        </w:tabs>
        <w:spacing w:line="240" w:lineRule="auto"/>
        <w:ind w:left="0" w:firstLine="0"/>
        <w:jc w:val="both"/>
        <w:rPr>
          <w:ins w:id="1376" w:author="Tim" w:date="2015-09-29T14:16:00Z"/>
          <w:rFonts w:asciiTheme="majorHAnsi" w:hAnsiTheme="majorHAnsi" w:cstheme="majorHAnsi"/>
          <w:sz w:val="26"/>
          <w:szCs w:val="26"/>
        </w:rPr>
        <w:pPrChange w:id="1377" w:author="Tim" w:date="2015-09-29T14:19:00Z">
          <w:pPr>
            <w:pStyle w:val="ListParagraph"/>
            <w:numPr>
              <w:numId w:val="44"/>
            </w:numPr>
            <w:tabs>
              <w:tab w:val="left" w:pos="720"/>
            </w:tabs>
            <w:spacing w:line="360" w:lineRule="auto"/>
            <w:ind w:left="0" w:hanging="360"/>
            <w:jc w:val="both"/>
          </w:pPr>
        </w:pPrChange>
      </w:pPr>
      <w:r w:rsidRPr="00272777">
        <w:rPr>
          <w:rFonts w:asciiTheme="majorHAnsi" w:hAnsiTheme="majorHAnsi" w:cstheme="majorHAnsi"/>
          <w:i/>
          <w:sz w:val="26"/>
          <w:szCs w:val="26"/>
        </w:rPr>
        <w:t>Chapter 4:</w:t>
      </w:r>
      <w:r w:rsidRPr="00272777">
        <w:rPr>
          <w:rFonts w:asciiTheme="majorHAnsi" w:hAnsiTheme="majorHAnsi" w:cstheme="majorHAnsi"/>
          <w:sz w:val="26"/>
          <w:szCs w:val="26"/>
        </w:rPr>
        <w:t xml:space="preserve"> </w:t>
      </w:r>
      <w:ins w:id="1378" w:author="Tim" w:date="2015-09-29T14:17:00Z">
        <w:r w:rsidR="00BD4B67">
          <w:rPr>
            <w:rFonts w:asciiTheme="majorHAnsi" w:hAnsiTheme="majorHAnsi" w:cstheme="majorHAnsi"/>
            <w:sz w:val="26"/>
            <w:szCs w:val="26"/>
          </w:rPr>
          <w:t>I</w:t>
        </w:r>
        <w:r w:rsidR="00BD4B67" w:rsidRPr="00272777">
          <w:rPr>
            <w:rFonts w:asciiTheme="majorHAnsi" w:hAnsiTheme="majorHAnsi" w:cstheme="majorHAnsi"/>
            <w:sz w:val="26"/>
            <w:szCs w:val="26"/>
          </w:rPr>
          <w:t>mplementation and discussions provide the validation results and explains the findings.</w:t>
        </w:r>
      </w:ins>
    </w:p>
    <w:p w14:paraId="78FEDFBF" w14:textId="395E4BC1" w:rsidR="00C95BCC" w:rsidRPr="00272777" w:rsidRDefault="00BD4B67">
      <w:pPr>
        <w:pStyle w:val="ListParagraph"/>
        <w:numPr>
          <w:ilvl w:val="0"/>
          <w:numId w:val="44"/>
        </w:numPr>
        <w:tabs>
          <w:tab w:val="left" w:pos="0"/>
          <w:tab w:val="left" w:pos="360"/>
        </w:tabs>
        <w:spacing w:line="240" w:lineRule="auto"/>
        <w:ind w:left="0" w:firstLine="0"/>
        <w:jc w:val="both"/>
        <w:rPr>
          <w:rFonts w:asciiTheme="majorHAnsi" w:hAnsiTheme="majorHAnsi" w:cstheme="majorHAnsi"/>
          <w:sz w:val="26"/>
          <w:szCs w:val="26"/>
        </w:rPr>
        <w:pPrChange w:id="1379" w:author="Tim" w:date="2015-09-29T14:19:00Z">
          <w:pPr>
            <w:pStyle w:val="ListParagraph"/>
            <w:numPr>
              <w:numId w:val="44"/>
            </w:numPr>
            <w:tabs>
              <w:tab w:val="left" w:pos="720"/>
            </w:tabs>
            <w:spacing w:line="360" w:lineRule="auto"/>
            <w:ind w:left="0" w:hanging="360"/>
            <w:jc w:val="both"/>
          </w:pPr>
        </w:pPrChange>
      </w:pPr>
      <w:ins w:id="1380" w:author="Tim" w:date="2015-09-29T14:19:00Z">
        <w:r>
          <w:rPr>
            <w:rFonts w:asciiTheme="majorHAnsi" w:hAnsiTheme="majorHAnsi" w:cstheme="majorHAnsi"/>
            <w:sz w:val="26"/>
            <w:szCs w:val="26"/>
          </w:rPr>
          <w:t xml:space="preserve"> </w:t>
        </w:r>
      </w:ins>
      <w:ins w:id="1381" w:author="Tim" w:date="2015-09-29T14:16:00Z">
        <w:r w:rsidRPr="00BD4B67">
          <w:rPr>
            <w:rFonts w:asciiTheme="majorHAnsi" w:hAnsiTheme="majorHAnsi" w:cstheme="majorHAnsi"/>
            <w:i/>
            <w:sz w:val="26"/>
            <w:szCs w:val="26"/>
            <w:rPrChange w:id="1382" w:author="Tim" w:date="2015-09-29T14:19:00Z">
              <w:rPr>
                <w:rFonts w:asciiTheme="majorHAnsi" w:hAnsiTheme="majorHAnsi" w:cstheme="majorHAnsi"/>
                <w:sz w:val="26"/>
                <w:szCs w:val="26"/>
              </w:rPr>
            </w:rPrChange>
          </w:rPr>
          <w:t>Chapter 5</w:t>
        </w:r>
        <w:r w:rsidRPr="00BD4B67">
          <w:rPr>
            <w:rFonts w:asciiTheme="majorHAnsi" w:hAnsiTheme="majorHAnsi" w:cstheme="majorHAnsi"/>
            <w:sz w:val="26"/>
            <w:szCs w:val="26"/>
          </w:rPr>
          <w:t xml:space="preserve">: Conclusion chapter summarizes </w:t>
        </w:r>
      </w:ins>
      <w:ins w:id="1383" w:author="Tim" w:date="2015-09-29T14:17:00Z">
        <w:r>
          <w:rPr>
            <w:rFonts w:asciiTheme="majorHAnsi" w:hAnsiTheme="majorHAnsi" w:cstheme="majorHAnsi"/>
            <w:sz w:val="26"/>
            <w:szCs w:val="26"/>
          </w:rPr>
          <w:t xml:space="preserve">proposed </w:t>
        </w:r>
      </w:ins>
      <w:ins w:id="1384" w:author="Tim" w:date="2015-09-29T14:16:00Z">
        <w:r w:rsidRPr="00BD4B67">
          <w:rPr>
            <w:rFonts w:asciiTheme="majorHAnsi" w:hAnsiTheme="majorHAnsi" w:cstheme="majorHAnsi"/>
            <w:sz w:val="26"/>
            <w:szCs w:val="26"/>
          </w:rPr>
          <w:t>work and recommends future research</w:t>
        </w:r>
      </w:ins>
      <w:del w:id="1385" w:author="Tim" w:date="2015-09-27T20:07:00Z">
        <w:r w:rsidR="00C95BCC" w:rsidRPr="00272777" w:rsidDel="00B92C0D">
          <w:rPr>
            <w:rFonts w:asciiTheme="majorHAnsi" w:hAnsiTheme="majorHAnsi" w:cstheme="majorHAnsi"/>
            <w:sz w:val="26"/>
            <w:szCs w:val="26"/>
          </w:rPr>
          <w:delText xml:space="preserve">Provides </w:delText>
        </w:r>
      </w:del>
      <w:del w:id="1386" w:author="Tim" w:date="2015-09-29T14:16:00Z">
        <w:r w:rsidR="00C95BCC" w:rsidRPr="00272777" w:rsidDel="00BD4B67">
          <w:rPr>
            <w:rFonts w:asciiTheme="majorHAnsi" w:hAnsiTheme="majorHAnsi" w:cstheme="majorHAnsi"/>
            <w:sz w:val="26"/>
            <w:szCs w:val="26"/>
          </w:rPr>
          <w:delText>the result</w:delText>
        </w:r>
      </w:del>
      <w:del w:id="1387" w:author="Tim" w:date="2015-09-27T20:21:00Z">
        <w:r w:rsidR="00C95BCC" w:rsidRPr="00272777" w:rsidDel="00096A15">
          <w:rPr>
            <w:rFonts w:asciiTheme="majorHAnsi" w:hAnsiTheme="majorHAnsi" w:cstheme="majorHAnsi"/>
            <w:sz w:val="26"/>
            <w:szCs w:val="26"/>
          </w:rPr>
          <w:delText xml:space="preserve"> </w:delText>
        </w:r>
      </w:del>
      <w:del w:id="1388" w:author="Tim" w:date="2015-09-27T20:18:00Z">
        <w:r w:rsidR="00C95BCC" w:rsidRPr="00272777" w:rsidDel="00632073">
          <w:rPr>
            <w:rFonts w:asciiTheme="majorHAnsi" w:hAnsiTheme="majorHAnsi" w:cstheme="majorHAnsi"/>
            <w:sz w:val="26"/>
            <w:szCs w:val="26"/>
          </w:rPr>
          <w:delText>of experiments and validation</w:delText>
        </w:r>
      </w:del>
      <w:del w:id="1389" w:author="Tim" w:date="2015-09-29T14:16:00Z">
        <w:r w:rsidR="00C95BCC" w:rsidRPr="00272777" w:rsidDel="00BD4B67">
          <w:rPr>
            <w:rFonts w:asciiTheme="majorHAnsi" w:hAnsiTheme="majorHAnsi" w:cstheme="majorHAnsi"/>
            <w:sz w:val="26"/>
            <w:szCs w:val="26"/>
          </w:rPr>
          <w:delText>.</w:delText>
        </w:r>
      </w:del>
    </w:p>
    <w:p w14:paraId="64DA957A" w14:textId="11EEB12D" w:rsidR="00C95BCC" w:rsidRPr="00272777" w:rsidDel="00096A15" w:rsidRDefault="00C95BCC">
      <w:pPr>
        <w:pStyle w:val="ListParagraph"/>
        <w:numPr>
          <w:ilvl w:val="0"/>
          <w:numId w:val="44"/>
        </w:numPr>
        <w:tabs>
          <w:tab w:val="left" w:pos="426"/>
        </w:tabs>
        <w:jc w:val="both"/>
        <w:rPr>
          <w:del w:id="1390" w:author="Tim" w:date="2015-09-27T20:21:00Z"/>
          <w:rFonts w:asciiTheme="majorHAnsi" w:hAnsiTheme="majorHAnsi" w:cstheme="majorHAnsi"/>
          <w:b/>
          <w:sz w:val="26"/>
          <w:szCs w:val="26"/>
        </w:rPr>
        <w:pPrChange w:id="1391" w:author="Tim" w:date="2015-09-29T14:16:00Z">
          <w:pPr>
            <w:pStyle w:val="ListParagraph"/>
            <w:tabs>
              <w:tab w:val="left" w:pos="720"/>
            </w:tabs>
            <w:spacing w:line="360" w:lineRule="auto"/>
            <w:ind w:left="0"/>
            <w:jc w:val="both"/>
          </w:pPr>
        </w:pPrChange>
      </w:pPr>
      <w:del w:id="1392" w:author="Tim" w:date="2015-09-29T14:17:00Z">
        <w:r w:rsidRPr="00272777" w:rsidDel="00BD4B67">
          <w:rPr>
            <w:rFonts w:asciiTheme="majorHAnsi" w:hAnsiTheme="majorHAnsi" w:cstheme="majorHAnsi"/>
            <w:i/>
            <w:sz w:val="26"/>
            <w:szCs w:val="26"/>
          </w:rPr>
          <w:delText>Chapter 5:</w:delText>
        </w:r>
        <w:r w:rsidRPr="00272777" w:rsidDel="00BD4B67">
          <w:rPr>
            <w:rFonts w:asciiTheme="majorHAnsi" w:hAnsiTheme="majorHAnsi" w:cstheme="majorHAnsi"/>
            <w:sz w:val="26"/>
            <w:szCs w:val="26"/>
          </w:rPr>
          <w:delText xml:space="preserve"> </w:delText>
        </w:r>
      </w:del>
      <w:del w:id="1393" w:author="Tim" w:date="2015-09-27T20:21:00Z">
        <w:r w:rsidRPr="00272777" w:rsidDel="00096A15">
          <w:rPr>
            <w:rFonts w:asciiTheme="majorHAnsi" w:hAnsiTheme="majorHAnsi" w:cstheme="majorHAnsi"/>
            <w:sz w:val="26"/>
            <w:szCs w:val="26"/>
          </w:rPr>
          <w:delText xml:space="preserve">Covers the discussion of this project </w:delText>
        </w:r>
      </w:del>
    </w:p>
    <w:p w14:paraId="30A54329" w14:textId="2E4AC4CC" w:rsidR="00C95BCC" w:rsidRPr="00272777" w:rsidDel="00BD4B67" w:rsidRDefault="00C95BCC">
      <w:pPr>
        <w:pStyle w:val="ListParagraph"/>
        <w:tabs>
          <w:tab w:val="left" w:pos="426"/>
        </w:tabs>
        <w:ind w:left="0"/>
        <w:jc w:val="both"/>
        <w:rPr>
          <w:del w:id="1394" w:author="Tim" w:date="2015-09-29T14:17:00Z"/>
          <w:rFonts w:asciiTheme="majorHAnsi" w:hAnsiTheme="majorHAnsi" w:cstheme="majorHAnsi"/>
          <w:sz w:val="26"/>
          <w:szCs w:val="26"/>
          <w:lang w:eastAsia="vi-VN"/>
          <w:rPrChange w:id="1395" w:author="Microsoft account" w:date="2015-09-28T13:38:00Z">
            <w:rPr>
              <w:del w:id="1396" w:author="Tim" w:date="2015-09-29T14:17:00Z"/>
              <w:rFonts w:ascii="Times New Roman" w:hAnsi="Times New Roman" w:cs="Times New Roman"/>
              <w:sz w:val="24"/>
              <w:szCs w:val="24"/>
              <w:lang w:eastAsia="vi-VN"/>
            </w:rPr>
          </w:rPrChange>
        </w:rPr>
        <w:pPrChange w:id="1397" w:author="Microsoft account" w:date="2015-09-28T13:38:00Z">
          <w:pPr>
            <w:spacing w:after="0" w:line="240" w:lineRule="auto"/>
          </w:pPr>
        </w:pPrChange>
      </w:pPr>
      <w:del w:id="1398" w:author="Tim" w:date="2015-09-27T20:21:00Z">
        <w:r w:rsidRPr="00AF28A9" w:rsidDel="00096A15">
          <w:rPr>
            <w:rFonts w:asciiTheme="majorHAnsi" w:hAnsiTheme="majorHAnsi" w:cstheme="majorHAnsi"/>
            <w:i/>
            <w:sz w:val="26"/>
            <w:szCs w:val="26"/>
          </w:rPr>
          <w:delText>Chapter 6:</w:delText>
        </w:r>
        <w:r w:rsidRPr="00AF28A9" w:rsidDel="00096A15">
          <w:rPr>
            <w:rFonts w:asciiTheme="majorHAnsi" w:hAnsiTheme="majorHAnsi" w:cstheme="majorHAnsi"/>
            <w:sz w:val="26"/>
            <w:szCs w:val="26"/>
          </w:rPr>
          <w:delText xml:space="preserve"> Provides the</w:delText>
        </w:r>
        <w:r w:rsidRPr="00AF28A9" w:rsidDel="00096A15">
          <w:rPr>
            <w:rFonts w:asciiTheme="majorHAnsi" w:hAnsiTheme="majorHAnsi" w:cstheme="majorHAnsi"/>
            <w:b/>
            <w:sz w:val="26"/>
            <w:szCs w:val="26"/>
          </w:rPr>
          <w:delText xml:space="preserve"> c</w:delText>
        </w:r>
        <w:r w:rsidRPr="00AF28A9" w:rsidDel="00096A15">
          <w:rPr>
            <w:rFonts w:asciiTheme="majorHAnsi" w:hAnsiTheme="majorHAnsi" w:cstheme="majorHAnsi"/>
            <w:sz w:val="26"/>
            <w:szCs w:val="26"/>
          </w:rPr>
          <w:delText>onclusion and applications</w:delText>
        </w:r>
        <w:r w:rsidRPr="00272777" w:rsidDel="00096A15">
          <w:rPr>
            <w:rFonts w:asciiTheme="majorHAnsi" w:hAnsiTheme="majorHAnsi" w:cstheme="majorHAnsi"/>
            <w:sz w:val="26"/>
            <w:szCs w:val="26"/>
            <w:lang w:eastAsia="vi-VN"/>
            <w:rPrChange w:id="1399" w:author="Microsoft account" w:date="2015-09-28T13:38:00Z">
              <w:rPr>
                <w:rFonts w:ascii="Times New Roman" w:hAnsi="Times New Roman" w:cs="Times New Roman"/>
                <w:sz w:val="24"/>
                <w:szCs w:val="24"/>
                <w:lang w:eastAsia="vi-VN"/>
              </w:rPr>
            </w:rPrChange>
          </w:rPr>
          <w:delText xml:space="preserve"> </w:delText>
        </w:r>
      </w:del>
    </w:p>
    <w:p w14:paraId="4F0E4D91" w14:textId="77777777" w:rsidR="005B4699" w:rsidRPr="00272777" w:rsidRDefault="005B4699">
      <w:pPr>
        <w:pStyle w:val="ListParagraph"/>
        <w:tabs>
          <w:tab w:val="left" w:pos="720"/>
        </w:tabs>
        <w:ind w:left="0"/>
        <w:jc w:val="both"/>
        <w:rPr>
          <w:rFonts w:asciiTheme="majorHAnsi" w:hAnsiTheme="majorHAnsi" w:cstheme="majorHAnsi"/>
          <w:sz w:val="26"/>
          <w:szCs w:val="26"/>
        </w:rPr>
        <w:pPrChange w:id="1400" w:author="Microsoft account" w:date="2015-09-28T13:38:00Z">
          <w:pPr>
            <w:pStyle w:val="ListParagraph"/>
            <w:tabs>
              <w:tab w:val="left" w:pos="720"/>
            </w:tabs>
            <w:spacing w:line="360" w:lineRule="auto"/>
            <w:ind w:left="0"/>
            <w:jc w:val="both"/>
          </w:pPr>
        </w:pPrChange>
      </w:pPr>
    </w:p>
    <w:p w14:paraId="72C28D10" w14:textId="77777777" w:rsidR="005B4699" w:rsidRPr="00272777" w:rsidRDefault="005B4699">
      <w:pPr>
        <w:spacing w:line="276" w:lineRule="auto"/>
        <w:jc w:val="both"/>
        <w:rPr>
          <w:rFonts w:asciiTheme="majorHAnsi" w:eastAsia="Calibri" w:hAnsiTheme="majorHAnsi" w:cstheme="majorHAnsi"/>
          <w:sz w:val="26"/>
          <w:szCs w:val="26"/>
          <w:lang w:val="en-US"/>
        </w:rPr>
        <w:pPrChange w:id="1401" w:author="Microsoft account" w:date="2015-09-28T13:38:00Z">
          <w:pPr>
            <w:spacing w:line="360" w:lineRule="auto"/>
            <w:jc w:val="both"/>
          </w:pPr>
        </w:pPrChange>
      </w:pPr>
      <w:r w:rsidRPr="00272777">
        <w:rPr>
          <w:rFonts w:asciiTheme="majorHAnsi" w:hAnsiTheme="majorHAnsi" w:cstheme="majorHAnsi"/>
          <w:sz w:val="26"/>
          <w:szCs w:val="26"/>
        </w:rPr>
        <w:br w:type="page"/>
      </w:r>
    </w:p>
    <w:p w14:paraId="48BC9EB7" w14:textId="77777777" w:rsidR="00633FAB" w:rsidRDefault="00633FAB">
      <w:pPr>
        <w:rPr>
          <w:ins w:id="1402" w:author="Microsoft account" w:date="2015-09-28T16:23:00Z"/>
        </w:rPr>
        <w:pPrChange w:id="1403" w:author="Microsoft account" w:date="2015-09-28T16:28:00Z">
          <w:pPr>
            <w:pStyle w:val="Heading1"/>
            <w:numPr>
              <w:numId w:val="0"/>
            </w:numPr>
            <w:spacing w:before="0" w:line="360" w:lineRule="auto"/>
            <w:ind w:left="239" w:right="-46" w:firstLine="0"/>
            <w:jc w:val="center"/>
          </w:pPr>
        </w:pPrChange>
      </w:pPr>
      <w:bookmarkStart w:id="1404" w:name="_Toc431211912"/>
    </w:p>
    <w:p w14:paraId="2CAA9367" w14:textId="77777777" w:rsidR="004B00D9" w:rsidRPr="00272777" w:rsidRDefault="004B00D9">
      <w:pPr>
        <w:pStyle w:val="Heading1"/>
        <w:numPr>
          <w:ilvl w:val="0"/>
          <w:numId w:val="0"/>
        </w:numPr>
        <w:spacing w:before="0" w:line="480" w:lineRule="auto"/>
        <w:ind w:left="239" w:right="-46"/>
        <w:jc w:val="center"/>
        <w:rPr>
          <w:rFonts w:asciiTheme="majorHAnsi" w:hAnsiTheme="majorHAnsi" w:cstheme="majorHAnsi"/>
          <w:sz w:val="26"/>
          <w:szCs w:val="26"/>
        </w:rPr>
        <w:pPrChange w:id="1405" w:author="Tim" w:date="2015-09-28T14:42:00Z">
          <w:pPr>
            <w:pStyle w:val="Heading1"/>
            <w:numPr>
              <w:numId w:val="0"/>
            </w:numPr>
            <w:spacing w:before="0" w:line="360" w:lineRule="auto"/>
            <w:ind w:left="239" w:right="-46" w:firstLine="0"/>
            <w:jc w:val="center"/>
          </w:pPr>
        </w:pPrChange>
      </w:pPr>
      <w:bookmarkStart w:id="1406" w:name="_Toc431301068"/>
      <w:r w:rsidRPr="00272777">
        <w:rPr>
          <w:rFonts w:asciiTheme="majorHAnsi" w:hAnsiTheme="majorHAnsi" w:cstheme="majorHAnsi"/>
          <w:sz w:val="26"/>
          <w:szCs w:val="26"/>
        </w:rPr>
        <w:t>CHAPTER</w:t>
      </w:r>
      <w:r w:rsidRPr="00272777">
        <w:rPr>
          <w:rFonts w:asciiTheme="majorHAnsi" w:hAnsiTheme="majorHAnsi" w:cstheme="majorHAnsi"/>
          <w:spacing w:val="-3"/>
          <w:sz w:val="26"/>
          <w:szCs w:val="26"/>
        </w:rPr>
        <w:t xml:space="preserve"> </w:t>
      </w:r>
      <w:r w:rsidR="008C0EB5" w:rsidRPr="00272777">
        <w:rPr>
          <w:rFonts w:asciiTheme="majorHAnsi" w:hAnsiTheme="majorHAnsi" w:cstheme="majorHAnsi"/>
          <w:sz w:val="26"/>
          <w:szCs w:val="26"/>
        </w:rPr>
        <w:t>2</w:t>
      </w:r>
      <w:bookmarkEnd w:id="1404"/>
      <w:bookmarkEnd w:id="1406"/>
    </w:p>
    <w:p w14:paraId="26E5A22C" w14:textId="77777777" w:rsidR="004B00D9" w:rsidRPr="00272777" w:rsidRDefault="004B00D9">
      <w:pPr>
        <w:pStyle w:val="Heading1"/>
        <w:numPr>
          <w:ilvl w:val="0"/>
          <w:numId w:val="0"/>
        </w:numPr>
        <w:spacing w:before="0" w:after="240" w:line="480" w:lineRule="auto"/>
        <w:ind w:left="717" w:right="-46"/>
        <w:jc w:val="center"/>
        <w:rPr>
          <w:rFonts w:asciiTheme="majorHAnsi" w:hAnsiTheme="majorHAnsi" w:cstheme="majorHAnsi"/>
          <w:b w:val="0"/>
          <w:bCs w:val="0"/>
          <w:sz w:val="26"/>
          <w:szCs w:val="26"/>
        </w:rPr>
        <w:pPrChange w:id="1407" w:author="Tim" w:date="2015-09-28T14:42:00Z">
          <w:pPr>
            <w:pStyle w:val="Heading1"/>
            <w:numPr>
              <w:numId w:val="0"/>
            </w:numPr>
            <w:spacing w:before="0" w:line="360" w:lineRule="auto"/>
            <w:ind w:left="717" w:right="-46" w:firstLine="0"/>
            <w:jc w:val="center"/>
          </w:pPr>
        </w:pPrChange>
      </w:pPr>
      <w:bookmarkStart w:id="1408" w:name="_Toc431211913"/>
      <w:bookmarkStart w:id="1409" w:name="_Toc431301069"/>
      <w:r w:rsidRPr="00272777">
        <w:rPr>
          <w:rFonts w:asciiTheme="majorHAnsi" w:hAnsiTheme="majorHAnsi" w:cstheme="majorHAnsi"/>
          <w:sz w:val="26"/>
          <w:szCs w:val="26"/>
        </w:rPr>
        <w:t>LITERATURE</w:t>
      </w:r>
      <w:r w:rsidRPr="00272777">
        <w:rPr>
          <w:rFonts w:asciiTheme="majorHAnsi" w:hAnsiTheme="majorHAnsi" w:cstheme="majorHAnsi"/>
          <w:spacing w:val="-4"/>
          <w:sz w:val="26"/>
          <w:szCs w:val="26"/>
        </w:rPr>
        <w:t xml:space="preserve"> </w:t>
      </w:r>
      <w:r w:rsidRPr="00272777">
        <w:rPr>
          <w:rFonts w:asciiTheme="majorHAnsi" w:hAnsiTheme="majorHAnsi" w:cstheme="majorHAnsi"/>
          <w:sz w:val="26"/>
          <w:szCs w:val="26"/>
        </w:rPr>
        <w:t>REVIEW</w:t>
      </w:r>
      <w:bookmarkEnd w:id="1408"/>
      <w:bookmarkEnd w:id="1409"/>
    </w:p>
    <w:p w14:paraId="528B3DF6" w14:textId="7C8D2A18" w:rsidR="004B00D9" w:rsidRPr="00BD4B67" w:rsidDel="00EC59F6" w:rsidRDefault="00AF28A9">
      <w:pPr>
        <w:tabs>
          <w:tab w:val="left" w:pos="540"/>
        </w:tabs>
        <w:spacing w:line="276" w:lineRule="auto"/>
        <w:jc w:val="both"/>
        <w:rPr>
          <w:del w:id="1410" w:author="Tim" w:date="2015-09-25T00:17:00Z"/>
          <w:rFonts w:asciiTheme="majorHAnsi" w:hAnsiTheme="majorHAnsi" w:cstheme="majorHAnsi"/>
          <w:sz w:val="26"/>
          <w:szCs w:val="26"/>
        </w:rPr>
        <w:pPrChange w:id="1411" w:author="Microsoft account" w:date="2015-09-28T13:38:00Z">
          <w:pPr>
            <w:tabs>
              <w:tab w:val="left" w:pos="720"/>
            </w:tabs>
            <w:spacing w:line="360" w:lineRule="auto"/>
            <w:jc w:val="both"/>
          </w:pPr>
        </w:pPrChange>
      </w:pPr>
      <w:ins w:id="1412" w:author="Tim" w:date="2015-09-28T14:43:00Z">
        <w:r>
          <w:rPr>
            <w:rFonts w:asciiTheme="majorHAnsi" w:hAnsiTheme="majorHAnsi" w:cstheme="majorHAnsi"/>
            <w:sz w:val="26"/>
            <w:szCs w:val="26"/>
          </w:rPr>
          <w:tab/>
        </w:r>
      </w:ins>
      <w:r w:rsidR="004B00D9" w:rsidRPr="00272777">
        <w:rPr>
          <w:rFonts w:asciiTheme="majorHAnsi" w:hAnsiTheme="majorHAnsi" w:cstheme="majorHAnsi"/>
          <w:sz w:val="26"/>
          <w:szCs w:val="26"/>
        </w:rPr>
        <w:t xml:space="preserve">A crucial aspect of the design process was determining the feasibility of a Low-Cost wireless ECG system. Rising advancements, for example, cloud computing and Internet of Things have made a world, which is progressively connected. The continuous progress in the field of vital sign acquisition, especially the wearable ECG device will take this common pattern to the next level. These ubiquitous, smart device will help patients to be more mindful of their disorders. A late study even found that users of this innovation feel more safe, self-confident and in control of their lives. Yet, on one hand, a signal acquisition device is just comparable to the information it conveys, on the other hand, wearable innovation will just accomplish acceptance in the mass market on the off chance that it is unobtrusive and fits as a natural extension of the human body. In this manner, these gadgets should be intended for both capacity and style. To achieve this level of solace, such a system should be flawlessly integrated in a compact device that minimum the wires and weight. At this time, there are such remarkable achievements in investigating wearable ECG system. First of all, the traditional Holter ECG devices of GE, Phillips have been a reliable choice for most of hospitals or healthcare centers in the world. More than that, IMEC </w:t>
      </w:r>
      <w:r w:rsidR="004B00D9" w:rsidRPr="00BD4B67">
        <w:rPr>
          <w:rFonts w:asciiTheme="majorHAnsi" w:hAnsiTheme="majorHAnsi" w:cstheme="majorHAnsi"/>
          <w:sz w:val="26"/>
          <w:szCs w:val="26"/>
        </w:rPr>
        <w:fldChar w:fldCharType="begin"/>
      </w:r>
      <w:r w:rsidR="004B00D9" w:rsidRPr="00BD4B67">
        <w:rPr>
          <w:rFonts w:asciiTheme="majorHAnsi" w:hAnsiTheme="majorHAnsi" w:cstheme="majorHAnsi"/>
          <w:sz w:val="26"/>
          <w:szCs w:val="26"/>
        </w:rPr>
        <w:instrText xml:space="preserve"> ADDIN EN.CITE &lt;EndNote&gt;&lt;Cite&gt;&lt;Author&gt;Lobodzinski&lt;/Author&gt;&lt;Year&gt;2 0 1 3 &lt;/Year&gt;&lt;RecNum&gt;14&lt;/RecNum&gt;&lt;DisplayText&gt;[13]&lt;/DisplayText&gt;&lt;record&gt;&lt;rec-number&gt;14&lt;/rec-number&gt;&lt;foreign-keys&gt;&lt;key app="EN" db-id="av0w2tzfg592due0sxoppffu5ptrptrz9sd5"&gt;14&lt;/key&gt;&lt;/foreign-keys&gt;&lt;ref-type name="Journal Article"&gt;17&lt;/ref-type&gt;&lt;contributors&gt;&lt;authors&gt;&lt;author&gt;S. Suave Lobodzinski&lt;/author&gt;&lt;/authors&gt;&lt;/contributors&gt;&lt;titles&gt;&lt;title&gt;ECG Patch Monitors for Assessment of Cardiac Rhythm Abnormalities&lt;/title&gt;&lt;secondary-title&gt;Science Direct&lt;/secondary-title&gt;&lt;/titles&gt;&lt;periodical&gt;&lt;full-title&gt;Science Direct&lt;/full-title&gt;&lt;/periodical&gt;&lt;pages&gt;2 2 4 – 2 2 9&lt;/pages&gt;&lt;dates&gt;&lt;year&gt;2 0 1 3 &lt;/year&gt;&lt;/dates&gt;&lt;urls&gt;&lt;/urls&gt;&lt;/record&gt;&lt;/Cite&gt;&lt;/EndNote&gt;</w:instrText>
      </w:r>
      <w:r w:rsidR="004B00D9" w:rsidRPr="00BD4B67">
        <w:rPr>
          <w:rFonts w:asciiTheme="majorHAnsi" w:hAnsiTheme="majorHAnsi" w:cstheme="majorHAnsi"/>
          <w:sz w:val="26"/>
          <w:szCs w:val="26"/>
          <w:rPrChange w:id="1413" w:author="Tim" w:date="2015-09-29T14:20:00Z">
            <w:rPr>
              <w:rFonts w:asciiTheme="majorHAnsi" w:hAnsiTheme="majorHAnsi" w:cstheme="majorHAnsi"/>
              <w:sz w:val="26"/>
              <w:szCs w:val="26"/>
            </w:rPr>
          </w:rPrChange>
        </w:rPr>
        <w:fldChar w:fldCharType="separate"/>
      </w:r>
      <w:r w:rsidR="004B00D9" w:rsidRPr="00BD4B67">
        <w:rPr>
          <w:rFonts w:asciiTheme="majorHAnsi" w:hAnsiTheme="majorHAnsi" w:cstheme="majorHAnsi"/>
          <w:noProof/>
          <w:sz w:val="26"/>
          <w:szCs w:val="26"/>
        </w:rPr>
        <w:t>[</w:t>
      </w:r>
      <w:r w:rsidR="001868A7" w:rsidRPr="00BD4B67">
        <w:rPr>
          <w:rPrChange w:id="1414" w:author="Tim" w:date="2015-09-29T14:20:00Z">
            <w:rPr>
              <w:rStyle w:val="Hyperlink"/>
              <w:rFonts w:asciiTheme="majorHAnsi" w:hAnsiTheme="majorHAnsi" w:cstheme="majorHAnsi"/>
              <w:noProof/>
              <w:color w:val="auto"/>
              <w:sz w:val="26"/>
              <w:szCs w:val="26"/>
            </w:rPr>
          </w:rPrChange>
        </w:rPr>
        <w:fldChar w:fldCharType="begin"/>
      </w:r>
      <w:r w:rsidR="001868A7" w:rsidRPr="00BD4B67">
        <w:rPr>
          <w:rFonts w:asciiTheme="majorHAnsi" w:hAnsiTheme="majorHAnsi" w:cstheme="majorHAnsi"/>
          <w:sz w:val="26"/>
          <w:szCs w:val="26"/>
          <w:rPrChange w:id="1415" w:author="Tim" w:date="2015-09-29T14:20:00Z">
            <w:rPr/>
          </w:rPrChange>
        </w:rPr>
        <w:instrText xml:space="preserve"> HYPERLINK "file:///C:\\Users\\Cu%20Gia%20Huy\\Downloads\\Thesis_HTuan_Word.doc" \l "_ENREF_13" \o "Lobodzinski, 2 0 1 3  #14" </w:instrText>
      </w:r>
      <w:r w:rsidR="001868A7" w:rsidRPr="00BD4B67">
        <w:rPr>
          <w:rPrChange w:id="1416" w:author="Tim" w:date="2015-09-29T14:20:00Z">
            <w:rPr>
              <w:rStyle w:val="Hyperlink"/>
              <w:rFonts w:asciiTheme="majorHAnsi" w:hAnsiTheme="majorHAnsi" w:cstheme="majorHAnsi"/>
              <w:noProof/>
              <w:color w:val="auto"/>
              <w:sz w:val="26"/>
              <w:szCs w:val="26"/>
            </w:rPr>
          </w:rPrChange>
        </w:rPr>
        <w:fldChar w:fldCharType="separate"/>
      </w:r>
      <w:r w:rsidR="004B00D9" w:rsidRPr="00BD4B67">
        <w:rPr>
          <w:rStyle w:val="Hyperlink"/>
          <w:rFonts w:asciiTheme="majorHAnsi" w:hAnsiTheme="majorHAnsi" w:cstheme="majorHAnsi"/>
          <w:noProof/>
          <w:color w:val="auto"/>
          <w:sz w:val="26"/>
          <w:szCs w:val="26"/>
          <w:u w:val="none"/>
          <w:rPrChange w:id="1417" w:author="Tim" w:date="2015-09-29T14:20:00Z">
            <w:rPr>
              <w:rStyle w:val="Hyperlink"/>
              <w:rFonts w:asciiTheme="majorHAnsi" w:hAnsiTheme="majorHAnsi" w:cstheme="majorHAnsi"/>
              <w:noProof/>
              <w:color w:val="auto"/>
              <w:sz w:val="26"/>
              <w:szCs w:val="26"/>
            </w:rPr>
          </w:rPrChange>
        </w:rPr>
        <w:t>13</w:t>
      </w:r>
      <w:r w:rsidR="001868A7" w:rsidRPr="00BD4B67">
        <w:rPr>
          <w:rStyle w:val="Hyperlink"/>
          <w:rFonts w:asciiTheme="majorHAnsi" w:hAnsiTheme="majorHAnsi" w:cstheme="majorHAnsi"/>
          <w:noProof/>
          <w:color w:val="auto"/>
          <w:sz w:val="26"/>
          <w:szCs w:val="26"/>
          <w:u w:val="none"/>
          <w:rPrChange w:id="1418" w:author="Tim" w:date="2015-09-29T14:20:00Z">
            <w:rPr>
              <w:rStyle w:val="Hyperlink"/>
              <w:rFonts w:asciiTheme="majorHAnsi" w:hAnsiTheme="majorHAnsi" w:cstheme="majorHAnsi"/>
              <w:noProof/>
              <w:color w:val="auto"/>
              <w:sz w:val="26"/>
              <w:szCs w:val="26"/>
            </w:rPr>
          </w:rPrChange>
        </w:rPr>
        <w:fldChar w:fldCharType="end"/>
      </w:r>
      <w:r w:rsidR="004B00D9" w:rsidRPr="00BD4B67">
        <w:rPr>
          <w:rFonts w:asciiTheme="majorHAnsi" w:hAnsiTheme="majorHAnsi" w:cstheme="majorHAnsi"/>
          <w:noProof/>
          <w:sz w:val="26"/>
          <w:szCs w:val="26"/>
        </w:rPr>
        <w:t>]</w:t>
      </w:r>
      <w:r w:rsidR="004B00D9" w:rsidRPr="00BD4B67">
        <w:rPr>
          <w:rFonts w:asciiTheme="majorHAnsi" w:hAnsiTheme="majorHAnsi" w:cstheme="majorHAnsi"/>
          <w:sz w:val="26"/>
          <w:szCs w:val="26"/>
          <w:rPrChange w:id="1419" w:author="Tim" w:date="2015-09-29T14:20:00Z">
            <w:rPr>
              <w:rFonts w:asciiTheme="majorHAnsi" w:hAnsiTheme="majorHAnsi" w:cstheme="majorHAnsi"/>
              <w:sz w:val="26"/>
              <w:szCs w:val="26"/>
            </w:rPr>
          </w:rPrChange>
        </w:rPr>
        <w:fldChar w:fldCharType="end"/>
      </w:r>
      <w:r w:rsidR="004B00D9" w:rsidRPr="00BD4B67">
        <w:rPr>
          <w:rFonts w:asciiTheme="majorHAnsi" w:hAnsiTheme="majorHAnsi" w:cstheme="majorHAnsi"/>
          <w:sz w:val="26"/>
          <w:szCs w:val="26"/>
        </w:rPr>
        <w:t>,</w:t>
      </w:r>
      <w:r w:rsidR="004B00D9" w:rsidRPr="00272777">
        <w:rPr>
          <w:rFonts w:asciiTheme="majorHAnsi" w:hAnsiTheme="majorHAnsi" w:cstheme="majorHAnsi"/>
          <w:sz w:val="26"/>
          <w:szCs w:val="26"/>
        </w:rPr>
        <w:t xml:space="preserve"> Qardio and other research from </w:t>
      </w:r>
      <w:r w:rsidR="004B00D9" w:rsidRPr="00BD4B67">
        <w:rPr>
          <w:rFonts w:asciiTheme="majorHAnsi" w:hAnsiTheme="majorHAnsi" w:cstheme="majorHAnsi"/>
          <w:sz w:val="26"/>
          <w:szCs w:val="26"/>
        </w:rPr>
        <w:t xml:space="preserve">Universities </w:t>
      </w:r>
      <w:r w:rsidR="004B00D9" w:rsidRPr="00BD4B67">
        <w:rPr>
          <w:rFonts w:asciiTheme="majorHAnsi" w:hAnsiTheme="majorHAnsi" w:cstheme="majorHAnsi"/>
          <w:sz w:val="26"/>
          <w:szCs w:val="26"/>
        </w:rPr>
        <w:fldChar w:fldCharType="begin"/>
      </w:r>
      <w:r w:rsidR="004B00D9" w:rsidRPr="00BD4B67">
        <w:rPr>
          <w:rFonts w:asciiTheme="majorHAnsi" w:hAnsiTheme="majorHAnsi" w:cstheme="majorHAnsi"/>
          <w:sz w:val="26"/>
          <w:szCs w:val="26"/>
        </w:rPr>
        <w:instrText xml:space="preserve"> ADDIN EN.CITE &lt;EndNote&gt;&lt;Cite&gt;&lt;Author&gt;Etemadi&lt;/Author&gt;&lt;Year&gt;2015&lt;/Year&gt;&lt;RecNum&gt;15&lt;/RecNum&gt;&lt;DisplayText&gt;[14]&lt;/DisplayText&gt;&lt;record&gt;&lt;rec-number&gt;15&lt;/rec-number&gt;&lt;foreign-keys&gt;&lt;key app="EN" db-id="av0w2tzfg592due0sxoppffu5ptrptrz9sd5"&gt;15&lt;/key&gt;&lt;/foreign-keys&gt;&lt;ref-type name="Journal Article"&gt;17&lt;/ref-type&gt;&lt;contributors&gt;&lt;authors&gt;&lt;author&gt;Etemadi, M.&lt;/author&gt;&lt;author&gt;Inan, O. T.&lt;/author&gt;&lt;author&gt;Heller, J. A.&lt;/author&gt;&lt;author&gt;Hersek, S.&lt;/author&gt;&lt;author&gt;Klein, L.&lt;/author&gt;&lt;author&gt;Roy, S.&lt;/author&gt;&lt;/authors&gt;&lt;/contributors&gt;&lt;titles&gt;&lt;title&gt;A Wearable Patch to Enable Long-Term Monitoring of Environmental, Activity and Hemodynamics Variables&lt;/title&gt;&lt;secondary-title&gt;IEEE Trans Biomed Circuits Syst&lt;/secondary-title&gt;&lt;alt-title&gt;IEEE transactions on biomedical circuits and systems&lt;/alt-title&gt;&lt;/titles&gt;&lt;periodical&gt;&lt;full-title&gt;IEEE Trans Biomed Circuits Syst&lt;/full-title&gt;&lt;abbr-1&gt;IEEE transactions on biomedical circuits and systems&lt;/abbr-1&gt;&lt;/periodical&gt;&lt;alt-periodical&gt;&lt;full-title&gt;IEEE Trans Biomed Circuits Syst&lt;/full-title&gt;&lt;abbr-1&gt;IEEE transactions on biomedical circuits and systems&lt;/abbr-1&gt;&lt;/alt-periodical&gt;&lt;dates&gt;&lt;year&gt;2015&lt;/year&gt;&lt;pub-dates&gt;&lt;date&gt;May 12&lt;/date&gt;&lt;/pub-dates&gt;&lt;/dates&gt;&lt;isbn&gt;1940-9990 (Electronic)&amp;#xD;1932-4545 (Linking)&lt;/isbn&gt;&lt;accession-num&gt;25974943&lt;/accession-num&gt;&lt;urls&gt;&lt;related-urls&gt;&lt;url&gt;http://www.ncbi.nlm.nih.gov/pubmed/25974943&lt;/url&gt;&lt;/related-urls&gt;&lt;/urls&gt;&lt;electronic-resource-num&gt;10.1109/TBCAS.2015.2405480&lt;/electronic-resource-num&gt;&lt;/record&gt;&lt;/Cite&gt;&lt;/EndNote&gt;</w:instrText>
      </w:r>
      <w:r w:rsidR="004B00D9" w:rsidRPr="00BD4B67">
        <w:rPr>
          <w:rFonts w:asciiTheme="majorHAnsi" w:hAnsiTheme="majorHAnsi" w:cstheme="majorHAnsi"/>
          <w:sz w:val="26"/>
          <w:szCs w:val="26"/>
          <w:rPrChange w:id="1420" w:author="Tim" w:date="2015-09-29T14:20:00Z">
            <w:rPr>
              <w:rFonts w:asciiTheme="majorHAnsi" w:hAnsiTheme="majorHAnsi" w:cstheme="majorHAnsi"/>
              <w:sz w:val="26"/>
              <w:szCs w:val="26"/>
            </w:rPr>
          </w:rPrChange>
        </w:rPr>
        <w:fldChar w:fldCharType="separate"/>
      </w:r>
      <w:r w:rsidR="004B00D9" w:rsidRPr="00BD4B67">
        <w:rPr>
          <w:rFonts w:asciiTheme="majorHAnsi" w:hAnsiTheme="majorHAnsi" w:cstheme="majorHAnsi"/>
          <w:noProof/>
          <w:sz w:val="26"/>
          <w:szCs w:val="26"/>
        </w:rPr>
        <w:t>[</w:t>
      </w:r>
      <w:r w:rsidR="001868A7" w:rsidRPr="00BD4B67">
        <w:rPr>
          <w:rPrChange w:id="1421" w:author="Tim" w:date="2015-09-29T14:20:00Z">
            <w:rPr>
              <w:rStyle w:val="Hyperlink"/>
              <w:rFonts w:asciiTheme="majorHAnsi" w:hAnsiTheme="majorHAnsi" w:cstheme="majorHAnsi"/>
              <w:noProof/>
              <w:color w:val="auto"/>
              <w:sz w:val="26"/>
              <w:szCs w:val="26"/>
            </w:rPr>
          </w:rPrChange>
        </w:rPr>
        <w:fldChar w:fldCharType="begin"/>
      </w:r>
      <w:r w:rsidR="001868A7" w:rsidRPr="00BD4B67">
        <w:rPr>
          <w:rFonts w:asciiTheme="majorHAnsi" w:hAnsiTheme="majorHAnsi" w:cstheme="majorHAnsi"/>
          <w:sz w:val="26"/>
          <w:szCs w:val="26"/>
          <w:rPrChange w:id="1422" w:author="Tim" w:date="2015-09-29T14:20:00Z">
            <w:rPr/>
          </w:rPrChange>
        </w:rPr>
        <w:instrText xml:space="preserve"> HYPERLINK "file:///C:\\Users\\Cu%20Gia%20Huy\\Downloads\\Thesis_HTuan_Word.doc" \l "_ENREF_14" \o "Etemadi, 2015 #15" </w:instrText>
      </w:r>
      <w:r w:rsidR="001868A7" w:rsidRPr="00BD4B67">
        <w:rPr>
          <w:rPrChange w:id="1423" w:author="Tim" w:date="2015-09-29T14:20:00Z">
            <w:rPr>
              <w:rStyle w:val="Hyperlink"/>
              <w:rFonts w:asciiTheme="majorHAnsi" w:hAnsiTheme="majorHAnsi" w:cstheme="majorHAnsi"/>
              <w:noProof/>
              <w:color w:val="auto"/>
              <w:sz w:val="26"/>
              <w:szCs w:val="26"/>
            </w:rPr>
          </w:rPrChange>
        </w:rPr>
        <w:fldChar w:fldCharType="separate"/>
      </w:r>
      <w:r w:rsidR="004B00D9" w:rsidRPr="00BD4B67">
        <w:rPr>
          <w:rStyle w:val="Hyperlink"/>
          <w:rFonts w:asciiTheme="majorHAnsi" w:hAnsiTheme="majorHAnsi" w:cstheme="majorHAnsi"/>
          <w:noProof/>
          <w:color w:val="auto"/>
          <w:sz w:val="26"/>
          <w:szCs w:val="26"/>
          <w:u w:val="none"/>
          <w:rPrChange w:id="1424" w:author="Tim" w:date="2015-09-29T14:20:00Z">
            <w:rPr>
              <w:rStyle w:val="Hyperlink"/>
              <w:rFonts w:asciiTheme="majorHAnsi" w:hAnsiTheme="majorHAnsi" w:cstheme="majorHAnsi"/>
              <w:noProof/>
              <w:color w:val="auto"/>
              <w:sz w:val="26"/>
              <w:szCs w:val="26"/>
            </w:rPr>
          </w:rPrChange>
        </w:rPr>
        <w:t>14</w:t>
      </w:r>
      <w:r w:rsidR="001868A7" w:rsidRPr="00BD4B67">
        <w:rPr>
          <w:rStyle w:val="Hyperlink"/>
          <w:rFonts w:asciiTheme="majorHAnsi" w:hAnsiTheme="majorHAnsi" w:cstheme="majorHAnsi"/>
          <w:noProof/>
          <w:color w:val="auto"/>
          <w:sz w:val="26"/>
          <w:szCs w:val="26"/>
          <w:u w:val="none"/>
          <w:rPrChange w:id="1425" w:author="Tim" w:date="2015-09-29T14:20:00Z">
            <w:rPr>
              <w:rStyle w:val="Hyperlink"/>
              <w:rFonts w:asciiTheme="majorHAnsi" w:hAnsiTheme="majorHAnsi" w:cstheme="majorHAnsi"/>
              <w:noProof/>
              <w:color w:val="auto"/>
              <w:sz w:val="26"/>
              <w:szCs w:val="26"/>
            </w:rPr>
          </w:rPrChange>
        </w:rPr>
        <w:fldChar w:fldCharType="end"/>
      </w:r>
      <w:r w:rsidR="004B00D9" w:rsidRPr="00BD4B67">
        <w:rPr>
          <w:rFonts w:asciiTheme="majorHAnsi" w:hAnsiTheme="majorHAnsi" w:cstheme="majorHAnsi"/>
          <w:noProof/>
          <w:sz w:val="26"/>
          <w:szCs w:val="26"/>
        </w:rPr>
        <w:t>]</w:t>
      </w:r>
      <w:r w:rsidR="004B00D9" w:rsidRPr="00BD4B67">
        <w:rPr>
          <w:rFonts w:asciiTheme="majorHAnsi" w:hAnsiTheme="majorHAnsi" w:cstheme="majorHAnsi"/>
          <w:sz w:val="26"/>
          <w:szCs w:val="26"/>
          <w:rPrChange w:id="1426" w:author="Tim" w:date="2015-09-29T14:20:00Z">
            <w:rPr>
              <w:rFonts w:asciiTheme="majorHAnsi" w:hAnsiTheme="majorHAnsi" w:cstheme="majorHAnsi"/>
              <w:sz w:val="26"/>
              <w:szCs w:val="26"/>
            </w:rPr>
          </w:rPrChange>
        </w:rPr>
        <w:fldChar w:fldCharType="end"/>
      </w:r>
      <w:r w:rsidR="004B00D9" w:rsidRPr="00BD4B67">
        <w:rPr>
          <w:rFonts w:asciiTheme="majorHAnsi" w:hAnsiTheme="majorHAnsi" w:cstheme="majorHAnsi"/>
          <w:sz w:val="26"/>
          <w:szCs w:val="26"/>
        </w:rPr>
        <w:t xml:space="preserve"> now have leading the revolution of wearable ECG device in research and clinical use </w:t>
      </w:r>
      <w:r w:rsidR="004B00D9" w:rsidRPr="00BD4B67">
        <w:rPr>
          <w:rFonts w:asciiTheme="majorHAnsi" w:hAnsiTheme="majorHAnsi" w:cstheme="majorHAnsi"/>
          <w:sz w:val="26"/>
          <w:szCs w:val="26"/>
        </w:rPr>
        <w:fldChar w:fldCharType="begin"/>
      </w:r>
      <w:r w:rsidR="004B00D9" w:rsidRPr="00BD4B67">
        <w:rPr>
          <w:rFonts w:asciiTheme="majorHAnsi" w:hAnsiTheme="majorHAnsi" w:cstheme="majorHAnsi"/>
          <w:sz w:val="26"/>
          <w:szCs w:val="26"/>
        </w:rPr>
        <w:instrText xml:space="preserve"> ADDIN EN.CITE &lt;EndNote&gt;&lt;Cite&gt;&lt;Author&gt;Huang&lt;/Author&gt;&lt;Year&gt;2014&lt;/Year&gt;&lt;RecNum&gt;17&lt;/RecNum&gt;&lt;DisplayText&gt;[15]&lt;/DisplayText&gt;&lt;record&gt;&lt;rec-number&gt;17&lt;/rec-number&gt;&lt;foreign-keys&gt;&lt;key app="EN" db-id="av0w2tzfg592due0sxoppffu5ptrptrz9sd5"&gt;17&lt;/key&gt;&lt;/foreign-keys&gt;&lt;ref-type name="Journal Article"&gt;17&lt;/ref-type&gt;&lt;contributors&gt;&lt;authors&gt;&lt;author&gt;Huang, A.&lt;/author&gt;&lt;author&gt;Chen, C.&lt;/author&gt;&lt;author&gt;Bian, K.&lt;/author&gt;&lt;author&gt;Duan, X.&lt;/author&gt;&lt;author&gt;Chen, M.&lt;/author&gt;&lt;author&gt;Gao, H.&lt;/author&gt;&lt;author&gt;Meng, C.&lt;/author&gt;&lt;author&gt;Zheng, Q.&lt;/author&gt;&lt;author&gt;Zhang, Y.&lt;/author&gt;&lt;author&gt;Jiao, B.&lt;/author&gt;&lt;author&gt;Xie, L.&lt;/author&gt;&lt;/authors&gt;&lt;/contributors&gt;&lt;titles&gt;&lt;title&gt;WE-CARE: an intelligent mobile telecardiology system to enable mHealth applications&lt;/title&gt;&lt;secondary-title&gt;IEEE J Biomed Health Inform&lt;/secondary-title&gt;&lt;alt-title&gt;IEEE journal of biomedical and health informatics&lt;/alt-title&gt;&lt;/titles&gt;&lt;periodical&gt;&lt;full-title&gt;IEEE J Biomed Health Inform&lt;/full-title&gt;&lt;abbr-1&gt;IEEE journal of biomedical and health informatics&lt;/abbr-1&gt;&lt;/periodical&gt;&lt;alt-periodical&gt;&lt;full-title&gt;IEEE J Biomed Health Inform&lt;/full-title&gt;&lt;abbr-1&gt;IEEE journal of biomedical and health informatics&lt;/abbr-1&gt;&lt;/alt-periodical&gt;&lt;pages&gt;693-702&lt;/pages&gt;&lt;volume&gt;18&lt;/volume&gt;&lt;number&gt;2&lt;/number&gt;&lt;keywords&gt;&lt;keyword&gt;Algorithms&lt;/keyword&gt;&lt;keyword&gt;Cardiovascular Diseases/physiopathology&lt;/keyword&gt;&lt;keyword&gt;Electrocardiography, Ambulatory/*methods&lt;/keyword&gt;&lt;keyword&gt;Humans&lt;/keyword&gt;&lt;keyword&gt;Reproducibility of Results&lt;/keyword&gt;&lt;keyword&gt;*Signal Processing, Computer-Assisted&lt;/keyword&gt;&lt;keyword&gt;Telemedicine/*methods&lt;/keyword&gt;&lt;/keywords&gt;&lt;dates&gt;&lt;year&gt;2014&lt;/year&gt;&lt;pub-dates&gt;&lt;date&gt;Mar&lt;/date&gt;&lt;/pub-dates&gt;&lt;/dates&gt;&lt;isbn&gt;2168-2208 (Electronic)&amp;#xD;2168-2194 (Linking)&lt;/isbn&gt;&lt;accession-num&gt;24608067&lt;/accession-num&gt;&lt;urls&gt;&lt;related-urls&gt;&lt;url&gt;http://www.ncbi.nlm.nih.gov/pubmed/24608067&lt;/url&gt;&lt;/related-urls&gt;&lt;/urls&gt;&lt;electronic-resource-num&gt;10.1109/JBHI.2013.2279136&lt;/electronic-resource-num&gt;&lt;/record&gt;&lt;/Cite&gt;&lt;/EndNote&gt;</w:instrText>
      </w:r>
      <w:r w:rsidR="004B00D9" w:rsidRPr="00BD4B67">
        <w:rPr>
          <w:rFonts w:asciiTheme="majorHAnsi" w:hAnsiTheme="majorHAnsi" w:cstheme="majorHAnsi"/>
          <w:sz w:val="26"/>
          <w:szCs w:val="26"/>
          <w:rPrChange w:id="1427" w:author="Tim" w:date="2015-09-29T14:20:00Z">
            <w:rPr>
              <w:rFonts w:asciiTheme="majorHAnsi" w:hAnsiTheme="majorHAnsi" w:cstheme="majorHAnsi"/>
              <w:sz w:val="26"/>
              <w:szCs w:val="26"/>
            </w:rPr>
          </w:rPrChange>
        </w:rPr>
        <w:fldChar w:fldCharType="separate"/>
      </w:r>
      <w:r w:rsidR="004B00D9" w:rsidRPr="00BD4B67">
        <w:rPr>
          <w:rFonts w:asciiTheme="majorHAnsi" w:hAnsiTheme="majorHAnsi" w:cstheme="majorHAnsi"/>
          <w:noProof/>
          <w:sz w:val="26"/>
          <w:szCs w:val="26"/>
        </w:rPr>
        <w:t>[</w:t>
      </w:r>
      <w:r w:rsidR="001868A7" w:rsidRPr="00BD4B67">
        <w:rPr>
          <w:rPrChange w:id="1428" w:author="Tim" w:date="2015-09-29T14:20:00Z">
            <w:rPr>
              <w:rStyle w:val="Hyperlink"/>
              <w:rFonts w:asciiTheme="majorHAnsi" w:hAnsiTheme="majorHAnsi" w:cstheme="majorHAnsi"/>
              <w:noProof/>
              <w:color w:val="auto"/>
              <w:sz w:val="26"/>
              <w:szCs w:val="26"/>
            </w:rPr>
          </w:rPrChange>
        </w:rPr>
        <w:fldChar w:fldCharType="begin"/>
      </w:r>
      <w:r w:rsidR="001868A7" w:rsidRPr="00BD4B67">
        <w:rPr>
          <w:rFonts w:asciiTheme="majorHAnsi" w:hAnsiTheme="majorHAnsi" w:cstheme="majorHAnsi"/>
          <w:sz w:val="26"/>
          <w:szCs w:val="26"/>
          <w:rPrChange w:id="1429" w:author="Tim" w:date="2015-09-29T14:20:00Z">
            <w:rPr/>
          </w:rPrChange>
        </w:rPr>
        <w:instrText xml:space="preserve"> HYPERLINK "file:///C:\\Users\\Cu%20Gia%20Huy\\Downloads\\Thesis_HTuan_Word.doc" \l "_ENREF_15" \o "Huang, 2014 #17" </w:instrText>
      </w:r>
      <w:r w:rsidR="001868A7" w:rsidRPr="00BD4B67">
        <w:rPr>
          <w:rPrChange w:id="1430" w:author="Tim" w:date="2015-09-29T14:20:00Z">
            <w:rPr>
              <w:rStyle w:val="Hyperlink"/>
              <w:rFonts w:asciiTheme="majorHAnsi" w:hAnsiTheme="majorHAnsi" w:cstheme="majorHAnsi"/>
              <w:noProof/>
              <w:color w:val="auto"/>
              <w:sz w:val="26"/>
              <w:szCs w:val="26"/>
            </w:rPr>
          </w:rPrChange>
        </w:rPr>
        <w:fldChar w:fldCharType="separate"/>
      </w:r>
      <w:r w:rsidR="004B00D9" w:rsidRPr="00BD4B67">
        <w:rPr>
          <w:rStyle w:val="Hyperlink"/>
          <w:rFonts w:asciiTheme="majorHAnsi" w:hAnsiTheme="majorHAnsi" w:cstheme="majorHAnsi"/>
          <w:noProof/>
          <w:color w:val="auto"/>
          <w:sz w:val="26"/>
          <w:szCs w:val="26"/>
          <w:u w:val="none"/>
          <w:rPrChange w:id="1431" w:author="Tim" w:date="2015-09-29T14:20:00Z">
            <w:rPr>
              <w:rStyle w:val="Hyperlink"/>
              <w:rFonts w:asciiTheme="majorHAnsi" w:hAnsiTheme="majorHAnsi" w:cstheme="majorHAnsi"/>
              <w:noProof/>
              <w:color w:val="auto"/>
              <w:sz w:val="26"/>
              <w:szCs w:val="26"/>
            </w:rPr>
          </w:rPrChange>
        </w:rPr>
        <w:t>15</w:t>
      </w:r>
      <w:r w:rsidR="001868A7" w:rsidRPr="00BD4B67">
        <w:rPr>
          <w:rStyle w:val="Hyperlink"/>
          <w:rFonts w:asciiTheme="majorHAnsi" w:hAnsiTheme="majorHAnsi" w:cstheme="majorHAnsi"/>
          <w:noProof/>
          <w:color w:val="auto"/>
          <w:sz w:val="26"/>
          <w:szCs w:val="26"/>
          <w:u w:val="none"/>
          <w:rPrChange w:id="1432" w:author="Tim" w:date="2015-09-29T14:20:00Z">
            <w:rPr>
              <w:rStyle w:val="Hyperlink"/>
              <w:rFonts w:asciiTheme="majorHAnsi" w:hAnsiTheme="majorHAnsi" w:cstheme="majorHAnsi"/>
              <w:noProof/>
              <w:color w:val="auto"/>
              <w:sz w:val="26"/>
              <w:szCs w:val="26"/>
            </w:rPr>
          </w:rPrChange>
        </w:rPr>
        <w:fldChar w:fldCharType="end"/>
      </w:r>
      <w:r w:rsidR="004B00D9" w:rsidRPr="00BD4B67">
        <w:rPr>
          <w:rFonts w:asciiTheme="majorHAnsi" w:hAnsiTheme="majorHAnsi" w:cstheme="majorHAnsi"/>
          <w:noProof/>
          <w:sz w:val="26"/>
          <w:szCs w:val="26"/>
        </w:rPr>
        <w:t>]</w:t>
      </w:r>
      <w:r w:rsidR="004B00D9" w:rsidRPr="00BD4B67">
        <w:rPr>
          <w:rFonts w:asciiTheme="majorHAnsi" w:hAnsiTheme="majorHAnsi" w:cstheme="majorHAnsi"/>
          <w:sz w:val="26"/>
          <w:szCs w:val="26"/>
          <w:rPrChange w:id="1433" w:author="Tim" w:date="2015-09-29T14:20:00Z">
            <w:rPr>
              <w:rFonts w:asciiTheme="majorHAnsi" w:hAnsiTheme="majorHAnsi" w:cstheme="majorHAnsi"/>
              <w:sz w:val="26"/>
              <w:szCs w:val="26"/>
            </w:rPr>
          </w:rPrChange>
        </w:rPr>
        <w:fldChar w:fldCharType="end"/>
      </w:r>
      <w:r w:rsidR="004B00D9" w:rsidRPr="00BD4B67">
        <w:rPr>
          <w:rFonts w:asciiTheme="majorHAnsi" w:hAnsiTheme="majorHAnsi" w:cstheme="majorHAnsi"/>
          <w:sz w:val="26"/>
          <w:szCs w:val="26"/>
        </w:rPr>
        <w:t xml:space="preserve">. Those companies has brought to the mass market the high quality wearable ECG patch aiming at long term patient monitoring </w:t>
      </w:r>
      <w:r w:rsidR="004B00D9" w:rsidRPr="00BD4B67">
        <w:rPr>
          <w:rFonts w:asciiTheme="majorHAnsi" w:hAnsiTheme="majorHAnsi" w:cstheme="majorHAnsi"/>
          <w:sz w:val="26"/>
          <w:szCs w:val="26"/>
        </w:rPr>
        <w:fldChar w:fldCharType="begin">
          <w:fldData xml:space="preserve">PEVuZE5vdGU+PENpdGU+PEF1dGhvcj5PbG1vczwvQXV0aG9yPjxZZWFyPjIwMTQ8L1llYXI+PFJl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</w:fldData>
        </w:fldChar>
      </w:r>
      <w:r w:rsidR="004B00D9" w:rsidRPr="00BD4B67">
        <w:rPr>
          <w:rFonts w:asciiTheme="majorHAnsi" w:hAnsiTheme="majorHAnsi" w:cstheme="majorHAnsi"/>
          <w:sz w:val="26"/>
          <w:szCs w:val="26"/>
        </w:rPr>
        <w:instrText xml:space="preserve"> ADDIN EN.CITE </w:instrText>
      </w:r>
      <w:r w:rsidR="004B00D9" w:rsidRPr="00BD4B67">
        <w:rPr>
          <w:rFonts w:asciiTheme="majorHAnsi" w:hAnsiTheme="majorHAnsi" w:cstheme="majorHAnsi"/>
          <w:sz w:val="26"/>
          <w:szCs w:val="26"/>
          <w:rPrChange w:id="1434" w:author="Tim" w:date="2015-09-29T14:20:00Z">
            <w:rPr>
              <w:rFonts w:asciiTheme="majorHAnsi" w:hAnsiTheme="majorHAnsi" w:cstheme="majorHAnsi"/>
              <w:sz w:val="26"/>
              <w:szCs w:val="26"/>
            </w:rPr>
          </w:rPrChange>
        </w:rPr>
        <w:fldChar w:fldCharType="begin">
          <w:fldData xml:space="preserve">PEVuZE5vdGU+PENpdGU+PEF1dGhvcj5PbG1vczwvQXV0aG9yPjxZZWFyPjIwMTQ8L1llYXI+PFJl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</w:fldData>
        </w:fldChar>
      </w:r>
      <w:r w:rsidR="004B00D9" w:rsidRPr="00BD4B67">
        <w:rPr>
          <w:rFonts w:asciiTheme="majorHAnsi" w:hAnsiTheme="majorHAnsi" w:cstheme="majorHAnsi"/>
          <w:sz w:val="26"/>
          <w:szCs w:val="26"/>
        </w:rPr>
        <w:instrText xml:space="preserve"> ADDIN EN.CITE.DATA </w:instrText>
      </w:r>
      <w:r w:rsidR="004B00D9" w:rsidRPr="00BD4B67">
        <w:rPr>
          <w:rFonts w:asciiTheme="majorHAnsi" w:hAnsiTheme="majorHAnsi" w:cstheme="majorHAnsi"/>
          <w:sz w:val="26"/>
          <w:szCs w:val="26"/>
          <w:rPrChange w:id="1435" w:author="Tim" w:date="2015-09-29T14:20:00Z">
            <w:rPr>
              <w:rFonts w:asciiTheme="majorHAnsi" w:hAnsiTheme="majorHAnsi" w:cstheme="majorHAnsi"/>
              <w:sz w:val="26"/>
              <w:szCs w:val="26"/>
            </w:rPr>
          </w:rPrChange>
        </w:rPr>
      </w:r>
      <w:r w:rsidR="004B00D9" w:rsidRPr="00BD4B67">
        <w:rPr>
          <w:rFonts w:asciiTheme="majorHAnsi" w:hAnsiTheme="majorHAnsi" w:cstheme="majorHAnsi"/>
          <w:sz w:val="26"/>
          <w:szCs w:val="26"/>
          <w:rPrChange w:id="1436" w:author="Tim" w:date="2015-09-29T14:20:00Z">
            <w:rPr>
              <w:rFonts w:asciiTheme="majorHAnsi" w:hAnsiTheme="majorHAnsi" w:cstheme="majorHAnsi"/>
              <w:sz w:val="26"/>
              <w:szCs w:val="26"/>
            </w:rPr>
          </w:rPrChange>
        </w:rPr>
        <w:fldChar w:fldCharType="end"/>
      </w:r>
      <w:r w:rsidR="004B00D9" w:rsidRPr="00BD4B67">
        <w:rPr>
          <w:rFonts w:asciiTheme="majorHAnsi" w:hAnsiTheme="majorHAnsi" w:cstheme="majorHAnsi"/>
          <w:sz w:val="26"/>
          <w:szCs w:val="26"/>
          <w:rPrChange w:id="1437" w:author="Tim" w:date="2015-09-29T14:20:00Z">
            <w:rPr>
              <w:rFonts w:asciiTheme="majorHAnsi" w:hAnsiTheme="majorHAnsi" w:cstheme="majorHAnsi"/>
              <w:sz w:val="26"/>
              <w:szCs w:val="26"/>
            </w:rPr>
          </w:rPrChange>
        </w:rPr>
      </w:r>
      <w:r w:rsidR="004B00D9" w:rsidRPr="00BD4B67">
        <w:rPr>
          <w:rFonts w:asciiTheme="majorHAnsi" w:hAnsiTheme="majorHAnsi" w:cstheme="majorHAnsi"/>
          <w:sz w:val="26"/>
          <w:szCs w:val="26"/>
          <w:rPrChange w:id="1438" w:author="Tim" w:date="2015-09-29T14:20:00Z">
            <w:rPr>
              <w:rFonts w:asciiTheme="majorHAnsi" w:hAnsiTheme="majorHAnsi" w:cstheme="majorHAnsi"/>
              <w:sz w:val="26"/>
              <w:szCs w:val="26"/>
            </w:rPr>
          </w:rPrChange>
        </w:rPr>
        <w:fldChar w:fldCharType="separate"/>
      </w:r>
      <w:r w:rsidR="004B00D9" w:rsidRPr="00BD4B67">
        <w:rPr>
          <w:rFonts w:asciiTheme="majorHAnsi" w:hAnsiTheme="majorHAnsi" w:cstheme="majorHAnsi"/>
          <w:noProof/>
          <w:sz w:val="26"/>
          <w:szCs w:val="26"/>
        </w:rPr>
        <w:t>[</w:t>
      </w:r>
      <w:r w:rsidR="001868A7" w:rsidRPr="00BD4B67">
        <w:rPr>
          <w:rPrChange w:id="1439" w:author="Tim" w:date="2015-09-29T14:20:00Z">
            <w:rPr>
              <w:rStyle w:val="Hyperlink"/>
              <w:rFonts w:asciiTheme="majorHAnsi" w:hAnsiTheme="majorHAnsi" w:cstheme="majorHAnsi"/>
              <w:noProof/>
              <w:color w:val="auto"/>
              <w:sz w:val="26"/>
              <w:szCs w:val="26"/>
            </w:rPr>
          </w:rPrChange>
        </w:rPr>
        <w:fldChar w:fldCharType="begin"/>
      </w:r>
      <w:r w:rsidR="001868A7" w:rsidRPr="00BD4B67">
        <w:rPr>
          <w:rFonts w:asciiTheme="majorHAnsi" w:hAnsiTheme="majorHAnsi" w:cstheme="majorHAnsi"/>
          <w:sz w:val="26"/>
          <w:szCs w:val="26"/>
          <w:rPrChange w:id="1440" w:author="Tim" w:date="2015-09-29T14:20:00Z">
            <w:rPr/>
          </w:rPrChange>
        </w:rPr>
        <w:instrText xml:space="preserve"> HYPERLINK "file:///C:\\Users\\Cu%20Gia%20Huy\\Downloads\\Thesis_HTuan_Word.doc" \l "_ENREF_16" \o "Olmos, 2014 #18" </w:instrText>
      </w:r>
      <w:r w:rsidR="001868A7" w:rsidRPr="00BD4B67">
        <w:rPr>
          <w:rPrChange w:id="1441" w:author="Tim" w:date="2015-09-29T14:20:00Z">
            <w:rPr>
              <w:rStyle w:val="Hyperlink"/>
              <w:rFonts w:asciiTheme="majorHAnsi" w:hAnsiTheme="majorHAnsi" w:cstheme="majorHAnsi"/>
              <w:noProof/>
              <w:color w:val="auto"/>
              <w:sz w:val="26"/>
              <w:szCs w:val="26"/>
            </w:rPr>
          </w:rPrChange>
        </w:rPr>
        <w:fldChar w:fldCharType="separate"/>
      </w:r>
      <w:r w:rsidR="004B00D9" w:rsidRPr="00BD4B67">
        <w:rPr>
          <w:rStyle w:val="Hyperlink"/>
          <w:rFonts w:asciiTheme="majorHAnsi" w:hAnsiTheme="majorHAnsi" w:cstheme="majorHAnsi"/>
          <w:noProof/>
          <w:color w:val="auto"/>
          <w:sz w:val="26"/>
          <w:szCs w:val="26"/>
          <w:u w:val="none"/>
          <w:rPrChange w:id="1442" w:author="Tim" w:date="2015-09-29T14:20:00Z">
            <w:rPr>
              <w:rStyle w:val="Hyperlink"/>
              <w:rFonts w:asciiTheme="majorHAnsi" w:hAnsiTheme="majorHAnsi" w:cstheme="majorHAnsi"/>
              <w:noProof/>
              <w:color w:val="auto"/>
              <w:sz w:val="26"/>
              <w:szCs w:val="26"/>
            </w:rPr>
          </w:rPrChange>
        </w:rPr>
        <w:t>16</w:t>
      </w:r>
      <w:r w:rsidR="001868A7" w:rsidRPr="00BD4B67">
        <w:rPr>
          <w:rStyle w:val="Hyperlink"/>
          <w:rFonts w:asciiTheme="majorHAnsi" w:hAnsiTheme="majorHAnsi" w:cstheme="majorHAnsi"/>
          <w:noProof/>
          <w:color w:val="auto"/>
          <w:sz w:val="26"/>
          <w:szCs w:val="26"/>
          <w:u w:val="none"/>
          <w:rPrChange w:id="1443" w:author="Tim" w:date="2015-09-29T14:20:00Z">
            <w:rPr>
              <w:rStyle w:val="Hyperlink"/>
              <w:rFonts w:asciiTheme="majorHAnsi" w:hAnsiTheme="majorHAnsi" w:cstheme="majorHAnsi"/>
              <w:noProof/>
              <w:color w:val="auto"/>
              <w:sz w:val="26"/>
              <w:szCs w:val="26"/>
            </w:rPr>
          </w:rPrChange>
        </w:rPr>
        <w:fldChar w:fldCharType="end"/>
      </w:r>
      <w:r w:rsidR="004B00D9" w:rsidRPr="00BD4B67">
        <w:rPr>
          <w:rFonts w:asciiTheme="majorHAnsi" w:hAnsiTheme="majorHAnsi" w:cstheme="majorHAnsi"/>
          <w:noProof/>
          <w:sz w:val="26"/>
          <w:szCs w:val="26"/>
        </w:rPr>
        <w:t>]</w:t>
      </w:r>
      <w:r w:rsidR="004B00D9" w:rsidRPr="00BD4B67">
        <w:rPr>
          <w:rFonts w:asciiTheme="majorHAnsi" w:hAnsiTheme="majorHAnsi" w:cstheme="majorHAnsi"/>
          <w:sz w:val="26"/>
          <w:szCs w:val="26"/>
          <w:rPrChange w:id="1444" w:author="Tim" w:date="2015-09-29T14:20:00Z">
            <w:rPr>
              <w:rFonts w:asciiTheme="majorHAnsi" w:hAnsiTheme="majorHAnsi" w:cstheme="majorHAnsi"/>
              <w:sz w:val="26"/>
              <w:szCs w:val="26"/>
            </w:rPr>
          </w:rPrChange>
        </w:rPr>
        <w:fldChar w:fldCharType="end"/>
      </w:r>
      <w:r w:rsidR="004B00D9" w:rsidRPr="00BD4B67">
        <w:rPr>
          <w:rFonts w:asciiTheme="majorHAnsi" w:hAnsiTheme="majorHAnsi" w:cstheme="majorHAnsi"/>
          <w:sz w:val="26"/>
          <w:szCs w:val="26"/>
        </w:rPr>
        <w:t xml:space="preserve">. </w:t>
      </w:r>
    </w:p>
    <w:p w14:paraId="42D4E740" w14:textId="43C93C2C" w:rsidR="00B74167" w:rsidRPr="00BD4B67" w:rsidDel="00EC59F6" w:rsidRDefault="004B00D9">
      <w:pPr>
        <w:tabs>
          <w:tab w:val="left" w:pos="540"/>
        </w:tabs>
        <w:spacing w:line="276" w:lineRule="auto"/>
        <w:jc w:val="both"/>
        <w:rPr>
          <w:del w:id="1445" w:author="Tim" w:date="2015-09-25T00:17:00Z"/>
          <w:rFonts w:asciiTheme="majorHAnsi" w:hAnsiTheme="majorHAnsi" w:cstheme="majorHAnsi"/>
          <w:sz w:val="26"/>
          <w:szCs w:val="26"/>
          <w:rPrChange w:id="1446" w:author="Tim" w:date="2015-09-29T14:20:00Z">
            <w:rPr>
              <w:del w:id="1447" w:author="Tim" w:date="2015-09-25T00:17:00Z"/>
              <w:rFonts w:asciiTheme="majorHAnsi" w:hAnsiTheme="majorHAnsi" w:cstheme="majorHAnsi"/>
              <w:sz w:val="26"/>
              <w:szCs w:val="26"/>
            </w:rPr>
          </w:rPrChange>
        </w:rPr>
        <w:pPrChange w:id="1448" w:author="Microsoft account" w:date="2015-09-28T13:38:00Z">
          <w:pPr>
            <w:pStyle w:val="ListParagraph"/>
            <w:tabs>
              <w:tab w:val="left" w:pos="720"/>
            </w:tabs>
            <w:spacing w:line="360" w:lineRule="auto"/>
            <w:ind w:left="0"/>
            <w:jc w:val="both"/>
          </w:pPr>
        </w:pPrChange>
      </w:pPr>
      <w:del w:id="1449" w:author="Tim" w:date="2015-09-25T00:17:00Z">
        <w:r w:rsidRPr="00DB7790" w:rsidDel="00EC59F6">
          <w:rPr>
            <w:rFonts w:asciiTheme="majorHAnsi" w:hAnsiTheme="majorHAnsi" w:cstheme="majorHAnsi"/>
            <w:sz w:val="26"/>
            <w:szCs w:val="26"/>
          </w:rPr>
          <w:tab/>
          <w:delText>The current ECG systems in Vietnam make patient monitoring cumbersome and difficult. The ECG leads are easy to dislodge due to the patient’s movements, low quality electrod</w:delText>
        </w:r>
        <w:r w:rsidRPr="00BD4B67" w:rsidDel="00EC59F6">
          <w:rPr>
            <w:rFonts w:asciiTheme="majorHAnsi" w:hAnsiTheme="majorHAnsi" w:cstheme="majorHAnsi"/>
            <w:sz w:val="26"/>
            <w:szCs w:val="26"/>
            <w:rPrChange w:id="1450" w:author="Tim" w:date="2015-09-29T14:20:00Z">
              <w:rPr>
                <w:rFonts w:asciiTheme="majorHAnsi" w:hAnsiTheme="majorHAnsi" w:cstheme="majorHAnsi"/>
                <w:sz w:val="26"/>
                <w:szCs w:val="26"/>
              </w:rPr>
            </w:rPrChange>
          </w:rPr>
          <w:delText>e, and the bulky device. In additional, the cost for a wearable ECG system is too</w:delText>
        </w:r>
        <w:r w:rsidR="00B74167" w:rsidRPr="00BD4B67" w:rsidDel="00EC59F6">
          <w:rPr>
            <w:rFonts w:asciiTheme="majorHAnsi" w:hAnsiTheme="majorHAnsi" w:cstheme="majorHAnsi"/>
            <w:sz w:val="26"/>
            <w:szCs w:val="26"/>
            <w:rPrChange w:id="1451" w:author="Tim" w:date="2015-09-29T14:20:00Z">
              <w:rPr>
                <w:rFonts w:asciiTheme="majorHAnsi" w:hAnsiTheme="majorHAnsi" w:cstheme="majorHAnsi"/>
                <w:sz w:val="26"/>
                <w:szCs w:val="26"/>
              </w:rPr>
            </w:rPrChange>
          </w:rPr>
          <w:delText xml:space="preserve"> </w:delText>
        </w:r>
      </w:del>
    </w:p>
    <w:p w14:paraId="7CB856C4" w14:textId="2C2FB1C3" w:rsidR="00B74167" w:rsidRPr="00BD4B67" w:rsidDel="00EC59F6" w:rsidRDefault="00B74167">
      <w:pPr>
        <w:tabs>
          <w:tab w:val="left" w:pos="540"/>
        </w:tabs>
        <w:spacing w:line="276" w:lineRule="auto"/>
        <w:jc w:val="both"/>
        <w:rPr>
          <w:del w:id="1452" w:author="Tim" w:date="2015-09-25T00:17:00Z"/>
          <w:rFonts w:asciiTheme="majorHAnsi" w:hAnsiTheme="majorHAnsi" w:cstheme="majorHAnsi"/>
          <w:sz w:val="26"/>
          <w:szCs w:val="26"/>
          <w:rPrChange w:id="1453" w:author="Tim" w:date="2015-09-29T14:20:00Z">
            <w:rPr>
              <w:del w:id="1454" w:author="Tim" w:date="2015-09-25T00:17:00Z"/>
              <w:rFonts w:asciiTheme="majorHAnsi" w:hAnsiTheme="majorHAnsi" w:cstheme="majorHAnsi"/>
              <w:sz w:val="26"/>
              <w:szCs w:val="26"/>
            </w:rPr>
          </w:rPrChange>
        </w:rPr>
        <w:pPrChange w:id="1455" w:author="Microsoft account" w:date="2015-09-28T13:38:00Z">
          <w:pPr>
            <w:pStyle w:val="ListParagraph"/>
            <w:tabs>
              <w:tab w:val="left" w:pos="720"/>
            </w:tabs>
            <w:spacing w:line="360" w:lineRule="auto"/>
            <w:ind w:left="0"/>
            <w:jc w:val="both"/>
          </w:pPr>
        </w:pPrChange>
      </w:pPr>
    </w:p>
    <w:p w14:paraId="46E59936" w14:textId="2BB0C51D" w:rsidR="007A16F3" w:rsidRPr="00BD4B67" w:rsidRDefault="004B00D9">
      <w:pPr>
        <w:tabs>
          <w:tab w:val="left" w:pos="540"/>
        </w:tabs>
        <w:spacing w:line="276" w:lineRule="auto"/>
        <w:jc w:val="both"/>
        <w:rPr>
          <w:rFonts w:asciiTheme="majorHAnsi" w:hAnsiTheme="majorHAnsi" w:cstheme="majorHAnsi"/>
          <w:sz w:val="26"/>
          <w:szCs w:val="26"/>
          <w:rPrChange w:id="1456" w:author="Tim" w:date="2015-09-29T14:20:00Z">
            <w:rPr>
              <w:rFonts w:asciiTheme="majorHAnsi" w:hAnsiTheme="majorHAnsi" w:cstheme="majorHAnsi"/>
              <w:sz w:val="26"/>
              <w:szCs w:val="26"/>
            </w:rPr>
          </w:rPrChange>
        </w:rPr>
        <w:pPrChange w:id="1457" w:author="Microsoft account" w:date="2015-09-28T13:38:00Z">
          <w:pPr>
            <w:pStyle w:val="ListParagraph"/>
            <w:tabs>
              <w:tab w:val="left" w:pos="720"/>
            </w:tabs>
            <w:spacing w:line="360" w:lineRule="auto"/>
            <w:ind w:left="0"/>
            <w:jc w:val="both"/>
          </w:pPr>
        </w:pPrChange>
      </w:pPr>
      <w:del w:id="1458" w:author="Tim" w:date="2015-09-25T00:17:00Z">
        <w:r w:rsidRPr="00BD4B67" w:rsidDel="00EC59F6">
          <w:rPr>
            <w:rFonts w:asciiTheme="majorHAnsi" w:hAnsiTheme="majorHAnsi" w:cstheme="majorHAnsi"/>
            <w:sz w:val="26"/>
            <w:szCs w:val="26"/>
            <w:rPrChange w:id="1459" w:author="Tim" w:date="2015-09-29T14:20:00Z">
              <w:rPr>
                <w:rFonts w:asciiTheme="majorHAnsi" w:hAnsiTheme="majorHAnsi" w:cstheme="majorHAnsi"/>
                <w:sz w:val="26"/>
                <w:szCs w:val="26"/>
              </w:rPr>
            </w:rPrChange>
          </w:rPr>
          <w:delText>high that makes both hospitals and patients in Vietnam difficult to access. The key point is that at present Vietnam does not have any wearable ECG system that can wirelessly transfer real-time ECG signals from the patient’s home to the doctors. Since there is a lot of issues that are seeking for solutions, a project that aims to full fill all those blanks could be feasible and have high applicability.</w:delText>
        </w:r>
      </w:del>
    </w:p>
    <w:p w14:paraId="006E2183" w14:textId="77777777" w:rsidR="00D82FFC" w:rsidRDefault="004B00D9">
      <w:pPr>
        <w:spacing w:before="69" w:line="276" w:lineRule="auto"/>
        <w:ind w:firstLine="540"/>
        <w:jc w:val="both"/>
        <w:rPr>
          <w:ins w:id="1460" w:author="Microsoft account" w:date="2015-09-28T16:27:00Z"/>
          <w:rFonts w:asciiTheme="majorHAnsi" w:hAnsiTheme="majorHAnsi" w:cstheme="majorHAnsi"/>
          <w:noProof/>
          <w:position w:val="-85"/>
          <w:sz w:val="26"/>
          <w:szCs w:val="26"/>
          <w:lang w:eastAsia="vi-VN"/>
        </w:rPr>
        <w:pPrChange w:id="1461" w:author="Tim" w:date="2015-09-29T14:27:00Z">
          <w:pPr>
            <w:spacing w:before="69" w:line="276" w:lineRule="auto"/>
            <w:jc w:val="both"/>
          </w:pPr>
        </w:pPrChange>
      </w:pPr>
      <w:r w:rsidRPr="00272777">
        <w:rPr>
          <w:rFonts w:asciiTheme="majorHAnsi" w:hAnsiTheme="majorHAnsi" w:cstheme="majorHAnsi"/>
          <w:sz w:val="26"/>
          <w:szCs w:val="26"/>
        </w:rPr>
        <w:t>Telemedicine has been first developed in United State in 1987 with the foundation of</w:t>
      </w:r>
      <w:r w:rsidRPr="00272777">
        <w:rPr>
          <w:rFonts w:asciiTheme="majorHAnsi" w:hAnsiTheme="majorHAnsi" w:cstheme="majorHAnsi"/>
          <w:spacing w:val="29"/>
          <w:sz w:val="26"/>
          <w:szCs w:val="26"/>
        </w:rPr>
        <w:t xml:space="preserve"> </w:t>
      </w:r>
      <w:r w:rsidRPr="00272777">
        <w:rPr>
          <w:rFonts w:asciiTheme="majorHAnsi" w:hAnsiTheme="majorHAnsi" w:cstheme="majorHAnsi"/>
          <w:spacing w:val="2"/>
          <w:sz w:val="26"/>
          <w:szCs w:val="26"/>
        </w:rPr>
        <w:t>the</w:t>
      </w:r>
      <w:r w:rsidRPr="00272777">
        <w:rPr>
          <w:rFonts w:asciiTheme="majorHAnsi" w:hAnsiTheme="majorHAnsi" w:cstheme="majorHAnsi"/>
          <w:sz w:val="26"/>
          <w:szCs w:val="26"/>
        </w:rPr>
        <w:t xml:space="preserve"> International health Level Seven (HL7) organization [</w:t>
      </w:r>
      <w:r w:rsidR="001868A7" w:rsidRPr="00AF28A9">
        <w:rPr>
          <w:rFonts w:asciiTheme="majorHAnsi" w:eastAsia="Times New Roman" w:hAnsiTheme="majorHAnsi" w:cstheme="majorHAnsi"/>
          <w:sz w:val="26"/>
          <w:szCs w:val="26"/>
          <w:lang w:val="en-US"/>
          <w:rPrChange w:id="1462" w:author="Microsoft account" w:date="2015-09-28T13:38:00Z">
            <w:rPr>
              <w:rFonts w:asciiTheme="majorHAnsi" w:eastAsia="Times New Roman" w:hAnsiTheme="majorHAnsi" w:cstheme="majorHAnsi"/>
              <w:sz w:val="26"/>
              <w:szCs w:val="26"/>
              <w:lang w:val="en-US"/>
            </w:rPr>
          </w:rPrChange>
        </w:rPr>
        <w:fldChar w:fldCharType="begin"/>
      </w:r>
      <w:r w:rsidR="001868A7" w:rsidRPr="00272777">
        <w:rPr>
          <w:rFonts w:asciiTheme="majorHAnsi" w:eastAsia="Times New Roman" w:hAnsiTheme="majorHAnsi" w:cstheme="majorHAnsi"/>
          <w:sz w:val="26"/>
          <w:szCs w:val="26"/>
          <w:lang w:val="en-US"/>
          <w:rPrChange w:id="1463" w:author="Microsoft account" w:date="2015-09-28T13:38:00Z">
            <w:rPr>
              <w:rFonts w:ascii="Times New Roman" w:eastAsia="Times New Roman" w:hAnsi="Times New Roman"/>
              <w:sz w:val="24"/>
              <w:szCs w:val="24"/>
              <w:lang w:val="en-US"/>
            </w:rPr>
          </w:rPrChange>
        </w:rPr>
        <w:instrText xml:space="preserve"> HYPERLINK \l "_bookmark7" </w:instrText>
      </w:r>
      <w:r w:rsidR="001868A7" w:rsidRPr="00AF28A9">
        <w:rPr>
          <w:rFonts w:asciiTheme="majorHAnsi" w:eastAsia="Times New Roman" w:hAnsiTheme="majorHAnsi" w:cstheme="majorHAnsi"/>
          <w:sz w:val="26"/>
          <w:szCs w:val="26"/>
          <w:lang w:val="en-US"/>
        </w:rPr>
        <w:fldChar w:fldCharType="separate"/>
      </w:r>
      <w:r w:rsidRPr="00272777">
        <w:rPr>
          <w:rFonts w:asciiTheme="majorHAnsi" w:hAnsiTheme="majorHAnsi" w:cstheme="majorHAnsi"/>
          <w:sz w:val="26"/>
          <w:szCs w:val="26"/>
        </w:rPr>
        <w:t>11</w:t>
      </w:r>
      <w:r w:rsidR="001868A7" w:rsidRPr="00AF28A9">
        <w:rPr>
          <w:rFonts w:asciiTheme="majorHAnsi" w:eastAsia="Times New Roman" w:hAnsiTheme="majorHAnsi" w:cstheme="majorHAnsi"/>
          <w:sz w:val="26"/>
          <w:szCs w:val="26"/>
          <w:lang w:val="en-US"/>
        </w:rPr>
        <w:fldChar w:fldCharType="end"/>
      </w:r>
      <w:r w:rsidRPr="00272777">
        <w:rPr>
          <w:rFonts w:asciiTheme="majorHAnsi" w:hAnsiTheme="majorHAnsi" w:cstheme="majorHAnsi"/>
          <w:sz w:val="26"/>
          <w:szCs w:val="26"/>
        </w:rPr>
        <w:t>], which later changed</w:t>
      </w:r>
      <w:r w:rsidRPr="00272777">
        <w:rPr>
          <w:rFonts w:asciiTheme="majorHAnsi" w:hAnsiTheme="majorHAnsi" w:cstheme="majorHAnsi"/>
          <w:spacing w:val="32"/>
          <w:sz w:val="26"/>
          <w:szCs w:val="26"/>
        </w:rPr>
        <w:t xml:space="preserve"> </w:t>
      </w:r>
      <w:r w:rsidRPr="00272777">
        <w:rPr>
          <w:rFonts w:asciiTheme="majorHAnsi" w:hAnsiTheme="majorHAnsi" w:cstheme="majorHAnsi"/>
          <w:sz w:val="26"/>
          <w:szCs w:val="26"/>
        </w:rPr>
        <w:t>into American</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National</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Standards</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Institute</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(ANSI).</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At</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beginning</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of</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21</w:t>
      </w:r>
      <w:ins w:id="1464" w:author="Tim" w:date="2015-09-28T14:42:00Z">
        <w:r w:rsidR="00AF28A9" w:rsidRPr="00AF28A9">
          <w:rPr>
            <w:rFonts w:asciiTheme="majorHAnsi" w:eastAsia="Times New Roman" w:hAnsiTheme="majorHAnsi" w:cstheme="majorHAnsi"/>
            <w:sz w:val="26"/>
            <w:szCs w:val="26"/>
            <w:vertAlign w:val="superscript"/>
            <w:lang w:val="en-US"/>
            <w:rPrChange w:id="1465" w:author="Tim" w:date="2015-09-28T14:42:00Z">
              <w:rPr>
                <w:rFonts w:asciiTheme="majorHAnsi" w:eastAsia="Times New Roman" w:hAnsiTheme="majorHAnsi" w:cstheme="majorHAnsi"/>
                <w:sz w:val="26"/>
                <w:szCs w:val="26"/>
                <w:lang w:val="en-US"/>
              </w:rPr>
            </w:rPrChange>
          </w:rPr>
          <w:t>th</w:t>
        </w:r>
        <w:r w:rsidR="00AF28A9">
          <w:rPr>
            <w:rFonts w:asciiTheme="majorHAnsi" w:hAnsiTheme="majorHAnsi" w:cstheme="majorHAnsi"/>
            <w:sz w:val="26"/>
            <w:szCs w:val="26"/>
          </w:rPr>
          <w:t xml:space="preserve"> </w:t>
        </w:r>
      </w:ins>
      <w:del w:id="1466" w:author="Tim" w:date="2015-09-28T14:42:00Z">
        <w:r w:rsidRPr="00272777" w:rsidDel="00AF28A9">
          <w:rPr>
            <w:rFonts w:asciiTheme="majorHAnsi" w:hAnsiTheme="majorHAnsi" w:cstheme="majorHAnsi"/>
            <w:position w:val="11"/>
            <w:sz w:val="26"/>
            <w:szCs w:val="26"/>
          </w:rPr>
          <w:delText xml:space="preserve">th </w:delText>
        </w:r>
      </w:del>
      <w:r w:rsidRPr="00272777">
        <w:rPr>
          <w:rFonts w:asciiTheme="majorHAnsi" w:hAnsiTheme="majorHAnsi" w:cstheme="majorHAnsi"/>
          <w:sz w:val="26"/>
          <w:szCs w:val="26"/>
        </w:rPr>
        <w:t>century,</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age</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of health</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telematics</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came</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with</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rapid</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development</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in</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both</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quality</w:t>
      </w:r>
      <w:r w:rsidRPr="00272777">
        <w:rPr>
          <w:rFonts w:asciiTheme="majorHAnsi" w:hAnsiTheme="majorHAnsi" w:cstheme="majorHAnsi"/>
          <w:spacing w:val="12"/>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quantity.</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During this time, the evolution of Web infrastructure and electronic health records (EHRs)</w:t>
      </w:r>
      <w:r w:rsidRPr="00272777">
        <w:rPr>
          <w:rFonts w:asciiTheme="majorHAnsi" w:hAnsiTheme="majorHAnsi" w:cstheme="majorHAnsi"/>
          <w:spacing w:val="34"/>
          <w:sz w:val="26"/>
          <w:szCs w:val="26"/>
        </w:rPr>
        <w:t xml:space="preserve"> </w:t>
      </w:r>
      <w:r w:rsidRPr="00272777">
        <w:rPr>
          <w:rFonts w:asciiTheme="majorHAnsi" w:hAnsiTheme="majorHAnsi" w:cstheme="majorHAnsi"/>
          <w:sz w:val="26"/>
          <w:szCs w:val="26"/>
        </w:rPr>
        <w:t>[</w:t>
      </w:r>
      <w:r w:rsidR="001868A7" w:rsidRPr="00AF28A9">
        <w:rPr>
          <w:rFonts w:asciiTheme="majorHAnsi" w:eastAsia="Times New Roman" w:hAnsiTheme="majorHAnsi" w:cstheme="majorHAnsi"/>
          <w:sz w:val="26"/>
          <w:szCs w:val="26"/>
          <w:lang w:val="en-US"/>
          <w:rPrChange w:id="1467" w:author="Microsoft account" w:date="2015-09-28T13:38:00Z">
            <w:rPr>
              <w:rFonts w:asciiTheme="majorHAnsi" w:eastAsia="Times New Roman" w:hAnsiTheme="majorHAnsi" w:cstheme="majorHAnsi"/>
              <w:sz w:val="26"/>
              <w:szCs w:val="26"/>
              <w:lang w:val="en-US"/>
            </w:rPr>
          </w:rPrChange>
        </w:rPr>
        <w:fldChar w:fldCharType="begin"/>
      </w:r>
      <w:r w:rsidR="001868A7" w:rsidRPr="00272777">
        <w:rPr>
          <w:rFonts w:asciiTheme="majorHAnsi" w:eastAsia="Times New Roman" w:hAnsiTheme="majorHAnsi" w:cstheme="majorHAnsi"/>
          <w:sz w:val="26"/>
          <w:szCs w:val="26"/>
          <w:lang w:val="en-US"/>
          <w:rPrChange w:id="1468" w:author="Microsoft account" w:date="2015-09-28T13:38:00Z">
            <w:rPr>
              <w:rFonts w:ascii="Times New Roman" w:eastAsia="Times New Roman" w:hAnsi="Times New Roman"/>
              <w:sz w:val="24"/>
              <w:szCs w:val="24"/>
              <w:lang w:val="en-US"/>
            </w:rPr>
          </w:rPrChange>
        </w:rPr>
        <w:instrText xml:space="preserve"> HYPERLINK \l "_bookmark12" </w:instrText>
      </w:r>
      <w:r w:rsidR="001868A7" w:rsidRPr="00AF28A9">
        <w:rPr>
          <w:rFonts w:asciiTheme="majorHAnsi" w:eastAsia="Times New Roman" w:hAnsiTheme="majorHAnsi" w:cstheme="majorHAnsi"/>
          <w:sz w:val="26"/>
          <w:szCs w:val="26"/>
          <w:lang w:val="en-US"/>
        </w:rPr>
        <w:fldChar w:fldCharType="separate"/>
      </w:r>
      <w:r w:rsidRPr="00272777">
        <w:rPr>
          <w:rFonts w:asciiTheme="majorHAnsi" w:hAnsiTheme="majorHAnsi" w:cstheme="majorHAnsi"/>
          <w:sz w:val="26"/>
          <w:szCs w:val="26"/>
        </w:rPr>
        <w:t>30</w:t>
      </w:r>
      <w:r w:rsidR="001868A7" w:rsidRPr="00AF28A9">
        <w:rPr>
          <w:rFonts w:asciiTheme="majorHAnsi" w:eastAsia="Times New Roman" w:hAnsiTheme="majorHAnsi" w:cstheme="majorHAnsi"/>
          <w:sz w:val="26"/>
          <w:szCs w:val="26"/>
          <w:lang w:val="en-US"/>
        </w:rPr>
        <w:fldChar w:fldCharType="end"/>
      </w:r>
      <w:r w:rsidRPr="00272777">
        <w:rPr>
          <w:rFonts w:asciiTheme="majorHAnsi" w:hAnsiTheme="majorHAnsi" w:cstheme="majorHAnsi"/>
          <w:sz w:val="26"/>
          <w:szCs w:val="26"/>
        </w:rPr>
        <w:t>]. The</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telemedicine</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was</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developed</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on</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base</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of</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EHRs,</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which</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then</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extends</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to</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become</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a public</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healthcare</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system</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w:t>
      </w:r>
      <w:r w:rsidR="001868A7" w:rsidRPr="00AF28A9">
        <w:rPr>
          <w:rFonts w:asciiTheme="majorHAnsi" w:eastAsia="Times New Roman" w:hAnsiTheme="majorHAnsi" w:cstheme="majorHAnsi"/>
          <w:sz w:val="26"/>
          <w:szCs w:val="26"/>
          <w:lang w:val="en-US"/>
          <w:rPrChange w:id="1469" w:author="Microsoft account" w:date="2015-09-28T13:38:00Z">
            <w:rPr>
              <w:rFonts w:asciiTheme="majorHAnsi" w:eastAsia="Times New Roman" w:hAnsiTheme="majorHAnsi" w:cstheme="majorHAnsi"/>
              <w:sz w:val="26"/>
              <w:szCs w:val="26"/>
              <w:lang w:val="en-US"/>
            </w:rPr>
          </w:rPrChange>
        </w:rPr>
        <w:fldChar w:fldCharType="begin"/>
      </w:r>
      <w:r w:rsidR="001868A7" w:rsidRPr="00272777">
        <w:rPr>
          <w:rFonts w:asciiTheme="majorHAnsi" w:eastAsia="Times New Roman" w:hAnsiTheme="majorHAnsi" w:cstheme="majorHAnsi"/>
          <w:sz w:val="26"/>
          <w:szCs w:val="26"/>
          <w:lang w:val="en-US"/>
          <w:rPrChange w:id="1470" w:author="Microsoft account" w:date="2015-09-28T13:38:00Z">
            <w:rPr>
              <w:rFonts w:ascii="Times New Roman" w:eastAsia="Times New Roman" w:hAnsi="Times New Roman"/>
              <w:sz w:val="24"/>
              <w:szCs w:val="24"/>
              <w:lang w:val="en-US"/>
            </w:rPr>
          </w:rPrChange>
        </w:rPr>
        <w:instrText xml:space="preserve"> HYPERLINK \l "_bookmark13" </w:instrText>
      </w:r>
      <w:r w:rsidR="001868A7" w:rsidRPr="00AF28A9">
        <w:rPr>
          <w:rFonts w:asciiTheme="majorHAnsi" w:eastAsia="Times New Roman" w:hAnsiTheme="majorHAnsi" w:cstheme="majorHAnsi"/>
          <w:sz w:val="26"/>
          <w:szCs w:val="26"/>
          <w:lang w:val="en-US"/>
        </w:rPr>
        <w:fldChar w:fldCharType="separate"/>
      </w:r>
      <w:r w:rsidRPr="00272777">
        <w:rPr>
          <w:rFonts w:asciiTheme="majorHAnsi" w:hAnsiTheme="majorHAnsi" w:cstheme="majorHAnsi"/>
          <w:sz w:val="26"/>
          <w:szCs w:val="26"/>
        </w:rPr>
        <w:t>31</w:t>
      </w:r>
      <w:r w:rsidR="001868A7" w:rsidRPr="00AF28A9">
        <w:rPr>
          <w:rFonts w:asciiTheme="majorHAnsi" w:eastAsia="Times New Roman" w:hAnsiTheme="majorHAnsi" w:cstheme="majorHAnsi"/>
          <w:sz w:val="26"/>
          <w:szCs w:val="26"/>
          <w:lang w:val="en-US"/>
        </w:rPr>
        <w:fldChar w:fldCharType="end"/>
      </w:r>
      <w:r w:rsidRPr="00272777">
        <w:rPr>
          <w:rFonts w:asciiTheme="majorHAnsi" w:hAnsiTheme="majorHAnsi" w:cstheme="majorHAnsi"/>
          <w:sz w:val="26"/>
          <w:szCs w:val="26"/>
        </w:rPr>
        <w:t>].</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Recently,</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huge</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amount</w:t>
      </w:r>
      <w:r w:rsidRPr="00272777">
        <w:rPr>
          <w:rFonts w:asciiTheme="majorHAnsi" w:hAnsiTheme="majorHAnsi" w:cstheme="majorHAnsi"/>
          <w:spacing w:val="41"/>
          <w:sz w:val="26"/>
          <w:szCs w:val="26"/>
        </w:rPr>
        <w:t xml:space="preserve"> </w:t>
      </w:r>
      <w:r w:rsidRPr="00272777">
        <w:rPr>
          <w:rFonts w:asciiTheme="majorHAnsi" w:hAnsiTheme="majorHAnsi" w:cstheme="majorHAnsi"/>
          <w:sz w:val="26"/>
          <w:szCs w:val="26"/>
        </w:rPr>
        <w:t>of</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telemedicine</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e-Health systems are being developed and delivered using different wireless</w:t>
      </w:r>
      <w:r w:rsidRPr="00272777">
        <w:rPr>
          <w:rFonts w:asciiTheme="majorHAnsi" w:hAnsiTheme="majorHAnsi" w:cstheme="majorHAnsi"/>
          <w:spacing w:val="52"/>
          <w:sz w:val="26"/>
          <w:szCs w:val="26"/>
        </w:rPr>
        <w:t xml:space="preserve"> </w:t>
      </w:r>
      <w:r w:rsidRPr="00272777">
        <w:rPr>
          <w:rFonts w:asciiTheme="majorHAnsi" w:hAnsiTheme="majorHAnsi" w:cstheme="majorHAnsi"/>
          <w:sz w:val="26"/>
          <w:szCs w:val="26"/>
        </w:rPr>
        <w:t>communication technologies. Some trademarks are Wifi, Bluetooth, 3G/4G, Zigbee. Smartphone</w:t>
      </w:r>
      <w:r w:rsidRPr="00272777">
        <w:rPr>
          <w:rFonts w:asciiTheme="majorHAnsi" w:hAnsiTheme="majorHAnsi" w:cstheme="majorHAnsi"/>
          <w:spacing w:val="15"/>
          <w:sz w:val="26"/>
          <w:szCs w:val="26"/>
        </w:rPr>
        <w:t xml:space="preserve"> </w:t>
      </w:r>
      <w:r w:rsidRPr="00272777">
        <w:rPr>
          <w:rFonts w:asciiTheme="majorHAnsi" w:hAnsiTheme="majorHAnsi" w:cstheme="majorHAnsi"/>
          <w:sz w:val="26"/>
          <w:szCs w:val="26"/>
        </w:rPr>
        <w:t>industry has</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significant</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change</w:t>
      </w:r>
      <w:r w:rsidRPr="00272777">
        <w:rPr>
          <w:rFonts w:asciiTheme="majorHAnsi" w:hAnsiTheme="majorHAnsi" w:cstheme="majorHAnsi"/>
          <w:spacing w:val="15"/>
          <w:sz w:val="26"/>
          <w:szCs w:val="26"/>
        </w:rPr>
        <w:t xml:space="preserve"> </w:t>
      </w:r>
      <w:r w:rsidRPr="00272777">
        <w:rPr>
          <w:rFonts w:asciiTheme="majorHAnsi" w:hAnsiTheme="majorHAnsi" w:cstheme="majorHAnsi"/>
          <w:sz w:val="26"/>
          <w:szCs w:val="26"/>
        </w:rPr>
        <w:t>in</w:t>
      </w:r>
      <w:r w:rsidRPr="00272777">
        <w:rPr>
          <w:rFonts w:asciiTheme="majorHAnsi" w:hAnsiTheme="majorHAnsi" w:cstheme="majorHAnsi"/>
          <w:spacing w:val="17"/>
          <w:sz w:val="26"/>
          <w:szCs w:val="26"/>
        </w:rPr>
        <w:t xml:space="preserve"> </w:t>
      </w:r>
      <w:r w:rsidRPr="00272777">
        <w:rPr>
          <w:rFonts w:asciiTheme="majorHAnsi" w:hAnsiTheme="majorHAnsi" w:cstheme="majorHAnsi"/>
          <w:sz w:val="26"/>
          <w:szCs w:val="26"/>
        </w:rPr>
        <w:t>its</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state</w:t>
      </w:r>
      <w:r w:rsidRPr="00272777">
        <w:rPr>
          <w:rFonts w:asciiTheme="majorHAnsi" w:hAnsiTheme="majorHAnsi" w:cstheme="majorHAnsi"/>
          <w:spacing w:val="15"/>
          <w:sz w:val="26"/>
          <w:szCs w:val="26"/>
        </w:rPr>
        <w:t xml:space="preserve"> </w:t>
      </w:r>
      <w:r w:rsidRPr="00272777">
        <w:rPr>
          <w:rFonts w:asciiTheme="majorHAnsi" w:hAnsiTheme="majorHAnsi" w:cstheme="majorHAnsi"/>
          <w:sz w:val="26"/>
          <w:szCs w:val="26"/>
        </w:rPr>
        <w:t>of</w:t>
      </w:r>
      <w:r w:rsidRPr="00272777">
        <w:rPr>
          <w:rFonts w:asciiTheme="majorHAnsi" w:hAnsiTheme="majorHAnsi" w:cstheme="majorHAnsi"/>
          <w:spacing w:val="15"/>
          <w:sz w:val="26"/>
          <w:szCs w:val="26"/>
        </w:rPr>
        <w:t xml:space="preserve"> </w:t>
      </w:r>
      <w:r w:rsidRPr="00272777">
        <w:rPr>
          <w:rFonts w:asciiTheme="majorHAnsi" w:hAnsiTheme="majorHAnsi" w:cstheme="majorHAnsi"/>
          <w:sz w:val="26"/>
          <w:szCs w:val="26"/>
        </w:rPr>
        <w:t>art,</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which</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now</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widely</w:t>
      </w:r>
      <w:r w:rsidRPr="00272777">
        <w:rPr>
          <w:rFonts w:asciiTheme="majorHAnsi" w:hAnsiTheme="majorHAnsi" w:cstheme="majorHAnsi"/>
          <w:spacing w:val="14"/>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lastRenderedPageBreak/>
        <w:t>rapidly</w:t>
      </w:r>
      <w:r w:rsidRPr="00272777">
        <w:rPr>
          <w:rFonts w:asciiTheme="majorHAnsi" w:hAnsiTheme="majorHAnsi" w:cstheme="majorHAnsi"/>
          <w:spacing w:val="11"/>
          <w:sz w:val="26"/>
          <w:szCs w:val="26"/>
        </w:rPr>
        <w:t xml:space="preserve"> </w:t>
      </w:r>
      <w:r w:rsidRPr="00272777">
        <w:rPr>
          <w:rFonts w:asciiTheme="majorHAnsi" w:hAnsiTheme="majorHAnsi" w:cstheme="majorHAnsi"/>
          <w:sz w:val="26"/>
          <w:szCs w:val="26"/>
        </w:rPr>
        <w:t>occupies</w:t>
      </w:r>
      <w:r w:rsidRPr="00272777">
        <w:rPr>
          <w:rFonts w:asciiTheme="majorHAnsi" w:hAnsiTheme="majorHAnsi" w:cstheme="majorHAnsi"/>
          <w:spacing w:val="16"/>
          <w:sz w:val="26"/>
          <w:szCs w:val="26"/>
        </w:rPr>
        <w:t xml:space="preserve"> </w:t>
      </w:r>
      <w:r w:rsidRPr="00272777">
        <w:rPr>
          <w:rFonts w:asciiTheme="majorHAnsi" w:hAnsiTheme="majorHAnsi" w:cstheme="majorHAnsi"/>
          <w:sz w:val="26"/>
          <w:szCs w:val="26"/>
        </w:rPr>
        <w:t>mobilephone</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market.</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Higher</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technology</w:t>
      </w:r>
      <w:r w:rsidRPr="00272777">
        <w:rPr>
          <w:rFonts w:asciiTheme="majorHAnsi" w:hAnsiTheme="majorHAnsi" w:cstheme="majorHAnsi"/>
          <w:spacing w:val="34"/>
          <w:sz w:val="26"/>
          <w:szCs w:val="26"/>
        </w:rPr>
        <w:t xml:space="preserve"> </w:t>
      </w:r>
      <w:r w:rsidRPr="00272777">
        <w:rPr>
          <w:rFonts w:asciiTheme="majorHAnsi" w:hAnsiTheme="majorHAnsi" w:cstheme="majorHAnsi"/>
          <w:sz w:val="26"/>
          <w:szCs w:val="26"/>
        </w:rPr>
        <w:t>allows</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manufacturers</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integrate</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multiple</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sensors</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and communication protocols into a hand-held device. E-health model using Internet</w:t>
      </w:r>
      <w:r w:rsidRPr="00272777">
        <w:rPr>
          <w:rFonts w:asciiTheme="majorHAnsi" w:hAnsiTheme="majorHAnsi" w:cstheme="majorHAnsi"/>
          <w:spacing w:val="6"/>
          <w:sz w:val="26"/>
          <w:szCs w:val="26"/>
        </w:rPr>
        <w:t xml:space="preserve"> </w:t>
      </w:r>
      <w:r w:rsidRPr="00272777">
        <w:rPr>
          <w:rFonts w:asciiTheme="majorHAnsi" w:hAnsiTheme="majorHAnsi" w:cstheme="majorHAnsi"/>
          <w:sz w:val="26"/>
          <w:szCs w:val="26"/>
        </w:rPr>
        <w:t>and Website is demonstrated in figure</w:t>
      </w:r>
      <w:r w:rsidRPr="00272777">
        <w:rPr>
          <w:rFonts w:asciiTheme="majorHAnsi" w:hAnsiTheme="majorHAnsi" w:cstheme="majorHAnsi"/>
          <w:spacing w:val="-6"/>
          <w:sz w:val="26"/>
          <w:szCs w:val="26"/>
        </w:rPr>
        <w:t xml:space="preserve"> </w:t>
      </w:r>
      <w:r w:rsidRPr="00272777">
        <w:rPr>
          <w:rFonts w:asciiTheme="majorHAnsi" w:hAnsiTheme="majorHAnsi" w:cstheme="majorHAnsi"/>
          <w:sz w:val="26"/>
          <w:szCs w:val="26"/>
        </w:rPr>
        <w:t>1.</w:t>
      </w:r>
      <w:ins w:id="1471" w:author="Microsoft account" w:date="2015-09-28T16:05:00Z">
        <w:r w:rsidR="00971846" w:rsidRPr="00971846">
          <w:rPr>
            <w:rFonts w:asciiTheme="majorHAnsi" w:hAnsiTheme="majorHAnsi" w:cstheme="majorHAnsi"/>
            <w:noProof/>
            <w:position w:val="-85"/>
            <w:sz w:val="26"/>
            <w:szCs w:val="26"/>
            <w:lang w:eastAsia="vi-VN"/>
          </w:rPr>
          <w:t xml:space="preserve"> </w:t>
        </w:r>
      </w:ins>
    </w:p>
    <w:p w14:paraId="4A9DFB1E" w14:textId="77777777" w:rsidR="00D82FFC" w:rsidRDefault="00971846">
      <w:pPr>
        <w:pStyle w:val="BodyText"/>
        <w:spacing w:before="199" w:line="276" w:lineRule="auto"/>
        <w:ind w:left="0" w:right="140" w:firstLine="720"/>
        <w:jc w:val="both"/>
        <w:rPr>
          <w:ins w:id="1472" w:author="Microsoft account" w:date="2015-09-28T16:27:00Z"/>
          <w:rFonts w:asciiTheme="majorHAnsi" w:hAnsiTheme="majorHAnsi" w:cstheme="majorHAnsi"/>
          <w:sz w:val="26"/>
          <w:szCs w:val="26"/>
        </w:rPr>
        <w:pPrChange w:id="1473" w:author="Microsoft account" w:date="2015-09-28T16:07:00Z">
          <w:pPr>
            <w:pStyle w:val="BodyText"/>
            <w:spacing w:before="12" w:line="360" w:lineRule="auto"/>
            <w:ind w:left="0" w:right="133"/>
            <w:jc w:val="both"/>
          </w:pPr>
        </w:pPrChange>
      </w:pPr>
      <w:moveToRangeStart w:id="1474" w:author="Microsoft account" w:date="2015-09-28T16:06:00Z" w:name="move431219666"/>
      <w:moveTo w:id="1475" w:author="Microsoft account" w:date="2015-09-28T16:06:00Z">
        <w:r w:rsidRPr="00AF28A9">
          <w:rPr>
            <w:rFonts w:asciiTheme="majorHAnsi" w:hAnsiTheme="majorHAnsi" w:cstheme="majorHAnsi"/>
            <w:noProof/>
            <w:position w:val="-85"/>
            <w:sz w:val="26"/>
            <w:szCs w:val="26"/>
            <w:rPrChange w:id="1476" w:author="Unknown">
              <w:rPr>
                <w:noProof/>
              </w:rPr>
            </w:rPrChange>
          </w:rPr>
          <w:drawing>
            <wp:inline distT="0" distB="0" distL="0" distR="0" wp14:anchorId="169E6207" wp14:editId="55235286">
              <wp:extent cx="4805917" cy="2488684"/>
              <wp:effectExtent l="0" t="0" r="0" b="6985"/>
              <wp:docPr id="281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1" cstate="print"/>
                      <a:stretch>
                        <a:fillRect/>
                      </a:stretch>
                    </pic:blipFill>
                    <pic:spPr>
                      <a:xfrm>
                        <a:off x="0" y="0"/>
                        <a:ext cx="4809241" cy="2490405"/>
                      </a:xfrm>
                      <a:prstGeom prst="rect">
                        <a:avLst/>
                      </a:prstGeom>
                    </pic:spPr>
                  </pic:pic>
                </a:graphicData>
              </a:graphic>
            </wp:inline>
          </w:drawing>
        </w:r>
      </w:moveTo>
      <w:moveToRangeEnd w:id="1474"/>
    </w:p>
    <w:p w14:paraId="030156C4" w14:textId="42C18B80" w:rsidR="00D82FFC" w:rsidRPr="00DB7790" w:rsidRDefault="00D82FFC">
      <w:pPr>
        <w:spacing w:before="69" w:line="276" w:lineRule="auto"/>
        <w:jc w:val="center"/>
        <w:rPr>
          <w:ins w:id="1477" w:author="Microsoft account" w:date="2015-09-28T16:27:00Z"/>
          <w:rFonts w:asciiTheme="majorHAnsi" w:hAnsiTheme="majorHAnsi" w:cstheme="majorHAnsi"/>
          <w:sz w:val="26"/>
          <w:szCs w:val="26"/>
        </w:rPr>
        <w:pPrChange w:id="1478" w:author="Microsoft account" w:date="2015-09-28T16:27:00Z">
          <w:pPr>
            <w:pStyle w:val="BodyText"/>
            <w:spacing w:before="12" w:line="360" w:lineRule="auto"/>
            <w:ind w:left="0" w:right="133"/>
            <w:jc w:val="both"/>
          </w:pPr>
        </w:pPrChange>
      </w:pPr>
      <w:ins w:id="1479" w:author="Microsoft account" w:date="2015-09-28T16:27:00Z">
        <w:r w:rsidRPr="00E31C0D">
          <w:rPr>
            <w:rFonts w:asciiTheme="majorHAnsi" w:hAnsiTheme="majorHAnsi" w:cstheme="majorHAnsi"/>
            <w:b/>
            <w:sz w:val="26"/>
            <w:szCs w:val="26"/>
          </w:rPr>
          <w:t xml:space="preserve">Figure </w:t>
        </w:r>
        <w:r w:rsidRPr="00E31C0D">
          <w:rPr>
            <w:rFonts w:asciiTheme="majorHAnsi" w:hAnsiTheme="majorHAnsi" w:cstheme="majorHAnsi"/>
            <w:b/>
            <w:sz w:val="26"/>
            <w:szCs w:val="26"/>
            <w:lang w:val="en-US"/>
          </w:rPr>
          <w:t>2</w:t>
        </w:r>
        <w:r w:rsidRPr="00272777">
          <w:rPr>
            <w:rFonts w:asciiTheme="majorHAnsi" w:hAnsiTheme="majorHAnsi" w:cstheme="majorHAnsi"/>
            <w:i/>
            <w:sz w:val="26"/>
            <w:szCs w:val="26"/>
          </w:rPr>
          <w:t>: E-health model using Mobile devices, Internet and</w:t>
        </w:r>
        <w:r w:rsidRPr="00272777">
          <w:rPr>
            <w:rFonts w:asciiTheme="majorHAnsi" w:hAnsiTheme="majorHAnsi" w:cstheme="majorHAnsi"/>
            <w:i/>
            <w:spacing w:val="-11"/>
            <w:sz w:val="26"/>
            <w:szCs w:val="26"/>
          </w:rPr>
          <w:t xml:space="preserve"> </w:t>
        </w:r>
        <w:r>
          <w:rPr>
            <w:rFonts w:asciiTheme="majorHAnsi" w:hAnsiTheme="majorHAnsi" w:cstheme="majorHAnsi"/>
            <w:i/>
            <w:sz w:val="26"/>
            <w:szCs w:val="26"/>
          </w:rPr>
          <w:t>Website</w:t>
        </w:r>
      </w:ins>
    </w:p>
    <w:p w14:paraId="713377C5" w14:textId="29B795FA" w:rsidR="004B00D9" w:rsidDel="00E330E4" w:rsidRDefault="00971846">
      <w:pPr>
        <w:pStyle w:val="BodyText"/>
        <w:spacing w:before="12" w:line="276" w:lineRule="auto"/>
        <w:ind w:left="0" w:right="133" w:firstLine="540"/>
        <w:jc w:val="both"/>
        <w:rPr>
          <w:del w:id="1480" w:author="Microsoft account" w:date="2015-09-28T16:07:00Z"/>
          <w:rFonts w:asciiTheme="majorHAnsi" w:hAnsiTheme="majorHAnsi" w:cstheme="majorHAnsi"/>
          <w:sz w:val="26"/>
          <w:szCs w:val="26"/>
        </w:rPr>
        <w:pPrChange w:id="1481" w:author="Tim" w:date="2015-09-28T14:43:00Z">
          <w:pPr>
            <w:spacing w:line="360" w:lineRule="auto"/>
            <w:jc w:val="both"/>
          </w:pPr>
        </w:pPrChange>
      </w:pPr>
      <w:ins w:id="1482" w:author="Microsoft account" w:date="2015-09-28T16:05:00Z">
        <w:r w:rsidRPr="00272777">
          <w:rPr>
            <w:rFonts w:asciiTheme="majorHAnsi" w:hAnsiTheme="majorHAnsi" w:cstheme="majorHAnsi"/>
            <w:sz w:val="26"/>
            <w:szCs w:val="26"/>
          </w:rPr>
          <w:t>Gregoski</w:t>
        </w:r>
        <w:r w:rsidRPr="00272777">
          <w:rPr>
            <w:rFonts w:asciiTheme="majorHAnsi" w:hAnsiTheme="majorHAnsi" w:cstheme="majorHAnsi"/>
            <w:spacing w:val="21"/>
            <w:sz w:val="26"/>
            <w:szCs w:val="26"/>
          </w:rPr>
          <w:t xml:space="preserve"> </w:t>
        </w:r>
        <w:r w:rsidRPr="00272777">
          <w:rPr>
            <w:rFonts w:asciiTheme="majorHAnsi" w:hAnsiTheme="majorHAnsi" w:cstheme="majorHAnsi"/>
            <w:i/>
            <w:sz w:val="26"/>
            <w:szCs w:val="26"/>
          </w:rPr>
          <w:t>et</w:t>
        </w:r>
        <w:r w:rsidRPr="00272777">
          <w:rPr>
            <w:rFonts w:asciiTheme="majorHAnsi" w:hAnsiTheme="majorHAnsi" w:cstheme="majorHAnsi"/>
            <w:i/>
            <w:spacing w:val="20"/>
            <w:sz w:val="26"/>
            <w:szCs w:val="26"/>
          </w:rPr>
          <w:t xml:space="preserve"> </w:t>
        </w:r>
        <w:r w:rsidRPr="00272777">
          <w:rPr>
            <w:rFonts w:asciiTheme="majorHAnsi" w:hAnsiTheme="majorHAnsi" w:cstheme="majorHAnsi"/>
            <w:i/>
            <w:sz w:val="26"/>
            <w:szCs w:val="26"/>
          </w:rPr>
          <w:t>al</w:t>
        </w:r>
        <w:r w:rsidRPr="00272777">
          <w:rPr>
            <w:rFonts w:asciiTheme="majorHAnsi" w:hAnsiTheme="majorHAnsi" w:cstheme="majorHAnsi"/>
            <w:sz w:val="26"/>
            <w:szCs w:val="26"/>
          </w:rPr>
          <w:t>.</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w:t>
        </w:r>
        <w:r w:rsidRPr="00AF28A9">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\l "_bookmark14" </w:instrText>
        </w:r>
        <w:r w:rsidRPr="00AF28A9">
          <w:rPr>
            <w:rFonts w:asciiTheme="majorHAnsi" w:hAnsiTheme="majorHAnsi" w:cstheme="majorHAnsi"/>
            <w:sz w:val="26"/>
            <w:szCs w:val="26"/>
          </w:rPr>
          <w:fldChar w:fldCharType="separate"/>
        </w:r>
        <w:r w:rsidRPr="00272777">
          <w:rPr>
            <w:rFonts w:asciiTheme="majorHAnsi" w:hAnsiTheme="majorHAnsi" w:cstheme="majorHAnsi"/>
            <w:sz w:val="26"/>
            <w:szCs w:val="26"/>
          </w:rPr>
          <w:t>32</w:t>
        </w:r>
        <w:r w:rsidRPr="00AF28A9">
          <w:rPr>
            <w:rFonts w:asciiTheme="majorHAnsi" w:hAnsiTheme="majorHAnsi" w:cstheme="majorHAnsi"/>
            <w:sz w:val="26"/>
            <w:szCs w:val="26"/>
          </w:rPr>
          <w:fldChar w:fldCharType="end"/>
        </w:r>
        <w:r w:rsidRPr="00272777">
          <w:rPr>
            <w:rFonts w:asciiTheme="majorHAnsi" w:hAnsiTheme="majorHAnsi" w:cstheme="majorHAnsi"/>
            <w:sz w:val="26"/>
            <w:szCs w:val="26"/>
          </w:rPr>
          <w:t>]</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implemented</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an</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Android</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application</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using</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smartphones’</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camera</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to get</w:t>
        </w:r>
        <w:r w:rsidRPr="00272777">
          <w:rPr>
            <w:rFonts w:asciiTheme="majorHAnsi" w:hAnsiTheme="majorHAnsi" w:cstheme="majorHAnsi"/>
            <w:spacing w:val="47"/>
            <w:sz w:val="26"/>
            <w:szCs w:val="26"/>
          </w:rPr>
          <w:t xml:space="preserve"> </w:t>
        </w:r>
        <w:r w:rsidRPr="00272777">
          <w:rPr>
            <w:rFonts w:asciiTheme="majorHAnsi" w:hAnsiTheme="majorHAnsi" w:cstheme="majorHAnsi"/>
            <w:sz w:val="26"/>
            <w:szCs w:val="26"/>
          </w:rPr>
          <w:t>heart</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rate</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parameter.</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This</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result</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was</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compared</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with</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an</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ECG</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device</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pulse oximeter.</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25"/>
            <w:sz w:val="26"/>
            <w:szCs w:val="26"/>
          </w:rPr>
          <w:t xml:space="preserve"> </w:t>
        </w:r>
        <w:r w:rsidRPr="00272777">
          <w:rPr>
            <w:rFonts w:asciiTheme="majorHAnsi" w:hAnsiTheme="majorHAnsi" w:cstheme="majorHAnsi"/>
            <w:sz w:val="26"/>
            <w:szCs w:val="26"/>
          </w:rPr>
          <w:t>correlation</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between</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those</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devices</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was</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analyzed</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95%</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is</w:t>
        </w:r>
        <w:r w:rsidRPr="00272777">
          <w:rPr>
            <w:rFonts w:asciiTheme="majorHAnsi" w:hAnsiTheme="majorHAnsi" w:cstheme="majorHAnsi"/>
            <w:spacing w:val="27"/>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level</w:t>
        </w:r>
        <w:r w:rsidRPr="00272777">
          <w:rPr>
            <w:rFonts w:asciiTheme="majorHAnsi" w:hAnsiTheme="majorHAnsi" w:cstheme="majorHAnsi"/>
            <w:spacing w:val="27"/>
            <w:sz w:val="26"/>
            <w:szCs w:val="26"/>
          </w:rPr>
          <w:t xml:space="preserve"> </w:t>
        </w:r>
        <w:r w:rsidRPr="00272777">
          <w:rPr>
            <w:rFonts w:asciiTheme="majorHAnsi" w:hAnsiTheme="majorHAnsi" w:cstheme="majorHAnsi"/>
            <w:sz w:val="26"/>
            <w:szCs w:val="26"/>
          </w:rPr>
          <w:t>of agreement.</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Although</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further</w:t>
        </w:r>
        <w:r w:rsidRPr="00272777">
          <w:rPr>
            <w:rFonts w:asciiTheme="majorHAnsi" w:hAnsiTheme="majorHAnsi" w:cstheme="majorHAnsi"/>
            <w:spacing w:val="37"/>
            <w:sz w:val="26"/>
            <w:szCs w:val="26"/>
          </w:rPr>
          <w:t xml:space="preserve"> </w:t>
        </w:r>
        <w:r w:rsidRPr="00272777">
          <w:rPr>
            <w:rFonts w:asciiTheme="majorHAnsi" w:hAnsiTheme="majorHAnsi" w:cstheme="majorHAnsi"/>
            <w:sz w:val="26"/>
            <w:szCs w:val="26"/>
          </w:rPr>
          <w:t>validation</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was</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need</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to</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determined,</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result</w:t>
        </w:r>
        <w:r w:rsidRPr="00272777">
          <w:rPr>
            <w:rFonts w:asciiTheme="majorHAnsi" w:hAnsiTheme="majorHAnsi" w:cstheme="majorHAnsi"/>
            <w:spacing w:val="39"/>
            <w:sz w:val="26"/>
            <w:szCs w:val="26"/>
          </w:rPr>
          <w:t xml:space="preserve"> </w:t>
        </w:r>
        <w:r w:rsidRPr="00272777">
          <w:rPr>
            <w:rFonts w:asciiTheme="majorHAnsi" w:hAnsiTheme="majorHAnsi" w:cstheme="majorHAnsi"/>
            <w:sz w:val="26"/>
            <w:szCs w:val="26"/>
          </w:rPr>
          <w:t>proposed</w:t>
        </w:r>
        <w:r w:rsidRPr="00272777">
          <w:rPr>
            <w:rFonts w:asciiTheme="majorHAnsi" w:hAnsiTheme="majorHAnsi" w:cstheme="majorHAnsi"/>
            <w:spacing w:val="38"/>
            <w:sz w:val="26"/>
            <w:szCs w:val="26"/>
          </w:rPr>
          <w:t xml:space="preserve"> </w:t>
        </w:r>
        <w:r w:rsidRPr="00272777">
          <w:rPr>
            <w:rFonts w:asciiTheme="majorHAnsi" w:hAnsiTheme="majorHAnsi" w:cstheme="majorHAnsi"/>
            <w:sz w:val="26"/>
            <w:szCs w:val="26"/>
          </w:rPr>
          <w:t>a novel usage for health promotion and wellness telemedicine</w:t>
        </w:r>
        <w:r w:rsidRPr="00272777">
          <w:rPr>
            <w:rFonts w:asciiTheme="majorHAnsi" w:hAnsiTheme="majorHAnsi" w:cstheme="majorHAnsi"/>
            <w:spacing w:val="-12"/>
            <w:sz w:val="26"/>
            <w:szCs w:val="26"/>
          </w:rPr>
          <w:t xml:space="preserve"> </w:t>
        </w:r>
        <w:r w:rsidRPr="00272777">
          <w:rPr>
            <w:rFonts w:asciiTheme="majorHAnsi" w:hAnsiTheme="majorHAnsi" w:cstheme="majorHAnsi"/>
            <w:sz w:val="26"/>
            <w:szCs w:val="26"/>
          </w:rPr>
          <w:t xml:space="preserve">program. In 2001, Hernandez, A.I </w:t>
        </w:r>
        <w:r w:rsidRPr="00272777">
          <w:rPr>
            <w:rFonts w:asciiTheme="majorHAnsi" w:hAnsiTheme="majorHAnsi" w:cstheme="majorHAnsi"/>
            <w:i/>
            <w:sz w:val="26"/>
            <w:szCs w:val="26"/>
          </w:rPr>
          <w:t>et al</w:t>
        </w:r>
        <w:r w:rsidRPr="00272777">
          <w:rPr>
            <w:rFonts w:asciiTheme="majorHAnsi" w:hAnsiTheme="majorHAnsi" w:cstheme="majorHAnsi"/>
            <w:sz w:val="26"/>
            <w:szCs w:val="26"/>
          </w:rPr>
          <w:t>. [</w:t>
        </w:r>
        <w:r w:rsidRPr="00AF28A9">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\l "_bookmark15" </w:instrText>
        </w:r>
        <w:r w:rsidRPr="00AF28A9">
          <w:rPr>
            <w:rFonts w:asciiTheme="majorHAnsi" w:hAnsiTheme="majorHAnsi" w:cstheme="majorHAnsi"/>
            <w:sz w:val="26"/>
            <w:szCs w:val="26"/>
          </w:rPr>
          <w:fldChar w:fldCharType="separate"/>
        </w:r>
        <w:r w:rsidRPr="00272777">
          <w:rPr>
            <w:rFonts w:asciiTheme="majorHAnsi" w:hAnsiTheme="majorHAnsi" w:cstheme="majorHAnsi"/>
            <w:sz w:val="26"/>
            <w:szCs w:val="26"/>
          </w:rPr>
          <w:t>33</w:t>
        </w:r>
        <w:r w:rsidRPr="00AF28A9">
          <w:rPr>
            <w:rFonts w:asciiTheme="majorHAnsi" w:hAnsiTheme="majorHAnsi" w:cstheme="majorHAnsi"/>
            <w:sz w:val="26"/>
            <w:szCs w:val="26"/>
          </w:rPr>
          <w:fldChar w:fldCharType="end"/>
        </w:r>
        <w:r w:rsidRPr="00272777">
          <w:rPr>
            <w:rFonts w:asciiTheme="majorHAnsi" w:hAnsiTheme="majorHAnsi" w:cstheme="majorHAnsi"/>
            <w:sz w:val="26"/>
            <w:szCs w:val="26"/>
          </w:rPr>
          <w:t>] investigated a real-time ECG acquisition,</w:t>
        </w:r>
        <w:r w:rsidRPr="00272777">
          <w:rPr>
            <w:rFonts w:asciiTheme="majorHAnsi" w:hAnsiTheme="majorHAnsi" w:cstheme="majorHAnsi"/>
            <w:spacing w:val="-9"/>
            <w:sz w:val="26"/>
            <w:szCs w:val="26"/>
          </w:rPr>
          <w:t xml:space="preserve"> </w:t>
        </w:r>
        <w:r w:rsidRPr="00272777">
          <w:rPr>
            <w:rFonts w:asciiTheme="majorHAnsi" w:hAnsiTheme="majorHAnsi" w:cstheme="majorHAnsi"/>
            <w:sz w:val="26"/>
            <w:szCs w:val="26"/>
          </w:rPr>
          <w:t>transmission and visualization via Internet. The data is transmitted from a remote, non-clinical area</w:t>
        </w:r>
        <w:r w:rsidRPr="00272777">
          <w:rPr>
            <w:rFonts w:asciiTheme="majorHAnsi" w:hAnsiTheme="majorHAnsi" w:cstheme="majorHAnsi"/>
            <w:spacing w:val="5"/>
            <w:sz w:val="26"/>
            <w:szCs w:val="26"/>
          </w:rPr>
          <w:t xml:space="preserve"> </w:t>
        </w:r>
        <w:r w:rsidRPr="00272777">
          <w:rPr>
            <w:rFonts w:asciiTheme="majorHAnsi" w:hAnsiTheme="majorHAnsi" w:cstheme="majorHAnsi"/>
            <w:sz w:val="26"/>
            <w:szCs w:val="26"/>
          </w:rPr>
          <w:t>to hospital,</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clinic</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for</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physicians.</w:t>
        </w:r>
        <w:r w:rsidRPr="00272777">
          <w:rPr>
            <w:rFonts w:asciiTheme="majorHAnsi" w:hAnsiTheme="majorHAnsi" w:cstheme="majorHAnsi"/>
            <w:spacing w:val="49"/>
            <w:sz w:val="26"/>
            <w:szCs w:val="26"/>
          </w:rPr>
          <w:t xml:space="preserve"> </w:t>
        </w:r>
        <w:r w:rsidRPr="00272777">
          <w:rPr>
            <w:rFonts w:asciiTheme="majorHAnsi" w:hAnsiTheme="majorHAnsi" w:cstheme="majorHAnsi"/>
            <w:spacing w:val="-3"/>
            <w:sz w:val="26"/>
            <w:szCs w:val="26"/>
          </w:rPr>
          <w:t>In</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this</w:t>
        </w:r>
        <w:r w:rsidRPr="00272777">
          <w:rPr>
            <w:rFonts w:asciiTheme="majorHAnsi" w:hAnsiTheme="majorHAnsi" w:cstheme="majorHAnsi"/>
            <w:spacing w:val="47"/>
            <w:sz w:val="26"/>
            <w:szCs w:val="26"/>
          </w:rPr>
          <w:t xml:space="preserve"> </w:t>
        </w:r>
        <w:r w:rsidRPr="00272777">
          <w:rPr>
            <w:rFonts w:asciiTheme="majorHAnsi" w:hAnsiTheme="majorHAnsi" w:cstheme="majorHAnsi"/>
            <w:sz w:val="26"/>
            <w:szCs w:val="26"/>
          </w:rPr>
          <w:t>work,</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48"/>
            <w:sz w:val="26"/>
            <w:szCs w:val="26"/>
          </w:rPr>
          <w:t xml:space="preserve"> </w:t>
        </w:r>
        <w:r w:rsidRPr="00272777">
          <w:rPr>
            <w:rFonts w:asciiTheme="majorHAnsi" w:hAnsiTheme="majorHAnsi" w:cstheme="majorHAnsi"/>
            <w:sz w:val="26"/>
            <w:szCs w:val="26"/>
          </w:rPr>
          <w:t>prototype</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was</w:t>
        </w:r>
        <w:r w:rsidRPr="00272777">
          <w:rPr>
            <w:rFonts w:asciiTheme="majorHAnsi" w:hAnsiTheme="majorHAnsi" w:cstheme="majorHAnsi"/>
            <w:spacing w:val="47"/>
            <w:sz w:val="26"/>
            <w:szCs w:val="26"/>
          </w:rPr>
          <w:t xml:space="preserve"> </w:t>
        </w:r>
        <w:r w:rsidRPr="00272777">
          <w:rPr>
            <w:rFonts w:asciiTheme="majorHAnsi" w:hAnsiTheme="majorHAnsi" w:cstheme="majorHAnsi"/>
            <w:sz w:val="26"/>
            <w:szCs w:val="26"/>
          </w:rPr>
          <w:t>established</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including:</w:t>
        </w:r>
        <w:r w:rsidRPr="00272777">
          <w:rPr>
            <w:rFonts w:asciiTheme="majorHAnsi" w:hAnsiTheme="majorHAnsi" w:cstheme="majorHAnsi"/>
            <w:spacing w:val="47"/>
            <w:sz w:val="26"/>
            <w:szCs w:val="26"/>
          </w:rPr>
          <w:t xml:space="preserve"> </w:t>
        </w:r>
        <w:r w:rsidRPr="00272777">
          <w:rPr>
            <w:rFonts w:asciiTheme="majorHAnsi" w:hAnsiTheme="majorHAnsi" w:cstheme="majorHAnsi"/>
            <w:sz w:val="26"/>
            <w:szCs w:val="26"/>
          </w:rPr>
          <w:t>a portable ECG module, a java-based server-client platform, software</w:t>
        </w:r>
        <w:r w:rsidRPr="00272777">
          <w:rPr>
            <w:rFonts w:asciiTheme="majorHAnsi" w:hAnsiTheme="majorHAnsi" w:cstheme="majorHAnsi"/>
            <w:spacing w:val="-12"/>
            <w:sz w:val="26"/>
            <w:szCs w:val="26"/>
          </w:rPr>
          <w:t xml:space="preserve"> </w:t>
        </w:r>
        <w:r w:rsidRPr="00272777">
          <w:rPr>
            <w:rFonts w:asciiTheme="majorHAnsi" w:hAnsiTheme="majorHAnsi" w:cstheme="majorHAnsi"/>
            <w:sz w:val="26"/>
            <w:szCs w:val="26"/>
          </w:rPr>
          <w:t>module</w:t>
        </w:r>
        <w:r w:rsidR="00E330E4">
          <w:rPr>
            <w:rFonts w:asciiTheme="majorHAnsi" w:hAnsiTheme="majorHAnsi" w:cstheme="majorHAnsi"/>
            <w:sz w:val="26"/>
            <w:szCs w:val="26"/>
          </w:rPr>
          <w:t>.</w:t>
        </w:r>
      </w:ins>
      <w:ins w:id="1483" w:author="Microsoft account" w:date="2015-09-28T16:07:00Z">
        <w:r w:rsidR="00E330E4" w:rsidRPr="00272777" w:rsidDel="00E330E4">
          <w:rPr>
            <w:rFonts w:asciiTheme="majorHAnsi" w:hAnsiTheme="majorHAnsi" w:cstheme="majorHAnsi"/>
            <w:sz w:val="26"/>
            <w:szCs w:val="26"/>
          </w:rPr>
          <w:t xml:space="preserve"> </w:t>
        </w:r>
      </w:ins>
    </w:p>
    <w:p w14:paraId="0579C737" w14:textId="77777777" w:rsidR="00E330E4" w:rsidRDefault="00E330E4">
      <w:pPr>
        <w:pStyle w:val="BodyText"/>
        <w:spacing w:before="199" w:line="276" w:lineRule="auto"/>
        <w:ind w:left="0" w:right="140" w:firstLine="540"/>
        <w:jc w:val="both"/>
        <w:rPr>
          <w:ins w:id="1484" w:author="Microsoft account" w:date="2015-09-28T16:08:00Z"/>
          <w:rFonts w:asciiTheme="majorHAnsi" w:hAnsiTheme="majorHAnsi" w:cstheme="majorHAnsi"/>
          <w:sz w:val="26"/>
          <w:szCs w:val="26"/>
        </w:rPr>
        <w:pPrChange w:id="1485" w:author="Microsoft account" w:date="2015-09-28T16:07:00Z">
          <w:pPr>
            <w:pStyle w:val="BodyText"/>
            <w:spacing w:before="12" w:line="360" w:lineRule="auto"/>
            <w:ind w:left="0" w:right="133"/>
            <w:jc w:val="both"/>
          </w:pPr>
        </w:pPrChange>
      </w:pPr>
    </w:p>
    <w:p w14:paraId="3CC89200" w14:textId="77777777" w:rsidR="00E330E4" w:rsidRPr="00272777" w:rsidRDefault="00E330E4" w:rsidP="00932FE9">
      <w:pPr>
        <w:pStyle w:val="BodyText"/>
        <w:spacing w:before="69" w:line="276" w:lineRule="auto"/>
        <w:ind w:left="0" w:right="136" w:firstLine="540"/>
        <w:jc w:val="both"/>
        <w:rPr>
          <w:rFonts w:asciiTheme="majorHAnsi" w:hAnsiTheme="majorHAnsi" w:cstheme="majorHAnsi"/>
          <w:sz w:val="26"/>
          <w:szCs w:val="26"/>
        </w:rPr>
      </w:pPr>
      <w:moveToRangeStart w:id="1486" w:author="Microsoft account" w:date="2015-09-28T16:08:00Z" w:name="move431219814"/>
      <w:moveTo w:id="1487" w:author="Microsoft account" w:date="2015-09-28T16:08:00Z">
        <w:r>
          <w:rPr>
            <w:rFonts w:asciiTheme="majorHAnsi" w:hAnsiTheme="majorHAnsi" w:cstheme="majorHAnsi"/>
            <w:sz w:val="26"/>
            <w:szCs w:val="26"/>
          </w:rPr>
          <w:t>D</w:t>
        </w:r>
        <w:r w:rsidRPr="00272777">
          <w:rPr>
            <w:rFonts w:asciiTheme="majorHAnsi" w:hAnsiTheme="majorHAnsi" w:cstheme="majorHAnsi"/>
            <w:sz w:val="26"/>
            <w:szCs w:val="26"/>
          </w:rPr>
          <w:t xml:space="preserve">e Capua </w:t>
        </w:r>
        <w:r w:rsidRPr="00272777">
          <w:rPr>
            <w:rFonts w:asciiTheme="majorHAnsi" w:hAnsiTheme="majorHAnsi" w:cstheme="majorHAnsi"/>
            <w:i/>
            <w:sz w:val="26"/>
            <w:szCs w:val="26"/>
          </w:rPr>
          <w:t>et al</w:t>
        </w:r>
        <w:r w:rsidRPr="00272777">
          <w:rPr>
            <w:rFonts w:asciiTheme="majorHAnsi" w:hAnsiTheme="majorHAnsi" w:cstheme="majorHAnsi"/>
            <w:sz w:val="26"/>
            <w:szCs w:val="26"/>
          </w:rPr>
          <w:t>. [</w:t>
        </w:r>
        <w:r w:rsidRPr="00AF28A9">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\l "_bookmark16" </w:instrText>
        </w:r>
        <w:r w:rsidRPr="00AF28A9">
          <w:rPr>
            <w:rFonts w:asciiTheme="majorHAnsi" w:hAnsiTheme="majorHAnsi" w:cstheme="majorHAnsi"/>
            <w:sz w:val="26"/>
            <w:szCs w:val="26"/>
          </w:rPr>
          <w:fldChar w:fldCharType="separate"/>
        </w:r>
        <w:r w:rsidRPr="00272777">
          <w:rPr>
            <w:rFonts w:asciiTheme="majorHAnsi" w:hAnsiTheme="majorHAnsi" w:cstheme="majorHAnsi"/>
            <w:sz w:val="26"/>
            <w:szCs w:val="26"/>
          </w:rPr>
          <w:t>34</w:t>
        </w:r>
        <w:r w:rsidRPr="00AF28A9">
          <w:rPr>
            <w:rFonts w:asciiTheme="majorHAnsi" w:hAnsiTheme="majorHAnsi" w:cstheme="majorHAnsi"/>
            <w:sz w:val="26"/>
            <w:szCs w:val="26"/>
          </w:rPr>
          <w:fldChar w:fldCharType="end"/>
        </w:r>
        <w:r w:rsidRPr="00272777">
          <w:rPr>
            <w:rFonts w:asciiTheme="majorHAnsi" w:hAnsiTheme="majorHAnsi" w:cstheme="majorHAnsi"/>
            <w:sz w:val="26"/>
            <w:szCs w:val="26"/>
          </w:rPr>
          <w:t>], in 2010, introduced a new model of ECG e-health using</w:t>
        </w:r>
        <w:r w:rsidRPr="00272777">
          <w:rPr>
            <w:rFonts w:asciiTheme="majorHAnsi" w:hAnsiTheme="majorHAnsi" w:cstheme="majorHAnsi"/>
            <w:spacing w:val="10"/>
            <w:sz w:val="26"/>
            <w:szCs w:val="26"/>
          </w:rPr>
          <w:t xml:space="preserve"> </w:t>
        </w:r>
        <w:r w:rsidRPr="00272777">
          <w:rPr>
            <w:rFonts w:asciiTheme="majorHAnsi" w:hAnsiTheme="majorHAnsi" w:cstheme="majorHAnsi"/>
            <w:sz w:val="26"/>
            <w:szCs w:val="26"/>
          </w:rPr>
          <w:t>traditional ECG measurement combined with web-service-oriented architecture to measure ECG</w:t>
        </w:r>
        <w:r w:rsidRPr="00272777">
          <w:rPr>
            <w:rFonts w:asciiTheme="majorHAnsi" w:hAnsiTheme="majorHAnsi" w:cstheme="majorHAnsi"/>
            <w:spacing w:val="48"/>
            <w:sz w:val="26"/>
            <w:szCs w:val="26"/>
          </w:rPr>
          <w:t xml:space="preserve"> </w:t>
        </w:r>
        <w:r w:rsidRPr="00272777">
          <w:rPr>
            <w:rFonts w:asciiTheme="majorHAnsi" w:hAnsiTheme="majorHAnsi" w:cstheme="majorHAnsi"/>
            <w:sz w:val="26"/>
            <w:szCs w:val="26"/>
          </w:rPr>
          <w:t>for patients. In his work, De Capua used best-fit model in order to predict abnormal</w:t>
        </w:r>
        <w:r w:rsidRPr="00272777">
          <w:rPr>
            <w:rFonts w:asciiTheme="majorHAnsi" w:hAnsiTheme="majorHAnsi" w:cstheme="majorHAnsi"/>
            <w:spacing w:val="-3"/>
            <w:sz w:val="26"/>
            <w:szCs w:val="26"/>
          </w:rPr>
          <w:t xml:space="preserve"> </w:t>
        </w:r>
        <w:r w:rsidRPr="00272777">
          <w:rPr>
            <w:rFonts w:asciiTheme="majorHAnsi" w:hAnsiTheme="majorHAnsi" w:cstheme="majorHAnsi"/>
            <w:sz w:val="26"/>
            <w:szCs w:val="26"/>
          </w:rPr>
          <w:t>situation. Patients</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were</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able</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to</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print</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record</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through</w:t>
        </w:r>
        <w:r w:rsidRPr="00272777">
          <w:rPr>
            <w:rFonts w:asciiTheme="majorHAnsi" w:hAnsiTheme="majorHAnsi" w:cstheme="majorHAnsi"/>
            <w:spacing w:val="24"/>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Bluetooth</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printer</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or</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send</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result</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package</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to physicians via General Packet Radio Service (GPRS)</w:t>
        </w:r>
        <w:r w:rsidRPr="00272777">
          <w:rPr>
            <w:rFonts w:asciiTheme="majorHAnsi" w:hAnsiTheme="majorHAnsi" w:cstheme="majorHAnsi"/>
            <w:spacing w:val="-11"/>
            <w:sz w:val="26"/>
            <w:szCs w:val="26"/>
          </w:rPr>
          <w:t xml:space="preserve"> </w:t>
        </w:r>
        <w:r w:rsidRPr="00272777">
          <w:rPr>
            <w:rFonts w:asciiTheme="majorHAnsi" w:hAnsiTheme="majorHAnsi" w:cstheme="majorHAnsi"/>
            <w:sz w:val="26"/>
            <w:szCs w:val="26"/>
          </w:rPr>
          <w:t>modem.</w:t>
        </w:r>
      </w:moveTo>
    </w:p>
    <w:p w14:paraId="7595ECAD" w14:textId="77777777" w:rsidR="00E330E4" w:rsidRDefault="00E330E4" w:rsidP="00E330E4">
      <w:pPr>
        <w:pStyle w:val="BodyText"/>
        <w:spacing w:before="207" w:line="276" w:lineRule="auto"/>
        <w:ind w:left="0" w:right="138" w:firstLine="720"/>
        <w:jc w:val="both"/>
        <w:rPr>
          <w:rFonts w:asciiTheme="majorHAnsi" w:hAnsiTheme="majorHAnsi" w:cstheme="majorHAnsi"/>
          <w:sz w:val="26"/>
          <w:szCs w:val="26"/>
        </w:rPr>
      </w:pPr>
      <w:moveTo w:id="1488" w:author="Microsoft account" w:date="2015-09-28T16:08:00Z">
        <w:r w:rsidRPr="00272777">
          <w:rPr>
            <w:rFonts w:asciiTheme="majorHAnsi" w:hAnsiTheme="majorHAnsi" w:cstheme="majorHAnsi"/>
            <w:sz w:val="26"/>
            <w:szCs w:val="26"/>
          </w:rPr>
          <w:t xml:space="preserve">In 2013, Yen </w:t>
        </w:r>
        <w:r w:rsidRPr="00272777">
          <w:rPr>
            <w:rFonts w:asciiTheme="majorHAnsi" w:hAnsiTheme="majorHAnsi" w:cstheme="majorHAnsi"/>
            <w:i/>
            <w:sz w:val="26"/>
            <w:szCs w:val="26"/>
          </w:rPr>
          <w:t>et al</w:t>
        </w:r>
        <w:r w:rsidRPr="00272777">
          <w:rPr>
            <w:rFonts w:asciiTheme="majorHAnsi" w:hAnsiTheme="majorHAnsi" w:cstheme="majorHAnsi"/>
            <w:sz w:val="26"/>
            <w:szCs w:val="26"/>
          </w:rPr>
          <w:t>. [</w:t>
        </w:r>
        <w:r w:rsidRPr="00AF28A9">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\l "_bookmark17" </w:instrText>
        </w:r>
        <w:r w:rsidRPr="00AF28A9">
          <w:rPr>
            <w:rFonts w:asciiTheme="majorHAnsi" w:hAnsiTheme="majorHAnsi" w:cstheme="majorHAnsi"/>
            <w:sz w:val="26"/>
            <w:szCs w:val="26"/>
          </w:rPr>
          <w:fldChar w:fldCharType="separate"/>
        </w:r>
        <w:r w:rsidRPr="00272777">
          <w:rPr>
            <w:rFonts w:asciiTheme="majorHAnsi" w:hAnsiTheme="majorHAnsi" w:cstheme="majorHAnsi"/>
            <w:sz w:val="26"/>
            <w:szCs w:val="26"/>
          </w:rPr>
          <w:t>35</w:t>
        </w:r>
        <w:r w:rsidRPr="00AF28A9">
          <w:rPr>
            <w:rFonts w:asciiTheme="majorHAnsi" w:hAnsiTheme="majorHAnsi" w:cstheme="majorHAnsi"/>
            <w:sz w:val="26"/>
            <w:szCs w:val="26"/>
          </w:rPr>
          <w:fldChar w:fldCharType="end"/>
        </w:r>
        <w:r w:rsidRPr="00272777">
          <w:rPr>
            <w:rFonts w:asciiTheme="majorHAnsi" w:hAnsiTheme="majorHAnsi" w:cstheme="majorHAnsi"/>
            <w:sz w:val="26"/>
            <w:szCs w:val="26"/>
          </w:rPr>
          <w:t>] published his work on a smartphone-based real-time</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ECG monitoring and recognition system. In his work, the microprocessor MSP430 was used</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lastRenderedPageBreak/>
          <w:t>to acquire ECG signal, which was then converted to Bluetooth signal and sent</w:t>
        </w:r>
        <w:r w:rsidRPr="00272777">
          <w:rPr>
            <w:rFonts w:asciiTheme="majorHAnsi" w:hAnsiTheme="majorHAnsi" w:cstheme="majorHAnsi"/>
            <w:spacing w:val="56"/>
            <w:sz w:val="26"/>
            <w:szCs w:val="26"/>
          </w:rPr>
          <w:t xml:space="preserve"> </w:t>
        </w:r>
        <w:r w:rsidRPr="00272777">
          <w:rPr>
            <w:rFonts w:asciiTheme="majorHAnsi" w:hAnsiTheme="majorHAnsi" w:cstheme="majorHAnsi"/>
            <w:sz w:val="26"/>
            <w:szCs w:val="26"/>
          </w:rPr>
          <w:t>to smartphone.</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result</w:t>
        </w:r>
        <w:r w:rsidRPr="00272777">
          <w:rPr>
            <w:rFonts w:asciiTheme="majorHAnsi" w:hAnsiTheme="majorHAnsi" w:cstheme="majorHAnsi"/>
            <w:spacing w:val="46"/>
            <w:sz w:val="26"/>
            <w:szCs w:val="26"/>
          </w:rPr>
          <w:t xml:space="preserve"> </w:t>
        </w:r>
        <w:r w:rsidRPr="00272777">
          <w:rPr>
            <w:rFonts w:asciiTheme="majorHAnsi" w:hAnsiTheme="majorHAnsi" w:cstheme="majorHAnsi"/>
            <w:sz w:val="26"/>
            <w:szCs w:val="26"/>
          </w:rPr>
          <w:t>show</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high</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accuracy</w:t>
        </w:r>
        <w:r w:rsidRPr="00272777">
          <w:rPr>
            <w:rFonts w:asciiTheme="majorHAnsi" w:hAnsiTheme="majorHAnsi" w:cstheme="majorHAnsi"/>
            <w:spacing w:val="40"/>
            <w:sz w:val="26"/>
            <w:szCs w:val="26"/>
          </w:rPr>
          <w:t xml:space="preserve"> </w:t>
        </w:r>
        <w:r w:rsidRPr="00272777">
          <w:rPr>
            <w:rFonts w:asciiTheme="majorHAnsi" w:hAnsiTheme="majorHAnsi" w:cstheme="majorHAnsi"/>
            <w:sz w:val="26"/>
            <w:szCs w:val="26"/>
          </w:rPr>
          <w:t>of</w:t>
        </w:r>
        <w:r w:rsidRPr="00272777">
          <w:rPr>
            <w:rFonts w:asciiTheme="majorHAnsi" w:hAnsiTheme="majorHAnsi" w:cstheme="majorHAnsi"/>
            <w:spacing w:val="47"/>
            <w:sz w:val="26"/>
            <w:szCs w:val="26"/>
          </w:rPr>
          <w:t xml:space="preserve"> </w:t>
        </w:r>
        <w:r w:rsidRPr="00272777">
          <w:rPr>
            <w:rFonts w:asciiTheme="majorHAnsi" w:hAnsiTheme="majorHAnsi" w:cstheme="majorHAnsi"/>
            <w:sz w:val="26"/>
            <w:szCs w:val="26"/>
          </w:rPr>
          <w:t>98.34%</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in</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identifying</w:t>
        </w:r>
        <w:r w:rsidRPr="00272777">
          <w:rPr>
            <w:rFonts w:asciiTheme="majorHAnsi" w:hAnsiTheme="majorHAnsi" w:cstheme="majorHAnsi"/>
            <w:spacing w:val="42"/>
            <w:sz w:val="26"/>
            <w:szCs w:val="26"/>
          </w:rPr>
          <w:t xml:space="preserve"> </w:t>
        </w:r>
        <w:r w:rsidRPr="00272777">
          <w:rPr>
            <w:rFonts w:asciiTheme="majorHAnsi" w:hAnsiTheme="majorHAnsi" w:cstheme="majorHAnsi"/>
            <w:sz w:val="26"/>
            <w:szCs w:val="26"/>
          </w:rPr>
          <w:t>seven</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heartbeat types. Anpeng</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Huang</w:t>
        </w:r>
        <w:r w:rsidRPr="00272777">
          <w:rPr>
            <w:rFonts w:asciiTheme="majorHAnsi" w:hAnsiTheme="majorHAnsi" w:cstheme="majorHAnsi"/>
            <w:spacing w:val="20"/>
            <w:sz w:val="26"/>
            <w:szCs w:val="26"/>
          </w:rPr>
          <w:t xml:space="preserve"> </w:t>
        </w:r>
        <w:r w:rsidRPr="00272777">
          <w:rPr>
            <w:rFonts w:asciiTheme="majorHAnsi" w:hAnsiTheme="majorHAnsi" w:cstheme="majorHAnsi"/>
            <w:i/>
            <w:sz w:val="26"/>
            <w:szCs w:val="26"/>
          </w:rPr>
          <w:t>et</w:t>
        </w:r>
        <w:r w:rsidRPr="00272777">
          <w:rPr>
            <w:rFonts w:asciiTheme="majorHAnsi" w:hAnsiTheme="majorHAnsi" w:cstheme="majorHAnsi"/>
            <w:i/>
            <w:spacing w:val="22"/>
            <w:sz w:val="26"/>
            <w:szCs w:val="26"/>
          </w:rPr>
          <w:t xml:space="preserve"> </w:t>
        </w:r>
        <w:r w:rsidRPr="00272777">
          <w:rPr>
            <w:rFonts w:asciiTheme="majorHAnsi" w:hAnsiTheme="majorHAnsi" w:cstheme="majorHAnsi"/>
            <w:i/>
            <w:sz w:val="26"/>
            <w:szCs w:val="26"/>
          </w:rPr>
          <w:t>al</w:t>
        </w:r>
        <w:r w:rsidRPr="00272777">
          <w:rPr>
            <w:rFonts w:asciiTheme="majorHAnsi" w:hAnsiTheme="majorHAnsi" w:cstheme="majorHAnsi"/>
            <w:sz w:val="26"/>
            <w:szCs w:val="26"/>
          </w:rPr>
          <w:t>.</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w:t>
        </w:r>
        <w:r w:rsidRPr="00AF28A9">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\l "_bookmark18" </w:instrText>
        </w:r>
        <w:r w:rsidRPr="00AF28A9">
          <w:rPr>
            <w:rFonts w:asciiTheme="majorHAnsi" w:hAnsiTheme="majorHAnsi" w:cstheme="majorHAnsi"/>
            <w:sz w:val="26"/>
            <w:szCs w:val="26"/>
          </w:rPr>
          <w:fldChar w:fldCharType="separate"/>
        </w:r>
        <w:r w:rsidRPr="00272777">
          <w:rPr>
            <w:rFonts w:asciiTheme="majorHAnsi" w:hAnsiTheme="majorHAnsi" w:cstheme="majorHAnsi"/>
            <w:sz w:val="26"/>
            <w:szCs w:val="26"/>
          </w:rPr>
          <w:t>36</w:t>
        </w:r>
        <w:r w:rsidRPr="00AF28A9">
          <w:rPr>
            <w:rFonts w:asciiTheme="majorHAnsi" w:hAnsiTheme="majorHAnsi" w:cstheme="majorHAnsi"/>
            <w:sz w:val="26"/>
            <w:szCs w:val="26"/>
          </w:rPr>
          <w:fldChar w:fldCharType="end"/>
        </w:r>
        <w:r w:rsidRPr="00272777">
          <w:rPr>
            <w:rFonts w:asciiTheme="majorHAnsi" w:hAnsiTheme="majorHAnsi" w:cstheme="majorHAnsi"/>
            <w:sz w:val="26"/>
            <w:szCs w:val="26"/>
          </w:rPr>
          <w:t>]</w:t>
        </w:r>
        <w:r w:rsidRPr="00272777">
          <w:rPr>
            <w:rFonts w:asciiTheme="majorHAnsi" w:hAnsiTheme="majorHAnsi" w:cstheme="majorHAnsi"/>
            <w:spacing w:val="23"/>
            <w:sz w:val="26"/>
            <w:szCs w:val="26"/>
          </w:rPr>
          <w:t xml:space="preserve"> </w:t>
        </w:r>
        <w:r w:rsidRPr="00272777">
          <w:rPr>
            <w:rFonts w:asciiTheme="majorHAnsi" w:hAnsiTheme="majorHAnsi" w:cstheme="majorHAnsi"/>
            <w:sz w:val="26"/>
            <w:szCs w:val="26"/>
          </w:rPr>
          <w:t>introduced</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an</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intelligent</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mobile</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telecardiology</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system</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called WE-CARE,</w:t>
        </w:r>
        <w:r w:rsidRPr="00272777">
          <w:rPr>
            <w:rFonts w:asciiTheme="majorHAnsi" w:hAnsiTheme="majorHAnsi" w:cstheme="majorHAnsi"/>
            <w:spacing w:val="27"/>
            <w:sz w:val="26"/>
            <w:szCs w:val="26"/>
          </w:rPr>
          <w:t xml:space="preserve"> </w:t>
        </w:r>
        <w:r w:rsidRPr="00272777">
          <w:rPr>
            <w:rFonts w:asciiTheme="majorHAnsi" w:hAnsiTheme="majorHAnsi" w:cstheme="majorHAnsi"/>
            <w:sz w:val="26"/>
            <w:szCs w:val="26"/>
          </w:rPr>
          <w:t>which</w:t>
        </w:r>
        <w:r w:rsidRPr="00272777">
          <w:rPr>
            <w:rFonts w:asciiTheme="majorHAnsi" w:hAnsiTheme="majorHAnsi" w:cstheme="majorHAnsi"/>
            <w:spacing w:val="27"/>
            <w:sz w:val="26"/>
            <w:szCs w:val="26"/>
          </w:rPr>
          <w:t xml:space="preserve"> </w:t>
        </w:r>
        <w:r w:rsidRPr="00272777">
          <w:rPr>
            <w:rFonts w:asciiTheme="majorHAnsi" w:hAnsiTheme="majorHAnsi" w:cstheme="majorHAnsi"/>
            <w:sz w:val="26"/>
            <w:szCs w:val="26"/>
          </w:rPr>
          <w:t>used</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mobile 7-lead ECG devices.</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The</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records</w:t>
        </w:r>
        <w:r w:rsidRPr="00272777">
          <w:rPr>
            <w:rFonts w:asciiTheme="majorHAnsi" w:hAnsiTheme="majorHAnsi" w:cstheme="majorHAnsi"/>
            <w:spacing w:val="27"/>
            <w:sz w:val="26"/>
            <w:szCs w:val="26"/>
          </w:rPr>
          <w:t xml:space="preserve"> </w:t>
        </w:r>
        <w:r w:rsidRPr="00272777">
          <w:rPr>
            <w:rFonts w:asciiTheme="majorHAnsi" w:hAnsiTheme="majorHAnsi" w:cstheme="majorHAnsi"/>
            <w:sz w:val="26"/>
            <w:szCs w:val="26"/>
          </w:rPr>
          <w:t>are</w:t>
        </w:r>
        <w:r w:rsidRPr="00272777">
          <w:rPr>
            <w:rFonts w:asciiTheme="majorHAnsi" w:hAnsiTheme="majorHAnsi" w:cstheme="majorHAnsi"/>
            <w:spacing w:val="26"/>
            <w:sz w:val="26"/>
            <w:szCs w:val="26"/>
          </w:rPr>
          <w:t xml:space="preserve"> </w:t>
        </w:r>
        <w:r w:rsidRPr="00272777">
          <w:rPr>
            <w:rFonts w:asciiTheme="majorHAnsi" w:hAnsiTheme="majorHAnsi" w:cstheme="majorHAnsi"/>
            <w:sz w:val="26"/>
            <w:szCs w:val="26"/>
          </w:rPr>
          <w:t>sent</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directly</w:t>
        </w:r>
        <w:r w:rsidRPr="00272777">
          <w:rPr>
            <w:rFonts w:asciiTheme="majorHAnsi" w:hAnsiTheme="majorHAnsi" w:cstheme="majorHAnsi"/>
            <w:spacing w:val="22"/>
            <w:sz w:val="26"/>
            <w:szCs w:val="26"/>
          </w:rPr>
          <w:t xml:space="preserve"> </w:t>
        </w:r>
        <w:r w:rsidRPr="00272777">
          <w:rPr>
            <w:rFonts w:asciiTheme="majorHAnsi" w:hAnsiTheme="majorHAnsi" w:cstheme="majorHAnsi"/>
            <w:sz w:val="26"/>
            <w:szCs w:val="26"/>
          </w:rPr>
          <w:t>to Internet-based</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server</w:t>
        </w:r>
        <w:r w:rsidRPr="00272777">
          <w:rPr>
            <w:rFonts w:asciiTheme="majorHAnsi" w:hAnsiTheme="majorHAnsi" w:cstheme="majorHAnsi"/>
            <w:spacing w:val="42"/>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stored</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there.</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This</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telemedical</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system</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has</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advantages</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on</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 xml:space="preserve">its mobility and accuracy in monitoring. </w:t>
        </w:r>
        <w:r w:rsidRPr="00272777">
          <w:rPr>
            <w:rFonts w:asciiTheme="majorHAnsi" w:hAnsiTheme="majorHAnsi" w:cstheme="majorHAnsi"/>
            <w:spacing w:val="-3"/>
            <w:sz w:val="26"/>
            <w:szCs w:val="26"/>
          </w:rPr>
          <w:t xml:space="preserve">In </w:t>
        </w:r>
        <w:r w:rsidRPr="00272777">
          <w:rPr>
            <w:rFonts w:asciiTheme="majorHAnsi" w:hAnsiTheme="majorHAnsi" w:cstheme="majorHAnsi"/>
            <w:sz w:val="26"/>
            <w:szCs w:val="26"/>
          </w:rPr>
          <w:t>addition, the latency is around one second,</w:t>
        </w:r>
        <w:r w:rsidRPr="00272777">
          <w:rPr>
            <w:rFonts w:asciiTheme="majorHAnsi" w:hAnsiTheme="majorHAnsi" w:cstheme="majorHAnsi"/>
            <w:spacing w:val="1"/>
            <w:sz w:val="26"/>
            <w:szCs w:val="26"/>
          </w:rPr>
          <w:t xml:space="preserve"> </w:t>
        </w:r>
        <w:r w:rsidRPr="00272777">
          <w:rPr>
            <w:rFonts w:asciiTheme="majorHAnsi" w:hAnsiTheme="majorHAnsi" w:cstheme="majorHAnsi"/>
            <w:sz w:val="26"/>
            <w:szCs w:val="26"/>
          </w:rPr>
          <w:t>which is not significant for a real-time system. In general, WE-CARE system meets</w:t>
        </w:r>
        <w:r w:rsidRPr="00272777">
          <w:rPr>
            <w:rFonts w:asciiTheme="majorHAnsi" w:hAnsiTheme="majorHAnsi" w:cstheme="majorHAnsi"/>
            <w:spacing w:val="28"/>
            <w:sz w:val="26"/>
            <w:szCs w:val="26"/>
          </w:rPr>
          <w:t xml:space="preserve"> </w:t>
        </w:r>
        <w:r w:rsidRPr="00272777">
          <w:rPr>
            <w:rFonts w:asciiTheme="majorHAnsi" w:hAnsiTheme="majorHAnsi" w:cstheme="majorHAnsi"/>
            <w:sz w:val="26"/>
            <w:szCs w:val="26"/>
          </w:rPr>
          <w:t>the requirements for a useful and efficient mobile healthcare</w:t>
        </w:r>
        <w:r w:rsidRPr="00272777">
          <w:rPr>
            <w:rFonts w:asciiTheme="majorHAnsi" w:hAnsiTheme="majorHAnsi" w:cstheme="majorHAnsi"/>
            <w:spacing w:val="-13"/>
            <w:sz w:val="26"/>
            <w:szCs w:val="26"/>
          </w:rPr>
          <w:t xml:space="preserve"> </w:t>
        </w:r>
        <w:r w:rsidRPr="00272777">
          <w:rPr>
            <w:rFonts w:asciiTheme="majorHAnsi" w:hAnsiTheme="majorHAnsi" w:cstheme="majorHAnsi"/>
            <w:sz w:val="26"/>
            <w:szCs w:val="26"/>
          </w:rPr>
          <w:t>tool.</w:t>
        </w:r>
      </w:moveTo>
    </w:p>
    <w:p w14:paraId="13A5B185" w14:textId="77777777" w:rsidR="00E330E4" w:rsidRPr="00272777" w:rsidRDefault="00E330E4" w:rsidP="00932FE9">
      <w:pPr>
        <w:pStyle w:val="ListParagraph"/>
        <w:tabs>
          <w:tab w:val="left" w:pos="540"/>
        </w:tabs>
        <w:spacing w:before="240"/>
        <w:ind w:left="0"/>
        <w:jc w:val="both"/>
        <w:rPr>
          <w:rFonts w:asciiTheme="majorHAnsi" w:hAnsiTheme="majorHAnsi" w:cstheme="majorHAnsi"/>
          <w:sz w:val="26"/>
          <w:szCs w:val="26"/>
        </w:rPr>
      </w:pPr>
      <w:moveTo w:id="1489" w:author="Microsoft account" w:date="2015-09-28T16:08:00Z">
        <w:r>
          <w:rPr>
            <w:rFonts w:asciiTheme="majorHAnsi" w:hAnsiTheme="majorHAnsi" w:cstheme="majorHAnsi"/>
            <w:sz w:val="26"/>
            <w:szCs w:val="26"/>
          </w:rPr>
          <w:tab/>
        </w:r>
        <w:r w:rsidRPr="00272777">
          <w:rPr>
            <w:rFonts w:asciiTheme="majorHAnsi" w:hAnsiTheme="majorHAnsi" w:cstheme="majorHAnsi"/>
            <w:sz w:val="26"/>
            <w:szCs w:val="26"/>
          </w:rPr>
          <w:t>The current ECG systems in Vietnam make patient monitoring cumbersome and difficult. The ECG leads are easy to dislodge due to the patient’s movements, low quality electrode, and the bulky device. In additional, the cost for a wearable ECG system is too high that makes both hospitals and patients in Vietnam difficult to access. The key point is that at present Vietnam does not have any wearable ECG system that can wirelessly transfer real-time ECG signals from the patient’s home to the doctors. Since there is a lot of issues that are seeking for solutions, a project that aims to full fill all those blanks could be feasible and have high applicability.</w:t>
        </w:r>
      </w:moveTo>
    </w:p>
    <w:p w14:paraId="5697FAC8" w14:textId="77777777" w:rsidR="00E330E4" w:rsidRPr="00272777" w:rsidRDefault="00E330E4" w:rsidP="00932FE9">
      <w:pPr>
        <w:pStyle w:val="BodyText"/>
        <w:spacing w:before="69" w:line="276" w:lineRule="auto"/>
        <w:ind w:left="0" w:firstLine="540"/>
        <w:jc w:val="both"/>
        <w:rPr>
          <w:rFonts w:asciiTheme="majorHAnsi" w:hAnsiTheme="majorHAnsi" w:cstheme="majorHAnsi"/>
          <w:sz w:val="26"/>
          <w:szCs w:val="26"/>
        </w:rPr>
      </w:pPr>
      <w:moveTo w:id="1490" w:author="Microsoft account" w:date="2015-09-28T16:08:00Z">
        <w:r w:rsidRPr="00272777">
          <w:rPr>
            <w:rFonts w:asciiTheme="majorHAnsi" w:hAnsiTheme="majorHAnsi" w:cstheme="majorHAnsi"/>
            <w:sz w:val="26"/>
            <w:szCs w:val="26"/>
          </w:rPr>
          <w:t>In</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this</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work,</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18"/>
            <w:sz w:val="26"/>
            <w:szCs w:val="26"/>
          </w:rPr>
          <w:t xml:space="preserve"> </w:t>
        </w:r>
        <w:r w:rsidRPr="00272777">
          <w:rPr>
            <w:rFonts w:asciiTheme="majorHAnsi" w:hAnsiTheme="majorHAnsi" w:cstheme="majorHAnsi"/>
            <w:sz w:val="26"/>
            <w:szCs w:val="26"/>
          </w:rPr>
          <w:t>combination</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between</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newest</w:t>
        </w:r>
        <w:r w:rsidRPr="00272777">
          <w:rPr>
            <w:rFonts w:asciiTheme="majorHAnsi" w:hAnsiTheme="majorHAnsi" w:cstheme="majorHAnsi"/>
            <w:spacing w:val="20"/>
            <w:sz w:val="26"/>
            <w:szCs w:val="26"/>
          </w:rPr>
          <w:t xml:space="preserve"> </w:t>
        </w:r>
        <w:r w:rsidRPr="00272777">
          <w:rPr>
            <w:rFonts w:asciiTheme="majorHAnsi" w:hAnsiTheme="majorHAnsi" w:cstheme="majorHAnsi"/>
            <w:sz w:val="26"/>
            <w:szCs w:val="26"/>
          </w:rPr>
          <w:t>Bluetooth</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technology</w:t>
        </w:r>
        <w:r w:rsidRPr="00272777">
          <w:rPr>
            <w:rFonts w:asciiTheme="majorHAnsi" w:hAnsiTheme="majorHAnsi" w:cstheme="majorHAnsi"/>
            <w:spacing w:val="14"/>
            <w:sz w:val="26"/>
            <w:szCs w:val="26"/>
          </w:rPr>
          <w:t xml:space="preserve"> </w:t>
        </w:r>
        <w:r w:rsidRPr="00272777">
          <w:rPr>
            <w:rFonts w:asciiTheme="majorHAnsi" w:hAnsiTheme="majorHAnsi" w:cstheme="majorHAnsi"/>
            <w:sz w:val="26"/>
            <w:szCs w:val="26"/>
          </w:rPr>
          <w:t>and</w:t>
        </w:r>
        <w:r w:rsidRPr="00272777">
          <w:rPr>
            <w:rFonts w:asciiTheme="majorHAnsi" w:hAnsiTheme="majorHAnsi" w:cstheme="majorHAnsi"/>
            <w:spacing w:val="21"/>
            <w:sz w:val="26"/>
            <w:szCs w:val="26"/>
          </w:rPr>
          <w:t xml:space="preserve"> </w:t>
        </w:r>
        <w:r w:rsidRPr="00272777">
          <w:rPr>
            <w:rFonts w:asciiTheme="majorHAnsi" w:hAnsiTheme="majorHAnsi" w:cstheme="majorHAnsi"/>
            <w:sz w:val="26"/>
            <w:szCs w:val="26"/>
          </w:rPr>
          <w:t>Internet</w:t>
        </w:r>
        <w:r w:rsidRPr="00272777">
          <w:rPr>
            <w:rFonts w:asciiTheme="majorHAnsi" w:hAnsiTheme="majorHAnsi" w:cstheme="majorHAnsi"/>
            <w:spacing w:val="19"/>
            <w:sz w:val="26"/>
            <w:szCs w:val="26"/>
          </w:rPr>
          <w:t xml:space="preserve"> </w:t>
        </w:r>
        <w:r w:rsidRPr="00272777">
          <w:rPr>
            <w:rFonts w:asciiTheme="majorHAnsi" w:hAnsiTheme="majorHAnsi" w:cstheme="majorHAnsi"/>
            <w:sz w:val="26"/>
            <w:szCs w:val="26"/>
          </w:rPr>
          <w:t>strength in</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telemedicine</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is</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investigated</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to</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establish</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a</w:t>
        </w:r>
        <w:r w:rsidRPr="00272777">
          <w:rPr>
            <w:rFonts w:asciiTheme="majorHAnsi" w:hAnsiTheme="majorHAnsi" w:cstheme="majorHAnsi"/>
            <w:spacing w:val="43"/>
            <w:sz w:val="26"/>
            <w:szCs w:val="26"/>
          </w:rPr>
          <w:t xml:space="preserve"> </w:t>
        </w:r>
        <w:r w:rsidRPr="00272777">
          <w:rPr>
            <w:rFonts w:asciiTheme="majorHAnsi" w:hAnsiTheme="majorHAnsi" w:cstheme="majorHAnsi"/>
            <w:sz w:val="26"/>
            <w:szCs w:val="26"/>
          </w:rPr>
          <w:t>platform</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for</w:t>
        </w:r>
        <w:r w:rsidRPr="00272777">
          <w:rPr>
            <w:rFonts w:asciiTheme="majorHAnsi" w:hAnsiTheme="majorHAnsi" w:cstheme="majorHAnsi"/>
            <w:spacing w:val="42"/>
            <w:sz w:val="26"/>
            <w:szCs w:val="26"/>
          </w:rPr>
          <w:t xml:space="preserve"> </w:t>
        </w:r>
        <w:r w:rsidRPr="00272777">
          <w:rPr>
            <w:rFonts w:asciiTheme="majorHAnsi" w:hAnsiTheme="majorHAnsi" w:cstheme="majorHAnsi"/>
            <w:sz w:val="26"/>
            <w:szCs w:val="26"/>
          </w:rPr>
          <w:t>ECG</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e-health</w:t>
        </w:r>
        <w:r w:rsidRPr="00272777">
          <w:rPr>
            <w:rFonts w:asciiTheme="majorHAnsi" w:hAnsiTheme="majorHAnsi" w:cstheme="majorHAnsi"/>
            <w:spacing w:val="45"/>
            <w:sz w:val="26"/>
            <w:szCs w:val="26"/>
          </w:rPr>
          <w:t xml:space="preserve"> </w:t>
        </w:r>
        <w:r w:rsidRPr="00272777">
          <w:rPr>
            <w:rFonts w:asciiTheme="majorHAnsi" w:hAnsiTheme="majorHAnsi" w:cstheme="majorHAnsi"/>
            <w:sz w:val="26"/>
            <w:szCs w:val="26"/>
          </w:rPr>
          <w:t>system.</w:t>
        </w:r>
        <w:r w:rsidRPr="00272777">
          <w:rPr>
            <w:rFonts w:asciiTheme="majorHAnsi" w:hAnsiTheme="majorHAnsi" w:cstheme="majorHAnsi"/>
            <w:spacing w:val="44"/>
            <w:sz w:val="26"/>
            <w:szCs w:val="26"/>
          </w:rPr>
          <w:t xml:space="preserve"> </w:t>
        </w:r>
        <w:r w:rsidRPr="00272777">
          <w:rPr>
            <w:rFonts w:asciiTheme="majorHAnsi" w:hAnsiTheme="majorHAnsi" w:cstheme="majorHAnsi"/>
            <w:sz w:val="26"/>
            <w:szCs w:val="26"/>
          </w:rPr>
          <w:t>This study targets a precise real-time ECG transmission and storage system that would</w:t>
        </w:r>
        <w:r w:rsidRPr="00272777">
          <w:rPr>
            <w:rFonts w:asciiTheme="majorHAnsi" w:hAnsiTheme="majorHAnsi" w:cstheme="majorHAnsi"/>
            <w:spacing w:val="-1"/>
            <w:sz w:val="26"/>
            <w:szCs w:val="26"/>
          </w:rPr>
          <w:t xml:space="preserve"> </w:t>
        </w:r>
        <w:r w:rsidRPr="00272777">
          <w:rPr>
            <w:rFonts w:asciiTheme="majorHAnsi" w:hAnsiTheme="majorHAnsi" w:cstheme="majorHAnsi"/>
            <w:sz w:val="26"/>
            <w:szCs w:val="26"/>
          </w:rPr>
          <w:t>provide patients in remote area a better care in their lives. This work is expected to build</w:t>
        </w:r>
        <w:r w:rsidRPr="00272777">
          <w:rPr>
            <w:rFonts w:asciiTheme="majorHAnsi" w:hAnsiTheme="majorHAnsi" w:cstheme="majorHAnsi"/>
            <w:spacing w:val="36"/>
            <w:sz w:val="26"/>
            <w:szCs w:val="26"/>
          </w:rPr>
          <w:t xml:space="preserve"> </w:t>
        </w:r>
        <w:r w:rsidRPr="00272777">
          <w:rPr>
            <w:rFonts w:asciiTheme="majorHAnsi" w:hAnsiTheme="majorHAnsi" w:cstheme="majorHAnsi"/>
            <w:sz w:val="26"/>
            <w:szCs w:val="26"/>
          </w:rPr>
          <w:t>primary premise for further development in telemedicine in Biomedical Engineering</w:t>
        </w:r>
        <w:r w:rsidRPr="00272777">
          <w:rPr>
            <w:rFonts w:asciiTheme="majorHAnsi" w:hAnsiTheme="majorHAnsi" w:cstheme="majorHAnsi"/>
            <w:spacing w:val="-14"/>
            <w:sz w:val="26"/>
            <w:szCs w:val="26"/>
          </w:rPr>
          <w:t xml:space="preserve"> </w:t>
        </w:r>
        <w:r w:rsidRPr="00272777">
          <w:rPr>
            <w:rFonts w:asciiTheme="majorHAnsi" w:hAnsiTheme="majorHAnsi" w:cstheme="majorHAnsi"/>
            <w:sz w:val="26"/>
            <w:szCs w:val="26"/>
          </w:rPr>
          <w:t>department.</w:t>
        </w:r>
      </w:moveTo>
    </w:p>
    <w:moveToRangeEnd w:id="1486"/>
    <w:p w14:paraId="2BDC4826" w14:textId="77777777" w:rsidR="00E330E4" w:rsidRPr="00272777" w:rsidRDefault="00E330E4">
      <w:pPr>
        <w:pStyle w:val="BodyText"/>
        <w:spacing w:before="199" w:line="276" w:lineRule="auto"/>
        <w:ind w:left="0" w:right="140" w:firstLine="720"/>
        <w:jc w:val="both"/>
        <w:rPr>
          <w:ins w:id="1491" w:author="Microsoft account" w:date="2015-09-28T16:08:00Z"/>
          <w:rFonts w:asciiTheme="majorHAnsi" w:hAnsiTheme="majorHAnsi" w:cstheme="majorHAnsi"/>
          <w:sz w:val="26"/>
          <w:szCs w:val="26"/>
        </w:rPr>
        <w:pPrChange w:id="1492" w:author="Microsoft account" w:date="2015-09-28T16:07:00Z">
          <w:pPr>
            <w:pStyle w:val="BodyText"/>
            <w:spacing w:before="12" w:line="360" w:lineRule="auto"/>
            <w:ind w:left="0" w:right="133"/>
            <w:jc w:val="both"/>
          </w:pPr>
        </w:pPrChange>
      </w:pPr>
    </w:p>
    <w:p w14:paraId="5E86A186" w14:textId="3802B5B2" w:rsidR="00564064" w:rsidRPr="00564064" w:rsidRDefault="00564064" w:rsidP="00564064">
      <w:pPr>
        <w:pStyle w:val="BodyText"/>
        <w:spacing w:before="12" w:line="276" w:lineRule="auto"/>
        <w:ind w:left="0" w:right="133" w:firstLine="720"/>
        <w:jc w:val="both"/>
        <w:rPr>
          <w:rFonts w:asciiTheme="majorHAnsi" w:hAnsiTheme="majorHAnsi" w:cstheme="majorHAnsi"/>
          <w:sz w:val="26"/>
          <w:szCs w:val="26"/>
          <w:rPrChange w:id="1493" w:author="Microsoft account" w:date="2015-09-28T13:38:00Z">
            <w:rPr>
              <w:rFonts w:ascii="Times New Roman" w:eastAsia="Times New Roman" w:hAnsi="Times New Roman"/>
              <w:sz w:val="24"/>
              <w:szCs w:val="24"/>
              <w:lang w:val="en-US"/>
            </w:rPr>
          </w:rPrChange>
        </w:rPr>
        <w:sectPr w:rsidR="00564064" w:rsidRPr="00564064">
          <w:headerReference w:type="default" r:id="rId12"/>
          <w:footerReference w:type="default" r:id="rId13"/>
          <w:pgSz w:w="12240" w:h="15840"/>
          <w:pgMar w:top="2140" w:right="1300" w:bottom="1200" w:left="1720" w:header="639" w:footer="1008" w:gutter="0"/>
          <w:cols w:space="720"/>
        </w:sectPr>
        <w:pPrChange w:id="1499" w:author="Tim" w:date="2015-09-28T14:43:00Z">
          <w:pPr>
            <w:spacing w:line="360" w:lineRule="auto"/>
            <w:jc w:val="both"/>
          </w:pPr>
        </w:pPrChange>
      </w:pPr>
    </w:p>
    <w:p w14:paraId="6DEF6D51" w14:textId="3FF74A27" w:rsidR="004B00D9" w:rsidRPr="00272777" w:rsidDel="00E330E4" w:rsidRDefault="004B00D9">
      <w:pPr>
        <w:spacing w:before="11" w:line="276" w:lineRule="auto"/>
        <w:jc w:val="both"/>
        <w:rPr>
          <w:del w:id="1500" w:author="Microsoft account" w:date="2015-09-28T16:07:00Z"/>
          <w:rFonts w:asciiTheme="majorHAnsi" w:eastAsia="Times New Roman" w:hAnsiTheme="majorHAnsi" w:cstheme="majorHAnsi"/>
          <w:sz w:val="26"/>
          <w:szCs w:val="26"/>
        </w:rPr>
        <w:pPrChange w:id="1501" w:author="Microsoft account" w:date="2015-09-28T13:38:00Z">
          <w:pPr>
            <w:spacing w:before="11" w:line="360" w:lineRule="auto"/>
            <w:jc w:val="both"/>
          </w:pPr>
        </w:pPrChange>
      </w:pPr>
    </w:p>
    <w:p w14:paraId="15419BE3" w14:textId="084FDFA8" w:rsidR="004B00D9" w:rsidRPr="00272777" w:rsidDel="00E330E4" w:rsidRDefault="004B00D9">
      <w:pPr>
        <w:spacing w:line="276" w:lineRule="auto"/>
        <w:jc w:val="both"/>
        <w:rPr>
          <w:del w:id="1502" w:author="Microsoft account" w:date="2015-09-28T16:07:00Z"/>
          <w:rFonts w:asciiTheme="majorHAnsi" w:eastAsia="Times New Roman" w:hAnsiTheme="majorHAnsi" w:cstheme="majorHAnsi"/>
          <w:sz w:val="26"/>
          <w:szCs w:val="26"/>
        </w:rPr>
        <w:pPrChange w:id="1503" w:author="Microsoft account" w:date="2015-09-28T13:38:00Z">
          <w:pPr>
            <w:spacing w:line="360" w:lineRule="auto"/>
            <w:jc w:val="both"/>
          </w:pPr>
        </w:pPrChange>
      </w:pPr>
      <w:moveFromRangeStart w:id="1504" w:author="Microsoft account" w:date="2015-09-28T16:06:00Z" w:name="move431219666"/>
      <w:moveFrom w:id="1505" w:author="Microsoft account" w:date="2015-09-28T16:06:00Z">
        <w:del w:id="1506" w:author="Microsoft account" w:date="2015-09-28T16:07:00Z">
          <w:r w:rsidRPr="00AF28A9" w:rsidDel="00E330E4">
            <w:rPr>
              <w:rFonts w:asciiTheme="majorHAnsi" w:eastAsia="Times New Roman" w:hAnsiTheme="majorHAnsi" w:cstheme="majorHAnsi"/>
              <w:noProof/>
              <w:position w:val="-85"/>
              <w:sz w:val="26"/>
              <w:szCs w:val="26"/>
              <w:lang w:val="en-US"/>
              <w:rPrChange w:id="1507" w:author="Unknown">
                <w:rPr>
                  <w:noProof/>
                  <w:lang w:val="en-US"/>
                </w:rPr>
              </w:rPrChange>
            </w:rPr>
            <w:drawing>
              <wp:inline distT="0" distB="0" distL="0" distR="0" wp14:anchorId="57B69F32" wp14:editId="423D40F5">
                <wp:extent cx="4805917" cy="2488684"/>
                <wp:effectExtent l="0" t="0" r="0" b="6985"/>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1" cstate="print"/>
                        <a:stretch>
                          <a:fillRect/>
                        </a:stretch>
                      </pic:blipFill>
                      <pic:spPr>
                        <a:xfrm>
                          <a:off x="0" y="0"/>
                          <a:ext cx="4809241" cy="2490405"/>
                        </a:xfrm>
                        <a:prstGeom prst="rect">
                          <a:avLst/>
                        </a:prstGeom>
                      </pic:spPr>
                    </pic:pic>
                  </a:graphicData>
                </a:graphic>
              </wp:inline>
            </w:drawing>
          </w:r>
        </w:del>
      </w:moveFrom>
      <w:moveFromRangeEnd w:id="1504"/>
    </w:p>
    <w:p w14:paraId="110616D4" w14:textId="0547AA19" w:rsidR="004B00D9" w:rsidRPr="00272777" w:rsidDel="00971846" w:rsidRDefault="004B00D9">
      <w:pPr>
        <w:spacing w:before="69" w:line="276" w:lineRule="auto"/>
        <w:jc w:val="both"/>
        <w:rPr>
          <w:del w:id="1508" w:author="Microsoft account" w:date="2015-09-28T16:05:00Z"/>
          <w:rFonts w:asciiTheme="majorHAnsi" w:eastAsia="Times New Roman" w:hAnsiTheme="majorHAnsi" w:cstheme="majorHAnsi"/>
          <w:sz w:val="26"/>
          <w:szCs w:val="26"/>
        </w:rPr>
        <w:pPrChange w:id="1509" w:author="Microsoft account" w:date="2015-09-28T13:38:00Z">
          <w:pPr>
            <w:spacing w:before="69" w:line="360" w:lineRule="auto"/>
            <w:jc w:val="both"/>
          </w:pPr>
        </w:pPrChange>
      </w:pPr>
      <w:del w:id="1510" w:author="Microsoft account" w:date="2015-09-28T16:05:00Z">
        <w:r w:rsidRPr="00272777" w:rsidDel="00971846">
          <w:rPr>
            <w:rFonts w:asciiTheme="majorHAnsi" w:hAnsiTheme="majorHAnsi" w:cstheme="majorHAnsi"/>
            <w:b/>
            <w:sz w:val="26"/>
            <w:szCs w:val="26"/>
            <w:rPrChange w:id="1511" w:author="Microsoft account" w:date="2015-09-28T13:38:00Z">
              <w:rPr>
                <w:rFonts w:asciiTheme="majorHAnsi" w:hAnsiTheme="majorHAnsi" w:cstheme="majorHAnsi"/>
                <w:i/>
                <w:sz w:val="26"/>
                <w:szCs w:val="26"/>
              </w:rPr>
            </w:rPrChange>
          </w:rPr>
          <w:delText xml:space="preserve">Figure </w:delText>
        </w:r>
      </w:del>
      <w:del w:id="1512" w:author="Microsoft account" w:date="2015-09-28T13:29:00Z">
        <w:r w:rsidRPr="00272777" w:rsidDel="007A46F0">
          <w:rPr>
            <w:rFonts w:asciiTheme="majorHAnsi" w:hAnsiTheme="majorHAnsi" w:cstheme="majorHAnsi"/>
            <w:i/>
            <w:sz w:val="26"/>
            <w:szCs w:val="26"/>
          </w:rPr>
          <w:delText>1</w:delText>
        </w:r>
      </w:del>
      <w:del w:id="1513" w:author="Microsoft account" w:date="2015-09-28T16:05:00Z">
        <w:r w:rsidRPr="00272777" w:rsidDel="00971846">
          <w:rPr>
            <w:rFonts w:asciiTheme="majorHAnsi" w:hAnsiTheme="majorHAnsi" w:cstheme="majorHAnsi"/>
            <w:i/>
            <w:sz w:val="26"/>
            <w:szCs w:val="26"/>
          </w:rPr>
          <w:delText>: E-health model using Mobile devices, Internet and</w:delText>
        </w:r>
        <w:r w:rsidRPr="00272777" w:rsidDel="00971846">
          <w:rPr>
            <w:rFonts w:asciiTheme="majorHAnsi" w:hAnsiTheme="majorHAnsi" w:cstheme="majorHAnsi"/>
            <w:i/>
            <w:spacing w:val="-11"/>
            <w:sz w:val="26"/>
            <w:szCs w:val="26"/>
          </w:rPr>
          <w:delText xml:space="preserve"> </w:delText>
        </w:r>
        <w:r w:rsidRPr="00272777" w:rsidDel="00971846">
          <w:rPr>
            <w:rFonts w:asciiTheme="majorHAnsi" w:hAnsiTheme="majorHAnsi" w:cstheme="majorHAnsi"/>
            <w:i/>
            <w:sz w:val="26"/>
            <w:szCs w:val="26"/>
          </w:rPr>
          <w:delText>Website</w:delText>
        </w:r>
      </w:del>
    </w:p>
    <w:p w14:paraId="31A681CF" w14:textId="75F97FA8" w:rsidR="004B00D9" w:rsidRPr="00272777" w:rsidDel="00971846" w:rsidRDefault="004B00D9">
      <w:pPr>
        <w:pStyle w:val="BodyText"/>
        <w:spacing w:before="199" w:line="276" w:lineRule="auto"/>
        <w:ind w:left="0" w:right="140" w:firstLine="720"/>
        <w:jc w:val="both"/>
        <w:rPr>
          <w:del w:id="1514" w:author="Microsoft account" w:date="2015-09-28T16:05:00Z"/>
          <w:rFonts w:asciiTheme="majorHAnsi" w:hAnsiTheme="majorHAnsi" w:cstheme="majorHAnsi"/>
          <w:sz w:val="26"/>
          <w:szCs w:val="26"/>
        </w:rPr>
        <w:pPrChange w:id="1515" w:author="Microsoft account" w:date="2015-09-28T15:25:00Z">
          <w:pPr>
            <w:pStyle w:val="BodyText"/>
            <w:spacing w:before="199" w:line="360" w:lineRule="auto"/>
            <w:ind w:left="0" w:right="140"/>
            <w:jc w:val="both"/>
          </w:pPr>
        </w:pPrChange>
      </w:pPr>
      <w:del w:id="1516" w:author="Microsoft account" w:date="2015-09-28T16:05:00Z">
        <w:r w:rsidRPr="00272777" w:rsidDel="00971846">
          <w:rPr>
            <w:rFonts w:asciiTheme="majorHAnsi" w:hAnsiTheme="majorHAnsi" w:cstheme="majorHAnsi"/>
            <w:sz w:val="26"/>
            <w:szCs w:val="26"/>
          </w:rPr>
          <w:delText>Gregoski</w:delText>
        </w:r>
        <w:r w:rsidRPr="00272777" w:rsidDel="00971846">
          <w:rPr>
            <w:rFonts w:asciiTheme="majorHAnsi" w:hAnsiTheme="majorHAnsi" w:cstheme="majorHAnsi"/>
            <w:spacing w:val="21"/>
            <w:sz w:val="26"/>
            <w:szCs w:val="26"/>
          </w:rPr>
          <w:delText xml:space="preserve"> </w:delText>
        </w:r>
        <w:r w:rsidRPr="00272777" w:rsidDel="00971846">
          <w:rPr>
            <w:rFonts w:asciiTheme="majorHAnsi" w:hAnsiTheme="majorHAnsi" w:cstheme="majorHAnsi"/>
            <w:i/>
            <w:sz w:val="26"/>
            <w:szCs w:val="26"/>
          </w:rPr>
          <w:delText>et</w:delText>
        </w:r>
        <w:r w:rsidRPr="00272777" w:rsidDel="00971846">
          <w:rPr>
            <w:rFonts w:asciiTheme="majorHAnsi" w:hAnsiTheme="majorHAnsi" w:cstheme="majorHAnsi"/>
            <w:i/>
            <w:spacing w:val="20"/>
            <w:sz w:val="26"/>
            <w:szCs w:val="26"/>
          </w:rPr>
          <w:delText xml:space="preserve"> </w:delText>
        </w:r>
        <w:r w:rsidRPr="00272777" w:rsidDel="00971846">
          <w:rPr>
            <w:rFonts w:asciiTheme="majorHAnsi" w:hAnsiTheme="majorHAnsi" w:cstheme="majorHAnsi"/>
            <w:i/>
            <w:sz w:val="26"/>
            <w:szCs w:val="26"/>
          </w:rPr>
          <w:delText>al</w:delText>
        </w:r>
        <w:r w:rsidRPr="00272777" w:rsidDel="00971846">
          <w:rPr>
            <w:rFonts w:asciiTheme="majorHAnsi" w:hAnsiTheme="majorHAnsi" w:cstheme="majorHAnsi"/>
            <w:sz w:val="26"/>
            <w:szCs w:val="26"/>
          </w:rPr>
          <w:delText>.</w:delText>
        </w:r>
        <w:r w:rsidRPr="00272777" w:rsidDel="00971846">
          <w:rPr>
            <w:rFonts w:asciiTheme="majorHAnsi" w:hAnsiTheme="majorHAnsi" w:cstheme="majorHAnsi"/>
            <w:spacing w:val="20"/>
            <w:sz w:val="26"/>
            <w:szCs w:val="26"/>
          </w:rPr>
          <w:delText xml:space="preserve"> </w:delText>
        </w:r>
        <w:r w:rsidRPr="00272777" w:rsidDel="00971846">
          <w:rPr>
            <w:rFonts w:asciiTheme="majorHAnsi" w:hAnsiTheme="majorHAnsi" w:cstheme="majorHAnsi"/>
            <w:sz w:val="26"/>
            <w:szCs w:val="26"/>
          </w:rPr>
          <w:delText>[</w:delText>
        </w:r>
        <w:r w:rsidR="001868A7" w:rsidRPr="00AF28A9" w:rsidDel="00971846">
          <w:rPr>
            <w:rFonts w:asciiTheme="majorHAnsi" w:hAnsiTheme="majorHAnsi" w:cstheme="majorHAnsi"/>
            <w:sz w:val="26"/>
            <w:szCs w:val="26"/>
            <w:rPrChange w:id="1517" w:author="Microsoft account" w:date="2015-09-28T13:38:00Z">
              <w:rPr>
                <w:rFonts w:asciiTheme="majorHAnsi" w:hAnsiTheme="majorHAnsi" w:cstheme="majorHAnsi"/>
                <w:sz w:val="26"/>
                <w:szCs w:val="26"/>
              </w:rPr>
            </w:rPrChange>
          </w:rPr>
          <w:fldChar w:fldCharType="begin"/>
        </w:r>
        <w:r w:rsidR="001868A7" w:rsidRPr="00272777" w:rsidDel="00971846">
          <w:rPr>
            <w:rFonts w:asciiTheme="majorHAnsi" w:hAnsiTheme="majorHAnsi" w:cstheme="majorHAnsi"/>
            <w:sz w:val="26"/>
            <w:szCs w:val="26"/>
            <w:rPrChange w:id="1518" w:author="Microsoft account" w:date="2015-09-28T13:38:00Z">
              <w:rPr/>
            </w:rPrChange>
          </w:rPr>
          <w:delInstrText xml:space="preserve"> HYPERLINK \l "_bookmark14" </w:delInstrText>
        </w:r>
        <w:r w:rsidR="001868A7" w:rsidRPr="00AF28A9" w:rsidDel="00971846">
          <w:rPr>
            <w:rFonts w:asciiTheme="majorHAnsi" w:hAnsiTheme="majorHAnsi" w:cstheme="majorHAnsi"/>
            <w:sz w:val="26"/>
            <w:szCs w:val="26"/>
          </w:rPr>
          <w:fldChar w:fldCharType="separate"/>
        </w:r>
        <w:r w:rsidRPr="00272777" w:rsidDel="00971846">
          <w:rPr>
            <w:rFonts w:asciiTheme="majorHAnsi" w:hAnsiTheme="majorHAnsi" w:cstheme="majorHAnsi"/>
            <w:sz w:val="26"/>
            <w:szCs w:val="26"/>
          </w:rPr>
          <w:delText>32</w:delText>
        </w:r>
        <w:r w:rsidR="001868A7" w:rsidRPr="00AF28A9" w:rsidDel="00971846">
          <w:rPr>
            <w:rFonts w:asciiTheme="majorHAnsi" w:hAnsiTheme="majorHAnsi" w:cstheme="majorHAnsi"/>
            <w:sz w:val="26"/>
            <w:szCs w:val="26"/>
          </w:rPr>
          <w:fldChar w:fldCharType="end"/>
        </w:r>
        <w:r w:rsidRPr="00272777" w:rsidDel="00971846">
          <w:rPr>
            <w:rFonts w:asciiTheme="majorHAnsi" w:hAnsiTheme="majorHAnsi" w:cstheme="majorHAnsi"/>
            <w:sz w:val="26"/>
            <w:szCs w:val="26"/>
          </w:rPr>
          <w:delText>]</w:delText>
        </w:r>
        <w:r w:rsidRPr="00272777" w:rsidDel="00971846">
          <w:rPr>
            <w:rFonts w:asciiTheme="majorHAnsi" w:hAnsiTheme="majorHAnsi" w:cstheme="majorHAnsi"/>
            <w:spacing w:val="22"/>
            <w:sz w:val="26"/>
            <w:szCs w:val="26"/>
          </w:rPr>
          <w:delText xml:space="preserve"> </w:delText>
        </w:r>
        <w:r w:rsidRPr="00272777" w:rsidDel="00971846">
          <w:rPr>
            <w:rFonts w:asciiTheme="majorHAnsi" w:hAnsiTheme="majorHAnsi" w:cstheme="majorHAnsi"/>
            <w:sz w:val="26"/>
            <w:szCs w:val="26"/>
          </w:rPr>
          <w:delText>implemented</w:delText>
        </w:r>
        <w:r w:rsidRPr="00272777" w:rsidDel="00971846">
          <w:rPr>
            <w:rFonts w:asciiTheme="majorHAnsi" w:hAnsiTheme="majorHAnsi" w:cstheme="majorHAnsi"/>
            <w:spacing w:val="19"/>
            <w:sz w:val="26"/>
            <w:szCs w:val="26"/>
          </w:rPr>
          <w:delText xml:space="preserve"> </w:delText>
        </w:r>
        <w:r w:rsidRPr="00272777" w:rsidDel="00971846">
          <w:rPr>
            <w:rFonts w:asciiTheme="majorHAnsi" w:hAnsiTheme="majorHAnsi" w:cstheme="majorHAnsi"/>
            <w:sz w:val="26"/>
            <w:szCs w:val="26"/>
          </w:rPr>
          <w:delText>an</w:delText>
        </w:r>
        <w:r w:rsidRPr="00272777" w:rsidDel="00971846">
          <w:rPr>
            <w:rFonts w:asciiTheme="majorHAnsi" w:hAnsiTheme="majorHAnsi" w:cstheme="majorHAnsi"/>
            <w:spacing w:val="22"/>
            <w:sz w:val="26"/>
            <w:szCs w:val="26"/>
          </w:rPr>
          <w:delText xml:space="preserve"> </w:delText>
        </w:r>
        <w:r w:rsidRPr="00272777" w:rsidDel="00971846">
          <w:rPr>
            <w:rFonts w:asciiTheme="majorHAnsi" w:hAnsiTheme="majorHAnsi" w:cstheme="majorHAnsi"/>
            <w:sz w:val="26"/>
            <w:szCs w:val="26"/>
          </w:rPr>
          <w:delText>Android</w:delText>
        </w:r>
        <w:r w:rsidRPr="00272777" w:rsidDel="00971846">
          <w:rPr>
            <w:rFonts w:asciiTheme="majorHAnsi" w:hAnsiTheme="majorHAnsi" w:cstheme="majorHAnsi"/>
            <w:spacing w:val="20"/>
            <w:sz w:val="26"/>
            <w:szCs w:val="26"/>
          </w:rPr>
          <w:delText xml:space="preserve"> </w:delText>
        </w:r>
        <w:r w:rsidRPr="00272777" w:rsidDel="00971846">
          <w:rPr>
            <w:rFonts w:asciiTheme="majorHAnsi" w:hAnsiTheme="majorHAnsi" w:cstheme="majorHAnsi"/>
            <w:sz w:val="26"/>
            <w:szCs w:val="26"/>
          </w:rPr>
          <w:delText>application</w:delText>
        </w:r>
        <w:r w:rsidRPr="00272777" w:rsidDel="00971846">
          <w:rPr>
            <w:rFonts w:asciiTheme="majorHAnsi" w:hAnsiTheme="majorHAnsi" w:cstheme="majorHAnsi"/>
            <w:spacing w:val="20"/>
            <w:sz w:val="26"/>
            <w:szCs w:val="26"/>
          </w:rPr>
          <w:delText xml:space="preserve"> </w:delText>
        </w:r>
        <w:r w:rsidRPr="00272777" w:rsidDel="00971846">
          <w:rPr>
            <w:rFonts w:asciiTheme="majorHAnsi" w:hAnsiTheme="majorHAnsi" w:cstheme="majorHAnsi"/>
            <w:sz w:val="26"/>
            <w:szCs w:val="26"/>
          </w:rPr>
          <w:delText>using</w:delText>
        </w:r>
        <w:r w:rsidRPr="00272777" w:rsidDel="00971846">
          <w:rPr>
            <w:rFonts w:asciiTheme="majorHAnsi" w:hAnsiTheme="majorHAnsi" w:cstheme="majorHAnsi"/>
            <w:spacing w:val="18"/>
            <w:sz w:val="26"/>
            <w:szCs w:val="26"/>
          </w:rPr>
          <w:delText xml:space="preserve"> </w:delText>
        </w:r>
        <w:r w:rsidRPr="00272777" w:rsidDel="00971846">
          <w:rPr>
            <w:rFonts w:asciiTheme="majorHAnsi" w:hAnsiTheme="majorHAnsi" w:cstheme="majorHAnsi"/>
            <w:sz w:val="26"/>
            <w:szCs w:val="26"/>
          </w:rPr>
          <w:delText>smartphones’</w:delText>
        </w:r>
        <w:r w:rsidRPr="00272777" w:rsidDel="00971846">
          <w:rPr>
            <w:rFonts w:asciiTheme="majorHAnsi" w:hAnsiTheme="majorHAnsi" w:cstheme="majorHAnsi"/>
            <w:spacing w:val="19"/>
            <w:sz w:val="26"/>
            <w:szCs w:val="26"/>
          </w:rPr>
          <w:delText xml:space="preserve"> </w:delText>
        </w:r>
        <w:r w:rsidRPr="00272777" w:rsidDel="00971846">
          <w:rPr>
            <w:rFonts w:asciiTheme="majorHAnsi" w:hAnsiTheme="majorHAnsi" w:cstheme="majorHAnsi"/>
            <w:sz w:val="26"/>
            <w:szCs w:val="26"/>
          </w:rPr>
          <w:delText>camera</w:delText>
        </w:r>
        <w:r w:rsidRPr="00272777" w:rsidDel="00971846">
          <w:rPr>
            <w:rFonts w:asciiTheme="majorHAnsi" w:hAnsiTheme="majorHAnsi" w:cstheme="majorHAnsi"/>
            <w:spacing w:val="21"/>
            <w:sz w:val="26"/>
            <w:szCs w:val="26"/>
          </w:rPr>
          <w:delText xml:space="preserve"> </w:delText>
        </w:r>
        <w:r w:rsidRPr="00272777" w:rsidDel="00971846">
          <w:rPr>
            <w:rFonts w:asciiTheme="majorHAnsi" w:hAnsiTheme="majorHAnsi" w:cstheme="majorHAnsi"/>
            <w:sz w:val="26"/>
            <w:szCs w:val="26"/>
          </w:rPr>
          <w:delText>to get</w:delText>
        </w:r>
        <w:r w:rsidRPr="00272777" w:rsidDel="00971846">
          <w:rPr>
            <w:rFonts w:asciiTheme="majorHAnsi" w:hAnsiTheme="majorHAnsi" w:cstheme="majorHAnsi"/>
            <w:spacing w:val="47"/>
            <w:sz w:val="26"/>
            <w:szCs w:val="26"/>
          </w:rPr>
          <w:delText xml:space="preserve"> </w:delText>
        </w:r>
        <w:r w:rsidRPr="00272777" w:rsidDel="00971846">
          <w:rPr>
            <w:rFonts w:asciiTheme="majorHAnsi" w:hAnsiTheme="majorHAnsi" w:cstheme="majorHAnsi"/>
            <w:sz w:val="26"/>
            <w:szCs w:val="26"/>
          </w:rPr>
          <w:delText>heart</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rate</w:delText>
        </w:r>
        <w:r w:rsidRPr="00272777" w:rsidDel="00971846">
          <w:rPr>
            <w:rFonts w:asciiTheme="majorHAnsi" w:hAnsiTheme="majorHAnsi" w:cstheme="majorHAnsi"/>
            <w:spacing w:val="43"/>
            <w:sz w:val="26"/>
            <w:szCs w:val="26"/>
          </w:rPr>
          <w:delText xml:space="preserve"> </w:delText>
        </w:r>
        <w:r w:rsidRPr="00272777" w:rsidDel="00971846">
          <w:rPr>
            <w:rFonts w:asciiTheme="majorHAnsi" w:hAnsiTheme="majorHAnsi" w:cstheme="majorHAnsi"/>
            <w:sz w:val="26"/>
            <w:szCs w:val="26"/>
          </w:rPr>
          <w:delText>parameter.</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This</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result</w:delText>
        </w:r>
        <w:r w:rsidRPr="00272777" w:rsidDel="00971846">
          <w:rPr>
            <w:rFonts w:asciiTheme="majorHAnsi" w:hAnsiTheme="majorHAnsi" w:cstheme="majorHAnsi"/>
            <w:spacing w:val="45"/>
            <w:sz w:val="26"/>
            <w:szCs w:val="26"/>
          </w:rPr>
          <w:delText xml:space="preserve"> </w:delText>
        </w:r>
        <w:r w:rsidRPr="00272777" w:rsidDel="00971846">
          <w:rPr>
            <w:rFonts w:asciiTheme="majorHAnsi" w:hAnsiTheme="majorHAnsi" w:cstheme="majorHAnsi"/>
            <w:sz w:val="26"/>
            <w:szCs w:val="26"/>
          </w:rPr>
          <w:delText>was</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compared</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with</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an</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ECG</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device</w:delText>
        </w:r>
        <w:r w:rsidRPr="00272777" w:rsidDel="00971846">
          <w:rPr>
            <w:rFonts w:asciiTheme="majorHAnsi" w:hAnsiTheme="majorHAnsi" w:cstheme="majorHAnsi"/>
            <w:spacing w:val="45"/>
            <w:sz w:val="26"/>
            <w:szCs w:val="26"/>
          </w:rPr>
          <w:delText xml:space="preserve"> </w:delText>
        </w:r>
        <w:r w:rsidRPr="00272777" w:rsidDel="00971846">
          <w:rPr>
            <w:rFonts w:asciiTheme="majorHAnsi" w:hAnsiTheme="majorHAnsi" w:cstheme="majorHAnsi"/>
            <w:sz w:val="26"/>
            <w:szCs w:val="26"/>
          </w:rPr>
          <w:delText>and</w:delText>
        </w:r>
        <w:r w:rsidRPr="00272777" w:rsidDel="00971846">
          <w:rPr>
            <w:rFonts w:asciiTheme="majorHAnsi" w:hAnsiTheme="majorHAnsi" w:cstheme="majorHAnsi"/>
            <w:spacing w:val="44"/>
            <w:sz w:val="26"/>
            <w:szCs w:val="26"/>
          </w:rPr>
          <w:delText xml:space="preserve"> </w:delText>
        </w:r>
        <w:r w:rsidRPr="00272777" w:rsidDel="00971846">
          <w:rPr>
            <w:rFonts w:asciiTheme="majorHAnsi" w:hAnsiTheme="majorHAnsi" w:cstheme="majorHAnsi"/>
            <w:sz w:val="26"/>
            <w:szCs w:val="26"/>
          </w:rPr>
          <w:delText>a</w:delText>
        </w:r>
        <w:r w:rsidRPr="00272777" w:rsidDel="00971846">
          <w:rPr>
            <w:rFonts w:asciiTheme="majorHAnsi" w:hAnsiTheme="majorHAnsi" w:cstheme="majorHAnsi"/>
            <w:spacing w:val="45"/>
            <w:sz w:val="26"/>
            <w:szCs w:val="26"/>
          </w:rPr>
          <w:delText xml:space="preserve"> </w:delText>
        </w:r>
        <w:r w:rsidRPr="00272777" w:rsidDel="00971846">
          <w:rPr>
            <w:rFonts w:asciiTheme="majorHAnsi" w:hAnsiTheme="majorHAnsi" w:cstheme="majorHAnsi"/>
            <w:sz w:val="26"/>
            <w:szCs w:val="26"/>
          </w:rPr>
          <w:delText>pulse oximeter.</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The</w:delText>
        </w:r>
        <w:r w:rsidRPr="00272777" w:rsidDel="00971846">
          <w:rPr>
            <w:rFonts w:asciiTheme="majorHAnsi" w:hAnsiTheme="majorHAnsi" w:cstheme="majorHAnsi"/>
            <w:spacing w:val="25"/>
            <w:sz w:val="26"/>
            <w:szCs w:val="26"/>
          </w:rPr>
          <w:delText xml:space="preserve"> </w:delText>
        </w:r>
        <w:r w:rsidRPr="00272777" w:rsidDel="00971846">
          <w:rPr>
            <w:rFonts w:asciiTheme="majorHAnsi" w:hAnsiTheme="majorHAnsi" w:cstheme="majorHAnsi"/>
            <w:sz w:val="26"/>
            <w:szCs w:val="26"/>
          </w:rPr>
          <w:delText>correlation</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between</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those</w:delText>
        </w:r>
        <w:r w:rsidRPr="00272777" w:rsidDel="00971846">
          <w:rPr>
            <w:rFonts w:asciiTheme="majorHAnsi" w:hAnsiTheme="majorHAnsi" w:cstheme="majorHAnsi"/>
            <w:spacing w:val="28"/>
            <w:sz w:val="26"/>
            <w:szCs w:val="26"/>
          </w:rPr>
          <w:delText xml:space="preserve"> </w:delText>
        </w:r>
        <w:r w:rsidRPr="00272777" w:rsidDel="00971846">
          <w:rPr>
            <w:rFonts w:asciiTheme="majorHAnsi" w:hAnsiTheme="majorHAnsi" w:cstheme="majorHAnsi"/>
            <w:sz w:val="26"/>
            <w:szCs w:val="26"/>
          </w:rPr>
          <w:delText>devices</w:delText>
        </w:r>
        <w:r w:rsidRPr="00272777" w:rsidDel="00971846">
          <w:rPr>
            <w:rFonts w:asciiTheme="majorHAnsi" w:hAnsiTheme="majorHAnsi" w:cstheme="majorHAnsi"/>
            <w:spacing w:val="28"/>
            <w:sz w:val="26"/>
            <w:szCs w:val="26"/>
          </w:rPr>
          <w:delText xml:space="preserve"> </w:delText>
        </w:r>
        <w:r w:rsidRPr="00272777" w:rsidDel="00971846">
          <w:rPr>
            <w:rFonts w:asciiTheme="majorHAnsi" w:hAnsiTheme="majorHAnsi" w:cstheme="majorHAnsi"/>
            <w:sz w:val="26"/>
            <w:szCs w:val="26"/>
          </w:rPr>
          <w:delText>was</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analyzed</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and</w:delText>
        </w:r>
        <w:r w:rsidRPr="00272777" w:rsidDel="00971846">
          <w:rPr>
            <w:rFonts w:asciiTheme="majorHAnsi" w:hAnsiTheme="majorHAnsi" w:cstheme="majorHAnsi"/>
            <w:spacing w:val="28"/>
            <w:sz w:val="26"/>
            <w:szCs w:val="26"/>
          </w:rPr>
          <w:delText xml:space="preserve"> </w:delText>
        </w:r>
        <w:r w:rsidRPr="00272777" w:rsidDel="00971846">
          <w:rPr>
            <w:rFonts w:asciiTheme="majorHAnsi" w:hAnsiTheme="majorHAnsi" w:cstheme="majorHAnsi"/>
            <w:sz w:val="26"/>
            <w:szCs w:val="26"/>
          </w:rPr>
          <w:delText>95%</w:delText>
        </w:r>
        <w:r w:rsidRPr="00272777" w:rsidDel="00971846">
          <w:rPr>
            <w:rFonts w:asciiTheme="majorHAnsi" w:hAnsiTheme="majorHAnsi" w:cstheme="majorHAnsi"/>
            <w:spacing w:val="28"/>
            <w:sz w:val="26"/>
            <w:szCs w:val="26"/>
          </w:rPr>
          <w:delText xml:space="preserve"> </w:delText>
        </w:r>
        <w:r w:rsidRPr="00272777" w:rsidDel="00971846">
          <w:rPr>
            <w:rFonts w:asciiTheme="majorHAnsi" w:hAnsiTheme="majorHAnsi" w:cstheme="majorHAnsi"/>
            <w:sz w:val="26"/>
            <w:szCs w:val="26"/>
          </w:rPr>
          <w:delText>is</w:delText>
        </w:r>
        <w:r w:rsidRPr="00272777" w:rsidDel="00971846">
          <w:rPr>
            <w:rFonts w:asciiTheme="majorHAnsi" w:hAnsiTheme="majorHAnsi" w:cstheme="majorHAnsi"/>
            <w:spacing w:val="27"/>
            <w:sz w:val="26"/>
            <w:szCs w:val="26"/>
          </w:rPr>
          <w:delText xml:space="preserve"> </w:delText>
        </w:r>
        <w:r w:rsidRPr="00272777" w:rsidDel="00971846">
          <w:rPr>
            <w:rFonts w:asciiTheme="majorHAnsi" w:hAnsiTheme="majorHAnsi" w:cstheme="majorHAnsi"/>
            <w:sz w:val="26"/>
            <w:szCs w:val="26"/>
          </w:rPr>
          <w:delText>the</w:delText>
        </w:r>
        <w:r w:rsidRPr="00272777" w:rsidDel="00971846">
          <w:rPr>
            <w:rFonts w:asciiTheme="majorHAnsi" w:hAnsiTheme="majorHAnsi" w:cstheme="majorHAnsi"/>
            <w:spacing w:val="26"/>
            <w:sz w:val="26"/>
            <w:szCs w:val="26"/>
          </w:rPr>
          <w:delText xml:space="preserve"> </w:delText>
        </w:r>
        <w:r w:rsidRPr="00272777" w:rsidDel="00971846">
          <w:rPr>
            <w:rFonts w:asciiTheme="majorHAnsi" w:hAnsiTheme="majorHAnsi" w:cstheme="majorHAnsi"/>
            <w:sz w:val="26"/>
            <w:szCs w:val="26"/>
          </w:rPr>
          <w:delText>level</w:delText>
        </w:r>
        <w:r w:rsidRPr="00272777" w:rsidDel="00971846">
          <w:rPr>
            <w:rFonts w:asciiTheme="majorHAnsi" w:hAnsiTheme="majorHAnsi" w:cstheme="majorHAnsi"/>
            <w:spacing w:val="27"/>
            <w:sz w:val="26"/>
            <w:szCs w:val="26"/>
          </w:rPr>
          <w:delText xml:space="preserve"> </w:delText>
        </w:r>
        <w:r w:rsidRPr="00272777" w:rsidDel="00971846">
          <w:rPr>
            <w:rFonts w:asciiTheme="majorHAnsi" w:hAnsiTheme="majorHAnsi" w:cstheme="majorHAnsi"/>
            <w:sz w:val="26"/>
            <w:szCs w:val="26"/>
          </w:rPr>
          <w:delText>of agreement.</w:delText>
        </w:r>
        <w:r w:rsidRPr="00272777" w:rsidDel="00971846">
          <w:rPr>
            <w:rFonts w:asciiTheme="majorHAnsi" w:hAnsiTheme="majorHAnsi" w:cstheme="majorHAnsi"/>
            <w:spacing w:val="39"/>
            <w:sz w:val="26"/>
            <w:szCs w:val="26"/>
          </w:rPr>
          <w:delText xml:space="preserve"> </w:delText>
        </w:r>
        <w:r w:rsidRPr="00272777" w:rsidDel="00971846">
          <w:rPr>
            <w:rFonts w:asciiTheme="majorHAnsi" w:hAnsiTheme="majorHAnsi" w:cstheme="majorHAnsi"/>
            <w:sz w:val="26"/>
            <w:szCs w:val="26"/>
          </w:rPr>
          <w:delText>Although</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further</w:delText>
        </w:r>
        <w:r w:rsidRPr="00272777" w:rsidDel="00971846">
          <w:rPr>
            <w:rFonts w:asciiTheme="majorHAnsi" w:hAnsiTheme="majorHAnsi" w:cstheme="majorHAnsi"/>
            <w:spacing w:val="37"/>
            <w:sz w:val="26"/>
            <w:szCs w:val="26"/>
          </w:rPr>
          <w:delText xml:space="preserve"> </w:delText>
        </w:r>
        <w:r w:rsidRPr="00272777" w:rsidDel="00971846">
          <w:rPr>
            <w:rFonts w:asciiTheme="majorHAnsi" w:hAnsiTheme="majorHAnsi" w:cstheme="majorHAnsi"/>
            <w:sz w:val="26"/>
            <w:szCs w:val="26"/>
          </w:rPr>
          <w:delText>validation</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was</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need</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to</w:delText>
        </w:r>
        <w:r w:rsidRPr="00272777" w:rsidDel="00971846">
          <w:rPr>
            <w:rFonts w:asciiTheme="majorHAnsi" w:hAnsiTheme="majorHAnsi" w:cstheme="majorHAnsi"/>
            <w:spacing w:val="39"/>
            <w:sz w:val="26"/>
            <w:szCs w:val="26"/>
          </w:rPr>
          <w:delText xml:space="preserve"> </w:delText>
        </w:r>
        <w:r w:rsidRPr="00272777" w:rsidDel="00971846">
          <w:rPr>
            <w:rFonts w:asciiTheme="majorHAnsi" w:hAnsiTheme="majorHAnsi" w:cstheme="majorHAnsi"/>
            <w:sz w:val="26"/>
            <w:szCs w:val="26"/>
          </w:rPr>
          <w:delText>determined,</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the</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result</w:delText>
        </w:r>
        <w:r w:rsidRPr="00272777" w:rsidDel="00971846">
          <w:rPr>
            <w:rFonts w:asciiTheme="majorHAnsi" w:hAnsiTheme="majorHAnsi" w:cstheme="majorHAnsi"/>
            <w:spacing w:val="39"/>
            <w:sz w:val="26"/>
            <w:szCs w:val="26"/>
          </w:rPr>
          <w:delText xml:space="preserve"> </w:delText>
        </w:r>
        <w:r w:rsidRPr="00272777" w:rsidDel="00971846">
          <w:rPr>
            <w:rFonts w:asciiTheme="majorHAnsi" w:hAnsiTheme="majorHAnsi" w:cstheme="majorHAnsi"/>
            <w:sz w:val="26"/>
            <w:szCs w:val="26"/>
          </w:rPr>
          <w:delText>proposed</w:delText>
        </w:r>
        <w:r w:rsidRPr="00272777" w:rsidDel="00971846">
          <w:rPr>
            <w:rFonts w:asciiTheme="majorHAnsi" w:hAnsiTheme="majorHAnsi" w:cstheme="majorHAnsi"/>
            <w:spacing w:val="38"/>
            <w:sz w:val="26"/>
            <w:szCs w:val="26"/>
          </w:rPr>
          <w:delText xml:space="preserve"> </w:delText>
        </w:r>
        <w:r w:rsidRPr="00272777" w:rsidDel="00971846">
          <w:rPr>
            <w:rFonts w:asciiTheme="majorHAnsi" w:hAnsiTheme="majorHAnsi" w:cstheme="majorHAnsi"/>
            <w:sz w:val="26"/>
            <w:szCs w:val="26"/>
          </w:rPr>
          <w:delText>a novel usage for health promotion and wellness telemedicine</w:delText>
        </w:r>
        <w:r w:rsidRPr="00272777" w:rsidDel="00971846">
          <w:rPr>
            <w:rFonts w:asciiTheme="majorHAnsi" w:hAnsiTheme="majorHAnsi" w:cstheme="majorHAnsi"/>
            <w:spacing w:val="-12"/>
            <w:sz w:val="26"/>
            <w:szCs w:val="26"/>
          </w:rPr>
          <w:delText xml:space="preserve"> </w:delText>
        </w:r>
        <w:r w:rsidRPr="00272777" w:rsidDel="00971846">
          <w:rPr>
            <w:rFonts w:asciiTheme="majorHAnsi" w:hAnsiTheme="majorHAnsi" w:cstheme="majorHAnsi"/>
            <w:sz w:val="26"/>
            <w:szCs w:val="26"/>
          </w:rPr>
          <w:delText>program.</w:delText>
        </w:r>
      </w:del>
      <w:ins w:id="1519" w:author="Tim" w:date="2015-09-25T00:26:00Z">
        <w:del w:id="1520" w:author="Microsoft account" w:date="2015-09-28T16:05:00Z">
          <w:r w:rsidR="007109B3" w:rsidRPr="00272777" w:rsidDel="00971846">
            <w:rPr>
              <w:rFonts w:asciiTheme="majorHAnsi" w:hAnsiTheme="majorHAnsi" w:cstheme="majorHAnsi"/>
              <w:sz w:val="26"/>
              <w:szCs w:val="26"/>
            </w:rPr>
            <w:delText xml:space="preserve"> </w:delText>
          </w:r>
        </w:del>
      </w:ins>
    </w:p>
    <w:p w14:paraId="5BCE9DEA" w14:textId="0ACC254D" w:rsidR="004B00D9" w:rsidRPr="00272777" w:rsidDel="00971846" w:rsidRDefault="004B00D9">
      <w:pPr>
        <w:pStyle w:val="BodyText"/>
        <w:spacing w:before="199" w:line="276" w:lineRule="auto"/>
        <w:ind w:left="0" w:right="140" w:firstLine="720"/>
        <w:jc w:val="both"/>
        <w:rPr>
          <w:del w:id="1521" w:author="Microsoft account" w:date="2015-09-28T16:05:00Z"/>
          <w:rFonts w:asciiTheme="majorHAnsi" w:hAnsiTheme="majorHAnsi" w:cstheme="majorHAnsi"/>
          <w:sz w:val="26"/>
          <w:szCs w:val="26"/>
        </w:rPr>
        <w:pPrChange w:id="1522" w:author="Microsoft account" w:date="2015-09-28T15:25:00Z">
          <w:pPr>
            <w:pStyle w:val="BodyText"/>
            <w:spacing w:before="207" w:line="360" w:lineRule="auto"/>
            <w:ind w:left="0" w:right="133"/>
            <w:jc w:val="both"/>
          </w:pPr>
        </w:pPrChange>
      </w:pPr>
      <w:del w:id="1523" w:author="Microsoft account" w:date="2015-09-28T16:05:00Z">
        <w:r w:rsidRPr="00272777" w:rsidDel="00971846">
          <w:rPr>
            <w:rFonts w:asciiTheme="majorHAnsi" w:hAnsiTheme="majorHAnsi" w:cstheme="majorHAnsi"/>
            <w:sz w:val="26"/>
            <w:szCs w:val="26"/>
          </w:rPr>
          <w:delText xml:space="preserve">In 2001, Hernandez, A.I </w:delText>
        </w:r>
        <w:r w:rsidRPr="00272777" w:rsidDel="00971846">
          <w:rPr>
            <w:rFonts w:asciiTheme="majorHAnsi" w:hAnsiTheme="majorHAnsi" w:cstheme="majorHAnsi"/>
            <w:i/>
            <w:sz w:val="26"/>
            <w:szCs w:val="26"/>
          </w:rPr>
          <w:delText>et al</w:delText>
        </w:r>
        <w:r w:rsidRPr="00272777" w:rsidDel="00971846">
          <w:rPr>
            <w:rFonts w:asciiTheme="majorHAnsi" w:hAnsiTheme="majorHAnsi" w:cstheme="majorHAnsi"/>
            <w:sz w:val="26"/>
            <w:szCs w:val="26"/>
          </w:rPr>
          <w:delText>. [</w:delText>
        </w:r>
        <w:r w:rsidR="00E854F4" w:rsidRPr="00AF28A9" w:rsidDel="00971846">
          <w:rPr>
            <w:rFonts w:asciiTheme="majorHAnsi" w:hAnsiTheme="majorHAnsi" w:cstheme="majorHAnsi"/>
            <w:sz w:val="26"/>
            <w:szCs w:val="26"/>
            <w:rPrChange w:id="1524" w:author="Microsoft account" w:date="2015-09-28T13:38:00Z">
              <w:rPr>
                <w:rFonts w:asciiTheme="majorHAnsi" w:hAnsiTheme="majorHAnsi" w:cstheme="majorHAnsi"/>
                <w:sz w:val="26"/>
                <w:szCs w:val="26"/>
              </w:rPr>
            </w:rPrChange>
          </w:rPr>
          <w:fldChar w:fldCharType="begin"/>
        </w:r>
        <w:r w:rsidR="00E854F4" w:rsidRPr="00272777" w:rsidDel="00971846">
          <w:rPr>
            <w:rFonts w:asciiTheme="majorHAnsi" w:hAnsiTheme="majorHAnsi" w:cstheme="majorHAnsi"/>
            <w:sz w:val="26"/>
            <w:szCs w:val="26"/>
            <w:rPrChange w:id="1525" w:author="Microsoft account" w:date="2015-09-28T13:38:00Z">
              <w:rPr/>
            </w:rPrChange>
          </w:rPr>
          <w:delInstrText xml:space="preserve"> HYPERLINK \l "_bookmark15" </w:delInstrText>
        </w:r>
        <w:r w:rsidR="00E854F4" w:rsidRPr="00AF28A9" w:rsidDel="00971846">
          <w:rPr>
            <w:rFonts w:asciiTheme="majorHAnsi" w:hAnsiTheme="majorHAnsi" w:cstheme="majorHAnsi"/>
            <w:sz w:val="26"/>
            <w:szCs w:val="26"/>
          </w:rPr>
          <w:fldChar w:fldCharType="separate"/>
        </w:r>
        <w:r w:rsidRPr="00272777" w:rsidDel="00971846">
          <w:rPr>
            <w:rFonts w:asciiTheme="majorHAnsi" w:hAnsiTheme="majorHAnsi" w:cstheme="majorHAnsi"/>
            <w:sz w:val="26"/>
            <w:szCs w:val="26"/>
          </w:rPr>
          <w:delText>33</w:delText>
        </w:r>
        <w:r w:rsidR="00E854F4" w:rsidRPr="00AF28A9" w:rsidDel="00971846">
          <w:rPr>
            <w:rFonts w:asciiTheme="majorHAnsi" w:hAnsiTheme="majorHAnsi" w:cstheme="majorHAnsi"/>
            <w:sz w:val="26"/>
            <w:szCs w:val="26"/>
          </w:rPr>
          <w:fldChar w:fldCharType="end"/>
        </w:r>
        <w:r w:rsidRPr="00272777" w:rsidDel="00971846">
          <w:rPr>
            <w:rFonts w:asciiTheme="majorHAnsi" w:hAnsiTheme="majorHAnsi" w:cstheme="majorHAnsi"/>
            <w:sz w:val="26"/>
            <w:szCs w:val="26"/>
          </w:rPr>
          <w:delText>] investigated a real-time ECG acquisition,</w:delText>
        </w:r>
        <w:r w:rsidRPr="00272777" w:rsidDel="00971846">
          <w:rPr>
            <w:rFonts w:asciiTheme="majorHAnsi" w:hAnsiTheme="majorHAnsi" w:cstheme="majorHAnsi"/>
            <w:spacing w:val="-9"/>
            <w:sz w:val="26"/>
            <w:szCs w:val="26"/>
          </w:rPr>
          <w:delText xml:space="preserve"> </w:delText>
        </w:r>
        <w:r w:rsidRPr="00272777" w:rsidDel="00971846">
          <w:rPr>
            <w:rFonts w:asciiTheme="majorHAnsi" w:hAnsiTheme="majorHAnsi" w:cstheme="majorHAnsi"/>
            <w:sz w:val="26"/>
            <w:szCs w:val="26"/>
          </w:rPr>
          <w:delText>transmission and visualization via Internet. The data is transmitted from a remote, non-clinical area</w:delText>
        </w:r>
        <w:r w:rsidRPr="00272777" w:rsidDel="00971846">
          <w:rPr>
            <w:rFonts w:asciiTheme="majorHAnsi" w:hAnsiTheme="majorHAnsi" w:cstheme="majorHAnsi"/>
            <w:spacing w:val="5"/>
            <w:sz w:val="26"/>
            <w:szCs w:val="26"/>
          </w:rPr>
          <w:delText xml:space="preserve"> </w:delText>
        </w:r>
        <w:r w:rsidRPr="00272777" w:rsidDel="00971846">
          <w:rPr>
            <w:rFonts w:asciiTheme="majorHAnsi" w:hAnsiTheme="majorHAnsi" w:cstheme="majorHAnsi"/>
            <w:sz w:val="26"/>
            <w:szCs w:val="26"/>
          </w:rPr>
          <w:delText>to hospital,</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clinic</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for</w:delText>
        </w:r>
        <w:r w:rsidRPr="00272777" w:rsidDel="00971846">
          <w:rPr>
            <w:rFonts w:asciiTheme="majorHAnsi" w:hAnsiTheme="majorHAnsi" w:cstheme="majorHAnsi"/>
            <w:spacing w:val="45"/>
            <w:sz w:val="26"/>
            <w:szCs w:val="26"/>
          </w:rPr>
          <w:delText xml:space="preserve"> </w:delText>
        </w:r>
        <w:r w:rsidRPr="00272777" w:rsidDel="00971846">
          <w:rPr>
            <w:rFonts w:asciiTheme="majorHAnsi" w:hAnsiTheme="majorHAnsi" w:cstheme="majorHAnsi"/>
            <w:sz w:val="26"/>
            <w:szCs w:val="26"/>
          </w:rPr>
          <w:delText>physicians.</w:delText>
        </w:r>
        <w:r w:rsidRPr="00272777" w:rsidDel="00971846">
          <w:rPr>
            <w:rFonts w:asciiTheme="majorHAnsi" w:hAnsiTheme="majorHAnsi" w:cstheme="majorHAnsi"/>
            <w:spacing w:val="49"/>
            <w:sz w:val="26"/>
            <w:szCs w:val="26"/>
          </w:rPr>
          <w:delText xml:space="preserve"> </w:delText>
        </w:r>
        <w:r w:rsidRPr="00272777" w:rsidDel="00971846">
          <w:rPr>
            <w:rFonts w:asciiTheme="majorHAnsi" w:hAnsiTheme="majorHAnsi" w:cstheme="majorHAnsi"/>
            <w:spacing w:val="-3"/>
            <w:sz w:val="26"/>
            <w:szCs w:val="26"/>
          </w:rPr>
          <w:delText>In</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this</w:delText>
        </w:r>
        <w:r w:rsidRPr="00272777" w:rsidDel="00971846">
          <w:rPr>
            <w:rFonts w:asciiTheme="majorHAnsi" w:hAnsiTheme="majorHAnsi" w:cstheme="majorHAnsi"/>
            <w:spacing w:val="47"/>
            <w:sz w:val="26"/>
            <w:szCs w:val="26"/>
          </w:rPr>
          <w:delText xml:space="preserve"> </w:delText>
        </w:r>
        <w:r w:rsidRPr="00272777" w:rsidDel="00971846">
          <w:rPr>
            <w:rFonts w:asciiTheme="majorHAnsi" w:hAnsiTheme="majorHAnsi" w:cstheme="majorHAnsi"/>
            <w:sz w:val="26"/>
            <w:szCs w:val="26"/>
          </w:rPr>
          <w:delText>work,</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a</w:delText>
        </w:r>
        <w:r w:rsidRPr="00272777" w:rsidDel="00971846">
          <w:rPr>
            <w:rFonts w:asciiTheme="majorHAnsi" w:hAnsiTheme="majorHAnsi" w:cstheme="majorHAnsi"/>
            <w:spacing w:val="48"/>
            <w:sz w:val="26"/>
            <w:szCs w:val="26"/>
          </w:rPr>
          <w:delText xml:space="preserve"> </w:delText>
        </w:r>
        <w:r w:rsidRPr="00272777" w:rsidDel="00971846">
          <w:rPr>
            <w:rFonts w:asciiTheme="majorHAnsi" w:hAnsiTheme="majorHAnsi" w:cstheme="majorHAnsi"/>
            <w:sz w:val="26"/>
            <w:szCs w:val="26"/>
          </w:rPr>
          <w:delText>prototype</w:delText>
        </w:r>
        <w:r w:rsidRPr="00272777" w:rsidDel="00971846">
          <w:rPr>
            <w:rFonts w:asciiTheme="majorHAnsi" w:hAnsiTheme="majorHAnsi" w:cstheme="majorHAnsi"/>
            <w:spacing w:val="45"/>
            <w:sz w:val="26"/>
            <w:szCs w:val="26"/>
          </w:rPr>
          <w:delText xml:space="preserve"> </w:delText>
        </w:r>
        <w:r w:rsidRPr="00272777" w:rsidDel="00971846">
          <w:rPr>
            <w:rFonts w:asciiTheme="majorHAnsi" w:hAnsiTheme="majorHAnsi" w:cstheme="majorHAnsi"/>
            <w:sz w:val="26"/>
            <w:szCs w:val="26"/>
          </w:rPr>
          <w:delText>was</w:delText>
        </w:r>
        <w:r w:rsidRPr="00272777" w:rsidDel="00971846">
          <w:rPr>
            <w:rFonts w:asciiTheme="majorHAnsi" w:hAnsiTheme="majorHAnsi" w:cstheme="majorHAnsi"/>
            <w:spacing w:val="47"/>
            <w:sz w:val="26"/>
            <w:szCs w:val="26"/>
          </w:rPr>
          <w:delText xml:space="preserve"> </w:delText>
        </w:r>
        <w:r w:rsidRPr="00272777" w:rsidDel="00971846">
          <w:rPr>
            <w:rFonts w:asciiTheme="majorHAnsi" w:hAnsiTheme="majorHAnsi" w:cstheme="majorHAnsi"/>
            <w:sz w:val="26"/>
            <w:szCs w:val="26"/>
          </w:rPr>
          <w:delText>established</w:delText>
        </w:r>
        <w:r w:rsidRPr="00272777" w:rsidDel="00971846">
          <w:rPr>
            <w:rFonts w:asciiTheme="majorHAnsi" w:hAnsiTheme="majorHAnsi" w:cstheme="majorHAnsi"/>
            <w:spacing w:val="46"/>
            <w:sz w:val="26"/>
            <w:szCs w:val="26"/>
          </w:rPr>
          <w:delText xml:space="preserve"> </w:delText>
        </w:r>
        <w:r w:rsidRPr="00272777" w:rsidDel="00971846">
          <w:rPr>
            <w:rFonts w:asciiTheme="majorHAnsi" w:hAnsiTheme="majorHAnsi" w:cstheme="majorHAnsi"/>
            <w:sz w:val="26"/>
            <w:szCs w:val="26"/>
          </w:rPr>
          <w:delText>including:</w:delText>
        </w:r>
        <w:r w:rsidRPr="00272777" w:rsidDel="00971846">
          <w:rPr>
            <w:rFonts w:asciiTheme="majorHAnsi" w:hAnsiTheme="majorHAnsi" w:cstheme="majorHAnsi"/>
            <w:spacing w:val="47"/>
            <w:sz w:val="26"/>
            <w:szCs w:val="26"/>
          </w:rPr>
          <w:delText xml:space="preserve"> </w:delText>
        </w:r>
        <w:r w:rsidRPr="00272777" w:rsidDel="00971846">
          <w:rPr>
            <w:rFonts w:asciiTheme="majorHAnsi" w:hAnsiTheme="majorHAnsi" w:cstheme="majorHAnsi"/>
            <w:sz w:val="26"/>
            <w:szCs w:val="26"/>
          </w:rPr>
          <w:delText>a portable ECG module, a java-based server-client platform, software</w:delText>
        </w:r>
        <w:r w:rsidRPr="00272777" w:rsidDel="00971846">
          <w:rPr>
            <w:rFonts w:asciiTheme="majorHAnsi" w:hAnsiTheme="majorHAnsi" w:cstheme="majorHAnsi"/>
            <w:spacing w:val="-12"/>
            <w:sz w:val="26"/>
            <w:szCs w:val="26"/>
          </w:rPr>
          <w:delText xml:space="preserve"> </w:delText>
        </w:r>
        <w:r w:rsidRPr="00272777" w:rsidDel="00971846">
          <w:rPr>
            <w:rFonts w:asciiTheme="majorHAnsi" w:hAnsiTheme="majorHAnsi" w:cstheme="majorHAnsi"/>
            <w:sz w:val="26"/>
            <w:szCs w:val="26"/>
          </w:rPr>
          <w:delText>module.</w:delText>
        </w:r>
      </w:del>
    </w:p>
    <w:p w14:paraId="208D114C" w14:textId="253FA218" w:rsidR="00D669B0" w:rsidDel="00971846" w:rsidRDefault="00D669B0">
      <w:pPr>
        <w:spacing w:line="276" w:lineRule="auto"/>
        <w:jc w:val="both"/>
        <w:rPr>
          <w:del w:id="1526" w:author="Microsoft account" w:date="2015-09-28T16:06:00Z"/>
          <w:rFonts w:asciiTheme="majorHAnsi" w:hAnsiTheme="majorHAnsi" w:cstheme="majorHAnsi"/>
          <w:sz w:val="26"/>
          <w:szCs w:val="26"/>
        </w:rPr>
        <w:sectPr w:rsidR="00D669B0" w:rsidDel="00971846">
          <w:pgSz w:w="12240" w:h="15840"/>
          <w:pgMar w:top="2140" w:right="1300" w:bottom="1200" w:left="1720" w:header="639" w:footer="1008" w:gutter="0"/>
          <w:cols w:space="720"/>
        </w:sectPr>
        <w:pPrChange w:id="1527" w:author="Microsoft account" w:date="2015-09-28T13:38:00Z">
          <w:pPr>
            <w:spacing w:line="360" w:lineRule="auto"/>
            <w:jc w:val="both"/>
          </w:pPr>
        </w:pPrChange>
      </w:pPr>
    </w:p>
    <w:p w14:paraId="5EDD4AAD" w14:textId="64C0EFD1" w:rsidR="004B00D9" w:rsidRPr="00272777" w:rsidDel="00E330E4" w:rsidRDefault="004B00D9">
      <w:pPr>
        <w:spacing w:before="3" w:line="276" w:lineRule="auto"/>
        <w:jc w:val="both"/>
        <w:rPr>
          <w:del w:id="1528" w:author="Microsoft account" w:date="2015-09-28T16:07:00Z"/>
          <w:rFonts w:asciiTheme="majorHAnsi" w:eastAsia="Times New Roman" w:hAnsiTheme="majorHAnsi" w:cstheme="majorHAnsi"/>
          <w:sz w:val="26"/>
          <w:szCs w:val="26"/>
        </w:rPr>
        <w:pPrChange w:id="1529" w:author="Microsoft account" w:date="2015-09-28T13:38:00Z">
          <w:pPr>
            <w:spacing w:before="3" w:line="360" w:lineRule="auto"/>
            <w:jc w:val="both"/>
          </w:pPr>
        </w:pPrChange>
      </w:pPr>
    </w:p>
    <w:p w14:paraId="6A86C648" w14:textId="648F2E78" w:rsidR="004B00D9" w:rsidRPr="00272777" w:rsidDel="00E330E4" w:rsidRDefault="004B00D9">
      <w:pPr>
        <w:pStyle w:val="BodyText"/>
        <w:spacing w:before="69" w:line="276" w:lineRule="auto"/>
        <w:ind w:left="0" w:right="136" w:firstLine="720"/>
        <w:jc w:val="both"/>
        <w:rPr>
          <w:rFonts w:asciiTheme="majorHAnsi" w:hAnsiTheme="majorHAnsi" w:cstheme="majorHAnsi"/>
          <w:sz w:val="26"/>
          <w:szCs w:val="26"/>
        </w:rPr>
        <w:pPrChange w:id="1530" w:author="Microsoft account" w:date="2015-09-28T15:25:00Z">
          <w:pPr>
            <w:pStyle w:val="BodyText"/>
            <w:spacing w:before="69" w:line="360" w:lineRule="auto"/>
            <w:ind w:left="0" w:right="136"/>
            <w:jc w:val="both"/>
          </w:pPr>
        </w:pPrChange>
      </w:pPr>
      <w:moveFromRangeStart w:id="1531" w:author="Microsoft account" w:date="2015-09-28T16:08:00Z" w:name="move431219814"/>
      <w:moveFrom w:id="1532" w:author="Microsoft account" w:date="2015-09-28T16:08:00Z">
        <w:r w:rsidRPr="00272777" w:rsidDel="00E330E4">
          <w:rPr>
            <w:rFonts w:asciiTheme="majorHAnsi" w:hAnsiTheme="majorHAnsi" w:cstheme="majorHAnsi"/>
            <w:sz w:val="26"/>
            <w:szCs w:val="26"/>
          </w:rPr>
          <w:t xml:space="preserve">De Capua </w:t>
        </w:r>
        <w:r w:rsidRPr="00272777" w:rsidDel="00E330E4">
          <w:rPr>
            <w:rFonts w:asciiTheme="majorHAnsi" w:hAnsiTheme="majorHAnsi" w:cstheme="majorHAnsi"/>
            <w:i/>
            <w:sz w:val="26"/>
            <w:szCs w:val="26"/>
          </w:rPr>
          <w:t>et al</w:t>
        </w:r>
        <w:r w:rsidRPr="00272777" w:rsidDel="00E330E4">
          <w:rPr>
            <w:rFonts w:asciiTheme="majorHAnsi" w:hAnsiTheme="majorHAnsi" w:cstheme="majorHAnsi"/>
            <w:sz w:val="26"/>
            <w:szCs w:val="26"/>
          </w:rPr>
          <w:t>. [</w:t>
        </w:r>
        <w:r w:rsidR="001868A7" w:rsidRPr="00AF28A9" w:rsidDel="00E330E4">
          <w:rPr>
            <w:rFonts w:asciiTheme="majorHAnsi" w:hAnsiTheme="majorHAnsi" w:cstheme="majorHAnsi"/>
            <w:sz w:val="26"/>
            <w:szCs w:val="26"/>
            <w:rPrChange w:id="1533" w:author="Microsoft account" w:date="2015-09-28T13:38:00Z">
              <w:rPr>
                <w:rFonts w:asciiTheme="majorHAnsi" w:hAnsiTheme="majorHAnsi" w:cstheme="majorHAnsi"/>
                <w:sz w:val="26"/>
                <w:szCs w:val="26"/>
              </w:rPr>
            </w:rPrChange>
          </w:rPr>
          <w:fldChar w:fldCharType="begin"/>
        </w:r>
        <w:r w:rsidR="001868A7" w:rsidRPr="00272777" w:rsidDel="00E330E4">
          <w:rPr>
            <w:rFonts w:asciiTheme="majorHAnsi" w:hAnsiTheme="majorHAnsi" w:cstheme="majorHAnsi"/>
            <w:sz w:val="26"/>
            <w:szCs w:val="26"/>
            <w:rPrChange w:id="1534" w:author="Microsoft account" w:date="2015-09-28T13:38:00Z">
              <w:rPr/>
            </w:rPrChange>
          </w:rPr>
          <w:instrText xml:space="preserve"> HYPERLINK \l "_bookmark16" </w:instrText>
        </w:r>
        <w:r w:rsidR="001868A7" w:rsidRPr="00AF28A9" w:rsidDel="00E330E4">
          <w:rPr>
            <w:rFonts w:asciiTheme="majorHAnsi" w:hAnsiTheme="majorHAnsi" w:cstheme="majorHAnsi"/>
            <w:sz w:val="26"/>
            <w:szCs w:val="26"/>
          </w:rPr>
          <w:fldChar w:fldCharType="separate"/>
        </w:r>
        <w:r w:rsidRPr="00272777" w:rsidDel="00E330E4">
          <w:rPr>
            <w:rFonts w:asciiTheme="majorHAnsi" w:hAnsiTheme="majorHAnsi" w:cstheme="majorHAnsi"/>
            <w:sz w:val="26"/>
            <w:szCs w:val="26"/>
          </w:rPr>
          <w:t>34</w:t>
        </w:r>
        <w:r w:rsidR="001868A7" w:rsidRPr="00AF28A9" w:rsidDel="00E330E4">
          <w:rPr>
            <w:rFonts w:asciiTheme="majorHAnsi" w:hAnsiTheme="majorHAnsi" w:cstheme="majorHAnsi"/>
            <w:sz w:val="26"/>
            <w:szCs w:val="26"/>
          </w:rPr>
          <w:fldChar w:fldCharType="end"/>
        </w:r>
        <w:r w:rsidRPr="00272777" w:rsidDel="00E330E4">
          <w:rPr>
            <w:rFonts w:asciiTheme="majorHAnsi" w:hAnsiTheme="majorHAnsi" w:cstheme="majorHAnsi"/>
            <w:sz w:val="26"/>
            <w:szCs w:val="26"/>
          </w:rPr>
          <w:t>], in 2010, introduced a new model of ECG e-health using</w:t>
        </w:r>
        <w:r w:rsidRPr="00272777" w:rsidDel="00E330E4">
          <w:rPr>
            <w:rFonts w:asciiTheme="majorHAnsi" w:hAnsiTheme="majorHAnsi" w:cstheme="majorHAnsi"/>
            <w:spacing w:val="10"/>
            <w:sz w:val="26"/>
            <w:szCs w:val="26"/>
          </w:rPr>
          <w:t xml:space="preserve"> </w:t>
        </w:r>
        <w:r w:rsidRPr="00272777" w:rsidDel="00E330E4">
          <w:rPr>
            <w:rFonts w:asciiTheme="majorHAnsi" w:hAnsiTheme="majorHAnsi" w:cstheme="majorHAnsi"/>
            <w:sz w:val="26"/>
            <w:szCs w:val="26"/>
          </w:rPr>
          <w:t>traditional ECG measurement combined with web-service-oriented architecture to measure ECG</w:t>
        </w:r>
        <w:r w:rsidRPr="00272777" w:rsidDel="00E330E4">
          <w:rPr>
            <w:rFonts w:asciiTheme="majorHAnsi" w:hAnsiTheme="majorHAnsi" w:cstheme="majorHAnsi"/>
            <w:spacing w:val="48"/>
            <w:sz w:val="26"/>
            <w:szCs w:val="26"/>
          </w:rPr>
          <w:t xml:space="preserve"> </w:t>
        </w:r>
        <w:r w:rsidRPr="00272777" w:rsidDel="00E330E4">
          <w:rPr>
            <w:rFonts w:asciiTheme="majorHAnsi" w:hAnsiTheme="majorHAnsi" w:cstheme="majorHAnsi"/>
            <w:sz w:val="26"/>
            <w:szCs w:val="26"/>
          </w:rPr>
          <w:t>for patients. In his work, De Capua used best-fit model in order to predict abnormal</w:t>
        </w:r>
        <w:r w:rsidRPr="00272777" w:rsidDel="00E330E4">
          <w:rPr>
            <w:rFonts w:asciiTheme="majorHAnsi" w:hAnsiTheme="majorHAnsi" w:cstheme="majorHAnsi"/>
            <w:spacing w:val="-3"/>
            <w:sz w:val="26"/>
            <w:szCs w:val="26"/>
          </w:rPr>
          <w:t xml:space="preserve"> </w:t>
        </w:r>
        <w:r w:rsidRPr="00272777" w:rsidDel="00E330E4">
          <w:rPr>
            <w:rFonts w:asciiTheme="majorHAnsi" w:hAnsiTheme="majorHAnsi" w:cstheme="majorHAnsi"/>
            <w:sz w:val="26"/>
            <w:szCs w:val="26"/>
          </w:rPr>
          <w:t>situation. Patients</w:t>
        </w:r>
        <w:r w:rsidRPr="00272777" w:rsidDel="00E330E4">
          <w:rPr>
            <w:rFonts w:asciiTheme="majorHAnsi" w:hAnsiTheme="majorHAnsi" w:cstheme="majorHAnsi"/>
            <w:spacing w:val="22"/>
            <w:sz w:val="26"/>
            <w:szCs w:val="26"/>
          </w:rPr>
          <w:t xml:space="preserve"> </w:t>
        </w:r>
        <w:r w:rsidRPr="00272777" w:rsidDel="00E330E4">
          <w:rPr>
            <w:rFonts w:asciiTheme="majorHAnsi" w:hAnsiTheme="majorHAnsi" w:cstheme="majorHAnsi"/>
            <w:sz w:val="26"/>
            <w:szCs w:val="26"/>
          </w:rPr>
          <w:t>were</w:t>
        </w:r>
        <w:r w:rsidRPr="00272777" w:rsidDel="00E330E4">
          <w:rPr>
            <w:rFonts w:asciiTheme="majorHAnsi" w:hAnsiTheme="majorHAnsi" w:cstheme="majorHAnsi"/>
            <w:spacing w:val="20"/>
            <w:sz w:val="26"/>
            <w:szCs w:val="26"/>
          </w:rPr>
          <w:t xml:space="preserve"> </w:t>
        </w:r>
        <w:r w:rsidRPr="00272777" w:rsidDel="00E330E4">
          <w:rPr>
            <w:rFonts w:asciiTheme="majorHAnsi" w:hAnsiTheme="majorHAnsi" w:cstheme="majorHAnsi"/>
            <w:sz w:val="26"/>
            <w:szCs w:val="26"/>
          </w:rPr>
          <w:t>able</w:t>
        </w:r>
        <w:r w:rsidRPr="00272777" w:rsidDel="00E330E4">
          <w:rPr>
            <w:rFonts w:asciiTheme="majorHAnsi" w:hAnsiTheme="majorHAnsi" w:cstheme="majorHAnsi"/>
            <w:spacing w:val="20"/>
            <w:sz w:val="26"/>
            <w:szCs w:val="26"/>
          </w:rPr>
          <w:t xml:space="preserve"> </w:t>
        </w:r>
        <w:r w:rsidRPr="00272777" w:rsidDel="00E330E4">
          <w:rPr>
            <w:rFonts w:asciiTheme="majorHAnsi" w:hAnsiTheme="majorHAnsi" w:cstheme="majorHAnsi"/>
            <w:sz w:val="26"/>
            <w:szCs w:val="26"/>
          </w:rPr>
          <w:t>to</w:t>
        </w:r>
        <w:r w:rsidRPr="00272777" w:rsidDel="00E330E4">
          <w:rPr>
            <w:rFonts w:asciiTheme="majorHAnsi" w:hAnsiTheme="majorHAnsi" w:cstheme="majorHAnsi"/>
            <w:spacing w:val="22"/>
            <w:sz w:val="26"/>
            <w:szCs w:val="26"/>
          </w:rPr>
          <w:t xml:space="preserve"> </w:t>
        </w:r>
        <w:r w:rsidRPr="00272777" w:rsidDel="00E330E4">
          <w:rPr>
            <w:rFonts w:asciiTheme="majorHAnsi" w:hAnsiTheme="majorHAnsi" w:cstheme="majorHAnsi"/>
            <w:sz w:val="26"/>
            <w:szCs w:val="26"/>
          </w:rPr>
          <w:t>print</w:t>
        </w:r>
        <w:r w:rsidRPr="00272777" w:rsidDel="00E330E4">
          <w:rPr>
            <w:rFonts w:asciiTheme="majorHAnsi" w:hAnsiTheme="majorHAnsi" w:cstheme="majorHAnsi"/>
            <w:spacing w:val="22"/>
            <w:sz w:val="26"/>
            <w:szCs w:val="26"/>
          </w:rPr>
          <w:t xml:space="preserve"> </w:t>
        </w:r>
        <w:r w:rsidRPr="00272777" w:rsidDel="00E330E4">
          <w:rPr>
            <w:rFonts w:asciiTheme="majorHAnsi" w:hAnsiTheme="majorHAnsi" w:cstheme="majorHAnsi"/>
            <w:sz w:val="26"/>
            <w:szCs w:val="26"/>
          </w:rPr>
          <w:t>record</w:t>
        </w:r>
        <w:r w:rsidRPr="00272777" w:rsidDel="00E330E4">
          <w:rPr>
            <w:rFonts w:asciiTheme="majorHAnsi" w:hAnsiTheme="majorHAnsi" w:cstheme="majorHAnsi"/>
            <w:spacing w:val="21"/>
            <w:sz w:val="26"/>
            <w:szCs w:val="26"/>
          </w:rPr>
          <w:t xml:space="preserve"> </w:t>
        </w:r>
        <w:r w:rsidRPr="00272777" w:rsidDel="00E330E4">
          <w:rPr>
            <w:rFonts w:asciiTheme="majorHAnsi" w:hAnsiTheme="majorHAnsi" w:cstheme="majorHAnsi"/>
            <w:sz w:val="26"/>
            <w:szCs w:val="26"/>
          </w:rPr>
          <w:t>through</w:t>
        </w:r>
        <w:r w:rsidRPr="00272777" w:rsidDel="00E330E4">
          <w:rPr>
            <w:rFonts w:asciiTheme="majorHAnsi" w:hAnsiTheme="majorHAnsi" w:cstheme="majorHAnsi"/>
            <w:spacing w:val="24"/>
            <w:sz w:val="26"/>
            <w:szCs w:val="26"/>
          </w:rPr>
          <w:t xml:space="preserve"> </w:t>
        </w:r>
        <w:r w:rsidRPr="00272777" w:rsidDel="00E330E4">
          <w:rPr>
            <w:rFonts w:asciiTheme="majorHAnsi" w:hAnsiTheme="majorHAnsi" w:cstheme="majorHAnsi"/>
            <w:sz w:val="26"/>
            <w:szCs w:val="26"/>
          </w:rPr>
          <w:t>a</w:t>
        </w:r>
        <w:r w:rsidRPr="00272777" w:rsidDel="00E330E4">
          <w:rPr>
            <w:rFonts w:asciiTheme="majorHAnsi" w:hAnsiTheme="majorHAnsi" w:cstheme="majorHAnsi"/>
            <w:spacing w:val="20"/>
            <w:sz w:val="26"/>
            <w:szCs w:val="26"/>
          </w:rPr>
          <w:t xml:space="preserve"> </w:t>
        </w:r>
        <w:r w:rsidRPr="00272777" w:rsidDel="00E330E4">
          <w:rPr>
            <w:rFonts w:asciiTheme="majorHAnsi" w:hAnsiTheme="majorHAnsi" w:cstheme="majorHAnsi"/>
            <w:sz w:val="26"/>
            <w:szCs w:val="26"/>
          </w:rPr>
          <w:t>Bluetooth</w:t>
        </w:r>
        <w:r w:rsidRPr="00272777" w:rsidDel="00E330E4">
          <w:rPr>
            <w:rFonts w:asciiTheme="majorHAnsi" w:hAnsiTheme="majorHAnsi" w:cstheme="majorHAnsi"/>
            <w:spacing w:val="21"/>
            <w:sz w:val="26"/>
            <w:szCs w:val="26"/>
          </w:rPr>
          <w:t xml:space="preserve"> </w:t>
        </w:r>
        <w:r w:rsidRPr="00272777" w:rsidDel="00E330E4">
          <w:rPr>
            <w:rFonts w:asciiTheme="majorHAnsi" w:hAnsiTheme="majorHAnsi" w:cstheme="majorHAnsi"/>
            <w:sz w:val="26"/>
            <w:szCs w:val="26"/>
          </w:rPr>
          <w:t>printer</w:t>
        </w:r>
        <w:r w:rsidRPr="00272777" w:rsidDel="00E330E4">
          <w:rPr>
            <w:rFonts w:asciiTheme="majorHAnsi" w:hAnsiTheme="majorHAnsi" w:cstheme="majorHAnsi"/>
            <w:spacing w:val="21"/>
            <w:sz w:val="26"/>
            <w:szCs w:val="26"/>
          </w:rPr>
          <w:t xml:space="preserve"> </w:t>
        </w:r>
        <w:r w:rsidRPr="00272777" w:rsidDel="00E330E4">
          <w:rPr>
            <w:rFonts w:asciiTheme="majorHAnsi" w:hAnsiTheme="majorHAnsi" w:cstheme="majorHAnsi"/>
            <w:sz w:val="26"/>
            <w:szCs w:val="26"/>
          </w:rPr>
          <w:t>or</w:t>
        </w:r>
        <w:r w:rsidRPr="00272777" w:rsidDel="00E330E4">
          <w:rPr>
            <w:rFonts w:asciiTheme="majorHAnsi" w:hAnsiTheme="majorHAnsi" w:cstheme="majorHAnsi"/>
            <w:spacing w:val="21"/>
            <w:sz w:val="26"/>
            <w:szCs w:val="26"/>
          </w:rPr>
          <w:t xml:space="preserve"> </w:t>
        </w:r>
        <w:r w:rsidRPr="00272777" w:rsidDel="00E330E4">
          <w:rPr>
            <w:rFonts w:asciiTheme="majorHAnsi" w:hAnsiTheme="majorHAnsi" w:cstheme="majorHAnsi"/>
            <w:sz w:val="26"/>
            <w:szCs w:val="26"/>
          </w:rPr>
          <w:t>send</w:t>
        </w:r>
        <w:r w:rsidRPr="00272777" w:rsidDel="00E330E4">
          <w:rPr>
            <w:rFonts w:asciiTheme="majorHAnsi" w:hAnsiTheme="majorHAnsi" w:cstheme="majorHAnsi"/>
            <w:spacing w:val="21"/>
            <w:sz w:val="26"/>
            <w:szCs w:val="26"/>
          </w:rPr>
          <w:t xml:space="preserve"> </w:t>
        </w:r>
        <w:r w:rsidRPr="00272777" w:rsidDel="00E330E4">
          <w:rPr>
            <w:rFonts w:asciiTheme="majorHAnsi" w:hAnsiTheme="majorHAnsi" w:cstheme="majorHAnsi"/>
            <w:sz w:val="26"/>
            <w:szCs w:val="26"/>
          </w:rPr>
          <w:t>result</w:t>
        </w:r>
        <w:r w:rsidRPr="00272777" w:rsidDel="00E330E4">
          <w:rPr>
            <w:rFonts w:asciiTheme="majorHAnsi" w:hAnsiTheme="majorHAnsi" w:cstheme="majorHAnsi"/>
            <w:spacing w:val="22"/>
            <w:sz w:val="26"/>
            <w:szCs w:val="26"/>
          </w:rPr>
          <w:t xml:space="preserve"> </w:t>
        </w:r>
        <w:r w:rsidRPr="00272777" w:rsidDel="00E330E4">
          <w:rPr>
            <w:rFonts w:asciiTheme="majorHAnsi" w:hAnsiTheme="majorHAnsi" w:cstheme="majorHAnsi"/>
            <w:sz w:val="26"/>
            <w:szCs w:val="26"/>
          </w:rPr>
          <w:t>package</w:t>
        </w:r>
        <w:r w:rsidRPr="00272777" w:rsidDel="00E330E4">
          <w:rPr>
            <w:rFonts w:asciiTheme="majorHAnsi" w:hAnsiTheme="majorHAnsi" w:cstheme="majorHAnsi"/>
            <w:spacing w:val="20"/>
            <w:sz w:val="26"/>
            <w:szCs w:val="26"/>
          </w:rPr>
          <w:t xml:space="preserve"> </w:t>
        </w:r>
        <w:r w:rsidRPr="00272777" w:rsidDel="00E330E4">
          <w:rPr>
            <w:rFonts w:asciiTheme="majorHAnsi" w:hAnsiTheme="majorHAnsi" w:cstheme="majorHAnsi"/>
            <w:sz w:val="26"/>
            <w:szCs w:val="26"/>
          </w:rPr>
          <w:t>to physicians via General Packet Radio Service (GPRS)</w:t>
        </w:r>
        <w:r w:rsidRPr="00272777" w:rsidDel="00E330E4">
          <w:rPr>
            <w:rFonts w:asciiTheme="majorHAnsi" w:hAnsiTheme="majorHAnsi" w:cstheme="majorHAnsi"/>
            <w:spacing w:val="-11"/>
            <w:sz w:val="26"/>
            <w:szCs w:val="26"/>
          </w:rPr>
          <w:t xml:space="preserve"> </w:t>
        </w:r>
        <w:r w:rsidRPr="00272777" w:rsidDel="00E330E4">
          <w:rPr>
            <w:rFonts w:asciiTheme="majorHAnsi" w:hAnsiTheme="majorHAnsi" w:cstheme="majorHAnsi"/>
            <w:sz w:val="26"/>
            <w:szCs w:val="26"/>
          </w:rPr>
          <w:t>modem.</w:t>
        </w:r>
      </w:moveFrom>
    </w:p>
    <w:p w14:paraId="4F71A686" w14:textId="51849889" w:rsidR="004B00D9" w:rsidRPr="00272777" w:rsidDel="00932FE9" w:rsidRDefault="004B00D9">
      <w:pPr>
        <w:pStyle w:val="BodyText"/>
        <w:spacing w:before="207" w:line="276" w:lineRule="auto"/>
        <w:ind w:left="0" w:right="138" w:firstLine="720"/>
        <w:jc w:val="both"/>
        <w:rPr>
          <w:del w:id="1535" w:author="Tim" w:date="2015-09-29T14:28:00Z"/>
          <w:rFonts w:asciiTheme="majorHAnsi" w:hAnsiTheme="majorHAnsi" w:cstheme="majorHAnsi"/>
          <w:sz w:val="26"/>
          <w:szCs w:val="26"/>
        </w:rPr>
        <w:pPrChange w:id="1536" w:author="Microsoft account" w:date="2015-09-28T15:25:00Z">
          <w:pPr>
            <w:pStyle w:val="BodyText"/>
            <w:spacing w:before="207" w:line="360" w:lineRule="auto"/>
            <w:ind w:left="0" w:right="138"/>
            <w:jc w:val="both"/>
          </w:pPr>
        </w:pPrChange>
      </w:pPr>
      <w:moveFrom w:id="1537" w:author="Microsoft account" w:date="2015-09-28T16:08:00Z">
        <w:del w:id="1538" w:author="Tim" w:date="2015-09-29T14:28:00Z">
          <w:r w:rsidRPr="00272777" w:rsidDel="00932FE9">
            <w:rPr>
              <w:rFonts w:asciiTheme="majorHAnsi" w:hAnsiTheme="majorHAnsi" w:cstheme="majorHAnsi"/>
              <w:sz w:val="26"/>
              <w:szCs w:val="26"/>
            </w:rPr>
            <w:delText xml:space="preserve">In 2013, Yen </w:delText>
          </w:r>
          <w:r w:rsidRPr="00272777" w:rsidDel="00932FE9">
            <w:rPr>
              <w:rFonts w:asciiTheme="majorHAnsi" w:hAnsiTheme="majorHAnsi" w:cstheme="majorHAnsi"/>
              <w:i/>
              <w:sz w:val="26"/>
              <w:szCs w:val="26"/>
            </w:rPr>
            <w:delText>et al</w:delText>
          </w:r>
          <w:r w:rsidRPr="00272777" w:rsidDel="00932FE9">
            <w:rPr>
              <w:rFonts w:asciiTheme="majorHAnsi" w:hAnsiTheme="majorHAnsi" w:cstheme="majorHAnsi"/>
              <w:sz w:val="26"/>
              <w:szCs w:val="26"/>
            </w:rPr>
            <w:delText>. [</w:delText>
          </w:r>
          <w:r w:rsidR="001868A7" w:rsidRPr="00AF28A9" w:rsidDel="00932FE9">
            <w:rPr>
              <w:rFonts w:asciiTheme="majorHAnsi" w:hAnsiTheme="majorHAnsi" w:cstheme="majorHAnsi"/>
              <w:sz w:val="26"/>
              <w:szCs w:val="26"/>
              <w:rPrChange w:id="1539" w:author="Microsoft account" w:date="2015-09-28T13:38:00Z">
                <w:rPr>
                  <w:rFonts w:asciiTheme="majorHAnsi" w:hAnsiTheme="majorHAnsi" w:cstheme="majorHAnsi"/>
                  <w:sz w:val="26"/>
                  <w:szCs w:val="26"/>
                </w:rPr>
              </w:rPrChange>
            </w:rPr>
            <w:fldChar w:fldCharType="begin"/>
          </w:r>
          <w:r w:rsidR="001868A7" w:rsidRPr="00272777" w:rsidDel="00932FE9">
            <w:rPr>
              <w:rFonts w:asciiTheme="majorHAnsi" w:hAnsiTheme="majorHAnsi" w:cstheme="majorHAnsi"/>
              <w:sz w:val="26"/>
              <w:szCs w:val="26"/>
              <w:rPrChange w:id="1540" w:author="Microsoft account" w:date="2015-09-28T13:38:00Z">
                <w:rPr/>
              </w:rPrChange>
            </w:rPr>
            <w:delInstrText xml:space="preserve"> HYPERLINK \l "_bookmark17" </w:delInstrText>
          </w:r>
          <w:r w:rsidR="001868A7" w:rsidRPr="00AF28A9" w:rsidDel="00932FE9">
            <w:rPr>
              <w:rFonts w:asciiTheme="majorHAnsi" w:hAnsiTheme="majorHAnsi" w:cstheme="majorHAnsi"/>
              <w:sz w:val="26"/>
              <w:szCs w:val="26"/>
            </w:rPr>
            <w:fldChar w:fldCharType="separate"/>
          </w:r>
          <w:r w:rsidRPr="00272777" w:rsidDel="00932FE9">
            <w:rPr>
              <w:rFonts w:asciiTheme="majorHAnsi" w:hAnsiTheme="majorHAnsi" w:cstheme="majorHAnsi"/>
              <w:sz w:val="26"/>
              <w:szCs w:val="26"/>
            </w:rPr>
            <w:delText>35</w:delText>
          </w:r>
          <w:r w:rsidR="001868A7" w:rsidRPr="00AF28A9" w:rsidDel="00932FE9">
            <w:rPr>
              <w:rFonts w:asciiTheme="majorHAnsi" w:hAnsiTheme="majorHAnsi" w:cstheme="majorHAnsi"/>
              <w:sz w:val="26"/>
              <w:szCs w:val="26"/>
            </w:rPr>
            <w:fldChar w:fldCharType="end"/>
          </w:r>
          <w:r w:rsidRPr="00272777" w:rsidDel="00932FE9">
            <w:rPr>
              <w:rFonts w:asciiTheme="majorHAnsi" w:hAnsiTheme="majorHAnsi" w:cstheme="majorHAnsi"/>
              <w:sz w:val="26"/>
              <w:szCs w:val="26"/>
            </w:rPr>
            <w:delText>] published his work on a smartphone-based real-time</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ECG monitoring and recognition system. In his work, the microprocessor MSP430 was used</w:delText>
          </w:r>
          <w:r w:rsidRPr="00272777" w:rsidDel="00932FE9">
            <w:rPr>
              <w:rFonts w:asciiTheme="majorHAnsi" w:hAnsiTheme="majorHAnsi" w:cstheme="majorHAnsi"/>
              <w:spacing w:val="18"/>
              <w:sz w:val="26"/>
              <w:szCs w:val="26"/>
            </w:rPr>
            <w:delText xml:space="preserve"> </w:delText>
          </w:r>
          <w:r w:rsidRPr="00272777" w:rsidDel="00932FE9">
            <w:rPr>
              <w:rFonts w:asciiTheme="majorHAnsi" w:hAnsiTheme="majorHAnsi" w:cstheme="majorHAnsi"/>
              <w:sz w:val="26"/>
              <w:szCs w:val="26"/>
            </w:rPr>
            <w:delText>to acquire ECG signal, which was then converted to Bluetooth signal and sent</w:delText>
          </w:r>
          <w:r w:rsidRPr="00272777" w:rsidDel="00932FE9">
            <w:rPr>
              <w:rFonts w:asciiTheme="majorHAnsi" w:hAnsiTheme="majorHAnsi" w:cstheme="majorHAnsi"/>
              <w:spacing w:val="56"/>
              <w:sz w:val="26"/>
              <w:szCs w:val="26"/>
            </w:rPr>
            <w:delText xml:space="preserve"> </w:delText>
          </w:r>
          <w:r w:rsidRPr="00272777" w:rsidDel="00932FE9">
            <w:rPr>
              <w:rFonts w:asciiTheme="majorHAnsi" w:hAnsiTheme="majorHAnsi" w:cstheme="majorHAnsi"/>
              <w:sz w:val="26"/>
              <w:szCs w:val="26"/>
            </w:rPr>
            <w:delText>to smartphone.</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The</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result</w:delText>
          </w:r>
          <w:r w:rsidRPr="00272777" w:rsidDel="00932FE9">
            <w:rPr>
              <w:rFonts w:asciiTheme="majorHAnsi" w:hAnsiTheme="majorHAnsi" w:cstheme="majorHAnsi"/>
              <w:spacing w:val="46"/>
              <w:sz w:val="26"/>
              <w:szCs w:val="26"/>
            </w:rPr>
            <w:delText xml:space="preserve"> </w:delText>
          </w:r>
          <w:r w:rsidRPr="00272777" w:rsidDel="00932FE9">
            <w:rPr>
              <w:rFonts w:asciiTheme="majorHAnsi" w:hAnsiTheme="majorHAnsi" w:cstheme="majorHAnsi"/>
              <w:sz w:val="26"/>
              <w:szCs w:val="26"/>
            </w:rPr>
            <w:delText>show</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high</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accuracy</w:delText>
          </w:r>
          <w:r w:rsidRPr="00272777" w:rsidDel="00932FE9">
            <w:rPr>
              <w:rFonts w:asciiTheme="majorHAnsi" w:hAnsiTheme="majorHAnsi" w:cstheme="majorHAnsi"/>
              <w:spacing w:val="40"/>
              <w:sz w:val="26"/>
              <w:szCs w:val="26"/>
            </w:rPr>
            <w:delText xml:space="preserve"> </w:delText>
          </w:r>
          <w:r w:rsidRPr="00272777" w:rsidDel="00932FE9">
            <w:rPr>
              <w:rFonts w:asciiTheme="majorHAnsi" w:hAnsiTheme="majorHAnsi" w:cstheme="majorHAnsi"/>
              <w:sz w:val="26"/>
              <w:szCs w:val="26"/>
            </w:rPr>
            <w:delText>of</w:delText>
          </w:r>
          <w:r w:rsidRPr="00272777" w:rsidDel="00932FE9">
            <w:rPr>
              <w:rFonts w:asciiTheme="majorHAnsi" w:hAnsiTheme="majorHAnsi" w:cstheme="majorHAnsi"/>
              <w:spacing w:val="47"/>
              <w:sz w:val="26"/>
              <w:szCs w:val="26"/>
            </w:rPr>
            <w:delText xml:space="preserve"> </w:delText>
          </w:r>
          <w:r w:rsidRPr="00272777" w:rsidDel="00932FE9">
            <w:rPr>
              <w:rFonts w:asciiTheme="majorHAnsi" w:hAnsiTheme="majorHAnsi" w:cstheme="majorHAnsi"/>
              <w:sz w:val="26"/>
              <w:szCs w:val="26"/>
            </w:rPr>
            <w:delText>98.34%</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in</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identifying</w:delText>
          </w:r>
          <w:r w:rsidRPr="00272777" w:rsidDel="00932FE9">
            <w:rPr>
              <w:rFonts w:asciiTheme="majorHAnsi" w:hAnsiTheme="majorHAnsi" w:cstheme="majorHAnsi"/>
              <w:spacing w:val="42"/>
              <w:sz w:val="26"/>
              <w:szCs w:val="26"/>
            </w:rPr>
            <w:delText xml:space="preserve"> </w:delText>
          </w:r>
          <w:r w:rsidRPr="00272777" w:rsidDel="00932FE9">
            <w:rPr>
              <w:rFonts w:asciiTheme="majorHAnsi" w:hAnsiTheme="majorHAnsi" w:cstheme="majorHAnsi"/>
              <w:sz w:val="26"/>
              <w:szCs w:val="26"/>
            </w:rPr>
            <w:delText>seven</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heartbeat types.</w:delText>
          </w:r>
        </w:del>
      </w:moveFrom>
    </w:p>
    <w:p w14:paraId="1A164C5D" w14:textId="79AD4576" w:rsidR="00EC59F6" w:rsidRPr="00272777" w:rsidDel="00932FE9" w:rsidRDefault="004B00D9">
      <w:pPr>
        <w:pStyle w:val="ListParagraph"/>
        <w:tabs>
          <w:tab w:val="left" w:pos="720"/>
        </w:tabs>
        <w:spacing w:before="240"/>
        <w:ind w:left="0"/>
        <w:jc w:val="both"/>
        <w:rPr>
          <w:del w:id="1541" w:author="Tim" w:date="2015-09-29T14:28:00Z"/>
          <w:rFonts w:asciiTheme="majorHAnsi" w:hAnsiTheme="majorHAnsi" w:cstheme="majorHAnsi"/>
          <w:sz w:val="26"/>
          <w:szCs w:val="26"/>
        </w:rPr>
        <w:pPrChange w:id="1542" w:author="Microsoft account" w:date="2015-09-28T15:25:00Z">
          <w:pPr>
            <w:pStyle w:val="BodyText"/>
            <w:spacing w:before="207" w:line="360" w:lineRule="auto"/>
            <w:ind w:left="0" w:right="134"/>
            <w:jc w:val="both"/>
          </w:pPr>
        </w:pPrChange>
      </w:pPr>
      <w:moveFrom w:id="1543" w:author="Microsoft account" w:date="2015-09-28T16:08:00Z">
        <w:del w:id="1544" w:author="Tim" w:date="2015-09-29T14:28:00Z">
          <w:r w:rsidRPr="00272777" w:rsidDel="00932FE9">
            <w:rPr>
              <w:rFonts w:asciiTheme="majorHAnsi" w:hAnsiTheme="majorHAnsi" w:cstheme="majorHAnsi"/>
              <w:sz w:val="26"/>
              <w:szCs w:val="26"/>
            </w:rPr>
            <w:delText>Anpeng</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Huang</w:delText>
          </w:r>
          <w:r w:rsidRPr="00272777" w:rsidDel="00932FE9">
            <w:rPr>
              <w:rFonts w:asciiTheme="majorHAnsi" w:hAnsiTheme="majorHAnsi" w:cstheme="majorHAnsi"/>
              <w:spacing w:val="20"/>
              <w:sz w:val="26"/>
              <w:szCs w:val="26"/>
            </w:rPr>
            <w:delText xml:space="preserve"> </w:delText>
          </w:r>
          <w:r w:rsidRPr="00272777" w:rsidDel="00932FE9">
            <w:rPr>
              <w:rFonts w:asciiTheme="majorHAnsi" w:hAnsiTheme="majorHAnsi" w:cstheme="majorHAnsi"/>
              <w:i/>
              <w:sz w:val="26"/>
              <w:szCs w:val="26"/>
            </w:rPr>
            <w:delText>et</w:delText>
          </w:r>
          <w:r w:rsidRPr="00272777" w:rsidDel="00932FE9">
            <w:rPr>
              <w:rFonts w:asciiTheme="majorHAnsi" w:hAnsiTheme="majorHAnsi" w:cstheme="majorHAnsi"/>
              <w:i/>
              <w:spacing w:val="22"/>
              <w:sz w:val="26"/>
              <w:szCs w:val="26"/>
            </w:rPr>
            <w:delText xml:space="preserve"> </w:delText>
          </w:r>
          <w:r w:rsidRPr="00272777" w:rsidDel="00932FE9">
            <w:rPr>
              <w:rFonts w:asciiTheme="majorHAnsi" w:hAnsiTheme="majorHAnsi" w:cstheme="majorHAnsi"/>
              <w:i/>
              <w:sz w:val="26"/>
              <w:szCs w:val="26"/>
            </w:rPr>
            <w:delText>al</w:delText>
          </w:r>
          <w:r w:rsidRPr="00272777" w:rsidDel="00932FE9">
            <w:rPr>
              <w:rFonts w:asciiTheme="majorHAnsi" w:hAnsiTheme="majorHAnsi" w:cstheme="majorHAnsi"/>
              <w:sz w:val="26"/>
              <w:szCs w:val="26"/>
            </w:rPr>
            <w:delText>.</w:delText>
          </w:r>
          <w:r w:rsidRPr="00272777" w:rsidDel="00932FE9">
            <w:rPr>
              <w:rFonts w:asciiTheme="majorHAnsi" w:hAnsiTheme="majorHAnsi" w:cstheme="majorHAnsi"/>
              <w:spacing w:val="22"/>
              <w:sz w:val="26"/>
              <w:szCs w:val="26"/>
            </w:rPr>
            <w:delText xml:space="preserve"> </w:delText>
          </w:r>
          <w:r w:rsidRPr="00272777" w:rsidDel="00932FE9">
            <w:rPr>
              <w:rFonts w:asciiTheme="majorHAnsi" w:hAnsiTheme="majorHAnsi" w:cstheme="majorHAnsi"/>
              <w:sz w:val="26"/>
              <w:szCs w:val="26"/>
            </w:rPr>
            <w:delText>[</w:delText>
          </w:r>
          <w:r w:rsidR="00E854F4" w:rsidRPr="00AF28A9" w:rsidDel="00932FE9">
            <w:rPr>
              <w:rFonts w:asciiTheme="majorHAnsi" w:hAnsiTheme="majorHAnsi" w:cstheme="majorHAnsi"/>
              <w:sz w:val="26"/>
              <w:szCs w:val="26"/>
              <w:rPrChange w:id="1545" w:author="Microsoft account" w:date="2015-09-28T13:38:00Z">
                <w:rPr>
                  <w:rFonts w:asciiTheme="majorHAnsi" w:eastAsia="Calibri" w:hAnsiTheme="majorHAnsi" w:cstheme="majorHAnsi"/>
                  <w:sz w:val="26"/>
                  <w:szCs w:val="26"/>
                </w:rPr>
              </w:rPrChange>
            </w:rPr>
            <w:fldChar w:fldCharType="begin"/>
          </w:r>
          <w:r w:rsidR="00E854F4" w:rsidRPr="00272777" w:rsidDel="00932FE9">
            <w:rPr>
              <w:rFonts w:asciiTheme="majorHAnsi" w:hAnsiTheme="majorHAnsi" w:cstheme="majorHAnsi"/>
              <w:sz w:val="26"/>
              <w:szCs w:val="26"/>
              <w:rPrChange w:id="1546" w:author="Microsoft account" w:date="2015-09-28T13:38:00Z">
                <w:rPr/>
              </w:rPrChange>
            </w:rPr>
            <w:delInstrText xml:space="preserve"> HYPERLINK \l "_bookmark18" </w:delInstrText>
          </w:r>
          <w:r w:rsidR="00E854F4" w:rsidRPr="00AF28A9" w:rsidDel="00932FE9">
            <w:rPr>
              <w:rFonts w:asciiTheme="majorHAnsi" w:hAnsiTheme="majorHAnsi" w:cstheme="majorHAnsi"/>
              <w:sz w:val="26"/>
              <w:szCs w:val="26"/>
            </w:rPr>
            <w:fldChar w:fldCharType="separate"/>
          </w:r>
          <w:r w:rsidRPr="00272777" w:rsidDel="00932FE9">
            <w:rPr>
              <w:rFonts w:asciiTheme="majorHAnsi" w:hAnsiTheme="majorHAnsi" w:cstheme="majorHAnsi"/>
              <w:sz w:val="26"/>
              <w:szCs w:val="26"/>
            </w:rPr>
            <w:delText>36</w:delText>
          </w:r>
          <w:r w:rsidR="00E854F4" w:rsidRPr="00AF28A9" w:rsidDel="00932FE9">
            <w:rPr>
              <w:rFonts w:asciiTheme="majorHAnsi" w:hAnsiTheme="majorHAnsi" w:cstheme="majorHAnsi"/>
              <w:sz w:val="26"/>
              <w:szCs w:val="26"/>
            </w:rPr>
            <w:fldChar w:fldCharType="end"/>
          </w:r>
          <w:r w:rsidRPr="00272777" w:rsidDel="00932FE9">
            <w:rPr>
              <w:rFonts w:asciiTheme="majorHAnsi" w:hAnsiTheme="majorHAnsi" w:cstheme="majorHAnsi"/>
              <w:sz w:val="26"/>
              <w:szCs w:val="26"/>
            </w:rPr>
            <w:delText>]</w:delText>
          </w:r>
          <w:r w:rsidRPr="00272777" w:rsidDel="00932FE9">
            <w:rPr>
              <w:rFonts w:asciiTheme="majorHAnsi" w:hAnsiTheme="majorHAnsi" w:cstheme="majorHAnsi"/>
              <w:spacing w:val="23"/>
              <w:sz w:val="26"/>
              <w:szCs w:val="26"/>
            </w:rPr>
            <w:delText xml:space="preserve"> </w:delText>
          </w:r>
          <w:r w:rsidRPr="00272777" w:rsidDel="00932FE9">
            <w:rPr>
              <w:rFonts w:asciiTheme="majorHAnsi" w:hAnsiTheme="majorHAnsi" w:cstheme="majorHAnsi"/>
              <w:sz w:val="26"/>
              <w:szCs w:val="26"/>
            </w:rPr>
            <w:delText>introduced</w:delText>
          </w:r>
          <w:r w:rsidRPr="00272777" w:rsidDel="00932FE9">
            <w:rPr>
              <w:rFonts w:asciiTheme="majorHAnsi" w:hAnsiTheme="majorHAnsi" w:cstheme="majorHAnsi"/>
              <w:spacing w:val="21"/>
              <w:sz w:val="26"/>
              <w:szCs w:val="26"/>
            </w:rPr>
            <w:delText xml:space="preserve"> </w:delText>
          </w:r>
          <w:r w:rsidRPr="00272777" w:rsidDel="00932FE9">
            <w:rPr>
              <w:rFonts w:asciiTheme="majorHAnsi" w:hAnsiTheme="majorHAnsi" w:cstheme="majorHAnsi"/>
              <w:sz w:val="26"/>
              <w:szCs w:val="26"/>
            </w:rPr>
            <w:delText>an</w:delText>
          </w:r>
          <w:r w:rsidRPr="00272777" w:rsidDel="00932FE9">
            <w:rPr>
              <w:rFonts w:asciiTheme="majorHAnsi" w:hAnsiTheme="majorHAnsi" w:cstheme="majorHAnsi"/>
              <w:spacing w:val="21"/>
              <w:sz w:val="26"/>
              <w:szCs w:val="26"/>
            </w:rPr>
            <w:delText xml:space="preserve"> </w:delText>
          </w:r>
          <w:r w:rsidRPr="00272777" w:rsidDel="00932FE9">
            <w:rPr>
              <w:rFonts w:asciiTheme="majorHAnsi" w:hAnsiTheme="majorHAnsi" w:cstheme="majorHAnsi"/>
              <w:sz w:val="26"/>
              <w:szCs w:val="26"/>
            </w:rPr>
            <w:delText>intelligent</w:delText>
          </w:r>
          <w:r w:rsidRPr="00272777" w:rsidDel="00932FE9">
            <w:rPr>
              <w:rFonts w:asciiTheme="majorHAnsi" w:hAnsiTheme="majorHAnsi" w:cstheme="majorHAnsi"/>
              <w:spacing w:val="22"/>
              <w:sz w:val="26"/>
              <w:szCs w:val="26"/>
            </w:rPr>
            <w:delText xml:space="preserve"> </w:delText>
          </w:r>
          <w:r w:rsidRPr="00272777" w:rsidDel="00932FE9">
            <w:rPr>
              <w:rFonts w:asciiTheme="majorHAnsi" w:hAnsiTheme="majorHAnsi" w:cstheme="majorHAnsi"/>
              <w:sz w:val="26"/>
              <w:szCs w:val="26"/>
            </w:rPr>
            <w:delText>mobile</w:delText>
          </w:r>
          <w:r w:rsidRPr="00272777" w:rsidDel="00932FE9">
            <w:rPr>
              <w:rFonts w:asciiTheme="majorHAnsi" w:hAnsiTheme="majorHAnsi" w:cstheme="majorHAnsi"/>
              <w:spacing w:val="21"/>
              <w:sz w:val="26"/>
              <w:szCs w:val="26"/>
            </w:rPr>
            <w:delText xml:space="preserve"> </w:delText>
          </w:r>
          <w:r w:rsidRPr="00272777" w:rsidDel="00932FE9">
            <w:rPr>
              <w:rFonts w:asciiTheme="majorHAnsi" w:hAnsiTheme="majorHAnsi" w:cstheme="majorHAnsi"/>
              <w:sz w:val="26"/>
              <w:szCs w:val="26"/>
            </w:rPr>
            <w:delText>telecardiology</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system</w:delText>
          </w:r>
          <w:r w:rsidRPr="00272777" w:rsidDel="00932FE9">
            <w:rPr>
              <w:rFonts w:asciiTheme="majorHAnsi" w:hAnsiTheme="majorHAnsi" w:cstheme="majorHAnsi"/>
              <w:spacing w:val="22"/>
              <w:sz w:val="26"/>
              <w:szCs w:val="26"/>
            </w:rPr>
            <w:delText xml:space="preserve"> </w:delText>
          </w:r>
          <w:r w:rsidRPr="00272777" w:rsidDel="00932FE9">
            <w:rPr>
              <w:rFonts w:asciiTheme="majorHAnsi" w:hAnsiTheme="majorHAnsi" w:cstheme="majorHAnsi"/>
              <w:sz w:val="26"/>
              <w:szCs w:val="26"/>
            </w:rPr>
            <w:delText>called WE-CARE,</w:delText>
          </w:r>
          <w:r w:rsidRPr="00272777" w:rsidDel="00932FE9">
            <w:rPr>
              <w:rFonts w:asciiTheme="majorHAnsi" w:hAnsiTheme="majorHAnsi" w:cstheme="majorHAnsi"/>
              <w:spacing w:val="27"/>
              <w:sz w:val="26"/>
              <w:szCs w:val="26"/>
            </w:rPr>
            <w:delText xml:space="preserve"> </w:delText>
          </w:r>
          <w:r w:rsidRPr="00272777" w:rsidDel="00932FE9">
            <w:rPr>
              <w:rFonts w:asciiTheme="majorHAnsi" w:hAnsiTheme="majorHAnsi" w:cstheme="majorHAnsi"/>
              <w:sz w:val="26"/>
              <w:szCs w:val="26"/>
            </w:rPr>
            <w:delText>which</w:delText>
          </w:r>
          <w:r w:rsidRPr="00272777" w:rsidDel="00932FE9">
            <w:rPr>
              <w:rFonts w:asciiTheme="majorHAnsi" w:hAnsiTheme="majorHAnsi" w:cstheme="majorHAnsi"/>
              <w:spacing w:val="27"/>
              <w:sz w:val="26"/>
              <w:szCs w:val="26"/>
            </w:rPr>
            <w:delText xml:space="preserve"> </w:delText>
          </w:r>
          <w:r w:rsidRPr="00272777" w:rsidDel="00932FE9">
            <w:rPr>
              <w:rFonts w:asciiTheme="majorHAnsi" w:hAnsiTheme="majorHAnsi" w:cstheme="majorHAnsi"/>
              <w:sz w:val="26"/>
              <w:szCs w:val="26"/>
            </w:rPr>
            <w:delText>used</w:delText>
          </w:r>
          <w:r w:rsidRPr="00272777" w:rsidDel="00932FE9">
            <w:rPr>
              <w:rFonts w:asciiTheme="majorHAnsi" w:hAnsiTheme="majorHAnsi" w:cstheme="majorHAnsi"/>
              <w:spacing w:val="26"/>
              <w:sz w:val="26"/>
              <w:szCs w:val="26"/>
            </w:rPr>
            <w:delText xml:space="preserve"> </w:delText>
          </w:r>
          <w:r w:rsidRPr="00272777" w:rsidDel="00932FE9">
            <w:rPr>
              <w:rFonts w:asciiTheme="majorHAnsi" w:hAnsiTheme="majorHAnsi" w:cstheme="majorHAnsi"/>
              <w:sz w:val="26"/>
              <w:szCs w:val="26"/>
            </w:rPr>
            <w:delText>mobile 7-lead ECG devices.</w:delText>
          </w:r>
          <w:r w:rsidRPr="00272777" w:rsidDel="00932FE9">
            <w:rPr>
              <w:rFonts w:asciiTheme="majorHAnsi" w:hAnsiTheme="majorHAnsi" w:cstheme="majorHAnsi"/>
              <w:spacing w:val="28"/>
              <w:sz w:val="26"/>
              <w:szCs w:val="26"/>
            </w:rPr>
            <w:delText xml:space="preserve"> </w:delText>
          </w:r>
          <w:r w:rsidRPr="00272777" w:rsidDel="00932FE9">
            <w:rPr>
              <w:rFonts w:asciiTheme="majorHAnsi" w:hAnsiTheme="majorHAnsi" w:cstheme="majorHAnsi"/>
              <w:sz w:val="26"/>
              <w:szCs w:val="26"/>
            </w:rPr>
            <w:delText>The</w:delText>
          </w:r>
          <w:r w:rsidRPr="00272777" w:rsidDel="00932FE9">
            <w:rPr>
              <w:rFonts w:asciiTheme="majorHAnsi" w:hAnsiTheme="majorHAnsi" w:cstheme="majorHAnsi"/>
              <w:spacing w:val="26"/>
              <w:sz w:val="26"/>
              <w:szCs w:val="26"/>
            </w:rPr>
            <w:delText xml:space="preserve"> </w:delText>
          </w:r>
          <w:r w:rsidRPr="00272777" w:rsidDel="00932FE9">
            <w:rPr>
              <w:rFonts w:asciiTheme="majorHAnsi" w:hAnsiTheme="majorHAnsi" w:cstheme="majorHAnsi"/>
              <w:sz w:val="26"/>
              <w:szCs w:val="26"/>
            </w:rPr>
            <w:delText>records</w:delText>
          </w:r>
          <w:r w:rsidRPr="00272777" w:rsidDel="00932FE9">
            <w:rPr>
              <w:rFonts w:asciiTheme="majorHAnsi" w:hAnsiTheme="majorHAnsi" w:cstheme="majorHAnsi"/>
              <w:spacing w:val="27"/>
              <w:sz w:val="26"/>
              <w:szCs w:val="26"/>
            </w:rPr>
            <w:delText xml:space="preserve"> </w:delText>
          </w:r>
          <w:r w:rsidRPr="00272777" w:rsidDel="00932FE9">
            <w:rPr>
              <w:rFonts w:asciiTheme="majorHAnsi" w:hAnsiTheme="majorHAnsi" w:cstheme="majorHAnsi"/>
              <w:sz w:val="26"/>
              <w:szCs w:val="26"/>
            </w:rPr>
            <w:delText>are</w:delText>
          </w:r>
          <w:r w:rsidRPr="00272777" w:rsidDel="00932FE9">
            <w:rPr>
              <w:rFonts w:asciiTheme="majorHAnsi" w:hAnsiTheme="majorHAnsi" w:cstheme="majorHAnsi"/>
              <w:spacing w:val="26"/>
              <w:sz w:val="26"/>
              <w:szCs w:val="26"/>
            </w:rPr>
            <w:delText xml:space="preserve"> </w:delText>
          </w:r>
          <w:r w:rsidRPr="00272777" w:rsidDel="00932FE9">
            <w:rPr>
              <w:rFonts w:asciiTheme="majorHAnsi" w:hAnsiTheme="majorHAnsi" w:cstheme="majorHAnsi"/>
              <w:sz w:val="26"/>
              <w:szCs w:val="26"/>
            </w:rPr>
            <w:delText>sent</w:delText>
          </w:r>
          <w:r w:rsidRPr="00272777" w:rsidDel="00932FE9">
            <w:rPr>
              <w:rFonts w:asciiTheme="majorHAnsi" w:hAnsiTheme="majorHAnsi" w:cstheme="majorHAnsi"/>
              <w:spacing w:val="28"/>
              <w:sz w:val="26"/>
              <w:szCs w:val="26"/>
            </w:rPr>
            <w:delText xml:space="preserve"> </w:delText>
          </w:r>
          <w:r w:rsidRPr="00272777" w:rsidDel="00932FE9">
            <w:rPr>
              <w:rFonts w:asciiTheme="majorHAnsi" w:hAnsiTheme="majorHAnsi" w:cstheme="majorHAnsi"/>
              <w:sz w:val="26"/>
              <w:szCs w:val="26"/>
            </w:rPr>
            <w:delText>directly</w:delText>
          </w:r>
          <w:r w:rsidRPr="00272777" w:rsidDel="00932FE9">
            <w:rPr>
              <w:rFonts w:asciiTheme="majorHAnsi" w:hAnsiTheme="majorHAnsi" w:cstheme="majorHAnsi"/>
              <w:spacing w:val="22"/>
              <w:sz w:val="26"/>
              <w:szCs w:val="26"/>
            </w:rPr>
            <w:delText xml:space="preserve"> </w:delText>
          </w:r>
          <w:r w:rsidRPr="00272777" w:rsidDel="00932FE9">
            <w:rPr>
              <w:rFonts w:asciiTheme="majorHAnsi" w:hAnsiTheme="majorHAnsi" w:cstheme="majorHAnsi"/>
              <w:sz w:val="26"/>
              <w:szCs w:val="26"/>
            </w:rPr>
            <w:delText>to Internet-based</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server</w:delText>
          </w:r>
          <w:r w:rsidRPr="00272777" w:rsidDel="00932FE9">
            <w:rPr>
              <w:rFonts w:asciiTheme="majorHAnsi" w:hAnsiTheme="majorHAnsi" w:cstheme="majorHAnsi"/>
              <w:spacing w:val="42"/>
              <w:sz w:val="26"/>
              <w:szCs w:val="26"/>
            </w:rPr>
            <w:delText xml:space="preserve"> </w:delText>
          </w:r>
          <w:r w:rsidRPr="00272777" w:rsidDel="00932FE9">
            <w:rPr>
              <w:rFonts w:asciiTheme="majorHAnsi" w:hAnsiTheme="majorHAnsi" w:cstheme="majorHAnsi"/>
              <w:sz w:val="26"/>
              <w:szCs w:val="26"/>
            </w:rPr>
            <w:delText>and</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stored</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there.</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This</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telemedical</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system</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has</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advantages</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on</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 xml:space="preserve">its mobility and accuracy in monitoring. </w:delText>
          </w:r>
          <w:r w:rsidRPr="00272777" w:rsidDel="00932FE9">
            <w:rPr>
              <w:rFonts w:asciiTheme="majorHAnsi" w:hAnsiTheme="majorHAnsi" w:cstheme="majorHAnsi"/>
              <w:spacing w:val="-3"/>
              <w:sz w:val="26"/>
              <w:szCs w:val="26"/>
            </w:rPr>
            <w:delText xml:space="preserve">In </w:delText>
          </w:r>
          <w:r w:rsidRPr="00272777" w:rsidDel="00932FE9">
            <w:rPr>
              <w:rFonts w:asciiTheme="majorHAnsi" w:hAnsiTheme="majorHAnsi" w:cstheme="majorHAnsi"/>
              <w:sz w:val="26"/>
              <w:szCs w:val="26"/>
            </w:rPr>
            <w:delText>addition, the latency is around one second,</w:delText>
          </w:r>
          <w:r w:rsidRPr="00272777" w:rsidDel="00932FE9">
            <w:rPr>
              <w:rFonts w:asciiTheme="majorHAnsi" w:hAnsiTheme="majorHAnsi" w:cstheme="majorHAnsi"/>
              <w:spacing w:val="1"/>
              <w:sz w:val="26"/>
              <w:szCs w:val="26"/>
            </w:rPr>
            <w:delText xml:space="preserve"> </w:delText>
          </w:r>
          <w:r w:rsidRPr="00272777" w:rsidDel="00932FE9">
            <w:rPr>
              <w:rFonts w:asciiTheme="majorHAnsi" w:hAnsiTheme="majorHAnsi" w:cstheme="majorHAnsi"/>
              <w:sz w:val="26"/>
              <w:szCs w:val="26"/>
            </w:rPr>
            <w:delText>which is not significant for a real-time system. In general, WE-CARE system meets</w:delText>
          </w:r>
          <w:r w:rsidRPr="00272777" w:rsidDel="00932FE9">
            <w:rPr>
              <w:rFonts w:asciiTheme="majorHAnsi" w:hAnsiTheme="majorHAnsi" w:cstheme="majorHAnsi"/>
              <w:spacing w:val="28"/>
              <w:sz w:val="26"/>
              <w:szCs w:val="26"/>
            </w:rPr>
            <w:delText xml:space="preserve"> </w:delText>
          </w:r>
          <w:r w:rsidRPr="00272777" w:rsidDel="00932FE9">
            <w:rPr>
              <w:rFonts w:asciiTheme="majorHAnsi" w:hAnsiTheme="majorHAnsi" w:cstheme="majorHAnsi"/>
              <w:sz w:val="26"/>
              <w:szCs w:val="26"/>
            </w:rPr>
            <w:delText>the requirements for a useful and efficient mobile healthcare</w:delText>
          </w:r>
          <w:r w:rsidRPr="00272777" w:rsidDel="00932FE9">
            <w:rPr>
              <w:rFonts w:asciiTheme="majorHAnsi" w:hAnsiTheme="majorHAnsi" w:cstheme="majorHAnsi"/>
              <w:spacing w:val="-13"/>
              <w:sz w:val="26"/>
              <w:szCs w:val="26"/>
            </w:rPr>
            <w:delText xml:space="preserve"> </w:delText>
          </w:r>
          <w:r w:rsidRPr="00272777" w:rsidDel="00932FE9">
            <w:rPr>
              <w:rFonts w:asciiTheme="majorHAnsi" w:hAnsiTheme="majorHAnsi" w:cstheme="majorHAnsi"/>
              <w:sz w:val="26"/>
              <w:szCs w:val="26"/>
            </w:rPr>
            <w:delText>tool.</w:delText>
          </w:r>
        </w:del>
      </w:moveFrom>
    </w:p>
    <w:p w14:paraId="7E67C720" w14:textId="3C1DE10C" w:rsidR="00B74167" w:rsidRPr="00272777" w:rsidDel="00932FE9" w:rsidRDefault="004B00D9">
      <w:pPr>
        <w:pStyle w:val="BodyText"/>
        <w:spacing w:before="69" w:line="276" w:lineRule="auto"/>
        <w:ind w:left="0" w:firstLine="720"/>
        <w:jc w:val="both"/>
        <w:rPr>
          <w:del w:id="1547" w:author="Tim" w:date="2015-09-29T14:28:00Z"/>
          <w:rFonts w:asciiTheme="majorHAnsi" w:hAnsiTheme="majorHAnsi" w:cstheme="majorHAnsi"/>
          <w:sz w:val="26"/>
          <w:szCs w:val="26"/>
        </w:rPr>
        <w:pPrChange w:id="1548" w:author="Microsoft account" w:date="2015-09-28T15:25:00Z">
          <w:pPr>
            <w:pStyle w:val="BodyText"/>
            <w:spacing w:before="69" w:line="360" w:lineRule="auto"/>
            <w:ind w:left="0"/>
            <w:jc w:val="both"/>
          </w:pPr>
        </w:pPrChange>
      </w:pPr>
      <w:moveFrom w:id="1549" w:author="Microsoft account" w:date="2015-09-28T16:08:00Z">
        <w:del w:id="1550" w:author="Tim" w:date="2015-09-29T14:28:00Z">
          <w:r w:rsidRPr="00272777" w:rsidDel="00932FE9">
            <w:rPr>
              <w:rFonts w:asciiTheme="majorHAnsi" w:hAnsiTheme="majorHAnsi" w:cstheme="majorHAnsi"/>
              <w:sz w:val="26"/>
              <w:szCs w:val="26"/>
            </w:rPr>
            <w:delText>In</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this</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work,</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a</w:delText>
          </w:r>
          <w:r w:rsidRPr="00272777" w:rsidDel="00932FE9">
            <w:rPr>
              <w:rFonts w:asciiTheme="majorHAnsi" w:hAnsiTheme="majorHAnsi" w:cstheme="majorHAnsi"/>
              <w:spacing w:val="18"/>
              <w:sz w:val="26"/>
              <w:szCs w:val="26"/>
            </w:rPr>
            <w:delText xml:space="preserve"> </w:delText>
          </w:r>
          <w:r w:rsidRPr="00272777" w:rsidDel="00932FE9">
            <w:rPr>
              <w:rFonts w:asciiTheme="majorHAnsi" w:hAnsiTheme="majorHAnsi" w:cstheme="majorHAnsi"/>
              <w:sz w:val="26"/>
              <w:szCs w:val="26"/>
            </w:rPr>
            <w:delText>combination</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between</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newest</w:delText>
          </w:r>
          <w:r w:rsidRPr="00272777" w:rsidDel="00932FE9">
            <w:rPr>
              <w:rFonts w:asciiTheme="majorHAnsi" w:hAnsiTheme="majorHAnsi" w:cstheme="majorHAnsi"/>
              <w:spacing w:val="20"/>
              <w:sz w:val="26"/>
              <w:szCs w:val="26"/>
            </w:rPr>
            <w:delText xml:space="preserve"> </w:delText>
          </w:r>
          <w:r w:rsidRPr="00272777" w:rsidDel="00932FE9">
            <w:rPr>
              <w:rFonts w:asciiTheme="majorHAnsi" w:hAnsiTheme="majorHAnsi" w:cstheme="majorHAnsi"/>
              <w:sz w:val="26"/>
              <w:szCs w:val="26"/>
            </w:rPr>
            <w:delText>Bluetooth</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technology</w:delText>
          </w:r>
          <w:r w:rsidRPr="00272777" w:rsidDel="00932FE9">
            <w:rPr>
              <w:rFonts w:asciiTheme="majorHAnsi" w:hAnsiTheme="majorHAnsi" w:cstheme="majorHAnsi"/>
              <w:spacing w:val="14"/>
              <w:sz w:val="26"/>
              <w:szCs w:val="26"/>
            </w:rPr>
            <w:delText xml:space="preserve"> </w:delText>
          </w:r>
          <w:r w:rsidRPr="00272777" w:rsidDel="00932FE9">
            <w:rPr>
              <w:rFonts w:asciiTheme="majorHAnsi" w:hAnsiTheme="majorHAnsi" w:cstheme="majorHAnsi"/>
              <w:sz w:val="26"/>
              <w:szCs w:val="26"/>
            </w:rPr>
            <w:delText>and</w:delText>
          </w:r>
          <w:r w:rsidRPr="00272777" w:rsidDel="00932FE9">
            <w:rPr>
              <w:rFonts w:asciiTheme="majorHAnsi" w:hAnsiTheme="majorHAnsi" w:cstheme="majorHAnsi"/>
              <w:spacing w:val="21"/>
              <w:sz w:val="26"/>
              <w:szCs w:val="26"/>
            </w:rPr>
            <w:delText xml:space="preserve"> </w:delText>
          </w:r>
          <w:r w:rsidRPr="00272777" w:rsidDel="00932FE9">
            <w:rPr>
              <w:rFonts w:asciiTheme="majorHAnsi" w:hAnsiTheme="majorHAnsi" w:cstheme="majorHAnsi"/>
              <w:sz w:val="26"/>
              <w:szCs w:val="26"/>
            </w:rPr>
            <w:delText>Internet</w:delText>
          </w:r>
          <w:r w:rsidRPr="00272777" w:rsidDel="00932FE9">
            <w:rPr>
              <w:rFonts w:asciiTheme="majorHAnsi" w:hAnsiTheme="majorHAnsi" w:cstheme="majorHAnsi"/>
              <w:spacing w:val="19"/>
              <w:sz w:val="26"/>
              <w:szCs w:val="26"/>
            </w:rPr>
            <w:delText xml:space="preserve"> </w:delText>
          </w:r>
          <w:r w:rsidRPr="00272777" w:rsidDel="00932FE9">
            <w:rPr>
              <w:rFonts w:asciiTheme="majorHAnsi" w:hAnsiTheme="majorHAnsi" w:cstheme="majorHAnsi"/>
              <w:sz w:val="26"/>
              <w:szCs w:val="26"/>
            </w:rPr>
            <w:delText>strength in</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telemedicine</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is</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investigated</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to</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establish</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a</w:delText>
          </w:r>
          <w:r w:rsidRPr="00272777" w:rsidDel="00932FE9">
            <w:rPr>
              <w:rFonts w:asciiTheme="majorHAnsi" w:hAnsiTheme="majorHAnsi" w:cstheme="majorHAnsi"/>
              <w:spacing w:val="43"/>
              <w:sz w:val="26"/>
              <w:szCs w:val="26"/>
            </w:rPr>
            <w:delText xml:space="preserve"> </w:delText>
          </w:r>
          <w:r w:rsidRPr="00272777" w:rsidDel="00932FE9">
            <w:rPr>
              <w:rFonts w:asciiTheme="majorHAnsi" w:hAnsiTheme="majorHAnsi" w:cstheme="majorHAnsi"/>
              <w:sz w:val="26"/>
              <w:szCs w:val="26"/>
            </w:rPr>
            <w:delText>platform</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for</w:delText>
          </w:r>
          <w:r w:rsidRPr="00272777" w:rsidDel="00932FE9">
            <w:rPr>
              <w:rFonts w:asciiTheme="majorHAnsi" w:hAnsiTheme="majorHAnsi" w:cstheme="majorHAnsi"/>
              <w:spacing w:val="42"/>
              <w:sz w:val="26"/>
              <w:szCs w:val="26"/>
            </w:rPr>
            <w:delText xml:space="preserve"> </w:delText>
          </w:r>
          <w:r w:rsidRPr="00272777" w:rsidDel="00932FE9">
            <w:rPr>
              <w:rFonts w:asciiTheme="majorHAnsi" w:hAnsiTheme="majorHAnsi" w:cstheme="majorHAnsi"/>
              <w:sz w:val="26"/>
              <w:szCs w:val="26"/>
            </w:rPr>
            <w:delText>ECG</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e-health</w:delText>
          </w:r>
          <w:r w:rsidRPr="00272777" w:rsidDel="00932FE9">
            <w:rPr>
              <w:rFonts w:asciiTheme="majorHAnsi" w:hAnsiTheme="majorHAnsi" w:cstheme="majorHAnsi"/>
              <w:spacing w:val="45"/>
              <w:sz w:val="26"/>
              <w:szCs w:val="26"/>
            </w:rPr>
            <w:delText xml:space="preserve"> </w:delText>
          </w:r>
          <w:r w:rsidRPr="00272777" w:rsidDel="00932FE9">
            <w:rPr>
              <w:rFonts w:asciiTheme="majorHAnsi" w:hAnsiTheme="majorHAnsi" w:cstheme="majorHAnsi"/>
              <w:sz w:val="26"/>
              <w:szCs w:val="26"/>
            </w:rPr>
            <w:delText>system.</w:delText>
          </w:r>
          <w:r w:rsidRPr="00272777" w:rsidDel="00932FE9">
            <w:rPr>
              <w:rFonts w:asciiTheme="majorHAnsi" w:hAnsiTheme="majorHAnsi" w:cstheme="majorHAnsi"/>
              <w:spacing w:val="44"/>
              <w:sz w:val="26"/>
              <w:szCs w:val="26"/>
            </w:rPr>
            <w:delText xml:space="preserve"> </w:delText>
          </w:r>
          <w:r w:rsidRPr="00272777" w:rsidDel="00932FE9">
            <w:rPr>
              <w:rFonts w:asciiTheme="majorHAnsi" w:hAnsiTheme="majorHAnsi" w:cstheme="majorHAnsi"/>
              <w:sz w:val="26"/>
              <w:szCs w:val="26"/>
            </w:rPr>
            <w:delText>This study targets a precise real-time ECG transmission and storage system that would</w:delText>
          </w:r>
          <w:r w:rsidRPr="00272777" w:rsidDel="00932FE9">
            <w:rPr>
              <w:rFonts w:asciiTheme="majorHAnsi" w:hAnsiTheme="majorHAnsi" w:cstheme="majorHAnsi"/>
              <w:spacing w:val="-1"/>
              <w:sz w:val="26"/>
              <w:szCs w:val="26"/>
            </w:rPr>
            <w:delText xml:space="preserve"> </w:delText>
          </w:r>
          <w:r w:rsidRPr="00272777" w:rsidDel="00932FE9">
            <w:rPr>
              <w:rFonts w:asciiTheme="majorHAnsi" w:hAnsiTheme="majorHAnsi" w:cstheme="majorHAnsi"/>
              <w:sz w:val="26"/>
              <w:szCs w:val="26"/>
            </w:rPr>
            <w:delText>provide</w:delText>
          </w:r>
          <w:r w:rsidR="00B74167" w:rsidRPr="00272777" w:rsidDel="00932FE9">
            <w:rPr>
              <w:rFonts w:asciiTheme="majorHAnsi" w:hAnsiTheme="majorHAnsi" w:cstheme="majorHAnsi"/>
              <w:sz w:val="26"/>
              <w:szCs w:val="26"/>
            </w:rPr>
            <w:delText xml:space="preserve"> patients in remote area a better care in their lives. This work is expected to build</w:delText>
          </w:r>
          <w:r w:rsidR="00B74167" w:rsidRPr="00272777" w:rsidDel="00932FE9">
            <w:rPr>
              <w:rFonts w:asciiTheme="majorHAnsi" w:hAnsiTheme="majorHAnsi" w:cstheme="majorHAnsi"/>
              <w:spacing w:val="36"/>
              <w:sz w:val="26"/>
              <w:szCs w:val="26"/>
            </w:rPr>
            <w:delText xml:space="preserve"> </w:delText>
          </w:r>
          <w:r w:rsidR="00B74167" w:rsidRPr="00272777" w:rsidDel="00932FE9">
            <w:rPr>
              <w:rFonts w:asciiTheme="majorHAnsi" w:hAnsiTheme="majorHAnsi" w:cstheme="majorHAnsi"/>
              <w:sz w:val="26"/>
              <w:szCs w:val="26"/>
            </w:rPr>
            <w:delText>primary premise for further development in telemedicine in Biomedical Engineering</w:delText>
          </w:r>
          <w:r w:rsidR="00B74167" w:rsidRPr="00272777" w:rsidDel="00932FE9">
            <w:rPr>
              <w:rFonts w:asciiTheme="majorHAnsi" w:hAnsiTheme="majorHAnsi" w:cstheme="majorHAnsi"/>
              <w:spacing w:val="-14"/>
              <w:sz w:val="26"/>
              <w:szCs w:val="26"/>
            </w:rPr>
            <w:delText xml:space="preserve"> </w:delText>
          </w:r>
          <w:r w:rsidR="00B74167" w:rsidRPr="00272777" w:rsidDel="00932FE9">
            <w:rPr>
              <w:rFonts w:asciiTheme="majorHAnsi" w:hAnsiTheme="majorHAnsi" w:cstheme="majorHAnsi"/>
              <w:sz w:val="26"/>
              <w:szCs w:val="26"/>
            </w:rPr>
            <w:delText>department.</w:delText>
          </w:r>
        </w:del>
      </w:moveFrom>
    </w:p>
    <w:moveFromRangeEnd w:id="1531"/>
    <w:p w14:paraId="6E4F2523" w14:textId="3DAC21BF" w:rsidR="004B00D9" w:rsidRPr="00272777" w:rsidDel="00932FE9" w:rsidRDefault="004B00D9">
      <w:pPr>
        <w:pStyle w:val="BodyText"/>
        <w:spacing w:before="210" w:line="276" w:lineRule="auto"/>
        <w:ind w:left="0" w:right="136"/>
        <w:jc w:val="both"/>
        <w:rPr>
          <w:del w:id="1551" w:author="Tim" w:date="2015-09-29T14:28:00Z"/>
          <w:rFonts w:asciiTheme="majorHAnsi" w:hAnsiTheme="majorHAnsi" w:cstheme="majorHAnsi"/>
          <w:sz w:val="26"/>
          <w:szCs w:val="26"/>
        </w:rPr>
        <w:pPrChange w:id="1552" w:author="Microsoft account" w:date="2015-09-28T13:38:00Z">
          <w:pPr>
            <w:pStyle w:val="BodyText"/>
            <w:spacing w:before="210" w:line="360" w:lineRule="auto"/>
            <w:ind w:left="0" w:right="136"/>
            <w:jc w:val="both"/>
          </w:pPr>
        </w:pPrChange>
      </w:pPr>
    </w:p>
    <w:p w14:paraId="6D509C22" w14:textId="153A302A" w:rsidR="00D669B0" w:rsidDel="00971846" w:rsidRDefault="00D669B0">
      <w:pPr>
        <w:spacing w:line="276" w:lineRule="auto"/>
        <w:jc w:val="both"/>
        <w:rPr>
          <w:del w:id="1553" w:author="Microsoft account" w:date="2015-09-28T16:06:00Z"/>
          <w:rFonts w:asciiTheme="majorHAnsi" w:hAnsiTheme="majorHAnsi" w:cstheme="majorHAnsi"/>
          <w:sz w:val="26"/>
          <w:szCs w:val="26"/>
        </w:rPr>
        <w:sectPr w:rsidR="00D669B0" w:rsidDel="00971846">
          <w:pgSz w:w="12240" w:h="15840"/>
          <w:pgMar w:top="2140" w:right="1300" w:bottom="1200" w:left="1720" w:header="639" w:footer="1008" w:gutter="0"/>
          <w:cols w:space="720"/>
        </w:sectPr>
        <w:pPrChange w:id="1554" w:author="Microsoft account" w:date="2015-09-28T13:38:00Z">
          <w:pPr>
            <w:spacing w:line="360" w:lineRule="auto"/>
            <w:jc w:val="both"/>
          </w:pPr>
        </w:pPrChange>
      </w:pPr>
    </w:p>
    <w:p w14:paraId="4882BE42" w14:textId="59C8BB33" w:rsidR="00090617" w:rsidRPr="00272777" w:rsidDel="00356FAC" w:rsidRDefault="00090617">
      <w:pPr>
        <w:pStyle w:val="MediumGrid1-Accent21"/>
        <w:keepNext/>
        <w:spacing w:before="240" w:after="60"/>
        <w:ind w:left="0"/>
        <w:jc w:val="both"/>
        <w:outlineLvl w:val="0"/>
        <w:rPr>
          <w:del w:id="1555" w:author="Microsoft account" w:date="2015-09-28T13:11:00Z"/>
          <w:rFonts w:asciiTheme="majorHAnsi" w:eastAsiaTheme="minorHAnsi" w:hAnsiTheme="majorHAnsi" w:cstheme="majorHAnsi"/>
          <w:sz w:val="26"/>
          <w:szCs w:val="26"/>
          <w:lang w:val="vi-VN"/>
        </w:rPr>
        <w:pPrChange w:id="1556" w:author="Microsoft account" w:date="2015-09-28T13:38:00Z">
          <w:pPr>
            <w:pStyle w:val="MediumGrid1-Accent21"/>
            <w:keepNext/>
            <w:spacing w:before="240" w:after="60" w:line="360" w:lineRule="auto"/>
            <w:ind w:left="0"/>
            <w:jc w:val="both"/>
            <w:outlineLvl w:val="0"/>
          </w:pPr>
        </w:pPrChange>
      </w:pPr>
      <w:bookmarkStart w:id="1557" w:name="_Toc316484292"/>
      <w:bookmarkStart w:id="1558" w:name="_Toc316392538"/>
    </w:p>
    <w:p w14:paraId="5AC9D832" w14:textId="0AE217C5" w:rsidR="00610DDD" w:rsidRPr="00272777" w:rsidRDefault="008C0EB5">
      <w:pPr>
        <w:pStyle w:val="MediumGrid1-Accent21"/>
        <w:keepNext/>
        <w:spacing w:before="240" w:after="60"/>
        <w:ind w:left="0"/>
        <w:jc w:val="center"/>
        <w:outlineLvl w:val="0"/>
        <w:rPr>
          <w:rFonts w:asciiTheme="majorHAnsi" w:hAnsiTheme="majorHAnsi" w:cstheme="majorHAnsi"/>
          <w:b/>
          <w:bCs/>
          <w:kern w:val="32"/>
          <w:sz w:val="26"/>
          <w:szCs w:val="26"/>
        </w:rPr>
        <w:pPrChange w:id="1559" w:author="Microsoft account" w:date="2015-09-28T13:38:00Z">
          <w:pPr>
            <w:pStyle w:val="MediumGrid1-Accent21"/>
            <w:keepNext/>
            <w:spacing w:before="240" w:after="60" w:line="360" w:lineRule="auto"/>
            <w:ind w:left="0"/>
            <w:jc w:val="center"/>
            <w:outlineLvl w:val="0"/>
          </w:pPr>
        </w:pPrChange>
      </w:pPr>
      <w:bookmarkStart w:id="1560" w:name="_Toc431211914"/>
      <w:del w:id="1561" w:author="Microsoft account" w:date="2015-09-28T16:06:00Z">
        <w:r w:rsidRPr="00272777" w:rsidDel="00971846">
          <w:rPr>
            <w:rFonts w:asciiTheme="majorHAnsi" w:hAnsiTheme="majorHAnsi" w:cstheme="majorHAnsi"/>
            <w:b/>
            <w:bCs/>
            <w:kern w:val="32"/>
            <w:sz w:val="26"/>
            <w:szCs w:val="26"/>
          </w:rPr>
          <w:delText>C</w:delText>
        </w:r>
      </w:del>
      <w:del w:id="1562" w:author="Microsoft account" w:date="2015-09-28T16:08:00Z">
        <w:r w:rsidRPr="00272777" w:rsidDel="00E330E4">
          <w:rPr>
            <w:rFonts w:asciiTheme="majorHAnsi" w:hAnsiTheme="majorHAnsi" w:cstheme="majorHAnsi"/>
            <w:b/>
            <w:bCs/>
            <w:kern w:val="32"/>
            <w:sz w:val="26"/>
            <w:szCs w:val="26"/>
          </w:rPr>
          <w:delText>H</w:delText>
        </w:r>
      </w:del>
      <w:bookmarkStart w:id="1563" w:name="_Toc431301070"/>
      <w:ins w:id="1564" w:author="Microsoft account" w:date="2015-09-28T16:08:00Z">
        <w:r w:rsidR="00E330E4">
          <w:rPr>
            <w:rFonts w:asciiTheme="majorHAnsi" w:hAnsiTheme="majorHAnsi" w:cstheme="majorHAnsi"/>
            <w:b/>
            <w:bCs/>
            <w:kern w:val="32"/>
            <w:sz w:val="26"/>
            <w:szCs w:val="26"/>
          </w:rPr>
          <w:t>CH</w:t>
        </w:r>
      </w:ins>
      <w:r w:rsidRPr="00272777">
        <w:rPr>
          <w:rFonts w:asciiTheme="majorHAnsi" w:hAnsiTheme="majorHAnsi" w:cstheme="majorHAnsi"/>
          <w:b/>
          <w:bCs/>
          <w:kern w:val="32"/>
          <w:sz w:val="26"/>
          <w:szCs w:val="26"/>
        </w:rPr>
        <w:t>APTER 3</w:t>
      </w:r>
      <w:bookmarkEnd w:id="1560"/>
      <w:bookmarkEnd w:id="1563"/>
    </w:p>
    <w:p w14:paraId="0C77D76D" w14:textId="77777777" w:rsidR="00610DDD" w:rsidRPr="00272777" w:rsidRDefault="00CC641E">
      <w:pPr>
        <w:pStyle w:val="Heading1"/>
        <w:numPr>
          <w:ilvl w:val="0"/>
          <w:numId w:val="0"/>
        </w:numPr>
        <w:tabs>
          <w:tab w:val="left" w:pos="90"/>
          <w:tab w:val="left" w:pos="810"/>
        </w:tabs>
        <w:spacing w:before="360" w:after="120" w:line="276" w:lineRule="auto"/>
        <w:jc w:val="both"/>
        <w:rPr>
          <w:rFonts w:asciiTheme="majorHAnsi" w:hAnsiTheme="majorHAnsi" w:cstheme="majorHAnsi"/>
          <w:kern w:val="32"/>
          <w:sz w:val="26"/>
          <w:szCs w:val="26"/>
        </w:rPr>
        <w:pPrChange w:id="1565" w:author="Microsoft account" w:date="2015-09-28T13:38:00Z">
          <w:pPr>
            <w:pStyle w:val="Heading1"/>
            <w:numPr>
              <w:numId w:val="0"/>
            </w:numPr>
            <w:tabs>
              <w:tab w:val="left" w:pos="90"/>
              <w:tab w:val="left" w:pos="810"/>
            </w:tabs>
            <w:spacing w:before="360" w:after="120" w:line="360" w:lineRule="auto"/>
            <w:ind w:left="0" w:firstLine="0"/>
            <w:jc w:val="both"/>
          </w:pPr>
        </w:pPrChange>
      </w:pPr>
      <w:bookmarkStart w:id="1566" w:name="_Toc424808519"/>
      <w:bookmarkStart w:id="1567" w:name="_Toc316484291"/>
      <w:bookmarkEnd w:id="1557"/>
      <w:bookmarkEnd w:id="1558"/>
      <w:r w:rsidRPr="00272777">
        <w:rPr>
          <w:rFonts w:asciiTheme="majorHAnsi" w:hAnsiTheme="majorHAnsi" w:cstheme="majorHAnsi"/>
          <w:sz w:val="26"/>
          <w:szCs w:val="26"/>
        </w:rPr>
        <w:tab/>
      </w:r>
      <w:r w:rsidRPr="00272777">
        <w:rPr>
          <w:rFonts w:asciiTheme="majorHAnsi" w:hAnsiTheme="majorHAnsi" w:cstheme="majorHAnsi"/>
          <w:sz w:val="26"/>
          <w:szCs w:val="26"/>
        </w:rPr>
        <w:tab/>
      </w:r>
      <w:r w:rsidRPr="00272777">
        <w:rPr>
          <w:rFonts w:asciiTheme="majorHAnsi" w:hAnsiTheme="majorHAnsi" w:cstheme="majorHAnsi"/>
          <w:sz w:val="26"/>
          <w:szCs w:val="26"/>
        </w:rPr>
        <w:tab/>
      </w:r>
      <w:r w:rsidRPr="00272777">
        <w:rPr>
          <w:rFonts w:asciiTheme="majorHAnsi" w:hAnsiTheme="majorHAnsi" w:cstheme="majorHAnsi"/>
          <w:sz w:val="26"/>
          <w:szCs w:val="26"/>
        </w:rPr>
        <w:tab/>
      </w:r>
      <w:r w:rsidRPr="00272777">
        <w:rPr>
          <w:rFonts w:asciiTheme="majorHAnsi" w:hAnsiTheme="majorHAnsi" w:cstheme="majorHAnsi"/>
          <w:sz w:val="26"/>
          <w:szCs w:val="26"/>
        </w:rPr>
        <w:tab/>
      </w:r>
      <w:r w:rsidRPr="00272777">
        <w:rPr>
          <w:rFonts w:asciiTheme="majorHAnsi" w:hAnsiTheme="majorHAnsi" w:cstheme="majorHAnsi"/>
          <w:sz w:val="26"/>
          <w:szCs w:val="26"/>
        </w:rPr>
        <w:tab/>
      </w:r>
      <w:bookmarkStart w:id="1568" w:name="_Toc431211915"/>
      <w:bookmarkStart w:id="1569" w:name="_Toc431301071"/>
      <w:r w:rsidR="00610DDD" w:rsidRPr="00272777">
        <w:rPr>
          <w:rFonts w:asciiTheme="majorHAnsi" w:hAnsiTheme="majorHAnsi" w:cstheme="majorHAnsi"/>
          <w:sz w:val="26"/>
          <w:szCs w:val="26"/>
        </w:rPr>
        <w:t>METHODOLOGY</w:t>
      </w:r>
      <w:bookmarkEnd w:id="1566"/>
      <w:bookmarkEnd w:id="1567"/>
      <w:bookmarkEnd w:id="1568"/>
      <w:bookmarkEnd w:id="1569"/>
    </w:p>
    <w:p w14:paraId="6C901B3B" w14:textId="77777777" w:rsidR="004D3C0C" w:rsidRPr="00272777" w:rsidRDefault="004D3C0C">
      <w:pPr>
        <w:pStyle w:val="Subtitle"/>
        <w:spacing w:line="276" w:lineRule="auto"/>
        <w:pPrChange w:id="1570" w:author="Microsoft account" w:date="2015-09-28T13:38:00Z">
          <w:pPr>
            <w:pStyle w:val="Subtitle"/>
          </w:pPr>
        </w:pPrChange>
      </w:pPr>
      <w:bookmarkStart w:id="1571" w:name="_Toc431211916"/>
      <w:bookmarkStart w:id="1572" w:name="_Toc431301072"/>
      <w:r w:rsidRPr="00272777">
        <w:t>3.1. Method overview</w:t>
      </w:r>
      <w:bookmarkEnd w:id="1571"/>
      <w:bookmarkEnd w:id="1572"/>
      <w:r w:rsidRPr="00272777">
        <w:t xml:space="preserve"> </w:t>
      </w:r>
      <w:r w:rsidR="00610DDD" w:rsidRPr="00272777">
        <w:tab/>
      </w:r>
    </w:p>
    <w:p w14:paraId="6F718DD5" w14:textId="4764E19B" w:rsidR="00610DDD" w:rsidRPr="00272777" w:rsidRDefault="00932FE9">
      <w:pPr>
        <w:tabs>
          <w:tab w:val="left" w:pos="540"/>
        </w:tabs>
        <w:spacing w:line="276" w:lineRule="auto"/>
        <w:jc w:val="both"/>
        <w:rPr>
          <w:rFonts w:asciiTheme="majorHAnsi" w:hAnsiTheme="majorHAnsi" w:cstheme="majorHAnsi"/>
          <w:sz w:val="26"/>
          <w:szCs w:val="26"/>
        </w:rPr>
        <w:pPrChange w:id="1573" w:author="Microsoft account" w:date="2015-09-28T13:38:00Z">
          <w:pPr>
            <w:tabs>
              <w:tab w:val="left" w:pos="720"/>
            </w:tabs>
            <w:spacing w:line="360" w:lineRule="auto"/>
            <w:jc w:val="both"/>
          </w:pPr>
        </w:pPrChange>
      </w:pPr>
      <w:ins w:id="1574" w:author="Tim" w:date="2015-09-29T14:28:00Z">
        <w:r>
          <w:rPr>
            <w:rFonts w:asciiTheme="majorHAnsi" w:hAnsiTheme="majorHAnsi" w:cstheme="majorHAnsi"/>
            <w:sz w:val="26"/>
            <w:szCs w:val="26"/>
          </w:rPr>
          <w:tab/>
        </w:r>
      </w:ins>
      <w:r w:rsidR="00610DDD" w:rsidRPr="00272777">
        <w:rPr>
          <w:rFonts w:asciiTheme="majorHAnsi" w:hAnsiTheme="majorHAnsi" w:cstheme="majorHAnsi"/>
          <w:sz w:val="26"/>
          <w:szCs w:val="26"/>
        </w:rPr>
        <w:t>This chapter gives a brief description of the main methodologies which were utilized in this work. It will also illustrate the proposed</w:t>
      </w:r>
      <w:r w:rsidR="004D3C0C" w:rsidRPr="00272777">
        <w:rPr>
          <w:rFonts w:asciiTheme="majorHAnsi" w:hAnsiTheme="majorHAnsi" w:cstheme="majorHAnsi"/>
          <w:sz w:val="26"/>
          <w:szCs w:val="26"/>
        </w:rPr>
        <w:t xml:space="preserve"> system by decomposing it into </w:t>
      </w:r>
      <w:del w:id="1575" w:author="Microsoft account" w:date="2015-09-28T15:25:00Z">
        <w:r w:rsidR="004D3C0C" w:rsidRPr="00272777" w:rsidDel="00043191">
          <w:rPr>
            <w:rFonts w:asciiTheme="majorHAnsi" w:hAnsiTheme="majorHAnsi" w:cstheme="majorHAnsi"/>
            <w:sz w:val="26"/>
            <w:szCs w:val="26"/>
          </w:rPr>
          <w:delText>5</w:delText>
        </w:r>
        <w:r w:rsidR="00610DDD" w:rsidRPr="00272777" w:rsidDel="00043191">
          <w:rPr>
            <w:rFonts w:asciiTheme="majorHAnsi" w:hAnsiTheme="majorHAnsi" w:cstheme="majorHAnsi"/>
            <w:sz w:val="26"/>
            <w:szCs w:val="26"/>
          </w:rPr>
          <w:delText xml:space="preserve"> </w:delText>
        </w:r>
      </w:del>
      <w:ins w:id="1576" w:author="Microsoft account" w:date="2015-09-28T15:25:00Z">
        <w:r w:rsidR="00043191">
          <w:rPr>
            <w:rFonts w:asciiTheme="majorHAnsi" w:hAnsiTheme="majorHAnsi" w:cstheme="majorHAnsi"/>
            <w:sz w:val="26"/>
            <w:szCs w:val="26"/>
            <w:lang w:val="en-US"/>
          </w:rPr>
          <w:t>4</w:t>
        </w:r>
        <w:r w:rsidR="00043191" w:rsidRPr="00272777">
          <w:rPr>
            <w:rFonts w:asciiTheme="majorHAnsi" w:hAnsiTheme="majorHAnsi" w:cstheme="majorHAnsi"/>
            <w:sz w:val="26"/>
            <w:szCs w:val="26"/>
          </w:rPr>
          <w:t xml:space="preserve"> </w:t>
        </w:r>
      </w:ins>
      <w:r w:rsidR="00610DDD" w:rsidRPr="00272777">
        <w:rPr>
          <w:rFonts w:asciiTheme="majorHAnsi" w:hAnsiTheme="majorHAnsi" w:cstheme="majorHAnsi"/>
          <w:sz w:val="26"/>
          <w:szCs w:val="26"/>
        </w:rPr>
        <w:t>parts, which are</w:t>
      </w:r>
      <w:commentRangeStart w:id="1577"/>
      <w:r w:rsidR="00610DDD" w:rsidRPr="00272777">
        <w:rPr>
          <w:rFonts w:asciiTheme="majorHAnsi" w:hAnsiTheme="majorHAnsi" w:cstheme="majorHAnsi"/>
          <w:sz w:val="26"/>
          <w:szCs w:val="26"/>
        </w:rPr>
        <w:t xml:space="preserve"> </w:t>
      </w:r>
      <w:r w:rsidR="00610DDD" w:rsidRPr="00272777">
        <w:rPr>
          <w:rFonts w:asciiTheme="majorHAnsi" w:hAnsiTheme="majorHAnsi" w:cstheme="majorHAnsi"/>
          <w:i/>
          <w:iCs/>
          <w:sz w:val="26"/>
          <w:szCs w:val="26"/>
        </w:rPr>
        <w:t>Hardware design</w:t>
      </w:r>
      <w:r w:rsidR="00610DDD" w:rsidRPr="00272777">
        <w:rPr>
          <w:rFonts w:asciiTheme="majorHAnsi" w:hAnsiTheme="majorHAnsi" w:cstheme="majorHAnsi"/>
          <w:sz w:val="26"/>
          <w:szCs w:val="26"/>
        </w:rPr>
        <w:t>,</w:t>
      </w:r>
      <w:r w:rsidR="00610DDD" w:rsidRPr="00272777">
        <w:rPr>
          <w:rFonts w:asciiTheme="majorHAnsi" w:hAnsiTheme="majorHAnsi" w:cstheme="majorHAnsi"/>
          <w:i/>
          <w:iCs/>
          <w:sz w:val="26"/>
          <w:szCs w:val="26"/>
        </w:rPr>
        <w:t xml:space="preserve"> </w:t>
      </w:r>
      <w:del w:id="1578" w:author="Microsoft account" w:date="2015-09-28T15:26:00Z">
        <w:r w:rsidR="00584318" w:rsidRPr="00272777" w:rsidDel="00043191">
          <w:rPr>
            <w:rFonts w:asciiTheme="majorHAnsi" w:hAnsiTheme="majorHAnsi" w:cstheme="majorHAnsi"/>
            <w:i/>
            <w:iCs/>
            <w:sz w:val="26"/>
            <w:szCs w:val="26"/>
            <w:lang w:val="en-US"/>
          </w:rPr>
          <w:delText xml:space="preserve">Communication, </w:delText>
        </w:r>
      </w:del>
      <w:r w:rsidR="00584318" w:rsidRPr="00272777">
        <w:rPr>
          <w:rFonts w:asciiTheme="majorHAnsi" w:hAnsiTheme="majorHAnsi" w:cstheme="majorHAnsi"/>
          <w:i/>
          <w:iCs/>
          <w:sz w:val="26"/>
          <w:szCs w:val="26"/>
          <w:lang w:val="en-US"/>
        </w:rPr>
        <w:t>Android for BLE connection, Web-based server and client side</w:t>
      </w:r>
      <w:commentRangeEnd w:id="1577"/>
      <w:r w:rsidR="003C6CAE" w:rsidRPr="00272777">
        <w:rPr>
          <w:rStyle w:val="CommentReference"/>
          <w:rFonts w:asciiTheme="majorHAnsi" w:hAnsiTheme="majorHAnsi" w:cstheme="majorHAnsi"/>
          <w:sz w:val="26"/>
          <w:szCs w:val="26"/>
          <w:rPrChange w:id="1579" w:author="Microsoft account" w:date="2015-09-28T13:38:00Z">
            <w:rPr>
              <w:rStyle w:val="CommentReference"/>
            </w:rPr>
          </w:rPrChange>
        </w:rPr>
        <w:commentReference w:id="1577"/>
      </w:r>
      <w:r w:rsidR="00610DDD" w:rsidRPr="00272777">
        <w:rPr>
          <w:rFonts w:asciiTheme="majorHAnsi" w:hAnsiTheme="majorHAnsi" w:cstheme="majorHAnsi"/>
          <w:sz w:val="26"/>
          <w:szCs w:val="26"/>
        </w:rPr>
        <w:t>.</w:t>
      </w:r>
    </w:p>
    <w:p w14:paraId="725B17B1" w14:textId="77777777" w:rsidR="00610DDD" w:rsidRPr="00272777" w:rsidRDefault="00C110FC">
      <w:pPr>
        <w:pStyle w:val="Subtitle"/>
        <w:spacing w:line="276" w:lineRule="auto"/>
        <w:pPrChange w:id="1580" w:author="Microsoft account" w:date="2015-09-28T13:38:00Z">
          <w:pPr>
            <w:pStyle w:val="Subtitle"/>
          </w:pPr>
        </w:pPrChange>
      </w:pPr>
      <w:bookmarkStart w:id="1581" w:name="_Toc431211917"/>
      <w:bookmarkStart w:id="1582" w:name="_Toc431301073"/>
      <w:r w:rsidRPr="00272777">
        <w:t>3.2</w:t>
      </w:r>
      <w:r w:rsidR="00CE11C8" w:rsidRPr="00272777">
        <w:t xml:space="preserve">. </w:t>
      </w:r>
      <w:r w:rsidR="00610DDD" w:rsidRPr="00272777">
        <w:t>Hardware design</w:t>
      </w:r>
      <w:bookmarkEnd w:id="1581"/>
      <w:bookmarkEnd w:id="1582"/>
    </w:p>
    <w:p w14:paraId="2BA8D01F" w14:textId="77777777" w:rsidR="00610DDD" w:rsidRPr="00272777" w:rsidRDefault="00C110FC">
      <w:pPr>
        <w:pStyle w:val="Heading41"/>
        <w:pPrChange w:id="1583" w:author="Tim" w:date="2015-09-28T14:54:00Z">
          <w:pPr>
            <w:pStyle w:val="Heading41"/>
            <w:jc w:val="both"/>
          </w:pPr>
        </w:pPrChange>
      </w:pPr>
      <w:bookmarkStart w:id="1584" w:name="_Toc424808526"/>
      <w:r w:rsidRPr="00272777">
        <w:t>3.2</w:t>
      </w:r>
      <w:r w:rsidR="00032A42" w:rsidRPr="00272777">
        <w:t xml:space="preserve">.1. </w:t>
      </w:r>
      <w:r w:rsidR="00610DDD" w:rsidRPr="00272777">
        <w:t>Design requirements</w:t>
      </w:r>
      <w:bookmarkEnd w:id="1584"/>
    </w:p>
    <w:p w14:paraId="0645019E" w14:textId="77777777" w:rsidR="00610DDD" w:rsidRPr="00272777" w:rsidRDefault="00610DDD" w:rsidP="00AF28A9">
      <w:pPr>
        <w:pStyle w:val="Figure"/>
      </w:pPr>
      <w:r w:rsidRPr="00272777">
        <w:rPr>
          <w:rStyle w:val="FigureChar"/>
          <w:rFonts w:eastAsiaTheme="minorHAnsi"/>
        </w:rPr>
        <w:t>Table 1</w:t>
      </w:r>
      <w:r w:rsidRPr="00272777">
        <w:t>: Design Requirements</w:t>
      </w:r>
    </w:p>
    <w:p w14:paraId="205BC166" w14:textId="39A73075" w:rsidR="00610DDD" w:rsidRPr="00272777" w:rsidDel="007A46F0" w:rsidRDefault="00610DDD">
      <w:pPr>
        <w:spacing w:line="276" w:lineRule="auto"/>
        <w:jc w:val="both"/>
        <w:rPr>
          <w:del w:id="1585" w:author="Microsoft account" w:date="2015-09-28T13:30:00Z"/>
          <w:rFonts w:asciiTheme="majorHAnsi" w:hAnsiTheme="majorHAnsi" w:cstheme="majorHAnsi"/>
          <w:sz w:val="26"/>
          <w:szCs w:val="26"/>
        </w:rPr>
        <w:pPrChange w:id="1586" w:author="Microsoft account" w:date="2015-09-28T13:38:00Z">
          <w:pPr>
            <w:spacing w:line="360" w:lineRule="auto"/>
            <w:jc w:val="both"/>
          </w:pPr>
        </w:pPrChange>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2"/>
        <w:gridCol w:w="3735"/>
      </w:tblGrid>
      <w:tr w:rsidR="00610DDD" w:rsidRPr="00272777" w14:paraId="3EF1AA81"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7B1725F7"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87"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DESIGN PARAMETER</w:t>
            </w:r>
          </w:p>
        </w:tc>
        <w:tc>
          <w:tcPr>
            <w:tcW w:w="3735" w:type="dxa"/>
            <w:tcBorders>
              <w:top w:val="single" w:sz="4" w:space="0" w:color="auto"/>
              <w:left w:val="single" w:sz="4" w:space="0" w:color="auto"/>
              <w:bottom w:val="single" w:sz="4" w:space="0" w:color="auto"/>
              <w:right w:val="single" w:sz="4" w:space="0" w:color="auto"/>
            </w:tcBorders>
            <w:vAlign w:val="center"/>
            <w:hideMark/>
          </w:tcPr>
          <w:p w14:paraId="4218729C"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88"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VALUE</w:t>
            </w:r>
          </w:p>
        </w:tc>
      </w:tr>
      <w:tr w:rsidR="00610DDD" w:rsidRPr="00272777" w14:paraId="1D3DDA62"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5826FCEA"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89"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Number of electrodes</w:t>
            </w:r>
          </w:p>
        </w:tc>
        <w:tc>
          <w:tcPr>
            <w:tcW w:w="3735" w:type="dxa"/>
            <w:tcBorders>
              <w:top w:val="single" w:sz="4" w:space="0" w:color="auto"/>
              <w:left w:val="single" w:sz="4" w:space="0" w:color="auto"/>
              <w:bottom w:val="single" w:sz="4" w:space="0" w:color="auto"/>
              <w:right w:val="single" w:sz="4" w:space="0" w:color="auto"/>
            </w:tcBorders>
            <w:vAlign w:val="center"/>
            <w:hideMark/>
          </w:tcPr>
          <w:p w14:paraId="6AC185FB"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0"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5</w:t>
            </w:r>
          </w:p>
        </w:tc>
      </w:tr>
      <w:tr w:rsidR="00610DDD" w:rsidRPr="00272777" w14:paraId="79A19564"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68EFA02A"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1"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Lead I definition</w:t>
            </w:r>
          </w:p>
        </w:tc>
        <w:tc>
          <w:tcPr>
            <w:tcW w:w="3735" w:type="dxa"/>
            <w:tcBorders>
              <w:top w:val="single" w:sz="4" w:space="0" w:color="auto"/>
              <w:left w:val="single" w:sz="4" w:space="0" w:color="auto"/>
              <w:bottom w:val="single" w:sz="4" w:space="0" w:color="auto"/>
              <w:right w:val="single" w:sz="4" w:space="0" w:color="auto"/>
            </w:tcBorders>
            <w:vAlign w:val="center"/>
            <w:hideMark/>
          </w:tcPr>
          <w:p w14:paraId="4BE05ECC"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2"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LA - RA</w:t>
            </w:r>
          </w:p>
        </w:tc>
      </w:tr>
      <w:tr w:rsidR="00610DDD" w:rsidRPr="00272777" w14:paraId="375A56AD"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46ED2300"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3"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Lead II definition</w:t>
            </w:r>
          </w:p>
        </w:tc>
        <w:tc>
          <w:tcPr>
            <w:tcW w:w="3735" w:type="dxa"/>
            <w:tcBorders>
              <w:top w:val="single" w:sz="4" w:space="0" w:color="auto"/>
              <w:left w:val="single" w:sz="4" w:space="0" w:color="auto"/>
              <w:bottom w:val="single" w:sz="4" w:space="0" w:color="auto"/>
              <w:right w:val="single" w:sz="4" w:space="0" w:color="auto"/>
            </w:tcBorders>
            <w:vAlign w:val="center"/>
            <w:hideMark/>
          </w:tcPr>
          <w:p w14:paraId="126492A4"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4"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LL - RA</w:t>
            </w:r>
          </w:p>
        </w:tc>
      </w:tr>
      <w:tr w:rsidR="00610DDD" w:rsidRPr="00272777" w14:paraId="68294014"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1FBBEE10"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5"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Lead V definition</w:t>
            </w:r>
          </w:p>
        </w:tc>
        <w:tc>
          <w:tcPr>
            <w:tcW w:w="3735" w:type="dxa"/>
            <w:tcBorders>
              <w:top w:val="single" w:sz="4" w:space="0" w:color="auto"/>
              <w:left w:val="single" w:sz="4" w:space="0" w:color="auto"/>
              <w:bottom w:val="single" w:sz="4" w:space="0" w:color="auto"/>
              <w:right w:val="single" w:sz="4" w:space="0" w:color="auto"/>
            </w:tcBorders>
            <w:vAlign w:val="center"/>
            <w:hideMark/>
          </w:tcPr>
          <w:p w14:paraId="07A88CAB"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6"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V1 - WCT</w:t>
            </w:r>
          </w:p>
        </w:tc>
      </w:tr>
      <w:tr w:rsidR="00610DDD" w:rsidRPr="00272777" w14:paraId="48DA9E32"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118C35CE"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7"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Bandwidth</w:t>
            </w:r>
          </w:p>
        </w:tc>
        <w:tc>
          <w:tcPr>
            <w:tcW w:w="3735" w:type="dxa"/>
            <w:tcBorders>
              <w:top w:val="single" w:sz="4" w:space="0" w:color="auto"/>
              <w:left w:val="single" w:sz="4" w:space="0" w:color="auto"/>
              <w:bottom w:val="single" w:sz="4" w:space="0" w:color="auto"/>
              <w:right w:val="single" w:sz="4" w:space="0" w:color="auto"/>
            </w:tcBorders>
            <w:vAlign w:val="center"/>
            <w:hideMark/>
          </w:tcPr>
          <w:p w14:paraId="4AF8E0F3"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8"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175 Hz</w:t>
            </w:r>
          </w:p>
        </w:tc>
      </w:tr>
      <w:tr w:rsidR="00610DDD" w:rsidRPr="00272777" w14:paraId="3AD7202B"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05F3CECA"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599"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Output data rate</w:t>
            </w:r>
          </w:p>
        </w:tc>
        <w:tc>
          <w:tcPr>
            <w:tcW w:w="3735" w:type="dxa"/>
            <w:tcBorders>
              <w:top w:val="single" w:sz="4" w:space="0" w:color="auto"/>
              <w:left w:val="single" w:sz="4" w:space="0" w:color="auto"/>
              <w:bottom w:val="single" w:sz="4" w:space="0" w:color="auto"/>
              <w:right w:val="single" w:sz="4" w:space="0" w:color="auto"/>
            </w:tcBorders>
            <w:vAlign w:val="center"/>
            <w:hideMark/>
          </w:tcPr>
          <w:p w14:paraId="7550E110" w14:textId="52B8CE3A"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600" w:author="Tim" w:date="2015-09-28T14:44: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 xml:space="preserve">853 </w:t>
            </w:r>
            <w:del w:id="1601" w:author="Tim" w:date="2015-09-28T14:44:00Z">
              <w:r w:rsidRPr="00272777" w:rsidDel="00AF28A9">
                <w:rPr>
                  <w:rFonts w:asciiTheme="majorHAnsi" w:hAnsiTheme="majorHAnsi" w:cstheme="majorHAnsi"/>
                  <w:sz w:val="26"/>
                  <w:szCs w:val="26"/>
                </w:rPr>
                <w:delText>sps</w:delText>
              </w:r>
            </w:del>
            <w:ins w:id="1602" w:author="Tim" w:date="2015-09-28T14:44:00Z">
              <w:r w:rsidR="00AF28A9">
                <w:rPr>
                  <w:rFonts w:asciiTheme="majorHAnsi" w:hAnsiTheme="majorHAnsi" w:cstheme="majorHAnsi"/>
                  <w:sz w:val="26"/>
                  <w:szCs w:val="26"/>
                </w:rPr>
                <w:t>Hz</w:t>
              </w:r>
            </w:ins>
          </w:p>
        </w:tc>
      </w:tr>
      <w:tr w:rsidR="00610DDD" w:rsidRPr="00272777" w14:paraId="0CFA8CDE"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69F9E71D"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603"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Analog supply voltage</w:t>
            </w:r>
          </w:p>
        </w:tc>
        <w:tc>
          <w:tcPr>
            <w:tcW w:w="3735" w:type="dxa"/>
            <w:tcBorders>
              <w:top w:val="single" w:sz="4" w:space="0" w:color="auto"/>
              <w:left w:val="single" w:sz="4" w:space="0" w:color="auto"/>
              <w:bottom w:val="single" w:sz="4" w:space="0" w:color="auto"/>
              <w:right w:val="single" w:sz="4" w:space="0" w:color="auto"/>
            </w:tcBorders>
            <w:vAlign w:val="center"/>
            <w:hideMark/>
          </w:tcPr>
          <w:p w14:paraId="3324270B"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604"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3.3 V</w:t>
            </w:r>
          </w:p>
        </w:tc>
      </w:tr>
      <w:tr w:rsidR="00610DDD" w:rsidRPr="00272777" w14:paraId="1BAE70AE" w14:textId="77777777" w:rsidTr="00610DDD">
        <w:trPr>
          <w:trHeight w:val="432"/>
          <w:jc w:val="center"/>
        </w:trPr>
        <w:tc>
          <w:tcPr>
            <w:tcW w:w="3862" w:type="dxa"/>
            <w:tcBorders>
              <w:top w:val="single" w:sz="4" w:space="0" w:color="auto"/>
              <w:left w:val="single" w:sz="4" w:space="0" w:color="auto"/>
              <w:bottom w:val="single" w:sz="4" w:space="0" w:color="auto"/>
              <w:right w:val="single" w:sz="4" w:space="0" w:color="auto"/>
            </w:tcBorders>
            <w:vAlign w:val="center"/>
            <w:hideMark/>
          </w:tcPr>
          <w:p w14:paraId="02FAD926"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605"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Digital I/O supply voltage</w:t>
            </w:r>
          </w:p>
        </w:tc>
        <w:tc>
          <w:tcPr>
            <w:tcW w:w="3735" w:type="dxa"/>
            <w:tcBorders>
              <w:top w:val="single" w:sz="4" w:space="0" w:color="auto"/>
              <w:left w:val="single" w:sz="4" w:space="0" w:color="auto"/>
              <w:bottom w:val="single" w:sz="4" w:space="0" w:color="auto"/>
              <w:right w:val="single" w:sz="4" w:space="0" w:color="auto"/>
            </w:tcBorders>
            <w:vAlign w:val="center"/>
            <w:hideMark/>
          </w:tcPr>
          <w:p w14:paraId="6C6938A1" w14:textId="77777777" w:rsidR="00610DDD" w:rsidRPr="00272777" w:rsidRDefault="00610DDD">
            <w:pPr>
              <w:pStyle w:val="ListParagraph"/>
              <w:tabs>
                <w:tab w:val="left" w:pos="90"/>
                <w:tab w:val="left" w:pos="810"/>
              </w:tabs>
              <w:spacing w:after="0"/>
              <w:ind w:left="0" w:firstLine="288"/>
              <w:jc w:val="both"/>
              <w:rPr>
                <w:rFonts w:asciiTheme="majorHAnsi" w:hAnsiTheme="majorHAnsi" w:cstheme="majorHAnsi"/>
                <w:sz w:val="26"/>
                <w:szCs w:val="26"/>
              </w:rPr>
              <w:pPrChange w:id="1606" w:author="Microsoft account" w:date="2015-09-28T13:38:00Z">
                <w:pPr>
                  <w:pStyle w:val="ListParagraph"/>
                  <w:tabs>
                    <w:tab w:val="left" w:pos="90"/>
                    <w:tab w:val="left" w:pos="810"/>
                  </w:tabs>
                  <w:spacing w:after="0" w:line="360" w:lineRule="auto"/>
                  <w:ind w:left="0" w:firstLine="288"/>
                  <w:jc w:val="both"/>
                </w:pPr>
              </w:pPrChange>
            </w:pPr>
            <w:r w:rsidRPr="00272777">
              <w:rPr>
                <w:rFonts w:asciiTheme="majorHAnsi" w:hAnsiTheme="majorHAnsi" w:cstheme="majorHAnsi"/>
                <w:sz w:val="26"/>
                <w:szCs w:val="26"/>
              </w:rPr>
              <w:t>3.3 V</w:t>
            </w:r>
          </w:p>
        </w:tc>
      </w:tr>
    </w:tbl>
    <w:p w14:paraId="0E2574E4" w14:textId="77777777" w:rsidR="00610DDD" w:rsidRPr="00272777" w:rsidRDefault="00610DDD">
      <w:pPr>
        <w:spacing w:line="276" w:lineRule="auto"/>
        <w:jc w:val="both"/>
        <w:rPr>
          <w:rFonts w:asciiTheme="majorHAnsi" w:eastAsia="Times New Roman" w:hAnsiTheme="majorHAnsi" w:cstheme="majorHAnsi"/>
          <w:i/>
          <w:sz w:val="26"/>
          <w:szCs w:val="26"/>
          <w:lang w:val="en-US"/>
        </w:rPr>
        <w:pPrChange w:id="1607" w:author="Microsoft account" w:date="2015-09-28T13:38:00Z">
          <w:pPr>
            <w:spacing w:line="360" w:lineRule="auto"/>
            <w:jc w:val="both"/>
          </w:pPr>
        </w:pPrChange>
      </w:pPr>
      <w:r w:rsidRPr="00272777">
        <w:rPr>
          <w:rFonts w:asciiTheme="majorHAnsi" w:hAnsiTheme="majorHAnsi" w:cstheme="majorHAnsi"/>
          <w:i/>
          <w:sz w:val="26"/>
          <w:szCs w:val="26"/>
        </w:rPr>
        <w:br w:type="page"/>
      </w:r>
    </w:p>
    <w:p w14:paraId="4E0212B6" w14:textId="04C27C5B" w:rsidR="00C110FC" w:rsidRPr="00272777" w:rsidDel="007A46F0" w:rsidRDefault="00C110FC">
      <w:pPr>
        <w:pStyle w:val="Heading41"/>
        <w:rPr>
          <w:del w:id="1608" w:author="Microsoft account" w:date="2015-09-28T13:11:00Z"/>
        </w:rPr>
        <w:pPrChange w:id="1609" w:author="Microsoft account" w:date="2015-09-28T13:38:00Z">
          <w:pPr>
            <w:pStyle w:val="Heading41"/>
            <w:jc w:val="both"/>
          </w:pPr>
        </w:pPrChange>
      </w:pPr>
      <w:bookmarkStart w:id="1610" w:name="_Toc424808527"/>
    </w:p>
    <w:p w14:paraId="5DFAC262" w14:textId="77777777" w:rsidR="007A46F0" w:rsidRPr="00AF28A9" w:rsidRDefault="007A46F0">
      <w:pPr>
        <w:spacing w:line="276" w:lineRule="auto"/>
        <w:rPr>
          <w:ins w:id="1611" w:author="Microsoft account" w:date="2015-09-28T13:30:00Z"/>
        </w:rPr>
        <w:pPrChange w:id="1612" w:author="Microsoft account" w:date="2015-09-28T13:38:00Z">
          <w:pPr>
            <w:pStyle w:val="Heading41"/>
            <w:jc w:val="both"/>
          </w:pPr>
        </w:pPrChange>
      </w:pPr>
    </w:p>
    <w:p w14:paraId="4094BFB0" w14:textId="77777777" w:rsidR="00610DDD" w:rsidRPr="00272777" w:rsidRDefault="000A3292">
      <w:pPr>
        <w:pStyle w:val="Heading41"/>
        <w:pPrChange w:id="1613" w:author="Tim" w:date="2015-09-28T14:54:00Z">
          <w:pPr>
            <w:pStyle w:val="Heading41"/>
            <w:jc w:val="both"/>
          </w:pPr>
        </w:pPrChange>
      </w:pPr>
      <w:r w:rsidRPr="00272777">
        <w:t xml:space="preserve">3.2.2. </w:t>
      </w:r>
      <w:r w:rsidR="00610DDD" w:rsidRPr="00272777">
        <w:t>Analog Front-End circuit</w:t>
      </w:r>
      <w:bookmarkEnd w:id="1610"/>
    </w:p>
    <w:p w14:paraId="258A882C" w14:textId="77777777" w:rsidR="00610DDD" w:rsidRPr="00272777" w:rsidRDefault="00610DDD">
      <w:pPr>
        <w:spacing w:line="276" w:lineRule="auto"/>
        <w:jc w:val="both"/>
        <w:rPr>
          <w:rFonts w:asciiTheme="majorHAnsi" w:hAnsiTheme="majorHAnsi" w:cstheme="majorHAnsi"/>
          <w:noProof/>
          <w:sz w:val="26"/>
          <w:szCs w:val="26"/>
        </w:rPr>
        <w:pPrChange w:id="1614" w:author="Microsoft account" w:date="2015-09-28T13:38:00Z">
          <w:pPr>
            <w:spacing w:line="360" w:lineRule="auto"/>
            <w:jc w:val="both"/>
          </w:pPr>
        </w:pPrChange>
      </w:pPr>
      <w:r w:rsidRPr="00AF28A9">
        <w:rPr>
          <w:rFonts w:asciiTheme="majorHAnsi" w:hAnsiTheme="majorHAnsi" w:cstheme="majorHAnsi"/>
          <w:noProof/>
          <w:sz w:val="26"/>
          <w:szCs w:val="26"/>
          <w:lang w:val="en-US"/>
        </w:rPr>
        <w:drawing>
          <wp:inline distT="0" distB="0" distL="0" distR="0" wp14:anchorId="4D689771" wp14:editId="4086B56C">
            <wp:extent cx="5077460" cy="3344545"/>
            <wp:effectExtent l="0" t="0" r="889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7460" cy="3344545"/>
                    </a:xfrm>
                    <a:prstGeom prst="rect">
                      <a:avLst/>
                    </a:prstGeom>
                    <a:noFill/>
                    <a:ln>
                      <a:noFill/>
                    </a:ln>
                  </pic:spPr>
                </pic:pic>
              </a:graphicData>
            </a:graphic>
          </wp:inline>
        </w:drawing>
      </w:r>
    </w:p>
    <w:p w14:paraId="4E96D387" w14:textId="0FAE7897" w:rsidR="00610DDD" w:rsidRPr="00272777" w:rsidRDefault="00610DDD">
      <w:pPr>
        <w:pStyle w:val="Caption"/>
        <w:spacing w:line="276" w:lineRule="auto"/>
        <w:jc w:val="both"/>
        <w:rPr>
          <w:rFonts w:asciiTheme="majorHAnsi" w:eastAsia="SimSun" w:hAnsiTheme="majorHAnsi" w:cstheme="majorHAnsi"/>
          <w:color w:val="auto"/>
          <w:sz w:val="26"/>
          <w:szCs w:val="26"/>
        </w:rPr>
        <w:pPrChange w:id="1615" w:author="Microsoft account" w:date="2015-09-28T13:38:00Z">
          <w:pPr>
            <w:pStyle w:val="Caption"/>
            <w:spacing w:line="360" w:lineRule="auto"/>
            <w:jc w:val="both"/>
          </w:pPr>
        </w:pPrChange>
      </w:pPr>
      <w:bookmarkStart w:id="1616" w:name="_Toc424808491"/>
      <w:bookmarkStart w:id="1617" w:name="_Toc422793080"/>
      <w:r w:rsidRPr="00272777">
        <w:rPr>
          <w:rFonts w:asciiTheme="majorHAnsi" w:hAnsiTheme="majorHAnsi" w:cstheme="majorHAnsi"/>
          <w:color w:val="auto"/>
          <w:sz w:val="26"/>
          <w:szCs w:val="26"/>
        </w:rPr>
        <w:t xml:space="preserve">Figure </w:t>
      </w:r>
      <w:del w:id="1618" w:author="Microsoft account" w:date="2015-09-28T13:30:00Z">
        <w:r w:rsidR="00383338" w:rsidRPr="00272777" w:rsidDel="007A46F0">
          <w:rPr>
            <w:rFonts w:asciiTheme="majorHAnsi" w:hAnsiTheme="majorHAnsi" w:cstheme="majorHAnsi"/>
            <w:color w:val="auto"/>
            <w:sz w:val="26"/>
            <w:szCs w:val="26"/>
          </w:rPr>
          <w:delText>10</w:delText>
        </w:r>
      </w:del>
      <w:ins w:id="1619" w:author="Microsoft account" w:date="2015-09-28T13:30:00Z">
        <w:r w:rsidR="007A46F0" w:rsidRPr="00272777">
          <w:rPr>
            <w:rFonts w:asciiTheme="majorHAnsi" w:hAnsiTheme="majorHAnsi" w:cstheme="majorHAnsi"/>
            <w:color w:val="auto"/>
            <w:sz w:val="26"/>
            <w:szCs w:val="26"/>
          </w:rPr>
          <w:t>3</w:t>
        </w:r>
      </w:ins>
      <w:r w:rsidRPr="00272777">
        <w:rPr>
          <w:rFonts w:asciiTheme="majorHAnsi" w:hAnsiTheme="majorHAnsi" w:cstheme="majorHAnsi"/>
          <w:color w:val="auto"/>
          <w:sz w:val="26"/>
          <w:szCs w:val="26"/>
        </w:rPr>
        <w:t xml:space="preserve">: </w:t>
      </w:r>
      <w:r w:rsidRPr="00272777">
        <w:rPr>
          <w:rFonts w:asciiTheme="majorHAnsi" w:hAnsiTheme="majorHAnsi" w:cstheme="majorHAnsi"/>
          <w:b w:val="0"/>
          <w:i/>
          <w:color w:val="auto"/>
          <w:sz w:val="26"/>
          <w:szCs w:val="26"/>
        </w:rPr>
        <w:t>5-Lead ECG Application</w:t>
      </w:r>
      <w:bookmarkEnd w:id="1616"/>
      <w:bookmarkEnd w:id="1617"/>
    </w:p>
    <w:p w14:paraId="0B3DD031" w14:textId="77777777" w:rsidR="00610DDD" w:rsidDel="00932FE9" w:rsidRDefault="00610DDD">
      <w:pPr>
        <w:tabs>
          <w:tab w:val="left" w:pos="720"/>
        </w:tabs>
        <w:spacing w:line="276" w:lineRule="auto"/>
        <w:jc w:val="both"/>
        <w:rPr>
          <w:del w:id="1620" w:author="Tim" w:date="2015-09-29T14:28:00Z"/>
          <w:rFonts w:asciiTheme="majorHAnsi" w:hAnsiTheme="majorHAnsi" w:cstheme="majorHAnsi"/>
          <w:sz w:val="26"/>
          <w:szCs w:val="26"/>
        </w:rPr>
        <w:pPrChange w:id="1621"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t xml:space="preserve">In the 5-lead ECG mode, the </w:t>
      </w:r>
      <w:r w:rsidR="00F90D49" w:rsidRPr="00272777">
        <w:rPr>
          <w:rFonts w:asciiTheme="majorHAnsi" w:hAnsiTheme="majorHAnsi" w:cstheme="majorHAnsi"/>
          <w:sz w:val="26"/>
          <w:szCs w:val="26"/>
          <w:lang w:val="en-US"/>
        </w:rPr>
        <w:t>analog chip</w:t>
      </w:r>
      <w:r w:rsidRPr="00272777">
        <w:rPr>
          <w:rFonts w:asciiTheme="majorHAnsi" w:hAnsiTheme="majorHAnsi" w:cstheme="majorHAnsi"/>
          <w:sz w:val="26"/>
          <w:szCs w:val="26"/>
        </w:rPr>
        <w:t xml:space="preserve"> uses the Common-Mode Detector to measure the common-mode of the system by averaging the voltage of input pins IN1, IN2, IN3, and uses this signal in the right-leg feedback circuit. The output of the RLD amplifier is connected to RL through IN4 to drive the common-mode of the system. The Wilson Central terminal is generated by the </w:t>
      </w:r>
      <w:r w:rsidR="00F90D49" w:rsidRPr="00272777">
        <w:rPr>
          <w:rFonts w:asciiTheme="majorHAnsi" w:hAnsiTheme="majorHAnsi" w:cstheme="majorHAnsi"/>
          <w:sz w:val="26"/>
          <w:szCs w:val="26"/>
          <w:lang w:val="en-US"/>
        </w:rPr>
        <w:t>IC</w:t>
      </w:r>
      <w:r w:rsidRPr="00272777">
        <w:rPr>
          <w:rFonts w:asciiTheme="majorHAnsi" w:hAnsiTheme="majorHAnsi" w:cstheme="majorHAnsi"/>
          <w:sz w:val="26"/>
          <w:szCs w:val="26"/>
        </w:rPr>
        <w:t xml:space="preserve"> and is used as a reference to measure the chest electrode, V1. The Wilson Central terminal is defined as the average of the three limb electrodes, RA, LA, and LL:</w:t>
      </w:r>
    </w:p>
    <w:p w14:paraId="22EE12A5" w14:textId="77777777" w:rsidR="00932FE9" w:rsidRPr="00272777" w:rsidRDefault="00932FE9">
      <w:pPr>
        <w:tabs>
          <w:tab w:val="left" w:pos="720"/>
        </w:tabs>
        <w:spacing w:line="276" w:lineRule="auto"/>
        <w:jc w:val="both"/>
        <w:rPr>
          <w:ins w:id="1622" w:author="Tim" w:date="2015-09-29T14:28:00Z"/>
          <w:rFonts w:asciiTheme="majorHAnsi" w:eastAsia="Times New Roman" w:hAnsiTheme="majorHAnsi" w:cstheme="majorHAnsi"/>
          <w:sz w:val="26"/>
          <w:szCs w:val="26"/>
        </w:rPr>
        <w:pPrChange w:id="1623" w:author="Microsoft account" w:date="2015-09-28T13:38:00Z">
          <w:pPr>
            <w:tabs>
              <w:tab w:val="left" w:pos="720"/>
            </w:tabs>
            <w:spacing w:line="360" w:lineRule="auto"/>
            <w:jc w:val="both"/>
          </w:pPr>
        </w:pPrChange>
      </w:pPr>
    </w:p>
    <w:p w14:paraId="5D689BBA" w14:textId="77777777" w:rsidR="00610DDD" w:rsidRPr="00272777" w:rsidRDefault="00610DDD">
      <w:pPr>
        <w:tabs>
          <w:tab w:val="left" w:pos="720"/>
        </w:tabs>
        <w:spacing w:line="276" w:lineRule="auto"/>
        <w:jc w:val="both"/>
        <w:rPr>
          <w:rFonts w:asciiTheme="majorHAnsi" w:hAnsiTheme="majorHAnsi" w:cstheme="majorHAnsi"/>
          <w:sz w:val="26"/>
          <w:szCs w:val="26"/>
        </w:rPr>
        <w:pPrChange w:id="1624" w:author="Microsoft account" w:date="2015-09-28T13:38:00Z">
          <w:pPr>
            <w:tabs>
              <w:tab w:val="left" w:pos="720"/>
            </w:tabs>
            <w:spacing w:line="360" w:lineRule="auto"/>
            <w:jc w:val="both"/>
          </w:pPr>
        </w:pPrChange>
      </w:pPr>
    </w:p>
    <w:p w14:paraId="112B03B1" w14:textId="77777777" w:rsidR="00610DDD" w:rsidRPr="00272777" w:rsidRDefault="00610DDD">
      <w:pPr>
        <w:tabs>
          <w:tab w:val="left" w:pos="720"/>
        </w:tabs>
        <w:spacing w:line="276" w:lineRule="auto"/>
        <w:jc w:val="center"/>
        <w:rPr>
          <w:rFonts w:asciiTheme="majorHAnsi" w:hAnsiTheme="majorHAnsi" w:cstheme="majorHAnsi"/>
          <w:sz w:val="26"/>
          <w:szCs w:val="26"/>
          <w:lang w:val="fr-FR"/>
        </w:rPr>
        <w:pPrChange w:id="1625" w:author="Tim" w:date="2015-09-29T14:28:00Z">
          <w:pPr>
            <w:tabs>
              <w:tab w:val="left" w:pos="720"/>
            </w:tabs>
            <w:spacing w:line="360" w:lineRule="auto"/>
            <w:jc w:val="both"/>
          </w:pPr>
        </w:pPrChange>
      </w:pPr>
      <w:r w:rsidRPr="00272777">
        <w:rPr>
          <w:rFonts w:asciiTheme="majorHAnsi" w:hAnsiTheme="majorHAnsi" w:cstheme="majorHAnsi"/>
          <w:sz w:val="26"/>
          <w:szCs w:val="26"/>
          <w:lang w:val="fr-FR"/>
        </w:rPr>
        <w:t>Wilson Central Terminal = (RA + LA + LL)/3</w:t>
      </w:r>
    </w:p>
    <w:p w14:paraId="3A395DF7" w14:textId="77777777" w:rsidR="00610DDD" w:rsidRPr="00272777" w:rsidRDefault="00610DDD">
      <w:pPr>
        <w:tabs>
          <w:tab w:val="left" w:pos="720"/>
        </w:tabs>
        <w:spacing w:line="276" w:lineRule="auto"/>
        <w:jc w:val="both"/>
        <w:rPr>
          <w:rFonts w:asciiTheme="majorHAnsi" w:hAnsiTheme="majorHAnsi" w:cstheme="majorHAnsi"/>
          <w:sz w:val="26"/>
          <w:szCs w:val="26"/>
          <w:lang w:val="fr-FR"/>
        </w:rPr>
        <w:pPrChange w:id="1626" w:author="Microsoft account" w:date="2015-09-28T13:38:00Z">
          <w:pPr>
            <w:tabs>
              <w:tab w:val="left" w:pos="720"/>
            </w:tabs>
            <w:spacing w:line="360" w:lineRule="auto"/>
            <w:jc w:val="both"/>
          </w:pPr>
        </w:pPrChange>
      </w:pPr>
    </w:p>
    <w:p w14:paraId="45D69D34" w14:textId="2D264897" w:rsidR="00610DDD" w:rsidRPr="00F44F78" w:rsidRDefault="00610DDD">
      <w:pPr>
        <w:spacing w:line="276" w:lineRule="auto"/>
        <w:jc w:val="both"/>
        <w:rPr>
          <w:rFonts w:asciiTheme="majorHAnsi" w:hAnsiTheme="majorHAnsi" w:cstheme="majorHAnsi"/>
          <w:noProof/>
          <w:sz w:val="26"/>
          <w:szCs w:val="26"/>
          <w:lang w:val="fr-FR"/>
          <w:rPrChange w:id="1627" w:author="Microsoft account" w:date="2015-09-28T14:05:00Z">
            <w:rPr>
              <w:rFonts w:asciiTheme="majorHAnsi" w:hAnsiTheme="majorHAnsi" w:cstheme="majorHAnsi"/>
              <w:noProof/>
              <w:sz w:val="26"/>
              <w:szCs w:val="26"/>
              <w:lang w:val="en-US"/>
            </w:rPr>
          </w:rPrChange>
        </w:rPr>
        <w:pPrChange w:id="1628" w:author="Microsoft account" w:date="2015-09-28T13:38:00Z">
          <w:pPr>
            <w:spacing w:line="360" w:lineRule="auto"/>
            <w:jc w:val="both"/>
          </w:pPr>
        </w:pPrChange>
      </w:pPr>
      <w:del w:id="1629" w:author="Microsoft account" w:date="2015-09-28T13:31:00Z">
        <w:r w:rsidRPr="00AF28A9" w:rsidDel="00D27C9C">
          <w:rPr>
            <w:rFonts w:asciiTheme="majorHAnsi" w:hAnsiTheme="majorHAnsi" w:cstheme="majorHAnsi"/>
            <w:noProof/>
            <w:sz w:val="26"/>
            <w:szCs w:val="26"/>
            <w:lang w:val="en-US"/>
            <w:rPrChange w:id="1630" w:author="Unknown">
              <w:rPr>
                <w:noProof/>
                <w:lang w:val="en-US"/>
              </w:rPr>
            </w:rPrChange>
          </w:rPr>
          <w:drawing>
            <wp:inline distT="0" distB="0" distL="0" distR="0" wp14:anchorId="0AEAD53E" wp14:editId="30BB9CDA">
              <wp:extent cx="5558790" cy="40665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8790" cy="4066540"/>
                      </a:xfrm>
                      <a:prstGeom prst="rect">
                        <a:avLst/>
                      </a:prstGeom>
                      <a:noFill/>
                      <a:ln>
                        <a:noFill/>
                      </a:ln>
                    </pic:spPr>
                  </pic:pic>
                </a:graphicData>
              </a:graphic>
            </wp:inline>
          </w:drawing>
        </w:r>
      </w:del>
    </w:p>
    <w:p w14:paraId="5559B0E0" w14:textId="08CA9267" w:rsidR="00610DDD" w:rsidRPr="00272777" w:rsidDel="00D27C9C" w:rsidRDefault="00610DDD">
      <w:pPr>
        <w:pStyle w:val="Caption"/>
        <w:spacing w:line="276" w:lineRule="auto"/>
        <w:jc w:val="both"/>
        <w:rPr>
          <w:del w:id="1631" w:author="Microsoft account" w:date="2015-09-28T13:31:00Z"/>
          <w:rFonts w:asciiTheme="majorHAnsi" w:eastAsia="SimSun" w:hAnsiTheme="majorHAnsi" w:cstheme="majorHAnsi"/>
          <w:b w:val="0"/>
          <w:i/>
          <w:color w:val="auto"/>
          <w:sz w:val="26"/>
          <w:szCs w:val="26"/>
        </w:rPr>
        <w:pPrChange w:id="1632" w:author="Microsoft account" w:date="2015-09-28T13:38:00Z">
          <w:pPr>
            <w:pStyle w:val="Caption"/>
            <w:spacing w:line="360" w:lineRule="auto"/>
            <w:jc w:val="both"/>
          </w:pPr>
        </w:pPrChange>
      </w:pPr>
      <w:bookmarkStart w:id="1633" w:name="_Toc424808492"/>
      <w:bookmarkStart w:id="1634" w:name="_Toc422793081"/>
      <w:del w:id="1635" w:author="Microsoft account" w:date="2015-09-28T13:31:00Z">
        <w:r w:rsidRPr="00272777" w:rsidDel="00D27C9C">
          <w:rPr>
            <w:rFonts w:asciiTheme="majorHAnsi" w:hAnsiTheme="majorHAnsi" w:cstheme="majorHAnsi"/>
            <w:b w:val="0"/>
            <w:bCs w:val="0"/>
            <w:sz w:val="26"/>
            <w:szCs w:val="26"/>
          </w:rPr>
          <w:lastRenderedPageBreak/>
          <w:delText xml:space="preserve">Figure </w:delText>
        </w:r>
      </w:del>
      <w:del w:id="1636" w:author="Microsoft account" w:date="2015-09-28T13:30:00Z">
        <w:r w:rsidR="00383338" w:rsidRPr="00272777" w:rsidDel="00736A86">
          <w:rPr>
            <w:rFonts w:asciiTheme="majorHAnsi" w:hAnsiTheme="majorHAnsi" w:cstheme="majorHAnsi"/>
            <w:b w:val="0"/>
            <w:bCs w:val="0"/>
            <w:sz w:val="26"/>
            <w:szCs w:val="26"/>
          </w:rPr>
          <w:delText>11</w:delText>
        </w:r>
      </w:del>
      <w:del w:id="1637" w:author="Microsoft account" w:date="2015-09-28T13:31:00Z">
        <w:r w:rsidRPr="00272777" w:rsidDel="00D27C9C">
          <w:rPr>
            <w:rFonts w:asciiTheme="majorHAnsi" w:hAnsiTheme="majorHAnsi" w:cstheme="majorHAnsi"/>
            <w:b w:val="0"/>
            <w:bCs w:val="0"/>
            <w:sz w:val="26"/>
            <w:szCs w:val="26"/>
          </w:rPr>
          <w:delText xml:space="preserve">: </w:delText>
        </w:r>
        <w:r w:rsidRPr="00272777" w:rsidDel="00D27C9C">
          <w:rPr>
            <w:rFonts w:asciiTheme="majorHAnsi" w:hAnsiTheme="majorHAnsi" w:cstheme="majorHAnsi"/>
            <w:bCs w:val="0"/>
            <w:i/>
            <w:sz w:val="26"/>
            <w:szCs w:val="26"/>
          </w:rPr>
          <w:delText>AFE Schematic</w:delText>
        </w:r>
        <w:bookmarkEnd w:id="1633"/>
        <w:bookmarkEnd w:id="1634"/>
      </w:del>
    </w:p>
    <w:p w14:paraId="6CE36B2C" w14:textId="19CFA760" w:rsidR="00610DDD" w:rsidRPr="00272777" w:rsidDel="00D27C9C" w:rsidRDefault="00610DDD">
      <w:pPr>
        <w:tabs>
          <w:tab w:val="left" w:pos="720"/>
        </w:tabs>
        <w:spacing w:line="276" w:lineRule="auto"/>
        <w:jc w:val="both"/>
        <w:rPr>
          <w:del w:id="1638" w:author="Microsoft account" w:date="2015-09-28T13:32:00Z"/>
          <w:rFonts w:asciiTheme="majorHAnsi" w:eastAsia="Times New Roman" w:hAnsiTheme="majorHAnsi" w:cstheme="majorHAnsi"/>
          <w:sz w:val="26"/>
          <w:szCs w:val="26"/>
        </w:rPr>
        <w:pPrChange w:id="1639" w:author="Microsoft account" w:date="2015-09-28T13:38:00Z">
          <w:pPr>
            <w:tabs>
              <w:tab w:val="left" w:pos="720"/>
            </w:tabs>
            <w:spacing w:line="360" w:lineRule="auto"/>
            <w:jc w:val="both"/>
          </w:pPr>
        </w:pPrChange>
      </w:pPr>
      <w:del w:id="1640" w:author="Microsoft account" w:date="2015-09-28T13:31:00Z">
        <w:r w:rsidRPr="00272777" w:rsidDel="00D27C9C">
          <w:rPr>
            <w:rFonts w:asciiTheme="majorHAnsi" w:hAnsiTheme="majorHAnsi" w:cstheme="majorHAnsi"/>
            <w:sz w:val="26"/>
            <w:szCs w:val="26"/>
          </w:rPr>
          <w:tab/>
          <w:delText xml:space="preserve">The figure above shows the schematic of the analog Front-End circuit. </w:delText>
        </w:r>
      </w:del>
      <w:r w:rsidRPr="00272777">
        <w:rPr>
          <w:rFonts w:asciiTheme="majorHAnsi" w:hAnsiTheme="majorHAnsi" w:cstheme="majorHAnsi"/>
          <w:sz w:val="26"/>
          <w:szCs w:val="26"/>
        </w:rPr>
        <w:t xml:space="preserve">Fives input pins of the chips which are IN1, IN2, IN3, IN4, and IN5 are connected to RA, LA, LL, RL, and V1 respectively. The chip uses an external 4.096 MHz crystal oscillator connected between XTAL1 and XTAL2 pins to create the clock source for the device. </w:t>
      </w:r>
      <w:del w:id="1641" w:author="Microsoft account" w:date="2015-09-28T13:32:00Z">
        <w:r w:rsidRPr="00272777" w:rsidDel="00D27C9C">
          <w:rPr>
            <w:rFonts w:asciiTheme="majorHAnsi" w:hAnsiTheme="majorHAnsi" w:cstheme="majorHAnsi"/>
            <w:sz w:val="26"/>
            <w:szCs w:val="26"/>
          </w:rPr>
          <w:delText>The SPI interface requires 6 pins:</w:delText>
        </w:r>
      </w:del>
    </w:p>
    <w:p w14:paraId="6B93631B" w14:textId="26B81248" w:rsidR="00610DDD" w:rsidRPr="00AF28A9" w:rsidDel="00D27C9C" w:rsidRDefault="00610DDD">
      <w:pPr>
        <w:tabs>
          <w:tab w:val="left" w:pos="720"/>
        </w:tabs>
        <w:spacing w:line="276" w:lineRule="auto"/>
        <w:jc w:val="both"/>
        <w:rPr>
          <w:del w:id="1642" w:author="Microsoft account" w:date="2015-09-28T13:32:00Z"/>
          <w:rFonts w:asciiTheme="majorHAnsi" w:hAnsiTheme="majorHAnsi" w:cstheme="majorHAnsi"/>
          <w:sz w:val="26"/>
          <w:szCs w:val="26"/>
        </w:rPr>
        <w:pPrChange w:id="1643" w:author="Microsoft account" w:date="2015-09-28T13:38:00Z">
          <w:pPr>
            <w:pStyle w:val="ListParagraph"/>
            <w:numPr>
              <w:numId w:val="4"/>
            </w:numPr>
            <w:tabs>
              <w:tab w:val="left" w:pos="1170"/>
            </w:tabs>
            <w:spacing w:line="360" w:lineRule="auto"/>
            <w:ind w:left="0" w:hanging="360"/>
            <w:jc w:val="both"/>
          </w:pPr>
        </w:pPrChange>
      </w:pPr>
      <w:del w:id="1644" w:author="Microsoft account" w:date="2015-09-28T13:32:00Z">
        <w:r w:rsidRPr="00AF28A9" w:rsidDel="00D27C9C">
          <w:rPr>
            <w:rFonts w:asciiTheme="majorHAnsi" w:hAnsiTheme="majorHAnsi" w:cstheme="majorHAnsi"/>
            <w:sz w:val="26"/>
            <w:szCs w:val="26"/>
          </w:rPr>
          <w:delText>Pin 15 – ALARMB: Alarm bar</w:delText>
        </w:r>
      </w:del>
    </w:p>
    <w:p w14:paraId="104DE0D9" w14:textId="7EA20D53" w:rsidR="00610DDD" w:rsidRPr="00AF28A9" w:rsidDel="00D27C9C" w:rsidRDefault="00610DDD">
      <w:pPr>
        <w:tabs>
          <w:tab w:val="left" w:pos="720"/>
        </w:tabs>
        <w:spacing w:line="276" w:lineRule="auto"/>
        <w:jc w:val="both"/>
        <w:rPr>
          <w:del w:id="1645" w:author="Microsoft account" w:date="2015-09-28T13:32:00Z"/>
          <w:rFonts w:asciiTheme="majorHAnsi" w:hAnsiTheme="majorHAnsi" w:cstheme="majorHAnsi"/>
          <w:sz w:val="26"/>
          <w:szCs w:val="26"/>
        </w:rPr>
        <w:pPrChange w:id="1646" w:author="Microsoft account" w:date="2015-09-28T13:38:00Z">
          <w:pPr>
            <w:pStyle w:val="ListParagraph"/>
            <w:numPr>
              <w:numId w:val="4"/>
            </w:numPr>
            <w:tabs>
              <w:tab w:val="left" w:pos="1170"/>
            </w:tabs>
            <w:spacing w:line="360" w:lineRule="auto"/>
            <w:ind w:left="0" w:hanging="360"/>
            <w:jc w:val="both"/>
          </w:pPr>
        </w:pPrChange>
      </w:pPr>
      <w:del w:id="1647" w:author="Microsoft account" w:date="2015-09-28T13:32:00Z">
        <w:r w:rsidRPr="00AF28A9" w:rsidDel="00D27C9C">
          <w:rPr>
            <w:rFonts w:asciiTheme="majorHAnsi" w:hAnsiTheme="majorHAnsi" w:cstheme="majorHAnsi"/>
            <w:sz w:val="26"/>
            <w:szCs w:val="26"/>
          </w:rPr>
          <w:delText>Pin 16: CSB : Chip-select bar</w:delText>
        </w:r>
      </w:del>
    </w:p>
    <w:p w14:paraId="16B796D0" w14:textId="29E619B2" w:rsidR="00610DDD" w:rsidRPr="00AF28A9" w:rsidDel="00D27C9C" w:rsidRDefault="00610DDD">
      <w:pPr>
        <w:tabs>
          <w:tab w:val="left" w:pos="720"/>
        </w:tabs>
        <w:spacing w:line="276" w:lineRule="auto"/>
        <w:jc w:val="both"/>
        <w:rPr>
          <w:del w:id="1648" w:author="Microsoft account" w:date="2015-09-28T13:32:00Z"/>
          <w:rFonts w:asciiTheme="majorHAnsi" w:hAnsiTheme="majorHAnsi" w:cstheme="majorHAnsi"/>
          <w:sz w:val="26"/>
          <w:szCs w:val="26"/>
        </w:rPr>
        <w:pPrChange w:id="1649" w:author="Microsoft account" w:date="2015-09-28T13:38:00Z">
          <w:pPr>
            <w:pStyle w:val="ListParagraph"/>
            <w:numPr>
              <w:numId w:val="4"/>
            </w:numPr>
            <w:tabs>
              <w:tab w:val="left" w:pos="1170"/>
            </w:tabs>
            <w:spacing w:line="360" w:lineRule="auto"/>
            <w:ind w:left="0" w:hanging="360"/>
            <w:jc w:val="both"/>
          </w:pPr>
        </w:pPrChange>
      </w:pPr>
      <w:del w:id="1650" w:author="Microsoft account" w:date="2015-09-28T13:32:00Z">
        <w:r w:rsidRPr="00AF28A9" w:rsidDel="00D27C9C">
          <w:rPr>
            <w:rFonts w:asciiTheme="majorHAnsi" w:hAnsiTheme="majorHAnsi" w:cstheme="majorHAnsi"/>
            <w:sz w:val="26"/>
            <w:szCs w:val="26"/>
          </w:rPr>
          <w:delText>Pin 17: SCLK: serial clock</w:delText>
        </w:r>
      </w:del>
    </w:p>
    <w:p w14:paraId="1C2162F6" w14:textId="428180EA" w:rsidR="00610DDD" w:rsidRPr="00AF28A9" w:rsidDel="00D27C9C" w:rsidRDefault="00610DDD">
      <w:pPr>
        <w:tabs>
          <w:tab w:val="left" w:pos="720"/>
        </w:tabs>
        <w:spacing w:line="276" w:lineRule="auto"/>
        <w:jc w:val="both"/>
        <w:rPr>
          <w:del w:id="1651" w:author="Microsoft account" w:date="2015-09-28T13:32:00Z"/>
          <w:rFonts w:asciiTheme="majorHAnsi" w:hAnsiTheme="majorHAnsi" w:cstheme="majorHAnsi"/>
          <w:sz w:val="26"/>
          <w:szCs w:val="26"/>
        </w:rPr>
        <w:pPrChange w:id="1652" w:author="Microsoft account" w:date="2015-09-28T13:38:00Z">
          <w:pPr>
            <w:pStyle w:val="ListParagraph"/>
            <w:numPr>
              <w:numId w:val="4"/>
            </w:numPr>
            <w:tabs>
              <w:tab w:val="left" w:pos="1170"/>
            </w:tabs>
            <w:spacing w:line="360" w:lineRule="auto"/>
            <w:ind w:left="0" w:hanging="360"/>
            <w:jc w:val="both"/>
          </w:pPr>
        </w:pPrChange>
      </w:pPr>
      <w:del w:id="1653" w:author="Microsoft account" w:date="2015-09-28T13:32:00Z">
        <w:r w:rsidRPr="00AF28A9" w:rsidDel="00D27C9C">
          <w:rPr>
            <w:rFonts w:asciiTheme="majorHAnsi" w:hAnsiTheme="majorHAnsi" w:cstheme="majorHAnsi"/>
            <w:sz w:val="26"/>
            <w:szCs w:val="26"/>
          </w:rPr>
          <w:delText>Pin 18: SDI: serial data input (Master out – Slave in)</w:delText>
        </w:r>
      </w:del>
    </w:p>
    <w:p w14:paraId="47DE3016" w14:textId="7D3B7BED" w:rsidR="00610DDD" w:rsidRPr="00AF28A9" w:rsidDel="00D27C9C" w:rsidRDefault="00610DDD">
      <w:pPr>
        <w:tabs>
          <w:tab w:val="left" w:pos="720"/>
        </w:tabs>
        <w:spacing w:line="276" w:lineRule="auto"/>
        <w:jc w:val="both"/>
        <w:rPr>
          <w:del w:id="1654" w:author="Microsoft account" w:date="2015-09-28T13:32:00Z"/>
          <w:rFonts w:asciiTheme="majorHAnsi" w:hAnsiTheme="majorHAnsi" w:cstheme="majorHAnsi"/>
          <w:sz w:val="26"/>
          <w:szCs w:val="26"/>
        </w:rPr>
        <w:pPrChange w:id="1655" w:author="Microsoft account" w:date="2015-09-28T13:38:00Z">
          <w:pPr>
            <w:pStyle w:val="ListParagraph"/>
            <w:numPr>
              <w:numId w:val="4"/>
            </w:numPr>
            <w:tabs>
              <w:tab w:val="left" w:pos="1170"/>
            </w:tabs>
            <w:spacing w:line="360" w:lineRule="auto"/>
            <w:ind w:left="0" w:hanging="360"/>
            <w:jc w:val="both"/>
          </w:pPr>
        </w:pPrChange>
      </w:pPr>
      <w:del w:id="1656" w:author="Microsoft account" w:date="2015-09-28T13:32:00Z">
        <w:r w:rsidRPr="00AF28A9" w:rsidDel="00D27C9C">
          <w:rPr>
            <w:rFonts w:asciiTheme="majorHAnsi" w:hAnsiTheme="majorHAnsi" w:cstheme="majorHAnsi"/>
            <w:sz w:val="26"/>
            <w:szCs w:val="26"/>
          </w:rPr>
          <w:delText>Pin 19: SDO: Serial data output (Master in – Slave out)</w:delText>
        </w:r>
      </w:del>
    </w:p>
    <w:p w14:paraId="31E7A917" w14:textId="6E0E3B04" w:rsidR="00610DDD" w:rsidRPr="00AF28A9" w:rsidDel="00D27C9C" w:rsidRDefault="00610DDD">
      <w:pPr>
        <w:tabs>
          <w:tab w:val="left" w:pos="720"/>
        </w:tabs>
        <w:spacing w:line="276" w:lineRule="auto"/>
        <w:jc w:val="both"/>
        <w:rPr>
          <w:del w:id="1657" w:author="Microsoft account" w:date="2015-09-28T13:32:00Z"/>
          <w:rFonts w:asciiTheme="majorHAnsi" w:hAnsiTheme="majorHAnsi" w:cstheme="majorHAnsi"/>
          <w:sz w:val="26"/>
          <w:szCs w:val="26"/>
        </w:rPr>
        <w:pPrChange w:id="1658" w:author="Microsoft account" w:date="2015-09-28T13:38:00Z">
          <w:pPr>
            <w:pStyle w:val="ListParagraph"/>
            <w:numPr>
              <w:numId w:val="4"/>
            </w:numPr>
            <w:tabs>
              <w:tab w:val="left" w:pos="1170"/>
            </w:tabs>
            <w:spacing w:line="360" w:lineRule="auto"/>
            <w:ind w:left="0" w:hanging="360"/>
            <w:jc w:val="both"/>
          </w:pPr>
        </w:pPrChange>
      </w:pPr>
      <w:del w:id="1659" w:author="Microsoft account" w:date="2015-09-28T13:32:00Z">
        <w:r w:rsidRPr="00AF28A9" w:rsidDel="00D27C9C">
          <w:rPr>
            <w:rFonts w:asciiTheme="majorHAnsi" w:hAnsiTheme="majorHAnsi" w:cstheme="majorHAnsi"/>
            <w:sz w:val="26"/>
            <w:szCs w:val="26"/>
          </w:rPr>
          <w:delText>Pin 20: DRDYB: data ready bar</w:delText>
        </w:r>
      </w:del>
    </w:p>
    <w:p w14:paraId="1F4E9CD1" w14:textId="1E9068C6" w:rsidR="00610DDD" w:rsidRPr="00272777" w:rsidDel="00D27C9C" w:rsidRDefault="00610DDD">
      <w:pPr>
        <w:tabs>
          <w:tab w:val="left" w:pos="720"/>
        </w:tabs>
        <w:spacing w:line="276" w:lineRule="auto"/>
        <w:jc w:val="both"/>
        <w:rPr>
          <w:del w:id="1660" w:author="Microsoft account" w:date="2015-09-28T13:32:00Z"/>
          <w:rFonts w:asciiTheme="majorHAnsi" w:hAnsiTheme="majorHAnsi" w:cstheme="majorHAnsi"/>
          <w:noProof/>
          <w:sz w:val="26"/>
          <w:szCs w:val="26"/>
        </w:rPr>
        <w:pPrChange w:id="1661" w:author="Microsoft account" w:date="2015-09-28T13:38:00Z">
          <w:pPr>
            <w:spacing w:line="360" w:lineRule="auto"/>
            <w:jc w:val="both"/>
          </w:pPr>
        </w:pPrChange>
      </w:pPr>
      <w:del w:id="1662" w:author="Microsoft account" w:date="2015-09-28T13:32:00Z">
        <w:r w:rsidRPr="00AF28A9" w:rsidDel="00D27C9C">
          <w:rPr>
            <w:rFonts w:asciiTheme="majorHAnsi" w:hAnsiTheme="majorHAnsi" w:cstheme="majorHAnsi"/>
            <w:noProof/>
            <w:sz w:val="26"/>
            <w:szCs w:val="26"/>
            <w:lang w:val="en-US"/>
            <w:rPrChange w:id="1663" w:author="Unknown">
              <w:rPr>
                <w:noProof/>
                <w:lang w:val="en-US"/>
              </w:rPr>
            </w:rPrChange>
          </w:rPr>
          <w:drawing>
            <wp:inline distT="0" distB="0" distL="0" distR="0" wp14:anchorId="1185DE81" wp14:editId="251034D2">
              <wp:extent cx="5534660" cy="36576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660" cy="3657600"/>
                      </a:xfrm>
                      <a:prstGeom prst="rect">
                        <a:avLst/>
                      </a:prstGeom>
                      <a:noFill/>
                      <a:ln>
                        <a:noFill/>
                      </a:ln>
                    </pic:spPr>
                  </pic:pic>
                </a:graphicData>
              </a:graphic>
            </wp:inline>
          </w:drawing>
        </w:r>
      </w:del>
    </w:p>
    <w:p w14:paraId="25E2C004" w14:textId="588F4B8E" w:rsidR="00610DDD" w:rsidRPr="00AF28A9" w:rsidDel="00D27C9C" w:rsidRDefault="00610DDD">
      <w:pPr>
        <w:tabs>
          <w:tab w:val="left" w:pos="720"/>
        </w:tabs>
        <w:spacing w:line="276" w:lineRule="auto"/>
        <w:jc w:val="both"/>
        <w:rPr>
          <w:del w:id="1664" w:author="Microsoft account" w:date="2015-09-28T13:32:00Z"/>
          <w:rFonts w:asciiTheme="majorHAnsi" w:eastAsia="SimSun" w:hAnsiTheme="majorHAnsi" w:cstheme="majorHAnsi"/>
          <w:sz w:val="26"/>
          <w:szCs w:val="26"/>
        </w:rPr>
        <w:pPrChange w:id="1665" w:author="Microsoft account" w:date="2015-09-28T13:38:00Z">
          <w:pPr>
            <w:pStyle w:val="Caption"/>
            <w:spacing w:line="360" w:lineRule="auto"/>
            <w:jc w:val="both"/>
          </w:pPr>
        </w:pPrChange>
      </w:pPr>
      <w:bookmarkStart w:id="1666" w:name="_Toc424808493"/>
      <w:bookmarkStart w:id="1667" w:name="_Toc422793082"/>
      <w:del w:id="1668" w:author="Microsoft account" w:date="2015-09-28T13:32:00Z">
        <w:r w:rsidRPr="00AF28A9" w:rsidDel="00D27C9C">
          <w:rPr>
            <w:rFonts w:asciiTheme="majorHAnsi" w:hAnsiTheme="majorHAnsi" w:cstheme="majorHAnsi"/>
            <w:sz w:val="26"/>
            <w:szCs w:val="26"/>
          </w:rPr>
          <w:delText xml:space="preserve">Figure </w:delText>
        </w:r>
      </w:del>
      <w:del w:id="1669" w:author="Microsoft account" w:date="2015-09-28T13:31:00Z">
        <w:r w:rsidR="00383338" w:rsidRPr="00272777" w:rsidDel="00736A86">
          <w:rPr>
            <w:rFonts w:asciiTheme="majorHAnsi" w:hAnsiTheme="majorHAnsi" w:cstheme="majorHAnsi"/>
            <w:sz w:val="26"/>
            <w:szCs w:val="26"/>
            <w:rPrChange w:id="1670" w:author="Microsoft account" w:date="2015-09-28T13:38:00Z">
              <w:rPr>
                <w:rFonts w:asciiTheme="majorHAnsi" w:hAnsiTheme="majorHAnsi" w:cstheme="majorHAnsi"/>
                <w:b w:val="0"/>
                <w:bCs w:val="0"/>
                <w:sz w:val="26"/>
                <w:szCs w:val="26"/>
              </w:rPr>
            </w:rPrChange>
          </w:rPr>
          <w:delText>12</w:delText>
        </w:r>
      </w:del>
      <w:del w:id="1671" w:author="Microsoft account" w:date="2015-09-28T13:32:00Z">
        <w:r w:rsidRPr="00272777" w:rsidDel="00D27C9C">
          <w:rPr>
            <w:rFonts w:asciiTheme="majorHAnsi" w:hAnsiTheme="majorHAnsi" w:cstheme="majorHAnsi"/>
            <w:sz w:val="26"/>
            <w:szCs w:val="26"/>
            <w:rPrChange w:id="1672" w:author="Microsoft account" w:date="2015-09-28T13:38:00Z">
              <w:rPr>
                <w:rFonts w:asciiTheme="majorHAnsi" w:hAnsiTheme="majorHAnsi" w:cstheme="majorHAnsi"/>
                <w:b w:val="0"/>
                <w:bCs w:val="0"/>
                <w:sz w:val="26"/>
                <w:szCs w:val="26"/>
              </w:rPr>
            </w:rPrChange>
          </w:rPr>
          <w:delText xml:space="preserve">: </w:delText>
        </w:r>
        <w:r w:rsidRPr="00272777" w:rsidDel="00D27C9C">
          <w:rPr>
            <w:rFonts w:asciiTheme="majorHAnsi" w:hAnsiTheme="majorHAnsi" w:cstheme="majorHAnsi"/>
            <w:b/>
            <w:i/>
            <w:sz w:val="26"/>
            <w:szCs w:val="26"/>
            <w:rPrChange w:id="1673" w:author="Microsoft account" w:date="2015-09-28T13:38:00Z">
              <w:rPr>
                <w:rFonts w:asciiTheme="majorHAnsi" w:hAnsiTheme="majorHAnsi" w:cstheme="majorHAnsi"/>
                <w:bCs w:val="0"/>
                <w:i/>
                <w:sz w:val="26"/>
                <w:szCs w:val="26"/>
              </w:rPr>
            </w:rPrChange>
          </w:rPr>
          <w:delText>Schematic of Microcontroller - Bluetooth transceiver Unit</w:delText>
        </w:r>
        <w:bookmarkEnd w:id="1666"/>
        <w:bookmarkEnd w:id="1667"/>
      </w:del>
    </w:p>
    <w:p w14:paraId="06ED14E0" w14:textId="4B36E998" w:rsidR="00610DDD" w:rsidRPr="00272777" w:rsidDel="00D27C9C" w:rsidRDefault="00610DDD">
      <w:pPr>
        <w:tabs>
          <w:tab w:val="left" w:pos="720"/>
        </w:tabs>
        <w:spacing w:line="276" w:lineRule="auto"/>
        <w:jc w:val="both"/>
        <w:rPr>
          <w:del w:id="1674" w:author="Microsoft account" w:date="2015-09-28T13:32:00Z"/>
          <w:rFonts w:asciiTheme="majorHAnsi" w:eastAsia="Times New Roman" w:hAnsiTheme="majorHAnsi" w:cstheme="majorHAnsi"/>
          <w:sz w:val="26"/>
          <w:szCs w:val="26"/>
        </w:rPr>
        <w:pPrChange w:id="1675" w:author="Microsoft account" w:date="2015-09-28T13:38:00Z">
          <w:pPr>
            <w:tabs>
              <w:tab w:val="left" w:pos="720"/>
            </w:tabs>
            <w:spacing w:line="360" w:lineRule="auto"/>
            <w:jc w:val="both"/>
          </w:pPr>
        </w:pPrChange>
      </w:pPr>
      <w:del w:id="1676" w:author="Microsoft account" w:date="2015-09-28T13:32:00Z">
        <w:r w:rsidRPr="00272777" w:rsidDel="00D27C9C">
          <w:rPr>
            <w:rFonts w:asciiTheme="majorHAnsi" w:hAnsiTheme="majorHAnsi" w:cstheme="majorHAnsi"/>
            <w:sz w:val="26"/>
            <w:szCs w:val="26"/>
          </w:rPr>
          <w:tab/>
          <w:delText xml:space="preserve">The CC2541 SoC requires an external 32-MHz crystal, XTAL1, goes along with two loading capacitors for the 32-MHz crystal oscillator. The XTAL2 is an optional 32.768-kHz crystal which is used when both very low sleep-current consumption and accurate wake-up times are needed. </w:delText>
        </w:r>
      </w:del>
    </w:p>
    <w:p w14:paraId="50468A6C" w14:textId="15CAD6C3" w:rsidR="00610DDD" w:rsidRPr="00272777" w:rsidDel="00D27C9C" w:rsidRDefault="00610DDD">
      <w:pPr>
        <w:tabs>
          <w:tab w:val="left" w:pos="720"/>
        </w:tabs>
        <w:spacing w:line="276" w:lineRule="auto"/>
        <w:jc w:val="both"/>
        <w:rPr>
          <w:del w:id="1677" w:author="Microsoft account" w:date="2015-09-28T13:32:00Z"/>
          <w:rFonts w:asciiTheme="majorHAnsi" w:hAnsiTheme="majorHAnsi" w:cstheme="majorHAnsi"/>
          <w:sz w:val="26"/>
          <w:szCs w:val="26"/>
        </w:rPr>
        <w:pPrChange w:id="1678" w:author="Microsoft account" w:date="2015-09-28T13:38:00Z">
          <w:pPr>
            <w:spacing w:line="360" w:lineRule="auto"/>
            <w:jc w:val="both"/>
          </w:pPr>
        </w:pPrChange>
      </w:pPr>
      <w:del w:id="1679" w:author="Microsoft account" w:date="2015-09-28T13:32:00Z">
        <w:r w:rsidRPr="00272777" w:rsidDel="00D27C9C">
          <w:rPr>
            <w:rFonts w:asciiTheme="majorHAnsi" w:hAnsiTheme="majorHAnsi" w:cstheme="majorHAnsi"/>
            <w:sz w:val="26"/>
            <w:szCs w:val="26"/>
          </w:rPr>
          <w:tab/>
          <w:delText xml:space="preserve">SPI interface is essential for retrieving data from the </w:delText>
        </w:r>
        <w:r w:rsidR="004D72CF" w:rsidRPr="00272777" w:rsidDel="00D27C9C">
          <w:rPr>
            <w:rFonts w:asciiTheme="majorHAnsi" w:hAnsiTheme="majorHAnsi" w:cstheme="majorHAnsi"/>
            <w:sz w:val="26"/>
            <w:szCs w:val="26"/>
            <w:lang w:val="en-US"/>
          </w:rPr>
          <w:delText>analog front-end</w:delText>
        </w:r>
        <w:r w:rsidRPr="00272777" w:rsidDel="00D27C9C">
          <w:rPr>
            <w:rFonts w:asciiTheme="majorHAnsi" w:hAnsiTheme="majorHAnsi" w:cstheme="majorHAnsi"/>
            <w:sz w:val="26"/>
            <w:szCs w:val="26"/>
          </w:rPr>
          <w:delText xml:space="preserve"> and requires 6 pins of PORT, which are:</w:delText>
        </w:r>
      </w:del>
    </w:p>
    <w:p w14:paraId="3D394227" w14:textId="219DBACD" w:rsidR="00610DDD" w:rsidRPr="00AF28A9" w:rsidDel="00D27C9C" w:rsidRDefault="00610DDD">
      <w:pPr>
        <w:tabs>
          <w:tab w:val="left" w:pos="720"/>
        </w:tabs>
        <w:spacing w:line="276" w:lineRule="auto"/>
        <w:jc w:val="both"/>
        <w:rPr>
          <w:del w:id="1680" w:author="Microsoft account" w:date="2015-09-28T13:32:00Z"/>
          <w:rFonts w:asciiTheme="majorHAnsi" w:hAnsiTheme="majorHAnsi" w:cstheme="majorHAnsi"/>
          <w:sz w:val="26"/>
          <w:szCs w:val="26"/>
        </w:rPr>
        <w:pPrChange w:id="1681" w:author="Microsoft account" w:date="2015-09-28T13:38:00Z">
          <w:pPr>
            <w:pStyle w:val="ListParagraph"/>
            <w:numPr>
              <w:numId w:val="5"/>
            </w:numPr>
            <w:tabs>
              <w:tab w:val="left" w:pos="90"/>
              <w:tab w:val="left" w:pos="810"/>
            </w:tabs>
            <w:spacing w:after="0" w:line="360" w:lineRule="auto"/>
            <w:ind w:left="0" w:hanging="360"/>
            <w:jc w:val="both"/>
          </w:pPr>
        </w:pPrChange>
      </w:pPr>
      <w:del w:id="1682" w:author="Microsoft account" w:date="2015-09-28T13:32:00Z">
        <w:r w:rsidRPr="00AF28A9" w:rsidDel="00D27C9C">
          <w:rPr>
            <w:rFonts w:asciiTheme="majorHAnsi" w:hAnsiTheme="majorHAnsi" w:cstheme="majorHAnsi"/>
            <w:sz w:val="26"/>
            <w:szCs w:val="26"/>
          </w:rPr>
          <w:delText>P1_2: Chip-select</w:delText>
        </w:r>
      </w:del>
    </w:p>
    <w:p w14:paraId="58ABA1BE" w14:textId="3B141AA6" w:rsidR="00610DDD" w:rsidRPr="00AF28A9" w:rsidDel="00D27C9C" w:rsidRDefault="00610DDD">
      <w:pPr>
        <w:tabs>
          <w:tab w:val="left" w:pos="720"/>
        </w:tabs>
        <w:spacing w:line="276" w:lineRule="auto"/>
        <w:jc w:val="both"/>
        <w:rPr>
          <w:del w:id="1683" w:author="Microsoft account" w:date="2015-09-28T13:32:00Z"/>
          <w:rFonts w:asciiTheme="majorHAnsi" w:hAnsiTheme="majorHAnsi" w:cstheme="majorHAnsi"/>
          <w:sz w:val="26"/>
          <w:szCs w:val="26"/>
        </w:rPr>
        <w:pPrChange w:id="1684" w:author="Microsoft account" w:date="2015-09-28T13:38:00Z">
          <w:pPr>
            <w:pStyle w:val="ListParagraph"/>
            <w:numPr>
              <w:numId w:val="5"/>
            </w:numPr>
            <w:tabs>
              <w:tab w:val="left" w:pos="90"/>
              <w:tab w:val="left" w:pos="810"/>
            </w:tabs>
            <w:spacing w:after="0" w:line="360" w:lineRule="auto"/>
            <w:ind w:left="0" w:hanging="360"/>
            <w:jc w:val="both"/>
          </w:pPr>
        </w:pPrChange>
      </w:pPr>
      <w:del w:id="1685" w:author="Microsoft account" w:date="2015-09-28T13:32:00Z">
        <w:r w:rsidRPr="00AF28A9" w:rsidDel="00D27C9C">
          <w:rPr>
            <w:rFonts w:asciiTheme="majorHAnsi" w:hAnsiTheme="majorHAnsi" w:cstheme="majorHAnsi"/>
            <w:sz w:val="26"/>
            <w:szCs w:val="26"/>
          </w:rPr>
          <w:delText>P1_3: Serial clock</w:delText>
        </w:r>
      </w:del>
    </w:p>
    <w:p w14:paraId="4B68CC1E" w14:textId="0D4F136C" w:rsidR="00610DDD" w:rsidRPr="00AF28A9" w:rsidDel="00D27C9C" w:rsidRDefault="00610DDD">
      <w:pPr>
        <w:tabs>
          <w:tab w:val="left" w:pos="720"/>
        </w:tabs>
        <w:spacing w:line="276" w:lineRule="auto"/>
        <w:jc w:val="both"/>
        <w:rPr>
          <w:del w:id="1686" w:author="Microsoft account" w:date="2015-09-28T13:32:00Z"/>
          <w:rFonts w:asciiTheme="majorHAnsi" w:hAnsiTheme="majorHAnsi" w:cstheme="majorHAnsi"/>
          <w:sz w:val="26"/>
          <w:szCs w:val="26"/>
        </w:rPr>
        <w:pPrChange w:id="1687" w:author="Microsoft account" w:date="2015-09-28T13:38:00Z">
          <w:pPr>
            <w:pStyle w:val="ListParagraph"/>
            <w:numPr>
              <w:numId w:val="6"/>
            </w:numPr>
            <w:tabs>
              <w:tab w:val="left" w:pos="90"/>
              <w:tab w:val="left" w:pos="810"/>
            </w:tabs>
            <w:spacing w:after="0" w:line="360" w:lineRule="auto"/>
            <w:ind w:left="0" w:hanging="360"/>
            <w:jc w:val="both"/>
          </w:pPr>
        </w:pPrChange>
      </w:pPr>
      <w:del w:id="1688" w:author="Microsoft account" w:date="2015-09-28T13:32:00Z">
        <w:r w:rsidRPr="00AF28A9" w:rsidDel="00D27C9C">
          <w:rPr>
            <w:rFonts w:asciiTheme="majorHAnsi" w:hAnsiTheme="majorHAnsi" w:cstheme="majorHAnsi"/>
            <w:sz w:val="26"/>
            <w:szCs w:val="26"/>
          </w:rPr>
          <w:delText>P1_4: Serial data input (Master in – Slave out)</w:delText>
        </w:r>
      </w:del>
    </w:p>
    <w:p w14:paraId="0E6B696D" w14:textId="2DA8C3CB" w:rsidR="00610DDD" w:rsidRPr="00AF28A9" w:rsidDel="00D27C9C" w:rsidRDefault="00610DDD">
      <w:pPr>
        <w:tabs>
          <w:tab w:val="left" w:pos="720"/>
        </w:tabs>
        <w:spacing w:line="276" w:lineRule="auto"/>
        <w:jc w:val="both"/>
        <w:rPr>
          <w:del w:id="1689" w:author="Microsoft account" w:date="2015-09-28T13:32:00Z"/>
          <w:rFonts w:asciiTheme="majorHAnsi" w:hAnsiTheme="majorHAnsi" w:cstheme="majorHAnsi"/>
          <w:sz w:val="26"/>
          <w:szCs w:val="26"/>
        </w:rPr>
        <w:pPrChange w:id="1690" w:author="Microsoft account" w:date="2015-09-28T13:38:00Z">
          <w:pPr>
            <w:pStyle w:val="ListParagraph"/>
            <w:numPr>
              <w:numId w:val="5"/>
            </w:numPr>
            <w:tabs>
              <w:tab w:val="left" w:pos="90"/>
              <w:tab w:val="left" w:pos="810"/>
            </w:tabs>
            <w:spacing w:after="0" w:line="360" w:lineRule="auto"/>
            <w:ind w:left="0" w:hanging="360"/>
            <w:jc w:val="both"/>
          </w:pPr>
        </w:pPrChange>
      </w:pPr>
      <w:del w:id="1691" w:author="Microsoft account" w:date="2015-09-28T13:32:00Z">
        <w:r w:rsidRPr="00AF28A9" w:rsidDel="00D27C9C">
          <w:rPr>
            <w:rFonts w:asciiTheme="majorHAnsi" w:hAnsiTheme="majorHAnsi" w:cstheme="majorHAnsi"/>
            <w:sz w:val="26"/>
            <w:szCs w:val="26"/>
          </w:rPr>
          <w:delText>P1_5: Serial data output (Master out – Slave in)</w:delText>
        </w:r>
      </w:del>
    </w:p>
    <w:p w14:paraId="49B83BDC" w14:textId="3E6C0702" w:rsidR="00610DDD" w:rsidRPr="00AF28A9" w:rsidDel="00D27C9C" w:rsidRDefault="00610DDD">
      <w:pPr>
        <w:tabs>
          <w:tab w:val="left" w:pos="720"/>
        </w:tabs>
        <w:spacing w:line="276" w:lineRule="auto"/>
        <w:jc w:val="both"/>
        <w:rPr>
          <w:del w:id="1692" w:author="Microsoft account" w:date="2015-09-28T13:32:00Z"/>
          <w:rFonts w:asciiTheme="majorHAnsi" w:hAnsiTheme="majorHAnsi" w:cstheme="majorHAnsi"/>
          <w:sz w:val="26"/>
          <w:szCs w:val="26"/>
        </w:rPr>
        <w:pPrChange w:id="1693" w:author="Microsoft account" w:date="2015-09-28T13:38:00Z">
          <w:pPr>
            <w:pStyle w:val="ListParagraph"/>
            <w:numPr>
              <w:numId w:val="5"/>
            </w:numPr>
            <w:tabs>
              <w:tab w:val="left" w:pos="90"/>
              <w:tab w:val="left" w:pos="810"/>
            </w:tabs>
            <w:spacing w:after="0" w:line="360" w:lineRule="auto"/>
            <w:ind w:left="0" w:hanging="360"/>
            <w:jc w:val="both"/>
          </w:pPr>
        </w:pPrChange>
      </w:pPr>
      <w:del w:id="1694" w:author="Microsoft account" w:date="2015-09-28T13:32:00Z">
        <w:r w:rsidRPr="00AF28A9" w:rsidDel="00D27C9C">
          <w:rPr>
            <w:rFonts w:asciiTheme="majorHAnsi" w:hAnsiTheme="majorHAnsi" w:cstheme="majorHAnsi"/>
            <w:sz w:val="26"/>
            <w:szCs w:val="26"/>
          </w:rPr>
          <w:delText>P1_6: Alarm bar</w:delText>
        </w:r>
      </w:del>
    </w:p>
    <w:p w14:paraId="3BDD48C7" w14:textId="51559D69" w:rsidR="00610DDD" w:rsidRPr="00AF28A9" w:rsidRDefault="00610DDD">
      <w:pPr>
        <w:tabs>
          <w:tab w:val="left" w:pos="720"/>
        </w:tabs>
        <w:spacing w:line="276" w:lineRule="auto"/>
        <w:jc w:val="both"/>
        <w:rPr>
          <w:rFonts w:asciiTheme="majorHAnsi" w:hAnsiTheme="majorHAnsi" w:cstheme="majorHAnsi"/>
          <w:sz w:val="26"/>
          <w:szCs w:val="26"/>
        </w:rPr>
        <w:pPrChange w:id="1695" w:author="Microsoft account" w:date="2015-09-28T13:38:00Z">
          <w:pPr>
            <w:pStyle w:val="ListParagraph"/>
            <w:numPr>
              <w:numId w:val="5"/>
            </w:numPr>
            <w:tabs>
              <w:tab w:val="left" w:pos="90"/>
              <w:tab w:val="left" w:pos="810"/>
            </w:tabs>
            <w:spacing w:after="0" w:line="360" w:lineRule="auto"/>
            <w:ind w:left="0" w:hanging="360"/>
            <w:jc w:val="both"/>
          </w:pPr>
        </w:pPrChange>
      </w:pPr>
      <w:del w:id="1696" w:author="Microsoft account" w:date="2015-09-28T13:32:00Z">
        <w:r w:rsidRPr="00AF28A9" w:rsidDel="00D27C9C">
          <w:rPr>
            <w:rFonts w:asciiTheme="majorHAnsi" w:hAnsiTheme="majorHAnsi" w:cstheme="majorHAnsi"/>
            <w:sz w:val="26"/>
            <w:szCs w:val="26"/>
          </w:rPr>
          <w:delText>P1_7: Data ready bar</w:delText>
        </w:r>
      </w:del>
    </w:p>
    <w:p w14:paraId="333DDCAD" w14:textId="2D98DD68" w:rsidR="00610DDD" w:rsidRPr="00AF28A9" w:rsidDel="001E0F59" w:rsidRDefault="00610DDD">
      <w:pPr>
        <w:pStyle w:val="Heading41"/>
        <w:rPr>
          <w:del w:id="1697" w:author="Microsoft account" w:date="2015-09-28T07:42:00Z"/>
        </w:rPr>
        <w:pPrChange w:id="1698" w:author="Tim" w:date="2015-09-28T14:54:00Z">
          <w:pPr>
            <w:spacing w:line="360" w:lineRule="auto"/>
            <w:jc w:val="both"/>
          </w:pPr>
        </w:pPrChange>
      </w:pPr>
    </w:p>
    <w:p w14:paraId="67479F47" w14:textId="40C23E52" w:rsidR="00610DDD" w:rsidRPr="00AF28A9" w:rsidDel="001E0F59" w:rsidRDefault="00610DDD">
      <w:pPr>
        <w:pStyle w:val="Heading41"/>
        <w:rPr>
          <w:del w:id="1699" w:author="Microsoft account" w:date="2015-09-28T07:42:00Z"/>
        </w:rPr>
        <w:pPrChange w:id="1700" w:author="Tim" w:date="2015-09-28T14:54:00Z">
          <w:pPr>
            <w:spacing w:line="360" w:lineRule="auto"/>
            <w:jc w:val="both"/>
          </w:pPr>
        </w:pPrChange>
      </w:pPr>
    </w:p>
    <w:p w14:paraId="41B65D1B" w14:textId="77777777" w:rsidR="00610DDD" w:rsidRPr="00272777" w:rsidRDefault="009D1D76">
      <w:pPr>
        <w:pStyle w:val="Heading41"/>
        <w:pPrChange w:id="1701" w:author="Tim" w:date="2015-09-28T14:54:00Z">
          <w:pPr>
            <w:pStyle w:val="Heading41"/>
            <w:jc w:val="both"/>
          </w:pPr>
        </w:pPrChange>
      </w:pPr>
      <w:bookmarkStart w:id="1702" w:name="_Toc424808529"/>
      <w:r w:rsidRPr="00272777">
        <w:t xml:space="preserve">3.2.3. </w:t>
      </w:r>
      <w:r w:rsidR="00610DDD" w:rsidRPr="00272777">
        <w:t>Battery Charger circuit</w:t>
      </w:r>
      <w:bookmarkEnd w:id="1702"/>
    </w:p>
    <w:p w14:paraId="0C1EA762" w14:textId="77777777" w:rsidR="00610DDD" w:rsidRPr="00272777" w:rsidRDefault="00610DDD">
      <w:pPr>
        <w:spacing w:line="276" w:lineRule="auto"/>
        <w:jc w:val="both"/>
        <w:rPr>
          <w:rFonts w:asciiTheme="majorHAnsi" w:hAnsiTheme="majorHAnsi" w:cstheme="majorHAnsi"/>
          <w:noProof/>
          <w:sz w:val="26"/>
          <w:szCs w:val="26"/>
        </w:rPr>
        <w:pPrChange w:id="1703" w:author="Microsoft account" w:date="2015-09-28T13:38:00Z">
          <w:pPr>
            <w:spacing w:line="360" w:lineRule="auto"/>
            <w:jc w:val="both"/>
          </w:pPr>
        </w:pPrChange>
      </w:pPr>
      <w:r w:rsidRPr="00AF28A9">
        <w:rPr>
          <w:rFonts w:asciiTheme="majorHAnsi" w:hAnsiTheme="majorHAnsi" w:cstheme="majorHAnsi"/>
          <w:noProof/>
          <w:sz w:val="26"/>
          <w:szCs w:val="26"/>
          <w:lang w:val="en-US"/>
        </w:rPr>
        <w:drawing>
          <wp:inline distT="0" distB="0" distL="0" distR="0" wp14:anchorId="70D406EE" wp14:editId="111AC170">
            <wp:extent cx="5486400" cy="19970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997075"/>
                    </a:xfrm>
                    <a:prstGeom prst="rect">
                      <a:avLst/>
                    </a:prstGeom>
                    <a:noFill/>
                    <a:ln>
                      <a:noFill/>
                    </a:ln>
                  </pic:spPr>
                </pic:pic>
              </a:graphicData>
            </a:graphic>
          </wp:inline>
        </w:drawing>
      </w:r>
    </w:p>
    <w:p w14:paraId="0F081486" w14:textId="4313DC84" w:rsidR="00610DDD" w:rsidRPr="00272777" w:rsidRDefault="00610DDD">
      <w:pPr>
        <w:pStyle w:val="Caption"/>
        <w:spacing w:line="276" w:lineRule="auto"/>
        <w:jc w:val="both"/>
        <w:rPr>
          <w:rFonts w:asciiTheme="majorHAnsi" w:eastAsia="Calibri" w:hAnsiTheme="majorHAnsi" w:cstheme="majorHAnsi"/>
          <w:noProof/>
          <w:color w:val="auto"/>
          <w:sz w:val="26"/>
          <w:szCs w:val="26"/>
        </w:rPr>
        <w:pPrChange w:id="1704" w:author="Microsoft account" w:date="2015-09-28T13:38:00Z">
          <w:pPr>
            <w:pStyle w:val="Caption"/>
            <w:spacing w:line="360" w:lineRule="auto"/>
            <w:jc w:val="both"/>
          </w:pPr>
        </w:pPrChange>
      </w:pPr>
      <w:bookmarkStart w:id="1705" w:name="_Toc424808494"/>
      <w:bookmarkStart w:id="1706" w:name="_Toc422793083"/>
      <w:r w:rsidRPr="00272777">
        <w:rPr>
          <w:rFonts w:asciiTheme="majorHAnsi" w:hAnsiTheme="majorHAnsi" w:cstheme="majorHAnsi"/>
          <w:color w:val="auto"/>
          <w:sz w:val="26"/>
          <w:szCs w:val="26"/>
        </w:rPr>
        <w:t xml:space="preserve">Figure </w:t>
      </w:r>
      <w:del w:id="1707" w:author="Microsoft account" w:date="2015-09-28T13:31:00Z">
        <w:r w:rsidR="00383338" w:rsidRPr="00272777" w:rsidDel="00736A86">
          <w:rPr>
            <w:rFonts w:asciiTheme="majorHAnsi" w:hAnsiTheme="majorHAnsi" w:cstheme="majorHAnsi"/>
            <w:color w:val="auto"/>
            <w:sz w:val="26"/>
            <w:szCs w:val="26"/>
          </w:rPr>
          <w:delText>13</w:delText>
        </w:r>
      </w:del>
      <w:ins w:id="1708" w:author="Microsoft account" w:date="2015-09-28T13:36:00Z">
        <w:r w:rsidR="00D27C9C" w:rsidRPr="00272777">
          <w:rPr>
            <w:rFonts w:asciiTheme="majorHAnsi" w:hAnsiTheme="majorHAnsi" w:cstheme="majorHAnsi"/>
            <w:color w:val="auto"/>
            <w:sz w:val="26"/>
            <w:szCs w:val="26"/>
          </w:rPr>
          <w:t>4</w:t>
        </w:r>
      </w:ins>
      <w:r w:rsidRPr="00272777">
        <w:rPr>
          <w:rFonts w:asciiTheme="majorHAnsi" w:hAnsiTheme="majorHAnsi" w:cstheme="majorHAnsi"/>
          <w:color w:val="auto"/>
          <w:sz w:val="26"/>
          <w:szCs w:val="26"/>
        </w:rPr>
        <w:t>:</w:t>
      </w:r>
      <w:r w:rsidRPr="00272777">
        <w:rPr>
          <w:rFonts w:asciiTheme="majorHAnsi" w:hAnsiTheme="majorHAnsi" w:cstheme="majorHAnsi"/>
          <w:b w:val="0"/>
          <w:i/>
          <w:color w:val="auto"/>
          <w:sz w:val="26"/>
          <w:szCs w:val="26"/>
        </w:rPr>
        <w:t xml:space="preserve"> Battery Charger circuit</w:t>
      </w:r>
      <w:bookmarkEnd w:id="1705"/>
      <w:bookmarkEnd w:id="1706"/>
    </w:p>
    <w:p w14:paraId="44081BD1" w14:textId="77777777" w:rsidR="00610DDD" w:rsidRPr="00272777" w:rsidRDefault="00610DDD">
      <w:pPr>
        <w:tabs>
          <w:tab w:val="left" w:pos="720"/>
        </w:tabs>
        <w:spacing w:line="276" w:lineRule="auto"/>
        <w:jc w:val="both"/>
        <w:rPr>
          <w:ins w:id="1709" w:author="Microsoft account" w:date="2015-09-28T13:36:00Z"/>
          <w:rFonts w:asciiTheme="majorHAnsi" w:hAnsiTheme="majorHAnsi" w:cstheme="majorHAnsi"/>
          <w:sz w:val="26"/>
          <w:szCs w:val="26"/>
        </w:rPr>
        <w:pPrChange w:id="1710"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t>At the input supply, a 5V power supply is provided via the micro-usb port. The input supply is bypassed to Vss with a 10 uF capacitor. The Vss is the battery management 0V reference, which is connected to negative terminal of battery and input supply-the circuit’s ground. The charger’s currents are scaled by placing a resistor form PROG pin to Vss. The charger’s output (VBAT) is connected to positive terminal of the battery and bypassed to Vss with a 10 uF capacitor to ensure loop stability when the battery is disconnected. The STAT pin is an output for connection to two LEDs for charge status indication. When the LED D1 is on, the charger is working, and the LED D2 is on when the battery is full.</w:t>
      </w:r>
    </w:p>
    <w:p w14:paraId="6BFF9A01" w14:textId="77777777" w:rsidR="00D27C9C" w:rsidRDefault="00D27C9C">
      <w:pPr>
        <w:tabs>
          <w:tab w:val="left" w:pos="720"/>
        </w:tabs>
        <w:spacing w:line="276" w:lineRule="auto"/>
        <w:jc w:val="both"/>
        <w:rPr>
          <w:ins w:id="1711" w:author="Microsoft account" w:date="2015-09-28T15:26:00Z"/>
          <w:rFonts w:asciiTheme="majorHAnsi" w:hAnsiTheme="majorHAnsi" w:cstheme="majorHAnsi"/>
          <w:sz w:val="26"/>
          <w:szCs w:val="26"/>
        </w:rPr>
        <w:pPrChange w:id="1712" w:author="Microsoft account" w:date="2015-09-28T13:38:00Z">
          <w:pPr>
            <w:tabs>
              <w:tab w:val="left" w:pos="720"/>
            </w:tabs>
            <w:spacing w:line="360" w:lineRule="auto"/>
            <w:jc w:val="both"/>
          </w:pPr>
        </w:pPrChange>
      </w:pPr>
    </w:p>
    <w:p w14:paraId="23F294BB" w14:textId="77777777" w:rsidR="00D86A1A" w:rsidRDefault="00D86A1A">
      <w:pPr>
        <w:tabs>
          <w:tab w:val="left" w:pos="720"/>
        </w:tabs>
        <w:spacing w:line="276" w:lineRule="auto"/>
        <w:jc w:val="both"/>
        <w:rPr>
          <w:ins w:id="1713" w:author="Microsoft account" w:date="2015-09-28T15:26:00Z"/>
          <w:rFonts w:asciiTheme="majorHAnsi" w:hAnsiTheme="majorHAnsi" w:cstheme="majorHAnsi"/>
          <w:sz w:val="26"/>
          <w:szCs w:val="26"/>
        </w:rPr>
        <w:pPrChange w:id="1714" w:author="Microsoft account" w:date="2015-09-28T13:38:00Z">
          <w:pPr>
            <w:tabs>
              <w:tab w:val="left" w:pos="720"/>
            </w:tabs>
            <w:spacing w:line="360" w:lineRule="auto"/>
            <w:jc w:val="both"/>
          </w:pPr>
        </w:pPrChange>
      </w:pPr>
    </w:p>
    <w:p w14:paraId="2C40898D" w14:textId="77777777" w:rsidR="00D86A1A" w:rsidRDefault="00D86A1A">
      <w:pPr>
        <w:tabs>
          <w:tab w:val="left" w:pos="720"/>
        </w:tabs>
        <w:spacing w:line="276" w:lineRule="auto"/>
        <w:jc w:val="both"/>
        <w:rPr>
          <w:ins w:id="1715" w:author="Microsoft account" w:date="2015-09-28T15:26:00Z"/>
          <w:rFonts w:asciiTheme="majorHAnsi" w:hAnsiTheme="majorHAnsi" w:cstheme="majorHAnsi"/>
          <w:sz w:val="26"/>
          <w:szCs w:val="26"/>
        </w:rPr>
        <w:pPrChange w:id="1716" w:author="Microsoft account" w:date="2015-09-28T13:38:00Z">
          <w:pPr>
            <w:tabs>
              <w:tab w:val="left" w:pos="720"/>
            </w:tabs>
            <w:spacing w:line="360" w:lineRule="auto"/>
            <w:jc w:val="both"/>
          </w:pPr>
        </w:pPrChange>
      </w:pPr>
    </w:p>
    <w:p w14:paraId="42E9A1DE" w14:textId="77777777" w:rsidR="00D86A1A" w:rsidRDefault="00D86A1A">
      <w:pPr>
        <w:tabs>
          <w:tab w:val="left" w:pos="720"/>
        </w:tabs>
        <w:spacing w:line="276" w:lineRule="auto"/>
        <w:jc w:val="both"/>
        <w:rPr>
          <w:ins w:id="1717" w:author="Microsoft account" w:date="2015-09-28T15:26:00Z"/>
          <w:rFonts w:asciiTheme="majorHAnsi" w:hAnsiTheme="majorHAnsi" w:cstheme="majorHAnsi"/>
          <w:sz w:val="26"/>
          <w:szCs w:val="26"/>
        </w:rPr>
        <w:pPrChange w:id="1718" w:author="Microsoft account" w:date="2015-09-28T13:38:00Z">
          <w:pPr>
            <w:tabs>
              <w:tab w:val="left" w:pos="720"/>
            </w:tabs>
            <w:spacing w:line="360" w:lineRule="auto"/>
            <w:jc w:val="both"/>
          </w:pPr>
        </w:pPrChange>
      </w:pPr>
    </w:p>
    <w:p w14:paraId="17F38B9B" w14:textId="77777777" w:rsidR="00D86A1A" w:rsidRDefault="00D86A1A">
      <w:pPr>
        <w:tabs>
          <w:tab w:val="left" w:pos="720"/>
        </w:tabs>
        <w:spacing w:line="276" w:lineRule="auto"/>
        <w:jc w:val="both"/>
        <w:rPr>
          <w:ins w:id="1719" w:author="Microsoft account" w:date="2015-09-28T15:26:00Z"/>
          <w:rFonts w:asciiTheme="majorHAnsi" w:hAnsiTheme="majorHAnsi" w:cstheme="majorHAnsi"/>
          <w:sz w:val="26"/>
          <w:szCs w:val="26"/>
        </w:rPr>
        <w:pPrChange w:id="1720" w:author="Microsoft account" w:date="2015-09-28T13:38:00Z">
          <w:pPr>
            <w:tabs>
              <w:tab w:val="left" w:pos="720"/>
            </w:tabs>
            <w:spacing w:line="360" w:lineRule="auto"/>
            <w:jc w:val="both"/>
          </w:pPr>
        </w:pPrChange>
      </w:pPr>
    </w:p>
    <w:p w14:paraId="753F777F" w14:textId="77777777" w:rsidR="00D86A1A" w:rsidRPr="00272777" w:rsidRDefault="00D86A1A">
      <w:pPr>
        <w:tabs>
          <w:tab w:val="left" w:pos="720"/>
        </w:tabs>
        <w:spacing w:line="276" w:lineRule="auto"/>
        <w:jc w:val="both"/>
        <w:rPr>
          <w:ins w:id="1721" w:author="Microsoft account" w:date="2015-09-28T13:36:00Z"/>
          <w:rFonts w:asciiTheme="majorHAnsi" w:hAnsiTheme="majorHAnsi" w:cstheme="majorHAnsi"/>
          <w:sz w:val="26"/>
          <w:szCs w:val="26"/>
        </w:rPr>
        <w:pPrChange w:id="1722" w:author="Microsoft account" w:date="2015-09-28T13:38:00Z">
          <w:pPr>
            <w:tabs>
              <w:tab w:val="left" w:pos="720"/>
            </w:tabs>
            <w:spacing w:line="360" w:lineRule="auto"/>
            <w:jc w:val="both"/>
          </w:pPr>
        </w:pPrChange>
      </w:pPr>
    </w:p>
    <w:p w14:paraId="47C40156" w14:textId="77777777" w:rsidR="00D27C9C" w:rsidRPr="00272777" w:rsidRDefault="00D27C9C">
      <w:pPr>
        <w:tabs>
          <w:tab w:val="left" w:pos="720"/>
        </w:tabs>
        <w:spacing w:line="276" w:lineRule="auto"/>
        <w:jc w:val="both"/>
        <w:rPr>
          <w:ins w:id="1723" w:author="Microsoft account" w:date="2015-09-28T13:36:00Z"/>
          <w:rFonts w:asciiTheme="majorHAnsi" w:hAnsiTheme="majorHAnsi" w:cstheme="majorHAnsi"/>
          <w:sz w:val="26"/>
          <w:szCs w:val="26"/>
        </w:rPr>
        <w:pPrChange w:id="1724" w:author="Microsoft account" w:date="2015-09-28T13:38:00Z">
          <w:pPr>
            <w:tabs>
              <w:tab w:val="left" w:pos="720"/>
            </w:tabs>
            <w:spacing w:line="360" w:lineRule="auto"/>
            <w:jc w:val="both"/>
          </w:pPr>
        </w:pPrChange>
      </w:pPr>
    </w:p>
    <w:p w14:paraId="14DC897D" w14:textId="77777777" w:rsidR="00D27C9C" w:rsidRPr="00272777" w:rsidRDefault="00D27C9C">
      <w:pPr>
        <w:tabs>
          <w:tab w:val="left" w:pos="720"/>
        </w:tabs>
        <w:spacing w:line="276" w:lineRule="auto"/>
        <w:jc w:val="both"/>
        <w:rPr>
          <w:rFonts w:asciiTheme="majorHAnsi" w:eastAsia="Times New Roman" w:hAnsiTheme="majorHAnsi" w:cstheme="majorHAnsi"/>
          <w:sz w:val="26"/>
          <w:szCs w:val="26"/>
        </w:rPr>
        <w:pPrChange w:id="1725" w:author="Microsoft account" w:date="2015-09-28T13:38:00Z">
          <w:pPr>
            <w:tabs>
              <w:tab w:val="left" w:pos="720"/>
            </w:tabs>
            <w:spacing w:line="360" w:lineRule="auto"/>
            <w:jc w:val="both"/>
          </w:pPr>
        </w:pPrChange>
      </w:pPr>
    </w:p>
    <w:p w14:paraId="061FF12E" w14:textId="77777777" w:rsidR="00610DDD" w:rsidRPr="00272777" w:rsidRDefault="009D1D76">
      <w:pPr>
        <w:pStyle w:val="Heading41"/>
        <w:rPr>
          <w:ins w:id="1726" w:author="Microsoft account" w:date="2015-09-28T13:36:00Z"/>
        </w:rPr>
        <w:pPrChange w:id="1727" w:author="Tim" w:date="2015-09-28T14:54:00Z">
          <w:pPr>
            <w:pStyle w:val="Heading41"/>
            <w:jc w:val="both"/>
          </w:pPr>
        </w:pPrChange>
      </w:pPr>
      <w:bookmarkStart w:id="1728" w:name="_Toc424808530"/>
      <w:r w:rsidRPr="00272777">
        <w:t xml:space="preserve">3.2.4. </w:t>
      </w:r>
      <w:r w:rsidR="00610DDD" w:rsidRPr="00272777">
        <w:t>Voltage regulator circuit</w:t>
      </w:r>
      <w:bookmarkEnd w:id="1728"/>
    </w:p>
    <w:p w14:paraId="6EF799A6" w14:textId="77777777" w:rsidR="00D27C9C" w:rsidRPr="00AF28A9" w:rsidRDefault="00D27C9C">
      <w:pPr>
        <w:spacing w:line="276" w:lineRule="auto"/>
        <w:pPrChange w:id="1729" w:author="Microsoft account" w:date="2015-09-28T13:38:00Z">
          <w:pPr>
            <w:pStyle w:val="Heading41"/>
            <w:jc w:val="both"/>
          </w:pPr>
        </w:pPrChange>
      </w:pPr>
    </w:p>
    <w:p w14:paraId="1274136F" w14:textId="77777777" w:rsidR="00610DDD" w:rsidRPr="00272777" w:rsidRDefault="00610DDD">
      <w:pPr>
        <w:spacing w:line="276" w:lineRule="auto"/>
        <w:jc w:val="both"/>
        <w:rPr>
          <w:rFonts w:asciiTheme="majorHAnsi" w:hAnsiTheme="majorHAnsi" w:cstheme="majorHAnsi"/>
          <w:noProof/>
          <w:sz w:val="26"/>
          <w:szCs w:val="26"/>
        </w:rPr>
        <w:pPrChange w:id="1730" w:author="Microsoft account" w:date="2015-09-28T13:38:00Z">
          <w:pPr>
            <w:spacing w:line="360" w:lineRule="auto"/>
            <w:jc w:val="both"/>
          </w:pPr>
        </w:pPrChange>
      </w:pPr>
      <w:r w:rsidRPr="00AF28A9">
        <w:rPr>
          <w:rFonts w:asciiTheme="majorHAnsi" w:hAnsiTheme="majorHAnsi" w:cstheme="majorHAnsi"/>
          <w:noProof/>
          <w:sz w:val="26"/>
          <w:szCs w:val="26"/>
          <w:lang w:val="en-US"/>
        </w:rPr>
        <w:drawing>
          <wp:inline distT="0" distB="0" distL="0" distR="0" wp14:anchorId="4A7BAB98" wp14:editId="0572D21F">
            <wp:extent cx="5389880" cy="240601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9880" cy="2406015"/>
                    </a:xfrm>
                    <a:prstGeom prst="rect">
                      <a:avLst/>
                    </a:prstGeom>
                    <a:noFill/>
                    <a:ln>
                      <a:noFill/>
                    </a:ln>
                  </pic:spPr>
                </pic:pic>
              </a:graphicData>
            </a:graphic>
          </wp:inline>
        </w:drawing>
      </w:r>
    </w:p>
    <w:p w14:paraId="0A1A32C3" w14:textId="62D721FB" w:rsidR="00610DDD" w:rsidRPr="00272777" w:rsidRDefault="00610DDD">
      <w:pPr>
        <w:pStyle w:val="Caption"/>
        <w:spacing w:line="276" w:lineRule="auto"/>
        <w:jc w:val="both"/>
        <w:rPr>
          <w:rFonts w:asciiTheme="majorHAnsi" w:eastAsia="SimSun" w:hAnsiTheme="majorHAnsi" w:cstheme="majorHAnsi"/>
          <w:color w:val="auto"/>
          <w:sz w:val="26"/>
          <w:szCs w:val="26"/>
        </w:rPr>
        <w:pPrChange w:id="1731" w:author="Microsoft account" w:date="2015-09-28T13:38:00Z">
          <w:pPr>
            <w:pStyle w:val="Caption"/>
            <w:spacing w:line="360" w:lineRule="auto"/>
            <w:jc w:val="both"/>
          </w:pPr>
        </w:pPrChange>
      </w:pPr>
      <w:bookmarkStart w:id="1732" w:name="_Toc424808495"/>
      <w:bookmarkStart w:id="1733" w:name="_Toc422793084"/>
      <w:r w:rsidRPr="00272777">
        <w:rPr>
          <w:rFonts w:asciiTheme="majorHAnsi" w:hAnsiTheme="majorHAnsi" w:cstheme="majorHAnsi"/>
          <w:color w:val="auto"/>
          <w:sz w:val="26"/>
          <w:szCs w:val="26"/>
        </w:rPr>
        <w:t xml:space="preserve">Figure </w:t>
      </w:r>
      <w:del w:id="1734" w:author="Microsoft account" w:date="2015-09-28T13:36:00Z">
        <w:r w:rsidR="00383338" w:rsidRPr="00272777" w:rsidDel="00D27C9C">
          <w:rPr>
            <w:rFonts w:asciiTheme="majorHAnsi" w:hAnsiTheme="majorHAnsi" w:cstheme="majorHAnsi"/>
            <w:color w:val="auto"/>
            <w:sz w:val="26"/>
            <w:szCs w:val="26"/>
          </w:rPr>
          <w:delText>14</w:delText>
        </w:r>
      </w:del>
      <w:ins w:id="1735" w:author="Microsoft account" w:date="2015-09-28T13:36:00Z">
        <w:r w:rsidR="00D27C9C" w:rsidRPr="00272777">
          <w:rPr>
            <w:rFonts w:asciiTheme="majorHAnsi" w:hAnsiTheme="majorHAnsi" w:cstheme="majorHAnsi"/>
            <w:color w:val="auto"/>
            <w:sz w:val="26"/>
            <w:szCs w:val="26"/>
          </w:rPr>
          <w:t>5</w:t>
        </w:r>
      </w:ins>
      <w:r w:rsidRPr="00272777">
        <w:rPr>
          <w:rFonts w:asciiTheme="majorHAnsi" w:hAnsiTheme="majorHAnsi" w:cstheme="majorHAnsi"/>
          <w:color w:val="auto"/>
          <w:sz w:val="26"/>
          <w:szCs w:val="26"/>
        </w:rPr>
        <w:t xml:space="preserve">: </w:t>
      </w:r>
      <w:r w:rsidRPr="00272777">
        <w:rPr>
          <w:rFonts w:asciiTheme="majorHAnsi" w:hAnsiTheme="majorHAnsi" w:cstheme="majorHAnsi"/>
          <w:b w:val="0"/>
          <w:i/>
          <w:color w:val="auto"/>
          <w:sz w:val="26"/>
          <w:szCs w:val="26"/>
        </w:rPr>
        <w:t>Voltage Regulator circuit</w:t>
      </w:r>
      <w:bookmarkEnd w:id="1732"/>
      <w:bookmarkEnd w:id="1733"/>
    </w:p>
    <w:p w14:paraId="2A1A277A" w14:textId="77777777" w:rsidR="00610DDD" w:rsidRPr="00272777" w:rsidRDefault="00610DDD">
      <w:pPr>
        <w:tabs>
          <w:tab w:val="left" w:pos="720"/>
        </w:tabs>
        <w:spacing w:line="276" w:lineRule="auto"/>
        <w:jc w:val="both"/>
        <w:rPr>
          <w:rFonts w:asciiTheme="majorHAnsi" w:eastAsia="Times New Roman" w:hAnsiTheme="majorHAnsi" w:cstheme="majorHAnsi"/>
          <w:sz w:val="26"/>
          <w:szCs w:val="26"/>
        </w:rPr>
        <w:pPrChange w:id="1736"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t xml:space="preserve">The voltage regulator circuit is separated into two parts, one for the Digital power supply and the other for the Analog power supply. The reason to isolate the power sources of the Digital and Analog circuit is to eliminate the noises. The input supply and electrical element for both circuits are totally the same, but the output voltages are separated with different grounds which are connected to each other via a 0-Ohm resistor. </w:t>
      </w:r>
    </w:p>
    <w:p w14:paraId="4869357B" w14:textId="77777777" w:rsidR="00610DDD" w:rsidRPr="00272777" w:rsidDel="00D27C9C" w:rsidRDefault="00610DDD">
      <w:pPr>
        <w:tabs>
          <w:tab w:val="left" w:pos="720"/>
        </w:tabs>
        <w:spacing w:line="276" w:lineRule="auto"/>
        <w:jc w:val="both"/>
        <w:rPr>
          <w:del w:id="1737" w:author="Tim" w:date="2015-09-25T00:25:00Z"/>
          <w:rFonts w:asciiTheme="majorHAnsi" w:hAnsiTheme="majorHAnsi" w:cstheme="majorHAnsi"/>
          <w:sz w:val="26"/>
          <w:szCs w:val="26"/>
        </w:rPr>
        <w:pPrChange w:id="1738" w:author="Microsoft account" w:date="2015-09-28T13:38:00Z">
          <w:pPr>
            <w:spacing w:line="360" w:lineRule="auto"/>
            <w:jc w:val="both"/>
          </w:pPr>
        </w:pPrChange>
      </w:pPr>
      <w:r w:rsidRPr="00272777">
        <w:rPr>
          <w:rFonts w:asciiTheme="majorHAnsi" w:hAnsiTheme="majorHAnsi" w:cstheme="majorHAnsi"/>
          <w:sz w:val="26"/>
          <w:szCs w:val="26"/>
        </w:rPr>
        <w:tab/>
        <w:t xml:space="preserve">With 3.3V DC supply for both analog and digital circuit, and the use of lithium-polymer battery, two TPS61220 chips were used. The EN pin is driven high by connecting to VIN- input voltage to enable the TPS61220. The capacitors that connect the input and output of the TPS61220 to Ground were used to stabilized and filter the rectified voltage. </w:t>
      </w:r>
    </w:p>
    <w:p w14:paraId="723F8E18" w14:textId="77777777" w:rsidR="00D27C9C" w:rsidRPr="00272777" w:rsidRDefault="00D27C9C">
      <w:pPr>
        <w:tabs>
          <w:tab w:val="left" w:pos="720"/>
        </w:tabs>
        <w:spacing w:line="276" w:lineRule="auto"/>
        <w:jc w:val="both"/>
        <w:rPr>
          <w:ins w:id="1739" w:author="Microsoft account" w:date="2015-09-28T13:37:00Z"/>
          <w:rFonts w:asciiTheme="majorHAnsi" w:hAnsiTheme="majorHAnsi" w:cstheme="majorHAnsi"/>
          <w:sz w:val="26"/>
          <w:szCs w:val="26"/>
        </w:rPr>
        <w:pPrChange w:id="1740" w:author="Microsoft account" w:date="2015-09-28T13:38:00Z">
          <w:pPr>
            <w:tabs>
              <w:tab w:val="left" w:pos="720"/>
            </w:tabs>
            <w:spacing w:line="360" w:lineRule="auto"/>
            <w:jc w:val="both"/>
          </w:pPr>
        </w:pPrChange>
      </w:pPr>
    </w:p>
    <w:p w14:paraId="0B3B2EDA" w14:textId="77777777" w:rsidR="00D27C9C" w:rsidRPr="00272777" w:rsidRDefault="00D27C9C">
      <w:pPr>
        <w:tabs>
          <w:tab w:val="left" w:pos="720"/>
        </w:tabs>
        <w:spacing w:line="276" w:lineRule="auto"/>
        <w:jc w:val="both"/>
        <w:rPr>
          <w:ins w:id="1741" w:author="Microsoft account" w:date="2015-09-28T13:37:00Z"/>
          <w:rFonts w:asciiTheme="majorHAnsi" w:hAnsiTheme="majorHAnsi" w:cstheme="majorHAnsi"/>
          <w:sz w:val="26"/>
          <w:szCs w:val="26"/>
        </w:rPr>
        <w:pPrChange w:id="1742" w:author="Microsoft account" w:date="2015-09-28T13:38:00Z">
          <w:pPr>
            <w:tabs>
              <w:tab w:val="left" w:pos="720"/>
            </w:tabs>
            <w:spacing w:line="360" w:lineRule="auto"/>
            <w:jc w:val="both"/>
          </w:pPr>
        </w:pPrChange>
      </w:pPr>
    </w:p>
    <w:p w14:paraId="788105AF" w14:textId="77777777" w:rsidR="00D27C9C" w:rsidRPr="00272777" w:rsidRDefault="00D27C9C">
      <w:pPr>
        <w:tabs>
          <w:tab w:val="left" w:pos="720"/>
        </w:tabs>
        <w:spacing w:line="276" w:lineRule="auto"/>
        <w:jc w:val="both"/>
        <w:rPr>
          <w:ins w:id="1743" w:author="Microsoft account" w:date="2015-09-28T13:37:00Z"/>
          <w:rFonts w:asciiTheme="majorHAnsi" w:hAnsiTheme="majorHAnsi" w:cstheme="majorHAnsi"/>
          <w:sz w:val="26"/>
          <w:szCs w:val="26"/>
        </w:rPr>
        <w:pPrChange w:id="1744" w:author="Microsoft account" w:date="2015-09-28T13:38:00Z">
          <w:pPr>
            <w:tabs>
              <w:tab w:val="left" w:pos="720"/>
            </w:tabs>
            <w:spacing w:line="360" w:lineRule="auto"/>
            <w:jc w:val="both"/>
          </w:pPr>
        </w:pPrChange>
      </w:pPr>
    </w:p>
    <w:p w14:paraId="08C3F606" w14:textId="77777777" w:rsidR="00D27C9C" w:rsidRPr="00272777" w:rsidRDefault="00D27C9C">
      <w:pPr>
        <w:tabs>
          <w:tab w:val="left" w:pos="720"/>
        </w:tabs>
        <w:spacing w:line="276" w:lineRule="auto"/>
        <w:jc w:val="both"/>
        <w:rPr>
          <w:ins w:id="1745" w:author="Microsoft account" w:date="2015-09-28T13:37:00Z"/>
          <w:rFonts w:asciiTheme="majorHAnsi" w:hAnsiTheme="majorHAnsi" w:cstheme="majorHAnsi"/>
          <w:sz w:val="26"/>
          <w:szCs w:val="26"/>
        </w:rPr>
        <w:pPrChange w:id="1746" w:author="Microsoft account" w:date="2015-09-28T13:38:00Z">
          <w:pPr>
            <w:tabs>
              <w:tab w:val="left" w:pos="720"/>
            </w:tabs>
            <w:spacing w:line="360" w:lineRule="auto"/>
            <w:jc w:val="both"/>
          </w:pPr>
        </w:pPrChange>
      </w:pPr>
    </w:p>
    <w:p w14:paraId="07359870" w14:textId="77777777" w:rsidR="00610DDD" w:rsidRDefault="00610DDD">
      <w:pPr>
        <w:tabs>
          <w:tab w:val="left" w:pos="720"/>
        </w:tabs>
        <w:spacing w:line="276" w:lineRule="auto"/>
        <w:jc w:val="both"/>
        <w:rPr>
          <w:ins w:id="1747" w:author="Microsoft account" w:date="2015-09-28T15:26:00Z"/>
          <w:rFonts w:asciiTheme="majorHAnsi" w:hAnsiTheme="majorHAnsi" w:cstheme="majorHAnsi"/>
          <w:sz w:val="26"/>
          <w:szCs w:val="26"/>
        </w:rPr>
        <w:pPrChange w:id="1748" w:author="Microsoft account" w:date="2015-09-28T13:38:00Z">
          <w:pPr>
            <w:spacing w:line="360" w:lineRule="auto"/>
            <w:jc w:val="both"/>
          </w:pPr>
        </w:pPrChange>
      </w:pPr>
    </w:p>
    <w:p w14:paraId="1ED83A33" w14:textId="77777777" w:rsidR="00D86A1A" w:rsidRDefault="00D86A1A">
      <w:pPr>
        <w:tabs>
          <w:tab w:val="left" w:pos="720"/>
        </w:tabs>
        <w:spacing w:line="276" w:lineRule="auto"/>
        <w:jc w:val="both"/>
        <w:rPr>
          <w:ins w:id="1749" w:author="Microsoft account" w:date="2015-09-28T15:26:00Z"/>
          <w:rFonts w:asciiTheme="majorHAnsi" w:hAnsiTheme="majorHAnsi" w:cstheme="majorHAnsi"/>
          <w:sz w:val="26"/>
          <w:szCs w:val="26"/>
        </w:rPr>
        <w:pPrChange w:id="1750" w:author="Microsoft account" w:date="2015-09-28T13:38:00Z">
          <w:pPr>
            <w:spacing w:line="360" w:lineRule="auto"/>
            <w:jc w:val="both"/>
          </w:pPr>
        </w:pPrChange>
      </w:pPr>
    </w:p>
    <w:p w14:paraId="683D8221" w14:textId="77777777" w:rsidR="00D86A1A" w:rsidRDefault="00D86A1A">
      <w:pPr>
        <w:tabs>
          <w:tab w:val="left" w:pos="720"/>
        </w:tabs>
        <w:spacing w:line="276" w:lineRule="auto"/>
        <w:jc w:val="both"/>
        <w:rPr>
          <w:ins w:id="1751" w:author="Microsoft account" w:date="2015-09-28T15:26:00Z"/>
          <w:rFonts w:asciiTheme="majorHAnsi" w:hAnsiTheme="majorHAnsi" w:cstheme="majorHAnsi"/>
          <w:sz w:val="26"/>
          <w:szCs w:val="26"/>
        </w:rPr>
        <w:pPrChange w:id="1752" w:author="Microsoft account" w:date="2015-09-28T13:38:00Z">
          <w:pPr>
            <w:spacing w:line="360" w:lineRule="auto"/>
            <w:jc w:val="both"/>
          </w:pPr>
        </w:pPrChange>
      </w:pPr>
    </w:p>
    <w:p w14:paraId="1AB61065" w14:textId="77777777" w:rsidR="00D86A1A" w:rsidRPr="00272777" w:rsidRDefault="00D86A1A">
      <w:pPr>
        <w:tabs>
          <w:tab w:val="left" w:pos="720"/>
        </w:tabs>
        <w:spacing w:line="276" w:lineRule="auto"/>
        <w:jc w:val="both"/>
        <w:rPr>
          <w:rFonts w:asciiTheme="majorHAnsi" w:hAnsiTheme="majorHAnsi" w:cstheme="majorHAnsi"/>
          <w:sz w:val="26"/>
          <w:szCs w:val="26"/>
        </w:rPr>
        <w:pPrChange w:id="1753" w:author="Microsoft account" w:date="2015-09-28T13:38:00Z">
          <w:pPr>
            <w:spacing w:line="360" w:lineRule="auto"/>
            <w:jc w:val="both"/>
          </w:pPr>
        </w:pPrChange>
      </w:pPr>
    </w:p>
    <w:p w14:paraId="2E25B19E" w14:textId="6666C022" w:rsidR="00610DDD" w:rsidRPr="00272777" w:rsidDel="00D27C9C" w:rsidRDefault="00610DDD">
      <w:pPr>
        <w:pStyle w:val="Heading41"/>
        <w:rPr>
          <w:del w:id="1754" w:author="Microsoft account" w:date="2015-09-28T13:33:00Z"/>
          <w:highlight w:val="yellow"/>
          <w:rPrChange w:id="1755" w:author="Microsoft account" w:date="2015-09-28T13:38:00Z">
            <w:rPr>
              <w:del w:id="1756" w:author="Microsoft account" w:date="2015-09-28T13:33:00Z"/>
              <w:rFonts w:asciiTheme="majorHAnsi" w:hAnsiTheme="majorHAnsi" w:cstheme="majorHAnsi"/>
              <w:sz w:val="26"/>
              <w:szCs w:val="26"/>
            </w:rPr>
          </w:rPrChange>
        </w:rPr>
        <w:pPrChange w:id="1757" w:author="Tim" w:date="2015-09-28T14:54:00Z">
          <w:pPr>
            <w:numPr>
              <w:ilvl w:val="1"/>
              <w:numId w:val="3"/>
            </w:numPr>
            <w:tabs>
              <w:tab w:val="left" w:pos="720"/>
            </w:tabs>
            <w:spacing w:after="0" w:line="360" w:lineRule="auto"/>
            <w:jc w:val="both"/>
          </w:pPr>
        </w:pPrChange>
      </w:pPr>
      <w:del w:id="1758" w:author="Microsoft account" w:date="2015-09-28T13:33:00Z">
        <w:r w:rsidRPr="00272777" w:rsidDel="00D27C9C">
          <w:rPr>
            <w:b w:val="0"/>
            <w:highlight w:val="yellow"/>
            <w:rPrChange w:id="1759" w:author="Microsoft account" w:date="2015-09-28T13:38:00Z">
              <w:rPr>
                <w:rFonts w:asciiTheme="majorHAnsi" w:hAnsiTheme="majorHAnsi" w:cstheme="majorHAnsi"/>
                <w:b/>
                <w:sz w:val="26"/>
                <w:szCs w:val="26"/>
              </w:rPr>
            </w:rPrChange>
          </w:rPr>
          <w:delText>Firmware system implementation</w:delText>
        </w:r>
      </w:del>
    </w:p>
    <w:p w14:paraId="771BC553" w14:textId="19CAC8FD" w:rsidR="00610DDD" w:rsidRPr="00272777" w:rsidDel="00D27C9C" w:rsidRDefault="00610DDD">
      <w:pPr>
        <w:pStyle w:val="Heading41"/>
        <w:rPr>
          <w:del w:id="1760" w:author="Microsoft account" w:date="2015-09-28T13:33:00Z"/>
        </w:rPr>
        <w:pPrChange w:id="1761" w:author="Tim" w:date="2015-09-28T14:54:00Z">
          <w:pPr>
            <w:tabs>
              <w:tab w:val="left" w:pos="720"/>
            </w:tabs>
            <w:spacing w:line="360" w:lineRule="auto"/>
            <w:jc w:val="both"/>
          </w:pPr>
        </w:pPrChange>
      </w:pPr>
      <w:del w:id="1762" w:author="Microsoft account" w:date="2015-09-28T13:33:00Z">
        <w:r w:rsidRPr="00272777" w:rsidDel="00D27C9C">
          <w:tab/>
          <w:delText xml:space="preserve">The CC2541 SoC has a huge support firmware libraries which are very fundamental for developing the wireless application and reduce the time to approach the completed product. This project implements the ECG profiles in a BLE peripheral device to communicate with the </w:delText>
        </w:r>
        <w:r w:rsidR="004D72CF" w:rsidRPr="00272777" w:rsidDel="00D27C9C">
          <w:delText>ANALOG FRONT-END</w:delText>
        </w:r>
        <w:r w:rsidRPr="00272777" w:rsidDel="00D27C9C">
          <w:delText xml:space="preserve"> and send data over Bluetooth to Smartphone.</w:delText>
        </w:r>
      </w:del>
    </w:p>
    <w:p w14:paraId="7F6DF390" w14:textId="77777777" w:rsidR="00610DDD" w:rsidRPr="00272777" w:rsidRDefault="009D1D76">
      <w:pPr>
        <w:pStyle w:val="Heading41"/>
        <w:pPrChange w:id="1763" w:author="Tim" w:date="2015-09-28T14:54:00Z">
          <w:pPr>
            <w:pStyle w:val="Heading41"/>
            <w:jc w:val="both"/>
          </w:pPr>
        </w:pPrChange>
      </w:pPr>
      <w:bookmarkStart w:id="1764" w:name="_Toc424808531"/>
      <w:r w:rsidRPr="00272777">
        <w:t xml:space="preserve">3.2.5. </w:t>
      </w:r>
      <w:r w:rsidR="00610DDD" w:rsidRPr="00272777">
        <w:t>BLE Protocol Stack Basics</w:t>
      </w:r>
      <w:bookmarkEnd w:id="1764"/>
    </w:p>
    <w:p w14:paraId="3825E99A" w14:textId="52A1A922" w:rsidR="00610DDD" w:rsidRPr="00272777" w:rsidRDefault="00610DDD">
      <w:pPr>
        <w:pStyle w:val="ListParagraph"/>
        <w:ind w:left="0"/>
        <w:jc w:val="center"/>
        <w:rPr>
          <w:rFonts w:asciiTheme="majorHAnsi" w:hAnsiTheme="majorHAnsi" w:cstheme="majorHAnsi"/>
          <w:sz w:val="26"/>
          <w:szCs w:val="26"/>
        </w:rPr>
        <w:pPrChange w:id="1765" w:author="Microsoft account" w:date="2015-09-28T16:24:00Z">
          <w:pPr>
            <w:pStyle w:val="ListParagraph"/>
            <w:spacing w:line="360" w:lineRule="auto"/>
            <w:ind w:left="0"/>
            <w:jc w:val="both"/>
          </w:pPr>
        </w:pPrChange>
      </w:pPr>
      <w:moveFromRangeStart w:id="1766" w:author="Microsoft account" w:date="2015-09-28T16:24:00Z" w:name="move431220775"/>
      <w:moveFrom w:id="1767" w:author="Microsoft account" w:date="2015-09-28T16:24:00Z">
        <w:r w:rsidRPr="00AF28A9" w:rsidDel="00633FAB">
          <w:rPr>
            <w:rFonts w:asciiTheme="majorHAnsi" w:hAnsiTheme="majorHAnsi" w:cstheme="majorHAnsi"/>
            <w:noProof/>
            <w:sz w:val="26"/>
            <w:szCs w:val="26"/>
            <w:rPrChange w:id="1768" w:author="Unknown">
              <w:rPr>
                <w:noProof/>
              </w:rPr>
            </w:rPrChange>
          </w:rPr>
          <w:drawing>
            <wp:inline distT="0" distB="0" distL="0" distR="0" wp14:anchorId="20F391F5" wp14:editId="243D20CB">
              <wp:extent cx="3080385" cy="3080385"/>
              <wp:effectExtent l="0" t="0" r="571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0385" cy="3080385"/>
                      </a:xfrm>
                      <a:prstGeom prst="rect">
                        <a:avLst/>
                      </a:prstGeom>
                      <a:noFill/>
                      <a:ln>
                        <a:noFill/>
                      </a:ln>
                    </pic:spPr>
                  </pic:pic>
                </a:graphicData>
              </a:graphic>
            </wp:inline>
          </w:drawing>
        </w:r>
      </w:moveFrom>
      <w:moveFromRangeEnd w:id="1766"/>
      <w:ins w:id="1769" w:author="Microsoft account" w:date="2015-09-28T16:24:00Z">
        <w:r w:rsidR="00633FAB" w:rsidRPr="00633FAB">
          <w:rPr>
            <w:rFonts w:asciiTheme="majorHAnsi" w:hAnsiTheme="majorHAnsi" w:cstheme="majorHAnsi"/>
            <w:noProof/>
            <w:sz w:val="26"/>
            <w:szCs w:val="26"/>
            <w:lang w:val="vi-VN" w:eastAsia="vi-VN"/>
          </w:rPr>
          <w:t xml:space="preserve"> </w:t>
        </w:r>
      </w:ins>
      <w:moveToRangeStart w:id="1770" w:author="Microsoft account" w:date="2015-09-28T16:24:00Z" w:name="move431220775"/>
      <w:moveTo w:id="1771" w:author="Microsoft account" w:date="2015-09-28T16:24:00Z">
        <w:r w:rsidR="00633FAB" w:rsidRPr="00AF28A9">
          <w:rPr>
            <w:rFonts w:asciiTheme="majorHAnsi" w:hAnsiTheme="majorHAnsi" w:cstheme="majorHAnsi"/>
            <w:noProof/>
            <w:sz w:val="26"/>
            <w:szCs w:val="26"/>
            <w:rPrChange w:id="1772" w:author="Unknown">
              <w:rPr>
                <w:noProof/>
              </w:rPr>
            </w:rPrChange>
          </w:rPr>
          <w:drawing>
            <wp:inline distT="0" distB="0" distL="0" distR="0" wp14:anchorId="59EB6658" wp14:editId="36C22F69">
              <wp:extent cx="3080385" cy="3080385"/>
              <wp:effectExtent l="0" t="0" r="571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0385" cy="3080385"/>
                      </a:xfrm>
                      <a:prstGeom prst="rect">
                        <a:avLst/>
                      </a:prstGeom>
                      <a:noFill/>
                      <a:ln>
                        <a:noFill/>
                      </a:ln>
                    </pic:spPr>
                  </pic:pic>
                </a:graphicData>
              </a:graphic>
            </wp:inline>
          </w:drawing>
        </w:r>
      </w:moveTo>
      <w:moveToRangeEnd w:id="1770"/>
    </w:p>
    <w:p w14:paraId="217F9064" w14:textId="1AF04BC1" w:rsidR="00610DDD" w:rsidRPr="00272777" w:rsidRDefault="00610DDD">
      <w:pPr>
        <w:pStyle w:val="Caption"/>
        <w:tabs>
          <w:tab w:val="left" w:pos="90"/>
          <w:tab w:val="left" w:pos="810"/>
        </w:tabs>
        <w:spacing w:line="276" w:lineRule="auto"/>
        <w:jc w:val="center"/>
        <w:rPr>
          <w:rFonts w:asciiTheme="majorHAnsi" w:hAnsiTheme="majorHAnsi" w:cstheme="majorHAnsi"/>
          <w:color w:val="auto"/>
          <w:sz w:val="26"/>
          <w:szCs w:val="26"/>
        </w:rPr>
        <w:pPrChange w:id="1773" w:author="Microsoft account" w:date="2015-09-28T16:24:00Z">
          <w:pPr>
            <w:pStyle w:val="Caption"/>
            <w:tabs>
              <w:tab w:val="left" w:pos="90"/>
              <w:tab w:val="left" w:pos="810"/>
            </w:tabs>
            <w:spacing w:line="360" w:lineRule="auto"/>
            <w:jc w:val="both"/>
          </w:pPr>
        </w:pPrChange>
      </w:pPr>
      <w:bookmarkStart w:id="1774" w:name="_Toc424808496"/>
      <w:bookmarkStart w:id="1775" w:name="_Toc422793085"/>
      <w:r w:rsidRPr="00272777">
        <w:rPr>
          <w:rFonts w:asciiTheme="majorHAnsi" w:hAnsiTheme="majorHAnsi" w:cstheme="majorHAnsi"/>
          <w:color w:val="auto"/>
          <w:sz w:val="26"/>
          <w:szCs w:val="26"/>
        </w:rPr>
        <w:t xml:space="preserve">Figure </w:t>
      </w:r>
      <w:del w:id="1776" w:author="Microsoft account" w:date="2015-09-28T13:37:00Z">
        <w:r w:rsidR="00383338" w:rsidRPr="00272777" w:rsidDel="00D27C9C">
          <w:rPr>
            <w:rFonts w:asciiTheme="majorHAnsi" w:hAnsiTheme="majorHAnsi" w:cstheme="majorHAnsi"/>
            <w:color w:val="auto"/>
            <w:sz w:val="26"/>
            <w:szCs w:val="26"/>
          </w:rPr>
          <w:delText>15</w:delText>
        </w:r>
      </w:del>
      <w:ins w:id="1777" w:author="Microsoft account" w:date="2015-09-28T13:37:00Z">
        <w:r w:rsidR="00D27C9C" w:rsidRPr="00272777">
          <w:rPr>
            <w:rFonts w:asciiTheme="majorHAnsi" w:hAnsiTheme="majorHAnsi" w:cstheme="majorHAnsi"/>
            <w:color w:val="auto"/>
            <w:sz w:val="26"/>
            <w:szCs w:val="26"/>
          </w:rPr>
          <w:t>6</w:t>
        </w:r>
      </w:ins>
      <w:r w:rsidRPr="00272777">
        <w:rPr>
          <w:rFonts w:asciiTheme="majorHAnsi" w:hAnsiTheme="majorHAnsi" w:cstheme="majorHAnsi"/>
          <w:color w:val="auto"/>
          <w:sz w:val="26"/>
          <w:szCs w:val="26"/>
        </w:rPr>
        <w:t xml:space="preserve">: </w:t>
      </w:r>
      <w:r w:rsidRPr="00272777">
        <w:rPr>
          <w:rFonts w:asciiTheme="majorHAnsi" w:hAnsiTheme="majorHAnsi" w:cstheme="majorHAnsi"/>
          <w:b w:val="0"/>
          <w:i/>
          <w:color w:val="auto"/>
          <w:sz w:val="26"/>
          <w:szCs w:val="26"/>
        </w:rPr>
        <w:t>BLE protocol stack architecture</w:t>
      </w:r>
      <w:bookmarkEnd w:id="1774"/>
      <w:bookmarkEnd w:id="1775"/>
    </w:p>
    <w:p w14:paraId="35D2FED5" w14:textId="77777777" w:rsidR="00610DDD" w:rsidRPr="00272777" w:rsidRDefault="00610DDD">
      <w:pPr>
        <w:tabs>
          <w:tab w:val="left" w:pos="720"/>
        </w:tabs>
        <w:spacing w:line="276" w:lineRule="auto"/>
        <w:jc w:val="both"/>
        <w:rPr>
          <w:rFonts w:asciiTheme="majorHAnsi" w:hAnsiTheme="majorHAnsi" w:cstheme="majorHAnsi"/>
          <w:sz w:val="26"/>
          <w:szCs w:val="26"/>
        </w:rPr>
        <w:pPrChange w:id="1778"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t>The controller and the host are two sections of the protocol stack. Starting from the bottom of this architecture, the Physical Layer includes the BLE hardware which are balun and antenna. The LL controls five RF states of the device which are:</w:t>
      </w:r>
    </w:p>
    <w:p w14:paraId="7A86F530" w14:textId="77777777" w:rsidR="00610DDD" w:rsidRPr="00272777" w:rsidRDefault="00610DDD">
      <w:pPr>
        <w:pStyle w:val="ListParagraph"/>
        <w:numPr>
          <w:ilvl w:val="0"/>
          <w:numId w:val="7"/>
        </w:numPr>
        <w:tabs>
          <w:tab w:val="left" w:pos="284"/>
        </w:tabs>
        <w:ind w:left="0" w:firstLine="0"/>
        <w:jc w:val="both"/>
        <w:rPr>
          <w:rFonts w:asciiTheme="majorHAnsi" w:hAnsiTheme="majorHAnsi" w:cstheme="majorHAnsi"/>
          <w:sz w:val="26"/>
          <w:szCs w:val="26"/>
        </w:rPr>
        <w:pPrChange w:id="1779" w:author="Microsoft account" w:date="2015-09-28T13:38:00Z">
          <w:pPr>
            <w:pStyle w:val="ListParagraph"/>
            <w:numPr>
              <w:numId w:val="7"/>
            </w:numPr>
            <w:spacing w:line="360" w:lineRule="auto"/>
            <w:ind w:left="0" w:hanging="360"/>
            <w:jc w:val="both"/>
          </w:pPr>
        </w:pPrChange>
      </w:pPr>
      <w:r w:rsidRPr="00272777">
        <w:rPr>
          <w:rFonts w:asciiTheme="majorHAnsi" w:hAnsiTheme="majorHAnsi" w:cstheme="majorHAnsi"/>
          <w:sz w:val="26"/>
          <w:szCs w:val="26"/>
        </w:rPr>
        <w:t>Standby: ready and waiting for connection.</w:t>
      </w:r>
    </w:p>
    <w:p w14:paraId="26791B0A" w14:textId="77777777" w:rsidR="00610DDD" w:rsidRPr="00272777" w:rsidRDefault="00610DDD">
      <w:pPr>
        <w:pStyle w:val="ListParagraph"/>
        <w:numPr>
          <w:ilvl w:val="0"/>
          <w:numId w:val="7"/>
        </w:numPr>
        <w:tabs>
          <w:tab w:val="left" w:pos="284"/>
        </w:tabs>
        <w:ind w:left="0" w:firstLine="0"/>
        <w:jc w:val="both"/>
        <w:rPr>
          <w:rFonts w:asciiTheme="majorHAnsi" w:hAnsiTheme="majorHAnsi" w:cstheme="majorHAnsi"/>
          <w:sz w:val="26"/>
          <w:szCs w:val="26"/>
        </w:rPr>
        <w:pPrChange w:id="1780" w:author="Microsoft account" w:date="2015-09-28T13:38:00Z">
          <w:pPr>
            <w:pStyle w:val="ListParagraph"/>
            <w:numPr>
              <w:numId w:val="7"/>
            </w:numPr>
            <w:spacing w:line="360" w:lineRule="auto"/>
            <w:ind w:left="0" w:hanging="360"/>
            <w:jc w:val="both"/>
          </w:pPr>
        </w:pPrChange>
      </w:pPr>
      <w:r w:rsidRPr="00272777">
        <w:rPr>
          <w:rFonts w:asciiTheme="majorHAnsi" w:hAnsiTheme="majorHAnsi" w:cstheme="majorHAnsi"/>
          <w:sz w:val="26"/>
          <w:szCs w:val="26"/>
        </w:rPr>
        <w:t>Advertising: transmit data without being in a connection.</w:t>
      </w:r>
    </w:p>
    <w:p w14:paraId="0F0F17FE" w14:textId="77777777" w:rsidR="00610DDD" w:rsidRPr="00272777" w:rsidRDefault="00610DDD">
      <w:pPr>
        <w:pStyle w:val="ListParagraph"/>
        <w:numPr>
          <w:ilvl w:val="0"/>
          <w:numId w:val="7"/>
        </w:numPr>
        <w:tabs>
          <w:tab w:val="left" w:pos="284"/>
        </w:tabs>
        <w:ind w:left="0" w:firstLine="0"/>
        <w:jc w:val="both"/>
        <w:rPr>
          <w:rFonts w:asciiTheme="majorHAnsi" w:hAnsiTheme="majorHAnsi" w:cstheme="majorHAnsi"/>
          <w:sz w:val="26"/>
          <w:szCs w:val="26"/>
        </w:rPr>
        <w:pPrChange w:id="1781" w:author="Microsoft account" w:date="2015-09-28T13:38:00Z">
          <w:pPr>
            <w:pStyle w:val="ListParagraph"/>
            <w:numPr>
              <w:numId w:val="7"/>
            </w:numPr>
            <w:spacing w:line="360" w:lineRule="auto"/>
            <w:ind w:left="0" w:hanging="360"/>
            <w:jc w:val="both"/>
          </w:pPr>
        </w:pPrChange>
      </w:pPr>
      <w:r w:rsidRPr="00272777">
        <w:rPr>
          <w:rFonts w:asciiTheme="majorHAnsi" w:hAnsiTheme="majorHAnsi" w:cstheme="majorHAnsi"/>
          <w:sz w:val="26"/>
          <w:szCs w:val="26"/>
        </w:rPr>
        <w:t>Scanning: Listen for any device that is in advertising mode</w:t>
      </w:r>
    </w:p>
    <w:p w14:paraId="51181814" w14:textId="77777777" w:rsidR="00610DDD" w:rsidRPr="00272777" w:rsidRDefault="00610DDD">
      <w:pPr>
        <w:pStyle w:val="ListParagraph"/>
        <w:numPr>
          <w:ilvl w:val="0"/>
          <w:numId w:val="7"/>
        </w:numPr>
        <w:tabs>
          <w:tab w:val="left" w:pos="284"/>
        </w:tabs>
        <w:ind w:left="0" w:firstLine="0"/>
        <w:jc w:val="both"/>
        <w:rPr>
          <w:rFonts w:asciiTheme="majorHAnsi" w:hAnsiTheme="majorHAnsi" w:cstheme="majorHAnsi"/>
          <w:sz w:val="26"/>
          <w:szCs w:val="26"/>
        </w:rPr>
        <w:pPrChange w:id="1782" w:author="Microsoft account" w:date="2015-09-28T13:38:00Z">
          <w:pPr>
            <w:pStyle w:val="ListParagraph"/>
            <w:numPr>
              <w:numId w:val="7"/>
            </w:numPr>
            <w:spacing w:line="360" w:lineRule="auto"/>
            <w:ind w:left="0" w:hanging="360"/>
            <w:jc w:val="both"/>
          </w:pPr>
        </w:pPrChange>
      </w:pPr>
      <w:r w:rsidRPr="00272777">
        <w:rPr>
          <w:rFonts w:asciiTheme="majorHAnsi" w:hAnsiTheme="majorHAnsi" w:cstheme="majorHAnsi"/>
          <w:sz w:val="26"/>
          <w:szCs w:val="26"/>
        </w:rPr>
        <w:t xml:space="preserve">Initiating: responding to an advertising device with a connection request. </w:t>
      </w:r>
    </w:p>
    <w:p w14:paraId="2460A8EF" w14:textId="77777777" w:rsidR="00610DDD" w:rsidRPr="00272777" w:rsidRDefault="00610DDD">
      <w:pPr>
        <w:pStyle w:val="ListParagraph"/>
        <w:numPr>
          <w:ilvl w:val="0"/>
          <w:numId w:val="7"/>
        </w:numPr>
        <w:tabs>
          <w:tab w:val="left" w:pos="284"/>
        </w:tabs>
        <w:ind w:left="0" w:firstLine="0"/>
        <w:jc w:val="both"/>
        <w:rPr>
          <w:rFonts w:asciiTheme="majorHAnsi" w:hAnsiTheme="majorHAnsi" w:cstheme="majorHAnsi"/>
          <w:sz w:val="26"/>
          <w:szCs w:val="26"/>
        </w:rPr>
        <w:pPrChange w:id="1783" w:author="Microsoft account" w:date="2015-09-28T13:38:00Z">
          <w:pPr>
            <w:pStyle w:val="ListParagraph"/>
            <w:numPr>
              <w:numId w:val="7"/>
            </w:numPr>
            <w:spacing w:line="360" w:lineRule="auto"/>
            <w:ind w:left="0" w:hanging="360"/>
            <w:jc w:val="both"/>
          </w:pPr>
        </w:pPrChange>
      </w:pPr>
      <w:r w:rsidRPr="00272777">
        <w:rPr>
          <w:rFonts w:asciiTheme="majorHAnsi" w:hAnsiTheme="majorHAnsi" w:cstheme="majorHAnsi"/>
          <w:sz w:val="26"/>
          <w:szCs w:val="26"/>
        </w:rPr>
        <w:t xml:space="preserve">Connected: when the advertiser accepts the connection request, both the advertiser and initiator will enter a connected state. The initiating device is the master while the advertising device that accepted the request is the slave. </w:t>
      </w:r>
    </w:p>
    <w:p w14:paraId="0083E7EE" w14:textId="77777777" w:rsidR="00D27C9C" w:rsidRPr="00272777" w:rsidRDefault="00610DDD">
      <w:pPr>
        <w:tabs>
          <w:tab w:val="left" w:pos="426"/>
        </w:tabs>
        <w:spacing w:line="276" w:lineRule="auto"/>
        <w:jc w:val="both"/>
        <w:rPr>
          <w:ins w:id="1784" w:author="Microsoft account" w:date="2015-09-28T13:37:00Z"/>
          <w:rFonts w:asciiTheme="majorHAnsi" w:hAnsiTheme="majorHAnsi" w:cstheme="majorHAnsi"/>
          <w:sz w:val="26"/>
          <w:szCs w:val="26"/>
        </w:rPr>
        <w:pPrChange w:id="1785" w:author="Microsoft account" w:date="2015-09-28T13:38:00Z">
          <w:pPr>
            <w:tabs>
              <w:tab w:val="left" w:pos="426"/>
            </w:tabs>
            <w:spacing w:line="360" w:lineRule="auto"/>
            <w:jc w:val="both"/>
          </w:pPr>
        </w:pPrChange>
      </w:pPr>
      <w:r w:rsidRPr="00272777">
        <w:rPr>
          <w:rFonts w:asciiTheme="majorHAnsi" w:hAnsiTheme="majorHAnsi" w:cstheme="majorHAnsi"/>
          <w:sz w:val="26"/>
          <w:szCs w:val="26"/>
        </w:rPr>
        <w:tab/>
      </w:r>
    </w:p>
    <w:p w14:paraId="4A41C128" w14:textId="77777777" w:rsidR="00D27C9C" w:rsidRPr="00272777" w:rsidRDefault="00D27C9C">
      <w:pPr>
        <w:tabs>
          <w:tab w:val="left" w:pos="426"/>
        </w:tabs>
        <w:spacing w:line="276" w:lineRule="auto"/>
        <w:jc w:val="both"/>
        <w:rPr>
          <w:ins w:id="1786" w:author="Microsoft account" w:date="2015-09-28T13:37:00Z"/>
          <w:rFonts w:asciiTheme="majorHAnsi" w:hAnsiTheme="majorHAnsi" w:cstheme="majorHAnsi"/>
          <w:sz w:val="26"/>
          <w:szCs w:val="26"/>
        </w:rPr>
        <w:pPrChange w:id="1787" w:author="Microsoft account" w:date="2015-09-28T13:38:00Z">
          <w:pPr>
            <w:tabs>
              <w:tab w:val="left" w:pos="426"/>
            </w:tabs>
            <w:spacing w:line="360" w:lineRule="auto"/>
            <w:jc w:val="both"/>
          </w:pPr>
        </w:pPrChange>
      </w:pPr>
    </w:p>
    <w:p w14:paraId="2B3DA15B" w14:textId="579BEE8D" w:rsidR="00610DDD" w:rsidRPr="00272777" w:rsidRDefault="00D27C9C">
      <w:pPr>
        <w:tabs>
          <w:tab w:val="left" w:pos="426"/>
        </w:tabs>
        <w:spacing w:line="276" w:lineRule="auto"/>
        <w:jc w:val="both"/>
        <w:rPr>
          <w:rFonts w:asciiTheme="majorHAnsi" w:hAnsiTheme="majorHAnsi" w:cstheme="majorHAnsi"/>
          <w:sz w:val="26"/>
          <w:szCs w:val="26"/>
        </w:rPr>
        <w:pPrChange w:id="1788" w:author="Microsoft account" w:date="2015-09-28T13:38:00Z">
          <w:pPr>
            <w:tabs>
              <w:tab w:val="left" w:pos="426"/>
            </w:tabs>
            <w:spacing w:line="360" w:lineRule="auto"/>
            <w:jc w:val="both"/>
          </w:pPr>
        </w:pPrChange>
      </w:pPr>
      <w:ins w:id="1789" w:author="Microsoft account" w:date="2015-09-28T13:37:00Z">
        <w:r w:rsidRPr="00272777">
          <w:rPr>
            <w:rFonts w:asciiTheme="majorHAnsi" w:hAnsiTheme="majorHAnsi" w:cstheme="majorHAnsi"/>
            <w:sz w:val="26"/>
            <w:szCs w:val="26"/>
          </w:rPr>
          <w:lastRenderedPageBreak/>
          <w:tab/>
        </w:r>
      </w:ins>
      <w:r w:rsidR="00610DDD" w:rsidRPr="00272777">
        <w:rPr>
          <w:rFonts w:asciiTheme="majorHAnsi" w:hAnsiTheme="majorHAnsi" w:cstheme="majorHAnsi"/>
          <w:sz w:val="26"/>
          <w:szCs w:val="26"/>
        </w:rPr>
        <w:t xml:space="preserve">The HCI layer provide the standard interfaces for communication between the host and controller. The standardized interfaces are software API, or hardware interface such as UART, SPI, and USB. </w:t>
      </w:r>
    </w:p>
    <w:p w14:paraId="7663F34D" w14:textId="77777777" w:rsidR="00610DDD" w:rsidRPr="00272777" w:rsidRDefault="00610DDD">
      <w:pPr>
        <w:tabs>
          <w:tab w:val="left" w:pos="426"/>
        </w:tabs>
        <w:spacing w:line="276" w:lineRule="auto"/>
        <w:jc w:val="both"/>
        <w:rPr>
          <w:rFonts w:asciiTheme="majorHAnsi" w:hAnsiTheme="majorHAnsi" w:cstheme="majorHAnsi"/>
          <w:sz w:val="26"/>
          <w:szCs w:val="26"/>
        </w:rPr>
        <w:pPrChange w:id="1790" w:author="Microsoft account" w:date="2015-09-28T13:38:00Z">
          <w:pPr>
            <w:tabs>
              <w:tab w:val="left" w:pos="426"/>
            </w:tabs>
            <w:spacing w:line="360" w:lineRule="auto"/>
            <w:jc w:val="both"/>
          </w:pPr>
        </w:pPrChange>
      </w:pPr>
      <w:r w:rsidRPr="00272777">
        <w:rPr>
          <w:rFonts w:asciiTheme="majorHAnsi" w:hAnsiTheme="majorHAnsi" w:cstheme="majorHAnsi"/>
          <w:sz w:val="26"/>
          <w:szCs w:val="26"/>
        </w:rPr>
        <w:tab/>
        <w:t xml:space="preserve">The L2CAP layer do the data encapsulation to the upper layers while the SM layer regulates the methods for pairing and key distribution for the other layers to connect and exchange data securely. </w:t>
      </w:r>
    </w:p>
    <w:p w14:paraId="7379C99B" w14:textId="77777777" w:rsidR="00610DDD" w:rsidRPr="00272777" w:rsidRDefault="00610DDD">
      <w:pPr>
        <w:tabs>
          <w:tab w:val="left" w:pos="426"/>
        </w:tabs>
        <w:spacing w:line="276" w:lineRule="auto"/>
        <w:jc w:val="both"/>
        <w:rPr>
          <w:rFonts w:asciiTheme="majorHAnsi" w:hAnsiTheme="majorHAnsi" w:cstheme="majorHAnsi"/>
          <w:sz w:val="26"/>
          <w:szCs w:val="26"/>
        </w:rPr>
        <w:pPrChange w:id="1791" w:author="Microsoft account" w:date="2015-09-28T13:38:00Z">
          <w:pPr>
            <w:tabs>
              <w:tab w:val="left" w:pos="426"/>
            </w:tabs>
            <w:spacing w:line="360" w:lineRule="auto"/>
            <w:jc w:val="both"/>
          </w:pPr>
        </w:pPrChange>
      </w:pPr>
      <w:r w:rsidRPr="00272777">
        <w:rPr>
          <w:rFonts w:asciiTheme="majorHAnsi" w:hAnsiTheme="majorHAnsi" w:cstheme="majorHAnsi"/>
          <w:sz w:val="26"/>
          <w:szCs w:val="26"/>
        </w:rPr>
        <w:tab/>
        <w:t xml:space="preserve">The GAP layer interfaces with the application and profiles, and the ATT protocol exposes certain pieces of data to another device. </w:t>
      </w:r>
    </w:p>
    <w:p w14:paraId="1BA027C2" w14:textId="77777777" w:rsidR="00E21201" w:rsidRDefault="00610DDD">
      <w:pPr>
        <w:tabs>
          <w:tab w:val="left" w:pos="426"/>
        </w:tabs>
        <w:spacing w:line="276" w:lineRule="auto"/>
        <w:jc w:val="both"/>
        <w:rPr>
          <w:ins w:id="1792" w:author="Microsoft account" w:date="2015-09-28T16:09:00Z"/>
          <w:rFonts w:asciiTheme="majorHAnsi" w:hAnsiTheme="majorHAnsi" w:cstheme="majorHAnsi"/>
          <w:sz w:val="26"/>
          <w:szCs w:val="26"/>
        </w:rPr>
        <w:pPrChange w:id="1793" w:author="Microsoft account" w:date="2015-09-28T13:38:00Z">
          <w:pPr>
            <w:tabs>
              <w:tab w:val="left" w:pos="426"/>
            </w:tabs>
            <w:spacing w:line="360" w:lineRule="auto"/>
            <w:jc w:val="both"/>
          </w:pPr>
        </w:pPrChange>
      </w:pPr>
      <w:r w:rsidRPr="00272777">
        <w:rPr>
          <w:rFonts w:asciiTheme="majorHAnsi" w:hAnsiTheme="majorHAnsi" w:cstheme="majorHAnsi"/>
          <w:sz w:val="26"/>
          <w:szCs w:val="26"/>
        </w:rPr>
        <w:tab/>
        <w:t>The GATT layer defines the guidelines for the BLE devices, which are the server and the client. All data exchanged between two BLE devices are handled by GATT profile.</w:t>
      </w:r>
    </w:p>
    <w:p w14:paraId="336A8F36" w14:textId="6A3AB906" w:rsidR="00E21201" w:rsidRPr="00272777" w:rsidRDefault="00E21201" w:rsidP="00E21201">
      <w:pPr>
        <w:tabs>
          <w:tab w:val="left" w:pos="720"/>
        </w:tabs>
        <w:spacing w:line="276" w:lineRule="auto"/>
        <w:jc w:val="both"/>
        <w:rPr>
          <w:ins w:id="1794" w:author="Microsoft account" w:date="2015-09-28T16:09:00Z"/>
          <w:rFonts w:asciiTheme="majorHAnsi" w:hAnsiTheme="majorHAnsi" w:cstheme="majorHAnsi"/>
          <w:sz w:val="26"/>
          <w:szCs w:val="26"/>
        </w:rPr>
      </w:pPr>
      <w:ins w:id="1795" w:author="Microsoft account" w:date="2015-09-28T16:09:00Z">
        <w:r>
          <w:rPr>
            <w:rFonts w:asciiTheme="majorHAnsi" w:hAnsiTheme="majorHAnsi" w:cstheme="majorHAnsi"/>
            <w:sz w:val="26"/>
            <w:szCs w:val="26"/>
          </w:rPr>
          <w:t xml:space="preserve">       </w:t>
        </w:r>
        <w:r w:rsidRPr="00272777">
          <w:rPr>
            <w:rFonts w:asciiTheme="majorHAnsi" w:hAnsiTheme="majorHAnsi" w:cstheme="majorHAnsi"/>
            <w:sz w:val="26"/>
            <w:szCs w:val="26"/>
          </w:rPr>
          <w:t xml:space="preserve">In BLE protocol, the data are called Attributes and grouped as the figure below: </w:t>
        </w:r>
      </w:ins>
    </w:p>
    <w:p w14:paraId="1A04CDD5" w14:textId="77777777" w:rsidR="00E21201" w:rsidRPr="00272777" w:rsidRDefault="00E21201" w:rsidP="00E21201">
      <w:pPr>
        <w:spacing w:line="276" w:lineRule="auto"/>
        <w:jc w:val="center"/>
        <w:rPr>
          <w:ins w:id="1796" w:author="Microsoft account" w:date="2015-09-28T16:09:00Z"/>
          <w:rFonts w:asciiTheme="majorHAnsi" w:hAnsiTheme="majorHAnsi" w:cstheme="majorHAnsi"/>
          <w:sz w:val="26"/>
          <w:szCs w:val="26"/>
        </w:rPr>
      </w:pPr>
      <w:ins w:id="1797" w:author="Microsoft account" w:date="2015-09-28T16:09:00Z">
        <w:r w:rsidRPr="00AF28A9">
          <w:rPr>
            <w:rFonts w:asciiTheme="majorHAnsi" w:hAnsiTheme="majorHAnsi" w:cstheme="majorHAnsi"/>
            <w:noProof/>
            <w:sz w:val="26"/>
            <w:szCs w:val="26"/>
            <w:lang w:val="en-US"/>
            <w:rPrChange w:id="1798" w:author="Unknown">
              <w:rPr>
                <w:noProof/>
                <w:lang w:val="en-US"/>
              </w:rPr>
            </w:rPrChange>
          </w:rPr>
          <w:drawing>
            <wp:inline distT="0" distB="0" distL="0" distR="0" wp14:anchorId="059062C3" wp14:editId="0F297CA7">
              <wp:extent cx="3874135" cy="3609340"/>
              <wp:effectExtent l="0" t="0" r="0" b="0"/>
              <wp:docPr id="2814" name="Picture 2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135" cy="3609340"/>
                      </a:xfrm>
                      <a:prstGeom prst="rect">
                        <a:avLst/>
                      </a:prstGeom>
                      <a:noFill/>
                      <a:ln>
                        <a:noFill/>
                      </a:ln>
                    </pic:spPr>
                  </pic:pic>
                </a:graphicData>
              </a:graphic>
            </wp:inline>
          </w:drawing>
        </w:r>
      </w:ins>
    </w:p>
    <w:p w14:paraId="4559153B" w14:textId="77777777" w:rsidR="00E21201" w:rsidRPr="00272777" w:rsidRDefault="00E21201" w:rsidP="00E21201">
      <w:pPr>
        <w:pStyle w:val="Caption"/>
        <w:spacing w:line="276" w:lineRule="auto"/>
        <w:jc w:val="center"/>
        <w:rPr>
          <w:ins w:id="1799" w:author="Microsoft account" w:date="2015-09-28T16:09:00Z"/>
          <w:rFonts w:asciiTheme="majorHAnsi" w:hAnsiTheme="majorHAnsi" w:cstheme="majorHAnsi"/>
          <w:noProof/>
          <w:color w:val="auto"/>
          <w:sz w:val="26"/>
          <w:szCs w:val="26"/>
        </w:rPr>
      </w:pPr>
      <w:ins w:id="1800" w:author="Microsoft account" w:date="2015-09-28T16:09:00Z">
        <w:r w:rsidRPr="00272777">
          <w:rPr>
            <w:rFonts w:asciiTheme="majorHAnsi" w:hAnsiTheme="majorHAnsi" w:cstheme="majorHAnsi"/>
            <w:color w:val="auto"/>
            <w:sz w:val="26"/>
            <w:szCs w:val="26"/>
          </w:rPr>
          <w:t xml:space="preserve">Figure 7: </w:t>
        </w:r>
        <w:r w:rsidRPr="00272777">
          <w:rPr>
            <w:rFonts w:asciiTheme="majorHAnsi" w:hAnsiTheme="majorHAnsi" w:cstheme="majorHAnsi"/>
            <w:b w:val="0"/>
            <w:i/>
            <w:color w:val="auto"/>
            <w:sz w:val="26"/>
            <w:szCs w:val="26"/>
          </w:rPr>
          <w:t>Data Attribute diagram</w:t>
        </w:r>
      </w:ins>
    </w:p>
    <w:p w14:paraId="22382A3C" w14:textId="6A21F2C0" w:rsidR="00610DDD" w:rsidRPr="00272777" w:rsidRDefault="00610DDD">
      <w:pPr>
        <w:tabs>
          <w:tab w:val="left" w:pos="426"/>
        </w:tabs>
        <w:spacing w:line="276" w:lineRule="auto"/>
        <w:jc w:val="both"/>
        <w:rPr>
          <w:rFonts w:asciiTheme="majorHAnsi" w:hAnsiTheme="majorHAnsi" w:cstheme="majorHAnsi"/>
          <w:sz w:val="26"/>
          <w:szCs w:val="26"/>
        </w:rPr>
        <w:pPrChange w:id="1801" w:author="Microsoft account" w:date="2015-09-28T13:38:00Z">
          <w:pPr>
            <w:tabs>
              <w:tab w:val="left" w:pos="426"/>
            </w:tabs>
            <w:spacing w:line="360" w:lineRule="auto"/>
            <w:jc w:val="both"/>
          </w:pPr>
        </w:pPrChange>
      </w:pPr>
      <w:r w:rsidRPr="00272777">
        <w:rPr>
          <w:rFonts w:asciiTheme="majorHAnsi" w:hAnsiTheme="majorHAnsi" w:cstheme="majorHAnsi"/>
          <w:sz w:val="26"/>
          <w:szCs w:val="26"/>
        </w:rPr>
        <w:t xml:space="preserve"> </w:t>
      </w:r>
    </w:p>
    <w:p w14:paraId="5FB8FB10" w14:textId="77777777" w:rsidR="00610DDD" w:rsidRPr="00272777" w:rsidRDefault="00610DDD">
      <w:pPr>
        <w:tabs>
          <w:tab w:val="left" w:pos="720"/>
        </w:tabs>
        <w:spacing w:line="276" w:lineRule="auto"/>
        <w:jc w:val="both"/>
        <w:rPr>
          <w:rFonts w:asciiTheme="majorHAnsi" w:hAnsiTheme="majorHAnsi" w:cstheme="majorHAnsi"/>
          <w:sz w:val="26"/>
          <w:szCs w:val="26"/>
        </w:rPr>
        <w:pPrChange w:id="1802" w:author="Microsoft account" w:date="2015-09-28T13:38:00Z">
          <w:pPr>
            <w:tabs>
              <w:tab w:val="left" w:pos="720"/>
            </w:tabs>
            <w:spacing w:line="360" w:lineRule="auto"/>
            <w:jc w:val="both"/>
          </w:pPr>
        </w:pPrChange>
      </w:pPr>
      <w:r w:rsidRPr="00272777">
        <w:rPr>
          <w:rFonts w:asciiTheme="majorHAnsi" w:hAnsiTheme="majorHAnsi" w:cstheme="majorHAnsi"/>
          <w:sz w:val="26"/>
          <w:szCs w:val="26"/>
        </w:rPr>
        <w:br w:type="page"/>
      </w:r>
    </w:p>
    <w:p w14:paraId="568488A7" w14:textId="0D19D59B" w:rsidR="00610DDD" w:rsidRPr="00272777" w:rsidDel="00E21201" w:rsidRDefault="00610DDD">
      <w:pPr>
        <w:tabs>
          <w:tab w:val="left" w:pos="720"/>
        </w:tabs>
        <w:spacing w:line="276" w:lineRule="auto"/>
        <w:jc w:val="both"/>
        <w:rPr>
          <w:del w:id="1803" w:author="Microsoft account" w:date="2015-09-28T16:09:00Z"/>
          <w:rFonts w:asciiTheme="majorHAnsi" w:hAnsiTheme="majorHAnsi" w:cstheme="majorHAnsi"/>
          <w:sz w:val="26"/>
          <w:szCs w:val="26"/>
        </w:rPr>
        <w:pPrChange w:id="1804" w:author="Microsoft account" w:date="2015-09-28T16:09:00Z">
          <w:pPr>
            <w:tabs>
              <w:tab w:val="left" w:pos="720"/>
            </w:tabs>
            <w:spacing w:line="360" w:lineRule="auto"/>
            <w:jc w:val="both"/>
          </w:pPr>
        </w:pPrChange>
      </w:pPr>
      <w:r w:rsidRPr="00272777">
        <w:rPr>
          <w:rFonts w:asciiTheme="majorHAnsi" w:hAnsiTheme="majorHAnsi" w:cstheme="majorHAnsi"/>
          <w:sz w:val="26"/>
          <w:szCs w:val="26"/>
        </w:rPr>
        <w:lastRenderedPageBreak/>
        <w:tab/>
      </w:r>
      <w:del w:id="1805" w:author="Microsoft account" w:date="2015-09-28T16:09:00Z">
        <w:r w:rsidRPr="00272777" w:rsidDel="00E21201">
          <w:rPr>
            <w:rFonts w:asciiTheme="majorHAnsi" w:hAnsiTheme="majorHAnsi" w:cstheme="majorHAnsi"/>
            <w:sz w:val="26"/>
            <w:szCs w:val="26"/>
          </w:rPr>
          <w:delText xml:space="preserve">In BLE protocol, the data are called Attributes and grouped as the figure below: </w:delText>
        </w:r>
      </w:del>
    </w:p>
    <w:p w14:paraId="357B4177" w14:textId="157329BA" w:rsidR="00610DDD" w:rsidRPr="00272777" w:rsidDel="00E21201" w:rsidRDefault="00610DDD">
      <w:pPr>
        <w:tabs>
          <w:tab w:val="left" w:pos="720"/>
        </w:tabs>
        <w:spacing w:line="276" w:lineRule="auto"/>
        <w:jc w:val="both"/>
        <w:rPr>
          <w:del w:id="1806" w:author="Microsoft account" w:date="2015-09-28T16:09:00Z"/>
          <w:rFonts w:asciiTheme="majorHAnsi" w:hAnsiTheme="majorHAnsi" w:cstheme="majorHAnsi"/>
          <w:sz w:val="26"/>
          <w:szCs w:val="26"/>
        </w:rPr>
        <w:pPrChange w:id="1807" w:author="Microsoft account" w:date="2015-09-28T16:09:00Z">
          <w:pPr>
            <w:spacing w:line="360" w:lineRule="auto"/>
            <w:jc w:val="both"/>
          </w:pPr>
        </w:pPrChange>
      </w:pPr>
      <w:del w:id="1808" w:author="Microsoft account" w:date="2015-09-28T16:09:00Z">
        <w:r w:rsidRPr="00AF28A9" w:rsidDel="00E21201">
          <w:rPr>
            <w:rFonts w:asciiTheme="majorHAnsi" w:hAnsiTheme="majorHAnsi" w:cstheme="majorHAnsi"/>
            <w:noProof/>
            <w:sz w:val="26"/>
            <w:szCs w:val="26"/>
            <w:lang w:val="en-US"/>
            <w:rPrChange w:id="1809" w:author="Unknown">
              <w:rPr>
                <w:noProof/>
                <w:lang w:val="en-US"/>
              </w:rPr>
            </w:rPrChange>
          </w:rPr>
          <w:drawing>
            <wp:inline distT="0" distB="0" distL="0" distR="0" wp14:anchorId="32AB34C3" wp14:editId="6D13E3DF">
              <wp:extent cx="3874135" cy="3609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4135" cy="3609340"/>
                      </a:xfrm>
                      <a:prstGeom prst="rect">
                        <a:avLst/>
                      </a:prstGeom>
                      <a:noFill/>
                      <a:ln>
                        <a:noFill/>
                      </a:ln>
                    </pic:spPr>
                  </pic:pic>
                </a:graphicData>
              </a:graphic>
            </wp:inline>
          </w:drawing>
        </w:r>
      </w:del>
    </w:p>
    <w:p w14:paraId="548B410E" w14:textId="56F9C6A0" w:rsidR="00610DDD" w:rsidRPr="00272777" w:rsidRDefault="00610DDD">
      <w:pPr>
        <w:tabs>
          <w:tab w:val="left" w:pos="720"/>
        </w:tabs>
        <w:spacing w:line="276" w:lineRule="auto"/>
        <w:jc w:val="both"/>
        <w:rPr>
          <w:rFonts w:asciiTheme="majorHAnsi" w:hAnsiTheme="majorHAnsi" w:cstheme="majorHAnsi"/>
          <w:noProof/>
          <w:sz w:val="26"/>
          <w:szCs w:val="26"/>
        </w:rPr>
        <w:pPrChange w:id="1810" w:author="Microsoft account" w:date="2015-09-28T16:09:00Z">
          <w:pPr>
            <w:pStyle w:val="Caption"/>
            <w:spacing w:line="360" w:lineRule="auto"/>
            <w:jc w:val="both"/>
          </w:pPr>
        </w:pPrChange>
      </w:pPr>
      <w:bookmarkStart w:id="1811" w:name="_Toc424808497"/>
      <w:bookmarkStart w:id="1812" w:name="_Toc422793086"/>
      <w:del w:id="1813" w:author="Microsoft account" w:date="2015-09-28T16:09:00Z">
        <w:r w:rsidRPr="00272777" w:rsidDel="00E21201">
          <w:rPr>
            <w:rFonts w:asciiTheme="majorHAnsi" w:hAnsiTheme="majorHAnsi" w:cstheme="majorHAnsi"/>
            <w:sz w:val="26"/>
            <w:szCs w:val="26"/>
          </w:rPr>
          <w:delText xml:space="preserve">Figure </w:delText>
        </w:r>
      </w:del>
      <w:del w:id="1814" w:author="Microsoft account" w:date="2015-09-28T13:37:00Z">
        <w:r w:rsidR="00383338" w:rsidRPr="00272777" w:rsidDel="00D27C9C">
          <w:rPr>
            <w:rFonts w:asciiTheme="majorHAnsi" w:hAnsiTheme="majorHAnsi" w:cstheme="majorHAnsi"/>
            <w:sz w:val="26"/>
            <w:szCs w:val="26"/>
          </w:rPr>
          <w:delText>16</w:delText>
        </w:r>
        <w:r w:rsidRPr="00272777" w:rsidDel="00D27C9C">
          <w:rPr>
            <w:rFonts w:asciiTheme="majorHAnsi" w:hAnsiTheme="majorHAnsi" w:cstheme="majorHAnsi"/>
            <w:sz w:val="26"/>
            <w:szCs w:val="26"/>
          </w:rPr>
          <w:delText>:</w:delText>
        </w:r>
      </w:del>
      <w:del w:id="1815" w:author="Microsoft account" w:date="2015-09-28T16:09:00Z">
        <w:r w:rsidRPr="00272777" w:rsidDel="00E21201">
          <w:rPr>
            <w:rFonts w:asciiTheme="majorHAnsi" w:hAnsiTheme="majorHAnsi" w:cstheme="majorHAnsi"/>
            <w:sz w:val="26"/>
            <w:szCs w:val="26"/>
          </w:rPr>
          <w:delText xml:space="preserve"> </w:delText>
        </w:r>
        <w:r w:rsidRPr="00272777" w:rsidDel="00E21201">
          <w:rPr>
            <w:rFonts w:asciiTheme="majorHAnsi" w:hAnsiTheme="majorHAnsi" w:cstheme="majorHAnsi"/>
            <w:b/>
            <w:i/>
            <w:sz w:val="26"/>
            <w:szCs w:val="26"/>
          </w:rPr>
          <w:delText>Data Attribute diagram</w:delText>
        </w:r>
      </w:del>
      <w:bookmarkEnd w:id="1811"/>
      <w:bookmarkEnd w:id="1812"/>
    </w:p>
    <w:p w14:paraId="7D4B9338" w14:textId="77777777" w:rsidR="00610DDD" w:rsidRPr="00272777" w:rsidRDefault="00610DDD">
      <w:pPr>
        <w:tabs>
          <w:tab w:val="left" w:pos="720"/>
        </w:tabs>
        <w:spacing w:line="276" w:lineRule="auto"/>
        <w:jc w:val="both"/>
        <w:rPr>
          <w:rFonts w:asciiTheme="majorHAnsi" w:hAnsiTheme="majorHAnsi" w:cstheme="majorHAnsi"/>
          <w:sz w:val="26"/>
          <w:szCs w:val="26"/>
        </w:rPr>
        <w:pPrChange w:id="1816" w:author="Microsoft account" w:date="2015-09-28T13:38:00Z">
          <w:pPr>
            <w:tabs>
              <w:tab w:val="left" w:pos="720"/>
            </w:tabs>
            <w:spacing w:line="360" w:lineRule="auto"/>
            <w:jc w:val="both"/>
          </w:pPr>
        </w:pPrChange>
      </w:pPr>
      <w:r w:rsidRPr="00272777">
        <w:rPr>
          <w:rFonts w:asciiTheme="majorHAnsi" w:hAnsiTheme="majorHAnsi" w:cstheme="majorHAnsi"/>
          <w:sz w:val="26"/>
          <w:szCs w:val="26"/>
        </w:rPr>
        <w:tab/>
        <w:t xml:space="preserve">One characteristic can have multiple descriptors which are all related with a 128-bit UUID which can be known as an address. This UUID allows the programmer to access to the right service and the value contained within the characteristics. </w:t>
      </w:r>
    </w:p>
    <w:p w14:paraId="73F1977C" w14:textId="77777777" w:rsidR="00D86A1A" w:rsidRDefault="00D86A1A">
      <w:pPr>
        <w:spacing w:line="276" w:lineRule="auto"/>
        <w:jc w:val="both"/>
        <w:rPr>
          <w:ins w:id="1817" w:author="Microsoft account" w:date="2015-09-28T15:26:00Z"/>
          <w:rFonts w:asciiTheme="majorHAnsi" w:hAnsiTheme="majorHAnsi" w:cstheme="majorHAnsi"/>
          <w:sz w:val="26"/>
          <w:szCs w:val="26"/>
        </w:rPr>
        <w:pPrChange w:id="1818" w:author="Microsoft account" w:date="2015-09-28T13:38:00Z">
          <w:pPr>
            <w:spacing w:line="360" w:lineRule="auto"/>
            <w:jc w:val="both"/>
          </w:pPr>
        </w:pPrChange>
      </w:pPr>
    </w:p>
    <w:p w14:paraId="575BC314" w14:textId="77777777" w:rsidR="00610DDD" w:rsidRPr="00272777" w:rsidRDefault="00610DDD">
      <w:pPr>
        <w:spacing w:line="276" w:lineRule="auto"/>
        <w:jc w:val="both"/>
        <w:rPr>
          <w:rFonts w:asciiTheme="majorHAnsi" w:hAnsiTheme="majorHAnsi" w:cstheme="majorHAnsi"/>
          <w:sz w:val="26"/>
          <w:szCs w:val="26"/>
        </w:rPr>
        <w:pPrChange w:id="1819" w:author="Microsoft account" w:date="2015-09-28T13:38:00Z">
          <w:pPr>
            <w:spacing w:line="360" w:lineRule="auto"/>
            <w:jc w:val="both"/>
          </w:pPr>
        </w:pPrChange>
      </w:pPr>
      <w:r w:rsidRPr="00AF28A9">
        <w:rPr>
          <w:rFonts w:asciiTheme="majorHAnsi" w:hAnsiTheme="majorHAnsi" w:cstheme="majorHAnsi"/>
          <w:noProof/>
          <w:sz w:val="26"/>
          <w:szCs w:val="26"/>
          <w:lang w:val="en-US"/>
        </w:rPr>
        <w:drawing>
          <wp:inline distT="0" distB="0" distL="0" distR="0" wp14:anchorId="2F19C358" wp14:editId="0A67DF03">
            <wp:extent cx="5486400" cy="3898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898265"/>
                    </a:xfrm>
                    <a:prstGeom prst="rect">
                      <a:avLst/>
                    </a:prstGeom>
                    <a:noFill/>
                    <a:ln>
                      <a:noFill/>
                    </a:ln>
                  </pic:spPr>
                </pic:pic>
              </a:graphicData>
            </a:graphic>
          </wp:inline>
        </w:drawing>
      </w:r>
    </w:p>
    <w:p w14:paraId="7657BA4B" w14:textId="6EBEC06E" w:rsidR="00610DDD" w:rsidRPr="00272777" w:rsidDel="007109B3" w:rsidRDefault="00610DDD">
      <w:pPr>
        <w:spacing w:line="276" w:lineRule="auto"/>
        <w:jc w:val="center"/>
        <w:rPr>
          <w:del w:id="1820" w:author="Tim" w:date="2015-09-25T00:25:00Z"/>
          <w:rFonts w:asciiTheme="majorHAnsi" w:hAnsiTheme="majorHAnsi" w:cstheme="majorHAnsi"/>
          <w:i/>
          <w:sz w:val="26"/>
          <w:szCs w:val="26"/>
        </w:rPr>
        <w:pPrChange w:id="1821" w:author="Microsoft account" w:date="2015-09-28T16:24:00Z">
          <w:pPr>
            <w:spacing w:line="360" w:lineRule="auto"/>
            <w:jc w:val="both"/>
          </w:pPr>
        </w:pPrChange>
      </w:pPr>
      <w:bookmarkStart w:id="1822" w:name="_Toc424808498"/>
      <w:bookmarkStart w:id="1823" w:name="_Toc422793087"/>
      <w:r w:rsidRPr="00272777">
        <w:rPr>
          <w:rFonts w:asciiTheme="majorHAnsi" w:hAnsiTheme="majorHAnsi" w:cstheme="majorHAnsi"/>
          <w:b/>
          <w:sz w:val="26"/>
          <w:szCs w:val="26"/>
        </w:rPr>
        <w:t xml:space="preserve">Figure </w:t>
      </w:r>
      <w:del w:id="1824" w:author="Microsoft account" w:date="2015-09-28T13:37:00Z">
        <w:r w:rsidR="00383338" w:rsidRPr="00272777" w:rsidDel="00D27C9C">
          <w:rPr>
            <w:rFonts w:asciiTheme="majorHAnsi" w:hAnsiTheme="majorHAnsi" w:cstheme="majorHAnsi"/>
            <w:b/>
            <w:sz w:val="26"/>
            <w:szCs w:val="26"/>
            <w:lang w:val="en-US"/>
          </w:rPr>
          <w:delText>17</w:delText>
        </w:r>
      </w:del>
      <w:ins w:id="1825" w:author="Microsoft account" w:date="2015-09-28T13:37:00Z">
        <w:r w:rsidR="00D27C9C" w:rsidRPr="00272777">
          <w:rPr>
            <w:rFonts w:asciiTheme="majorHAnsi" w:hAnsiTheme="majorHAnsi" w:cstheme="majorHAnsi"/>
            <w:b/>
            <w:sz w:val="26"/>
            <w:szCs w:val="26"/>
            <w:lang w:val="en-US"/>
          </w:rPr>
          <w:t>8</w:t>
        </w:r>
      </w:ins>
      <w:r w:rsidRPr="00272777">
        <w:rPr>
          <w:rFonts w:asciiTheme="majorHAnsi" w:hAnsiTheme="majorHAnsi" w:cstheme="majorHAnsi"/>
          <w:b/>
          <w:sz w:val="26"/>
          <w:szCs w:val="26"/>
        </w:rPr>
        <w:t xml:space="preserve">: </w:t>
      </w:r>
      <w:r w:rsidRPr="00272777">
        <w:rPr>
          <w:rFonts w:asciiTheme="majorHAnsi" w:hAnsiTheme="majorHAnsi" w:cstheme="majorHAnsi"/>
          <w:i/>
          <w:sz w:val="26"/>
          <w:szCs w:val="26"/>
        </w:rPr>
        <w:t>The complete Attribute table of ECG application</w:t>
      </w:r>
      <w:bookmarkEnd w:id="1822"/>
      <w:bookmarkEnd w:id="1823"/>
    </w:p>
    <w:p w14:paraId="1E92BBE5" w14:textId="77777777" w:rsidR="00610DDD" w:rsidRPr="00272777" w:rsidRDefault="00610DDD">
      <w:pPr>
        <w:spacing w:line="276" w:lineRule="auto"/>
        <w:jc w:val="center"/>
        <w:rPr>
          <w:rFonts w:asciiTheme="majorHAnsi" w:hAnsiTheme="majorHAnsi" w:cstheme="majorHAnsi"/>
          <w:b/>
          <w:sz w:val="26"/>
          <w:szCs w:val="26"/>
        </w:rPr>
        <w:pPrChange w:id="1826" w:author="Microsoft account" w:date="2015-09-28T16:24:00Z">
          <w:pPr>
            <w:spacing w:line="360" w:lineRule="auto"/>
            <w:jc w:val="both"/>
          </w:pPr>
        </w:pPrChange>
      </w:pPr>
    </w:p>
    <w:p w14:paraId="7E3F025A" w14:textId="0F3A6ED0" w:rsidR="00610DDD" w:rsidRPr="00272777" w:rsidDel="00D27C9C" w:rsidRDefault="009D1D76">
      <w:pPr>
        <w:pStyle w:val="Heading41"/>
        <w:rPr>
          <w:del w:id="1827" w:author="Microsoft account" w:date="2015-09-28T13:33:00Z"/>
        </w:rPr>
        <w:pPrChange w:id="1828" w:author="Microsoft account" w:date="2015-09-28T13:38:00Z">
          <w:pPr>
            <w:pStyle w:val="Heading41"/>
            <w:jc w:val="both"/>
          </w:pPr>
        </w:pPrChange>
      </w:pPr>
      <w:bookmarkStart w:id="1829" w:name="_Toc424808532"/>
      <w:del w:id="1830" w:author="Microsoft account" w:date="2015-09-28T13:33:00Z">
        <w:r w:rsidRPr="00272777" w:rsidDel="00D27C9C">
          <w:rPr>
            <w:b w:val="0"/>
          </w:rPr>
          <w:delText xml:space="preserve">3.2.5. </w:delText>
        </w:r>
        <w:r w:rsidR="00610DDD" w:rsidRPr="00272777" w:rsidDel="00D27C9C">
          <w:rPr>
            <w:b w:val="0"/>
          </w:rPr>
          <w:delText>CC2541 firmware summary</w:delText>
        </w:r>
        <w:bookmarkEnd w:id="1829"/>
      </w:del>
    </w:p>
    <w:p w14:paraId="524A1F72" w14:textId="4AA220DA" w:rsidR="00610DDD" w:rsidRPr="00272777" w:rsidDel="00D27C9C" w:rsidRDefault="00610DDD">
      <w:pPr>
        <w:spacing w:line="276" w:lineRule="auto"/>
        <w:jc w:val="center"/>
        <w:rPr>
          <w:del w:id="1831" w:author="Microsoft account" w:date="2015-09-28T13:34:00Z"/>
          <w:rFonts w:asciiTheme="majorHAnsi" w:hAnsiTheme="majorHAnsi" w:cstheme="majorHAnsi"/>
          <w:sz w:val="26"/>
          <w:szCs w:val="26"/>
        </w:rPr>
        <w:pPrChange w:id="1832" w:author="Microsoft account" w:date="2015-09-28T13:38:00Z">
          <w:pPr>
            <w:spacing w:line="360" w:lineRule="auto"/>
            <w:jc w:val="both"/>
          </w:pPr>
        </w:pPrChange>
      </w:pPr>
      <w:del w:id="1833" w:author="Microsoft account" w:date="2015-09-28T13:34:00Z">
        <w:r w:rsidRPr="00AF28A9" w:rsidDel="00D27C9C">
          <w:rPr>
            <w:rFonts w:asciiTheme="majorHAnsi" w:hAnsiTheme="majorHAnsi" w:cstheme="majorHAnsi"/>
            <w:noProof/>
            <w:sz w:val="26"/>
            <w:szCs w:val="26"/>
            <w:lang w:val="en-US"/>
            <w:rPrChange w:id="1834" w:author="Unknown">
              <w:rPr>
                <w:noProof/>
                <w:lang w:val="en-US"/>
              </w:rPr>
            </w:rPrChange>
          </w:rPr>
          <w:drawing>
            <wp:inline distT="0" distB="0" distL="0" distR="0" wp14:anchorId="4DE339F9" wp14:editId="09E5A972">
              <wp:extent cx="4163060" cy="293560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3060" cy="2935605"/>
                      </a:xfrm>
                      <a:prstGeom prst="rect">
                        <a:avLst/>
                      </a:prstGeom>
                      <a:noFill/>
                      <a:ln>
                        <a:noFill/>
                      </a:ln>
                    </pic:spPr>
                  </pic:pic>
                </a:graphicData>
              </a:graphic>
            </wp:inline>
          </w:drawing>
        </w:r>
      </w:del>
    </w:p>
    <w:p w14:paraId="00A52FDC" w14:textId="6EAA675C" w:rsidR="00610DDD" w:rsidRPr="00272777" w:rsidDel="00D27C9C" w:rsidRDefault="00610DDD">
      <w:pPr>
        <w:pStyle w:val="Caption"/>
        <w:spacing w:line="276" w:lineRule="auto"/>
        <w:jc w:val="both"/>
        <w:rPr>
          <w:del w:id="1835" w:author="Microsoft account" w:date="2015-09-28T13:34:00Z"/>
          <w:rFonts w:asciiTheme="majorHAnsi" w:hAnsiTheme="majorHAnsi" w:cstheme="majorHAnsi"/>
          <w:noProof/>
          <w:color w:val="auto"/>
          <w:sz w:val="26"/>
          <w:szCs w:val="26"/>
        </w:rPr>
        <w:pPrChange w:id="1836" w:author="Microsoft account" w:date="2015-09-28T13:38:00Z">
          <w:pPr>
            <w:pStyle w:val="Caption"/>
            <w:spacing w:line="360" w:lineRule="auto"/>
            <w:jc w:val="both"/>
          </w:pPr>
        </w:pPrChange>
      </w:pPr>
      <w:bookmarkStart w:id="1837" w:name="_Toc424808499"/>
      <w:bookmarkStart w:id="1838" w:name="_Toc422793088"/>
      <w:del w:id="1839" w:author="Microsoft account" w:date="2015-09-28T13:34:00Z">
        <w:r w:rsidRPr="00272777" w:rsidDel="00D27C9C">
          <w:rPr>
            <w:rFonts w:asciiTheme="majorHAnsi" w:hAnsiTheme="majorHAnsi" w:cstheme="majorHAnsi"/>
            <w:sz w:val="26"/>
            <w:szCs w:val="26"/>
          </w:rPr>
          <w:delText xml:space="preserve">Figure </w:delText>
        </w:r>
        <w:r w:rsidR="00383338" w:rsidRPr="00272777" w:rsidDel="00D27C9C">
          <w:rPr>
            <w:rFonts w:asciiTheme="majorHAnsi" w:hAnsiTheme="majorHAnsi" w:cstheme="majorHAnsi"/>
            <w:sz w:val="26"/>
            <w:szCs w:val="26"/>
          </w:rPr>
          <w:delText>18</w:delText>
        </w:r>
        <w:r w:rsidRPr="00272777" w:rsidDel="00D27C9C">
          <w:rPr>
            <w:rFonts w:asciiTheme="majorHAnsi" w:hAnsiTheme="majorHAnsi" w:cstheme="majorHAnsi"/>
            <w:sz w:val="26"/>
            <w:szCs w:val="26"/>
          </w:rPr>
          <w:delText xml:space="preserve">: </w:delText>
        </w:r>
        <w:r w:rsidRPr="00272777" w:rsidDel="00D27C9C">
          <w:rPr>
            <w:rFonts w:asciiTheme="majorHAnsi" w:hAnsiTheme="majorHAnsi" w:cstheme="majorHAnsi"/>
            <w:b w:val="0"/>
            <w:i/>
            <w:sz w:val="26"/>
            <w:szCs w:val="26"/>
          </w:rPr>
          <w:delText>The CC2541 firmware block diagram</w:delText>
        </w:r>
        <w:bookmarkEnd w:id="1837"/>
        <w:bookmarkEnd w:id="1838"/>
      </w:del>
    </w:p>
    <w:p w14:paraId="5C29BD6C" w14:textId="04831A3B" w:rsidR="00610DDD" w:rsidRPr="00272777" w:rsidDel="00D27C9C" w:rsidRDefault="00610DDD">
      <w:pPr>
        <w:pStyle w:val="Caption"/>
        <w:spacing w:line="276" w:lineRule="auto"/>
        <w:jc w:val="both"/>
        <w:rPr>
          <w:del w:id="1840" w:author="Microsoft account" w:date="2015-09-28T13:34:00Z"/>
          <w:rFonts w:asciiTheme="majorHAnsi" w:hAnsiTheme="majorHAnsi" w:cstheme="majorHAnsi"/>
          <w:sz w:val="26"/>
          <w:szCs w:val="26"/>
          <w:rPrChange w:id="1841" w:author="Microsoft account" w:date="2015-09-28T13:38:00Z">
            <w:rPr>
              <w:del w:id="1842" w:author="Microsoft account" w:date="2015-09-28T13:34:00Z"/>
            </w:rPr>
          </w:rPrChange>
        </w:rPr>
        <w:pPrChange w:id="1843" w:author="Microsoft account" w:date="2015-09-28T13:38:00Z">
          <w:pPr>
            <w:spacing w:line="360" w:lineRule="auto"/>
            <w:jc w:val="both"/>
          </w:pPr>
        </w:pPrChange>
      </w:pPr>
    </w:p>
    <w:p w14:paraId="4854C269" w14:textId="77777777" w:rsidR="00610DDD" w:rsidRPr="00272777" w:rsidRDefault="00610DDD">
      <w:pPr>
        <w:pStyle w:val="ListParagraph"/>
        <w:tabs>
          <w:tab w:val="left" w:pos="720"/>
        </w:tabs>
        <w:ind w:left="0"/>
        <w:jc w:val="both"/>
        <w:rPr>
          <w:rFonts w:asciiTheme="majorHAnsi" w:hAnsiTheme="majorHAnsi" w:cstheme="majorHAnsi"/>
          <w:sz w:val="26"/>
          <w:szCs w:val="26"/>
        </w:rPr>
        <w:pPrChange w:id="1844" w:author="Microsoft account" w:date="2015-09-28T13:38:00Z">
          <w:pPr>
            <w:pStyle w:val="ListParagraph"/>
            <w:tabs>
              <w:tab w:val="left" w:pos="720"/>
            </w:tabs>
            <w:spacing w:line="360" w:lineRule="auto"/>
            <w:ind w:left="0"/>
            <w:jc w:val="both"/>
          </w:pPr>
        </w:pPrChange>
      </w:pPr>
      <w:r w:rsidRPr="00272777">
        <w:rPr>
          <w:rFonts w:asciiTheme="majorHAnsi" w:hAnsiTheme="majorHAnsi" w:cstheme="majorHAnsi"/>
          <w:sz w:val="26"/>
          <w:szCs w:val="26"/>
        </w:rPr>
        <w:tab/>
        <w:t>Operating system abstraction layer (OSAL) controls all tasks and priorities of stack layers, provide communication between higher stack layers and lower layers by registering callback functions. To create an application to communicate with the AFE and transfer data, a custom profile must be created. In this profile, a 16-bit UUID which is 0x2D37 is used to identify characteristic of the ECG service. This application is set to be a task of the OSAL queue, when the task is up for execution, the values in the characteristics are read and transmitted to the connected device.</w:t>
      </w:r>
    </w:p>
    <w:p w14:paraId="76B303D8" w14:textId="77777777" w:rsidR="00610DDD" w:rsidRDefault="00610DDD">
      <w:pPr>
        <w:pStyle w:val="ListParagraph"/>
        <w:tabs>
          <w:tab w:val="left" w:pos="720"/>
        </w:tabs>
        <w:ind w:left="0"/>
        <w:jc w:val="both"/>
        <w:rPr>
          <w:ins w:id="1845" w:author="Microsoft account" w:date="2015-09-28T14:15:00Z"/>
          <w:rFonts w:asciiTheme="majorHAnsi" w:hAnsiTheme="majorHAnsi" w:cstheme="majorHAnsi"/>
          <w:sz w:val="26"/>
          <w:szCs w:val="26"/>
        </w:rPr>
        <w:pPrChange w:id="1846" w:author="Microsoft account" w:date="2015-09-28T13:38:00Z">
          <w:pPr>
            <w:pStyle w:val="ListParagraph"/>
            <w:tabs>
              <w:tab w:val="left" w:pos="720"/>
            </w:tabs>
            <w:spacing w:line="360" w:lineRule="auto"/>
            <w:ind w:left="0"/>
            <w:jc w:val="both"/>
          </w:pPr>
        </w:pPrChange>
      </w:pPr>
    </w:p>
    <w:p w14:paraId="7727F04F" w14:textId="4D6E8591" w:rsidR="00C14DAC" w:rsidRDefault="00E21201">
      <w:pPr>
        <w:pStyle w:val="ListParagraph"/>
        <w:tabs>
          <w:tab w:val="left" w:pos="720"/>
        </w:tabs>
        <w:ind w:left="0"/>
        <w:jc w:val="both"/>
        <w:rPr>
          <w:ins w:id="1847" w:author="Microsoft account" w:date="2015-09-28T14:15:00Z"/>
          <w:rFonts w:asciiTheme="majorHAnsi" w:hAnsiTheme="majorHAnsi" w:cstheme="majorHAnsi"/>
          <w:sz w:val="26"/>
          <w:szCs w:val="26"/>
        </w:rPr>
        <w:pPrChange w:id="1848" w:author="Microsoft account" w:date="2015-09-28T13:38:00Z">
          <w:pPr>
            <w:pStyle w:val="ListParagraph"/>
            <w:tabs>
              <w:tab w:val="left" w:pos="720"/>
            </w:tabs>
            <w:spacing w:line="360" w:lineRule="auto"/>
            <w:ind w:left="0"/>
            <w:jc w:val="both"/>
          </w:pPr>
        </w:pPrChange>
      </w:pPr>
      <w:r w:rsidRPr="00AF28A9">
        <w:rPr>
          <w:rFonts w:asciiTheme="majorHAnsi" w:hAnsiTheme="majorHAnsi" w:cstheme="majorHAnsi"/>
          <w:noProof/>
          <w:sz w:val="26"/>
          <w:szCs w:val="26"/>
        </w:rPr>
        <w:lastRenderedPageBreak/>
        <w:drawing>
          <wp:anchor distT="0" distB="0" distL="114300" distR="114300" simplePos="0" relativeHeight="251636736" behindDoc="1" locked="0" layoutInCell="1" allowOverlap="1" wp14:anchorId="614BD2C6" wp14:editId="188D9E09">
            <wp:simplePos x="0" y="0"/>
            <wp:positionH relativeFrom="column">
              <wp:posOffset>895985</wp:posOffset>
            </wp:positionH>
            <wp:positionV relativeFrom="paragraph">
              <wp:posOffset>287940</wp:posOffset>
            </wp:positionV>
            <wp:extent cx="4266565" cy="5323840"/>
            <wp:effectExtent l="0" t="0" r="63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66565" cy="5323840"/>
                    </a:xfrm>
                    <a:prstGeom prst="rect">
                      <a:avLst/>
                    </a:prstGeom>
                    <a:noFill/>
                  </pic:spPr>
                </pic:pic>
              </a:graphicData>
            </a:graphic>
            <wp14:sizeRelH relativeFrom="page">
              <wp14:pctWidth>0</wp14:pctWidth>
            </wp14:sizeRelH>
            <wp14:sizeRelV relativeFrom="page">
              <wp14:pctHeight>0</wp14:pctHeight>
            </wp14:sizeRelV>
          </wp:anchor>
        </w:drawing>
      </w:r>
    </w:p>
    <w:p w14:paraId="523B0627" w14:textId="7A9F5436" w:rsidR="00C14DAC" w:rsidRPr="00272777" w:rsidRDefault="00C14DAC">
      <w:pPr>
        <w:pStyle w:val="ListParagraph"/>
        <w:tabs>
          <w:tab w:val="left" w:pos="720"/>
        </w:tabs>
        <w:ind w:left="0"/>
        <w:jc w:val="both"/>
        <w:rPr>
          <w:rFonts w:asciiTheme="majorHAnsi" w:hAnsiTheme="majorHAnsi" w:cstheme="majorHAnsi"/>
          <w:sz w:val="26"/>
          <w:szCs w:val="26"/>
        </w:rPr>
        <w:pPrChange w:id="1849" w:author="Microsoft account" w:date="2015-09-28T13:38:00Z">
          <w:pPr>
            <w:pStyle w:val="ListParagraph"/>
            <w:tabs>
              <w:tab w:val="left" w:pos="720"/>
            </w:tabs>
            <w:spacing w:line="360" w:lineRule="auto"/>
            <w:ind w:left="0"/>
            <w:jc w:val="both"/>
          </w:pPr>
        </w:pPrChange>
      </w:pPr>
    </w:p>
    <w:p w14:paraId="4CA75D2B"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50" w:author="Microsoft account" w:date="2015-09-28T13:38:00Z">
          <w:pPr>
            <w:pStyle w:val="Caption"/>
            <w:spacing w:line="360" w:lineRule="auto"/>
            <w:jc w:val="both"/>
          </w:pPr>
        </w:pPrChange>
      </w:pPr>
      <w:bookmarkStart w:id="1851" w:name="_Toc424808500"/>
      <w:bookmarkStart w:id="1852" w:name="_Toc422793089"/>
    </w:p>
    <w:p w14:paraId="4BAE2372" w14:textId="76B3FDC8" w:rsidR="00610DDD" w:rsidRPr="00272777" w:rsidRDefault="00610DDD">
      <w:pPr>
        <w:pStyle w:val="Caption"/>
        <w:spacing w:line="276" w:lineRule="auto"/>
        <w:jc w:val="both"/>
        <w:rPr>
          <w:rFonts w:asciiTheme="majorHAnsi" w:hAnsiTheme="majorHAnsi" w:cstheme="majorHAnsi"/>
          <w:color w:val="auto"/>
          <w:sz w:val="26"/>
          <w:szCs w:val="26"/>
        </w:rPr>
        <w:pPrChange w:id="1853" w:author="Microsoft account" w:date="2015-09-28T13:38:00Z">
          <w:pPr>
            <w:pStyle w:val="Caption"/>
            <w:spacing w:line="360" w:lineRule="auto"/>
            <w:jc w:val="both"/>
          </w:pPr>
        </w:pPrChange>
      </w:pPr>
    </w:p>
    <w:p w14:paraId="7292AAAC" w14:textId="369DF8E6" w:rsidR="00610DDD" w:rsidRPr="00272777" w:rsidRDefault="00610DDD">
      <w:pPr>
        <w:pStyle w:val="Caption"/>
        <w:spacing w:line="276" w:lineRule="auto"/>
        <w:jc w:val="both"/>
        <w:rPr>
          <w:ins w:id="1854" w:author="Tim" w:date="2015-09-25T00:18:00Z"/>
          <w:rFonts w:asciiTheme="majorHAnsi" w:hAnsiTheme="majorHAnsi" w:cstheme="majorHAnsi"/>
          <w:color w:val="auto"/>
          <w:sz w:val="26"/>
          <w:szCs w:val="26"/>
        </w:rPr>
        <w:pPrChange w:id="1855" w:author="Microsoft account" w:date="2015-09-28T13:38:00Z">
          <w:pPr>
            <w:pStyle w:val="Caption"/>
            <w:spacing w:line="360" w:lineRule="auto"/>
            <w:jc w:val="both"/>
          </w:pPr>
        </w:pPrChange>
      </w:pPr>
    </w:p>
    <w:p w14:paraId="511FE28B" w14:textId="77777777" w:rsidR="00EC59F6" w:rsidRPr="00272777" w:rsidRDefault="00EC59F6">
      <w:pPr>
        <w:spacing w:line="276" w:lineRule="auto"/>
        <w:rPr>
          <w:ins w:id="1856" w:author="Tim" w:date="2015-09-25T00:18:00Z"/>
          <w:rFonts w:asciiTheme="majorHAnsi" w:hAnsiTheme="majorHAnsi" w:cstheme="majorHAnsi"/>
          <w:sz w:val="26"/>
          <w:szCs w:val="26"/>
          <w:rPrChange w:id="1857" w:author="Microsoft account" w:date="2015-09-28T13:38:00Z">
            <w:rPr>
              <w:ins w:id="1858" w:author="Tim" w:date="2015-09-25T00:18:00Z"/>
            </w:rPr>
          </w:rPrChange>
        </w:rPr>
        <w:pPrChange w:id="1859" w:author="Microsoft account" w:date="2015-09-28T13:38:00Z">
          <w:pPr>
            <w:pStyle w:val="Caption"/>
            <w:spacing w:line="360" w:lineRule="auto"/>
            <w:jc w:val="both"/>
          </w:pPr>
        </w:pPrChange>
      </w:pPr>
    </w:p>
    <w:p w14:paraId="4F42D932" w14:textId="77777777" w:rsidR="00EC59F6" w:rsidRPr="00AF28A9" w:rsidRDefault="00EC59F6">
      <w:pPr>
        <w:spacing w:line="276" w:lineRule="auto"/>
        <w:rPr>
          <w:rFonts w:asciiTheme="majorHAnsi" w:hAnsiTheme="majorHAnsi" w:cstheme="majorHAnsi"/>
          <w:sz w:val="26"/>
          <w:szCs w:val="26"/>
        </w:rPr>
        <w:pPrChange w:id="1860" w:author="Microsoft account" w:date="2015-09-28T13:38:00Z">
          <w:pPr>
            <w:pStyle w:val="Caption"/>
            <w:spacing w:line="360" w:lineRule="auto"/>
            <w:jc w:val="both"/>
          </w:pPr>
        </w:pPrChange>
      </w:pPr>
    </w:p>
    <w:p w14:paraId="7FAA75A7" w14:textId="0FE375D9" w:rsidR="00610DDD" w:rsidRPr="00272777" w:rsidRDefault="00610DDD">
      <w:pPr>
        <w:pStyle w:val="Caption"/>
        <w:spacing w:line="276" w:lineRule="auto"/>
        <w:jc w:val="both"/>
        <w:rPr>
          <w:rFonts w:asciiTheme="majorHAnsi" w:hAnsiTheme="majorHAnsi" w:cstheme="majorHAnsi"/>
          <w:color w:val="auto"/>
          <w:sz w:val="26"/>
          <w:szCs w:val="26"/>
        </w:rPr>
        <w:pPrChange w:id="1861" w:author="Microsoft account" w:date="2015-09-28T13:38:00Z">
          <w:pPr>
            <w:pStyle w:val="Caption"/>
            <w:spacing w:line="360" w:lineRule="auto"/>
            <w:jc w:val="both"/>
          </w:pPr>
        </w:pPrChange>
      </w:pPr>
    </w:p>
    <w:p w14:paraId="49707A88" w14:textId="71544B0F" w:rsidR="00610DDD" w:rsidRPr="00272777" w:rsidRDefault="00610DDD">
      <w:pPr>
        <w:pStyle w:val="Caption"/>
        <w:spacing w:line="276" w:lineRule="auto"/>
        <w:jc w:val="both"/>
        <w:rPr>
          <w:rFonts w:asciiTheme="majorHAnsi" w:hAnsiTheme="majorHAnsi" w:cstheme="majorHAnsi"/>
          <w:color w:val="auto"/>
          <w:sz w:val="26"/>
          <w:szCs w:val="26"/>
        </w:rPr>
        <w:pPrChange w:id="1862" w:author="Microsoft account" w:date="2015-09-28T13:38:00Z">
          <w:pPr>
            <w:pStyle w:val="Caption"/>
            <w:spacing w:line="360" w:lineRule="auto"/>
            <w:jc w:val="both"/>
          </w:pPr>
        </w:pPrChange>
      </w:pPr>
    </w:p>
    <w:p w14:paraId="7B199EC6"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3" w:author="Microsoft account" w:date="2015-09-28T13:38:00Z">
          <w:pPr>
            <w:pStyle w:val="Caption"/>
            <w:spacing w:line="360" w:lineRule="auto"/>
            <w:jc w:val="both"/>
          </w:pPr>
        </w:pPrChange>
      </w:pPr>
    </w:p>
    <w:p w14:paraId="20ED1D4C"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4" w:author="Microsoft account" w:date="2015-09-28T13:38:00Z">
          <w:pPr>
            <w:pStyle w:val="Caption"/>
            <w:spacing w:line="360" w:lineRule="auto"/>
            <w:jc w:val="both"/>
          </w:pPr>
        </w:pPrChange>
      </w:pPr>
    </w:p>
    <w:p w14:paraId="4389C0C1"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5" w:author="Microsoft account" w:date="2015-09-28T13:38:00Z">
          <w:pPr>
            <w:pStyle w:val="Caption"/>
            <w:spacing w:line="360" w:lineRule="auto"/>
            <w:jc w:val="both"/>
          </w:pPr>
        </w:pPrChange>
      </w:pPr>
    </w:p>
    <w:p w14:paraId="16B48548"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6" w:author="Microsoft account" w:date="2015-09-28T13:38:00Z">
          <w:pPr>
            <w:pStyle w:val="Caption"/>
            <w:spacing w:line="360" w:lineRule="auto"/>
            <w:jc w:val="both"/>
          </w:pPr>
        </w:pPrChange>
      </w:pPr>
    </w:p>
    <w:p w14:paraId="2669D47A"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7" w:author="Microsoft account" w:date="2015-09-28T13:38:00Z">
          <w:pPr>
            <w:pStyle w:val="Caption"/>
            <w:spacing w:line="360" w:lineRule="auto"/>
            <w:jc w:val="both"/>
          </w:pPr>
        </w:pPrChange>
      </w:pPr>
    </w:p>
    <w:p w14:paraId="45092470" w14:textId="77777777" w:rsidR="00610DDD" w:rsidRPr="00272777" w:rsidRDefault="00610DDD">
      <w:pPr>
        <w:pStyle w:val="Caption"/>
        <w:spacing w:line="276" w:lineRule="auto"/>
        <w:jc w:val="both"/>
        <w:rPr>
          <w:rFonts w:asciiTheme="majorHAnsi" w:hAnsiTheme="majorHAnsi" w:cstheme="majorHAnsi"/>
          <w:color w:val="auto"/>
          <w:sz w:val="26"/>
          <w:szCs w:val="26"/>
        </w:rPr>
        <w:pPrChange w:id="1868" w:author="Microsoft account" w:date="2015-09-28T13:38:00Z">
          <w:pPr>
            <w:pStyle w:val="Caption"/>
            <w:spacing w:line="360" w:lineRule="auto"/>
            <w:jc w:val="both"/>
          </w:pPr>
        </w:pPrChange>
      </w:pPr>
    </w:p>
    <w:p w14:paraId="0AC7A78B" w14:textId="77777777" w:rsidR="00610DDD" w:rsidDel="00E21201" w:rsidRDefault="00610DDD">
      <w:pPr>
        <w:pStyle w:val="Caption"/>
        <w:spacing w:line="276" w:lineRule="auto"/>
        <w:rPr>
          <w:del w:id="1869" w:author="Microsoft account" w:date="2015-09-28T16:09:00Z"/>
          <w:rFonts w:asciiTheme="majorHAnsi" w:hAnsiTheme="majorHAnsi" w:cstheme="majorHAnsi"/>
          <w:color w:val="auto"/>
          <w:sz w:val="26"/>
          <w:szCs w:val="26"/>
        </w:rPr>
        <w:pPrChange w:id="1870" w:author="Microsoft account" w:date="2015-09-28T16:09:00Z">
          <w:pPr>
            <w:pStyle w:val="Caption"/>
            <w:spacing w:line="360" w:lineRule="auto"/>
            <w:jc w:val="both"/>
          </w:pPr>
        </w:pPrChange>
      </w:pPr>
    </w:p>
    <w:p w14:paraId="71B5220B" w14:textId="77777777" w:rsidR="00E21201" w:rsidRPr="00E21201" w:rsidRDefault="00E21201">
      <w:pPr>
        <w:rPr>
          <w:ins w:id="1871" w:author="Microsoft account" w:date="2015-09-28T16:09:00Z"/>
          <w:rPrChange w:id="1872" w:author="Microsoft account" w:date="2015-09-28T16:09:00Z">
            <w:rPr>
              <w:ins w:id="1873" w:author="Microsoft account" w:date="2015-09-28T16:09:00Z"/>
              <w:rFonts w:asciiTheme="majorHAnsi" w:hAnsiTheme="majorHAnsi" w:cstheme="majorHAnsi"/>
              <w:color w:val="auto"/>
              <w:sz w:val="26"/>
              <w:szCs w:val="26"/>
            </w:rPr>
          </w:rPrChange>
        </w:rPr>
        <w:pPrChange w:id="1874" w:author="Microsoft account" w:date="2015-09-28T16:09:00Z">
          <w:pPr>
            <w:pStyle w:val="Caption"/>
            <w:spacing w:line="360" w:lineRule="auto"/>
            <w:jc w:val="both"/>
          </w:pPr>
        </w:pPrChange>
      </w:pPr>
    </w:p>
    <w:p w14:paraId="28734495" w14:textId="77777777" w:rsidR="00610DDD" w:rsidRPr="00272777" w:rsidDel="00E21201" w:rsidRDefault="00610DDD">
      <w:pPr>
        <w:pStyle w:val="Caption"/>
        <w:spacing w:line="276" w:lineRule="auto"/>
        <w:jc w:val="both"/>
        <w:rPr>
          <w:del w:id="1875" w:author="Microsoft account" w:date="2015-09-28T16:09:00Z"/>
          <w:rFonts w:asciiTheme="majorHAnsi" w:hAnsiTheme="majorHAnsi" w:cstheme="majorHAnsi"/>
          <w:color w:val="auto"/>
          <w:sz w:val="26"/>
          <w:szCs w:val="26"/>
        </w:rPr>
        <w:pPrChange w:id="1876" w:author="Microsoft account" w:date="2015-09-28T13:38:00Z">
          <w:pPr>
            <w:pStyle w:val="Caption"/>
            <w:spacing w:line="360" w:lineRule="auto"/>
            <w:jc w:val="both"/>
          </w:pPr>
        </w:pPrChange>
      </w:pPr>
    </w:p>
    <w:p w14:paraId="691ACDBC" w14:textId="77777777" w:rsidR="00610DDD" w:rsidRPr="00272777" w:rsidDel="00E21201" w:rsidRDefault="00610DDD">
      <w:pPr>
        <w:pStyle w:val="Caption"/>
        <w:spacing w:line="276" w:lineRule="auto"/>
        <w:jc w:val="both"/>
        <w:rPr>
          <w:del w:id="1877" w:author="Microsoft account" w:date="2015-09-28T16:09:00Z"/>
          <w:rFonts w:asciiTheme="majorHAnsi" w:hAnsiTheme="majorHAnsi" w:cstheme="majorHAnsi"/>
          <w:color w:val="auto"/>
          <w:sz w:val="26"/>
          <w:szCs w:val="26"/>
        </w:rPr>
        <w:pPrChange w:id="1878" w:author="Microsoft account" w:date="2015-09-28T13:38:00Z">
          <w:pPr>
            <w:pStyle w:val="Caption"/>
            <w:spacing w:line="360" w:lineRule="auto"/>
            <w:jc w:val="both"/>
          </w:pPr>
        </w:pPrChange>
      </w:pPr>
    </w:p>
    <w:p w14:paraId="54E14035" w14:textId="77777777" w:rsidR="00C14DAC" w:rsidRDefault="00C14DAC">
      <w:pPr>
        <w:pStyle w:val="Caption"/>
        <w:spacing w:line="276" w:lineRule="auto"/>
        <w:rPr>
          <w:ins w:id="1879" w:author="Microsoft account" w:date="2015-09-28T14:15:00Z"/>
          <w:rFonts w:asciiTheme="majorHAnsi" w:hAnsiTheme="majorHAnsi" w:cstheme="majorHAnsi"/>
          <w:color w:val="auto"/>
          <w:sz w:val="26"/>
          <w:szCs w:val="26"/>
        </w:rPr>
        <w:pPrChange w:id="1880" w:author="Microsoft account" w:date="2015-09-28T16:09:00Z">
          <w:pPr>
            <w:pStyle w:val="Caption"/>
            <w:spacing w:line="360" w:lineRule="auto"/>
            <w:jc w:val="both"/>
          </w:pPr>
        </w:pPrChange>
      </w:pPr>
    </w:p>
    <w:p w14:paraId="4FE1AD55" w14:textId="26E92C81" w:rsidR="00D27C9C" w:rsidRPr="00272777" w:rsidDel="00E21201" w:rsidRDefault="00D27C9C">
      <w:pPr>
        <w:pStyle w:val="Caption"/>
        <w:spacing w:line="276" w:lineRule="auto"/>
        <w:jc w:val="center"/>
        <w:rPr>
          <w:del w:id="1881" w:author="Microsoft account" w:date="2015-09-28T16:09:00Z"/>
          <w:rFonts w:asciiTheme="majorHAnsi" w:hAnsiTheme="majorHAnsi" w:cstheme="majorHAnsi"/>
          <w:color w:val="auto"/>
          <w:sz w:val="26"/>
          <w:szCs w:val="26"/>
        </w:rPr>
        <w:pPrChange w:id="1882" w:author="Microsoft account" w:date="2015-09-28T13:38:00Z">
          <w:pPr>
            <w:pStyle w:val="Caption"/>
            <w:spacing w:line="360" w:lineRule="auto"/>
            <w:jc w:val="both"/>
          </w:pPr>
        </w:pPrChange>
      </w:pPr>
      <w:moveToRangeStart w:id="1883" w:author="Microsoft account" w:date="2015-09-28T13:34:00Z" w:name="move431210587"/>
      <w:moveTo w:id="1884" w:author="Microsoft account" w:date="2015-09-28T13:34:00Z">
        <w:r w:rsidRPr="00272777">
          <w:rPr>
            <w:rFonts w:asciiTheme="majorHAnsi" w:hAnsiTheme="majorHAnsi" w:cstheme="majorHAnsi"/>
            <w:color w:val="auto"/>
            <w:sz w:val="26"/>
            <w:szCs w:val="26"/>
          </w:rPr>
          <w:t>Figure</w:t>
        </w:r>
      </w:moveTo>
      <w:ins w:id="1885" w:author="Microsoft account" w:date="2015-09-28T13:37:00Z">
        <w:r w:rsidRPr="00272777">
          <w:rPr>
            <w:rFonts w:asciiTheme="majorHAnsi" w:hAnsiTheme="majorHAnsi" w:cstheme="majorHAnsi"/>
            <w:color w:val="auto"/>
            <w:sz w:val="26"/>
            <w:szCs w:val="26"/>
          </w:rPr>
          <w:t xml:space="preserve"> </w:t>
        </w:r>
      </w:ins>
      <w:moveTo w:id="1886" w:author="Microsoft account" w:date="2015-09-28T13:34:00Z">
        <w:del w:id="1887" w:author="Microsoft account" w:date="2015-09-28T13:37:00Z">
          <w:r w:rsidRPr="00272777" w:rsidDel="00D27C9C">
            <w:rPr>
              <w:rFonts w:asciiTheme="majorHAnsi" w:hAnsiTheme="majorHAnsi" w:cstheme="majorHAnsi"/>
              <w:color w:val="auto"/>
              <w:sz w:val="26"/>
              <w:szCs w:val="26"/>
            </w:rPr>
            <w:delText xml:space="preserve"> 1</w:delText>
          </w:r>
        </w:del>
        <w:r w:rsidRPr="00272777">
          <w:rPr>
            <w:rFonts w:asciiTheme="majorHAnsi" w:hAnsiTheme="majorHAnsi" w:cstheme="majorHAnsi"/>
            <w:color w:val="auto"/>
            <w:sz w:val="26"/>
            <w:szCs w:val="26"/>
          </w:rPr>
          <w:t xml:space="preserve">9: </w:t>
        </w:r>
        <w:r w:rsidRPr="00272777">
          <w:rPr>
            <w:rFonts w:asciiTheme="majorHAnsi" w:hAnsiTheme="majorHAnsi" w:cstheme="majorHAnsi"/>
            <w:b w:val="0"/>
            <w:i/>
            <w:color w:val="auto"/>
            <w:sz w:val="26"/>
            <w:szCs w:val="26"/>
          </w:rPr>
          <w:t>OSA task loop</w:t>
        </w:r>
      </w:moveTo>
    </w:p>
    <w:moveToRangeEnd w:id="1883"/>
    <w:p w14:paraId="44539BAF" w14:textId="77777777" w:rsidR="00610DDD" w:rsidRPr="00272777" w:rsidDel="00E21201" w:rsidRDefault="00610DDD">
      <w:pPr>
        <w:pStyle w:val="Caption"/>
        <w:spacing w:line="276" w:lineRule="auto"/>
        <w:jc w:val="center"/>
        <w:rPr>
          <w:del w:id="1888" w:author="Microsoft account" w:date="2015-09-28T16:09:00Z"/>
          <w:rFonts w:asciiTheme="majorHAnsi" w:hAnsiTheme="majorHAnsi" w:cstheme="majorHAnsi"/>
          <w:color w:val="auto"/>
          <w:sz w:val="26"/>
          <w:szCs w:val="26"/>
        </w:rPr>
        <w:pPrChange w:id="1889" w:author="Microsoft account" w:date="2015-09-28T13:38:00Z">
          <w:pPr>
            <w:pStyle w:val="Caption"/>
            <w:spacing w:line="360" w:lineRule="auto"/>
            <w:jc w:val="both"/>
          </w:pPr>
        </w:pPrChange>
      </w:pPr>
    </w:p>
    <w:p w14:paraId="5688621D" w14:textId="77777777" w:rsidR="00610DDD" w:rsidRPr="00272777" w:rsidDel="00E21201" w:rsidRDefault="00610DDD">
      <w:pPr>
        <w:pStyle w:val="Caption"/>
        <w:spacing w:line="276" w:lineRule="auto"/>
        <w:jc w:val="both"/>
        <w:rPr>
          <w:del w:id="1890" w:author="Microsoft account" w:date="2015-09-28T16:09:00Z"/>
          <w:rFonts w:asciiTheme="majorHAnsi" w:hAnsiTheme="majorHAnsi" w:cstheme="majorHAnsi"/>
          <w:color w:val="auto"/>
          <w:sz w:val="26"/>
          <w:szCs w:val="26"/>
        </w:rPr>
        <w:pPrChange w:id="1891" w:author="Microsoft account" w:date="2015-09-28T13:38:00Z">
          <w:pPr>
            <w:pStyle w:val="Caption"/>
            <w:spacing w:line="360" w:lineRule="auto"/>
            <w:jc w:val="both"/>
          </w:pPr>
        </w:pPrChange>
      </w:pPr>
    </w:p>
    <w:p w14:paraId="4928CEB2" w14:textId="77777777" w:rsidR="00610DDD" w:rsidRPr="00272777" w:rsidDel="00E21201" w:rsidRDefault="00610DDD">
      <w:pPr>
        <w:pStyle w:val="Caption"/>
        <w:spacing w:line="276" w:lineRule="auto"/>
        <w:jc w:val="both"/>
        <w:rPr>
          <w:del w:id="1892" w:author="Microsoft account" w:date="2015-09-28T16:09:00Z"/>
          <w:rFonts w:asciiTheme="majorHAnsi" w:hAnsiTheme="majorHAnsi" w:cstheme="majorHAnsi"/>
          <w:color w:val="auto"/>
          <w:sz w:val="26"/>
          <w:szCs w:val="26"/>
        </w:rPr>
        <w:pPrChange w:id="1893" w:author="Microsoft account" w:date="2015-09-28T13:38:00Z">
          <w:pPr>
            <w:pStyle w:val="Caption"/>
            <w:spacing w:line="360" w:lineRule="auto"/>
            <w:jc w:val="both"/>
          </w:pPr>
        </w:pPrChange>
      </w:pPr>
    </w:p>
    <w:p w14:paraId="3D8E6C8A" w14:textId="77777777" w:rsidR="009D1D76" w:rsidRPr="00272777" w:rsidDel="00E21201" w:rsidRDefault="009D1D76">
      <w:pPr>
        <w:pStyle w:val="Caption"/>
        <w:spacing w:line="276" w:lineRule="auto"/>
        <w:jc w:val="both"/>
        <w:rPr>
          <w:del w:id="1894" w:author="Microsoft account" w:date="2015-09-28T16:09:00Z"/>
          <w:rFonts w:asciiTheme="majorHAnsi" w:hAnsiTheme="majorHAnsi" w:cstheme="majorHAnsi"/>
          <w:color w:val="auto"/>
          <w:sz w:val="26"/>
          <w:szCs w:val="26"/>
        </w:rPr>
        <w:pPrChange w:id="1895" w:author="Microsoft account" w:date="2015-09-28T13:38:00Z">
          <w:pPr>
            <w:pStyle w:val="Caption"/>
            <w:spacing w:line="360" w:lineRule="auto"/>
            <w:jc w:val="both"/>
          </w:pPr>
        </w:pPrChange>
      </w:pPr>
    </w:p>
    <w:p w14:paraId="1BE6B6DD" w14:textId="399B4BE3" w:rsidR="00610DDD" w:rsidRPr="00272777" w:rsidDel="00E21201" w:rsidRDefault="00610DDD">
      <w:pPr>
        <w:pStyle w:val="Caption"/>
        <w:spacing w:line="276" w:lineRule="auto"/>
        <w:jc w:val="center"/>
        <w:rPr>
          <w:del w:id="1896" w:author="Microsoft account" w:date="2015-09-28T16:09:00Z"/>
          <w:rFonts w:asciiTheme="majorHAnsi" w:hAnsiTheme="majorHAnsi" w:cstheme="majorHAnsi"/>
          <w:color w:val="auto"/>
          <w:sz w:val="26"/>
          <w:szCs w:val="26"/>
        </w:rPr>
        <w:pPrChange w:id="1897" w:author="Microsoft account" w:date="2015-09-28T16:09:00Z">
          <w:pPr>
            <w:pStyle w:val="Caption"/>
            <w:spacing w:line="360" w:lineRule="auto"/>
            <w:jc w:val="both"/>
          </w:pPr>
        </w:pPrChange>
      </w:pPr>
      <w:moveFromRangeStart w:id="1898" w:author="Microsoft account" w:date="2015-09-28T13:34:00Z" w:name="move431210587"/>
      <w:moveFrom w:id="1899" w:author="Microsoft account" w:date="2015-09-28T13:34:00Z">
        <w:r w:rsidRPr="00272777" w:rsidDel="00D27C9C">
          <w:rPr>
            <w:rFonts w:asciiTheme="majorHAnsi" w:hAnsiTheme="majorHAnsi" w:cstheme="majorHAnsi"/>
            <w:color w:val="auto"/>
            <w:sz w:val="26"/>
            <w:szCs w:val="26"/>
          </w:rPr>
          <w:t xml:space="preserve">Figure </w:t>
        </w:r>
        <w:r w:rsidR="00383338" w:rsidRPr="00272777" w:rsidDel="00D27C9C">
          <w:rPr>
            <w:rFonts w:asciiTheme="majorHAnsi" w:hAnsiTheme="majorHAnsi" w:cstheme="majorHAnsi"/>
            <w:color w:val="auto"/>
            <w:sz w:val="26"/>
            <w:szCs w:val="26"/>
          </w:rPr>
          <w:t>19</w:t>
        </w:r>
        <w:r w:rsidRPr="00272777" w:rsidDel="00D27C9C">
          <w:rPr>
            <w:rFonts w:asciiTheme="majorHAnsi" w:hAnsiTheme="majorHAnsi" w:cstheme="majorHAnsi"/>
            <w:color w:val="auto"/>
            <w:sz w:val="26"/>
            <w:szCs w:val="26"/>
          </w:rPr>
          <w:t xml:space="preserve">: </w:t>
        </w:r>
        <w:r w:rsidRPr="00272777" w:rsidDel="00D27C9C">
          <w:rPr>
            <w:rFonts w:asciiTheme="majorHAnsi" w:hAnsiTheme="majorHAnsi" w:cstheme="majorHAnsi"/>
            <w:b w:val="0"/>
            <w:i/>
            <w:color w:val="auto"/>
            <w:sz w:val="26"/>
            <w:szCs w:val="26"/>
          </w:rPr>
          <w:t>OSA task loop</w:t>
        </w:r>
      </w:moveFrom>
      <w:bookmarkEnd w:id="1851"/>
      <w:bookmarkEnd w:id="1852"/>
    </w:p>
    <w:moveFromRangeEnd w:id="1898"/>
    <w:p w14:paraId="7D01EFC2" w14:textId="65A1F75F" w:rsidR="00610DDD" w:rsidRPr="00272777" w:rsidRDefault="00610DDD">
      <w:pPr>
        <w:pStyle w:val="Caption"/>
        <w:spacing w:line="276" w:lineRule="auto"/>
        <w:jc w:val="center"/>
        <w:pPrChange w:id="1900" w:author="Microsoft account" w:date="2015-09-28T16:09:00Z">
          <w:pPr>
            <w:pStyle w:val="ListParagraph"/>
            <w:spacing w:line="360" w:lineRule="auto"/>
            <w:ind w:left="0"/>
            <w:jc w:val="both"/>
          </w:pPr>
        </w:pPrChange>
      </w:pPr>
      <w:del w:id="1901" w:author="Microsoft account" w:date="2015-09-28T15:13:00Z">
        <w:r w:rsidRPr="00AF28A9" w:rsidDel="00976FD9">
          <w:rPr>
            <w:noProof/>
            <w:rPrChange w:id="1902" w:author="Unknown">
              <w:rPr>
                <w:noProof/>
              </w:rPr>
            </w:rPrChange>
          </w:rPr>
          <w:drawing>
            <wp:inline distT="0" distB="0" distL="0" distR="0" wp14:anchorId="5ABAD2E3" wp14:editId="0BF47C90">
              <wp:extent cx="5486400" cy="24542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454275"/>
                      </a:xfrm>
                      <a:prstGeom prst="rect">
                        <a:avLst/>
                      </a:prstGeom>
                      <a:noFill/>
                      <a:ln>
                        <a:noFill/>
                      </a:ln>
                    </pic:spPr>
                  </pic:pic>
                </a:graphicData>
              </a:graphic>
            </wp:inline>
          </w:drawing>
        </w:r>
      </w:del>
    </w:p>
    <w:p w14:paraId="4E57DD83" w14:textId="6407CBAB" w:rsidR="00610DDD" w:rsidRPr="00272777" w:rsidDel="00D86A1A" w:rsidRDefault="00610DDD">
      <w:pPr>
        <w:pStyle w:val="Caption"/>
        <w:spacing w:line="276" w:lineRule="auto"/>
        <w:jc w:val="both"/>
        <w:rPr>
          <w:del w:id="1903" w:author="Microsoft account" w:date="2015-09-28T15:26:00Z"/>
          <w:rFonts w:asciiTheme="majorHAnsi" w:hAnsiTheme="majorHAnsi" w:cstheme="majorHAnsi"/>
          <w:b w:val="0"/>
          <w:i/>
          <w:color w:val="auto"/>
          <w:sz w:val="26"/>
          <w:szCs w:val="26"/>
        </w:rPr>
        <w:pPrChange w:id="1904" w:author="Microsoft account" w:date="2015-09-28T13:38:00Z">
          <w:pPr>
            <w:pStyle w:val="Caption"/>
            <w:spacing w:line="360" w:lineRule="auto"/>
            <w:jc w:val="both"/>
          </w:pPr>
        </w:pPrChange>
      </w:pPr>
      <w:bookmarkStart w:id="1905" w:name="_Toc424808501"/>
      <w:bookmarkStart w:id="1906" w:name="_Toc422793090"/>
      <w:commentRangeStart w:id="1907"/>
      <w:del w:id="1908" w:author="Microsoft account" w:date="2015-09-28T15:26:00Z">
        <w:r w:rsidRPr="00272777" w:rsidDel="00D86A1A">
          <w:rPr>
            <w:rFonts w:asciiTheme="majorHAnsi" w:hAnsiTheme="majorHAnsi" w:cstheme="majorHAnsi"/>
            <w:color w:val="auto"/>
            <w:sz w:val="26"/>
            <w:szCs w:val="26"/>
          </w:rPr>
          <w:delText xml:space="preserve">Figure </w:delText>
        </w:r>
      </w:del>
      <w:del w:id="1909" w:author="Microsoft account" w:date="2015-09-28T13:37:00Z">
        <w:r w:rsidR="00383338" w:rsidRPr="00272777" w:rsidDel="00D27C9C">
          <w:rPr>
            <w:rFonts w:asciiTheme="majorHAnsi" w:hAnsiTheme="majorHAnsi" w:cstheme="majorHAnsi"/>
            <w:color w:val="auto"/>
            <w:sz w:val="26"/>
            <w:szCs w:val="26"/>
          </w:rPr>
          <w:delText>20</w:delText>
        </w:r>
      </w:del>
      <w:del w:id="1910" w:author="Microsoft account" w:date="2015-09-28T15:26:00Z">
        <w:r w:rsidRPr="00272777" w:rsidDel="00D86A1A">
          <w:rPr>
            <w:rFonts w:asciiTheme="majorHAnsi" w:hAnsiTheme="majorHAnsi" w:cstheme="majorHAnsi"/>
            <w:color w:val="auto"/>
            <w:sz w:val="26"/>
            <w:szCs w:val="26"/>
          </w:rPr>
          <w:delText xml:space="preserve">: </w:delText>
        </w:r>
        <w:r w:rsidRPr="00272777" w:rsidDel="00D86A1A">
          <w:rPr>
            <w:rFonts w:asciiTheme="majorHAnsi" w:hAnsiTheme="majorHAnsi" w:cstheme="majorHAnsi"/>
            <w:b w:val="0"/>
            <w:i/>
            <w:color w:val="auto"/>
            <w:sz w:val="26"/>
            <w:szCs w:val="26"/>
          </w:rPr>
          <w:delText>The Flowchart of main program</w:delText>
        </w:r>
        <w:bookmarkEnd w:id="1905"/>
        <w:bookmarkEnd w:id="1906"/>
        <w:commentRangeEnd w:id="1907"/>
        <w:r w:rsidR="00AF28A9" w:rsidDel="00D86A1A">
          <w:rPr>
            <w:rStyle w:val="CommentReference"/>
            <w:rFonts w:asciiTheme="minorHAnsi" w:eastAsiaTheme="minorHAnsi" w:hAnsiTheme="minorHAnsi" w:cstheme="minorBidi"/>
            <w:b w:val="0"/>
            <w:bCs w:val="0"/>
            <w:color w:val="auto"/>
            <w:lang w:val="vi-VN"/>
          </w:rPr>
          <w:commentReference w:id="1907"/>
        </w:r>
      </w:del>
    </w:p>
    <w:p w14:paraId="1BD9C422" w14:textId="0280FA05" w:rsidR="00610DDD" w:rsidRPr="00272777" w:rsidDel="00D27C9C" w:rsidRDefault="00610DDD">
      <w:pPr>
        <w:spacing w:line="276" w:lineRule="auto"/>
        <w:jc w:val="both"/>
        <w:rPr>
          <w:del w:id="1911" w:author="Microsoft account" w:date="2015-09-28T13:34:00Z"/>
          <w:rFonts w:asciiTheme="majorHAnsi" w:hAnsiTheme="majorHAnsi" w:cstheme="majorHAnsi"/>
          <w:sz w:val="26"/>
          <w:szCs w:val="26"/>
        </w:rPr>
        <w:pPrChange w:id="1912" w:author="Microsoft account" w:date="2015-09-28T13:38:00Z">
          <w:pPr>
            <w:spacing w:line="360" w:lineRule="auto"/>
            <w:jc w:val="both"/>
          </w:pPr>
        </w:pPrChange>
      </w:pPr>
    </w:p>
    <w:p w14:paraId="0C460227" w14:textId="29045268" w:rsidR="00610DDD" w:rsidRPr="00272777" w:rsidDel="00D27C9C" w:rsidRDefault="00CC641E">
      <w:pPr>
        <w:pStyle w:val="Heading41"/>
        <w:rPr>
          <w:del w:id="1913" w:author="Microsoft account" w:date="2015-09-28T13:34:00Z"/>
        </w:rPr>
        <w:pPrChange w:id="1914" w:author="Microsoft account" w:date="2015-09-28T13:38:00Z">
          <w:pPr>
            <w:pStyle w:val="Heading41"/>
            <w:jc w:val="both"/>
          </w:pPr>
        </w:pPrChange>
      </w:pPr>
      <w:bookmarkStart w:id="1915" w:name="_Toc424808533"/>
      <w:del w:id="1916" w:author="Microsoft account" w:date="2015-09-28T13:34:00Z">
        <w:r w:rsidRPr="00272777" w:rsidDel="00D27C9C">
          <w:rPr>
            <w:b w:val="0"/>
          </w:rPr>
          <w:delText xml:space="preserve">3.2.6. </w:delText>
        </w:r>
        <w:r w:rsidR="004D72CF" w:rsidRPr="00272777" w:rsidDel="00D27C9C">
          <w:rPr>
            <w:b w:val="0"/>
          </w:rPr>
          <w:delText>ANALOG FRONT-END</w:delText>
        </w:r>
        <w:r w:rsidR="00610DDD" w:rsidRPr="00272777" w:rsidDel="00D27C9C">
          <w:rPr>
            <w:b w:val="0"/>
          </w:rPr>
          <w:delText xml:space="preserve"> Setting up and SPI interface</w:delText>
        </w:r>
        <w:bookmarkEnd w:id="1915"/>
      </w:del>
    </w:p>
    <w:p w14:paraId="74CD55AD" w14:textId="3B4DBA3E" w:rsidR="00610DDD" w:rsidRPr="00AF28A9" w:rsidDel="00D27C9C" w:rsidRDefault="00610DDD">
      <w:pPr>
        <w:pStyle w:val="Heading41"/>
        <w:rPr>
          <w:del w:id="1917" w:author="Microsoft account" w:date="2015-09-28T13:34:00Z"/>
        </w:rPr>
        <w:pPrChange w:id="1918" w:author="Microsoft account" w:date="2015-09-28T13:38:00Z">
          <w:pPr>
            <w:spacing w:line="360" w:lineRule="auto"/>
            <w:jc w:val="both"/>
          </w:pPr>
        </w:pPrChange>
      </w:pPr>
    </w:p>
    <w:p w14:paraId="045CC0F1" w14:textId="5B2C9246" w:rsidR="00610DDD" w:rsidRPr="00AF28A9" w:rsidDel="00D27C9C" w:rsidRDefault="00610DDD">
      <w:pPr>
        <w:pStyle w:val="Heading41"/>
        <w:rPr>
          <w:del w:id="1919" w:author="Microsoft account" w:date="2015-09-28T13:34:00Z"/>
        </w:rPr>
        <w:pPrChange w:id="1920" w:author="Microsoft account" w:date="2015-09-28T13:38:00Z">
          <w:pPr>
            <w:tabs>
              <w:tab w:val="left" w:pos="720"/>
            </w:tabs>
            <w:spacing w:line="360" w:lineRule="auto"/>
            <w:jc w:val="both"/>
          </w:pPr>
        </w:pPrChange>
      </w:pPr>
      <w:del w:id="1921" w:author="Microsoft account" w:date="2015-09-28T13:34:00Z">
        <w:r w:rsidRPr="00AF28A9" w:rsidDel="00D27C9C">
          <w:tab/>
          <w:delText xml:space="preserve">The CC2541 device communicates to the </w:delText>
        </w:r>
        <w:r w:rsidR="004D72CF" w:rsidRPr="00AF28A9" w:rsidDel="00D27C9C">
          <w:delText>ANALOG FRONT-END</w:delText>
        </w:r>
        <w:r w:rsidRPr="00AF28A9" w:rsidDel="00D27C9C">
          <w:delText xml:space="preserve"> device through SPI interface. The CC2541 device implements the application software to run this application through the 8051 microcontroller core in addition to running the BLE stack.</w:delText>
        </w:r>
      </w:del>
    </w:p>
    <w:p w14:paraId="75629106" w14:textId="6338A466" w:rsidR="00610DDD" w:rsidRPr="00AF28A9" w:rsidDel="00D27C9C" w:rsidRDefault="00610DDD">
      <w:pPr>
        <w:pStyle w:val="Heading41"/>
        <w:rPr>
          <w:del w:id="1922" w:author="Microsoft account" w:date="2015-09-28T13:34:00Z"/>
        </w:rPr>
        <w:pPrChange w:id="1923" w:author="Microsoft account" w:date="2015-09-28T13:38:00Z">
          <w:pPr>
            <w:tabs>
              <w:tab w:val="left" w:pos="720"/>
            </w:tabs>
            <w:spacing w:line="360" w:lineRule="auto"/>
            <w:jc w:val="both"/>
          </w:pPr>
        </w:pPrChange>
      </w:pPr>
      <w:del w:id="1924" w:author="Microsoft account" w:date="2015-09-28T13:34:00Z">
        <w:r w:rsidRPr="00AF28A9" w:rsidDel="00D27C9C">
          <w:tab/>
          <w:delText xml:space="preserve">The HeartRate_Init function configures parameter in the peripheral profile, sets up the ECG service and is called by the OSAL. In this function, the I/O ports are configured for SPI connection, the SPI block of CC2541 is initialized and </w:delText>
        </w:r>
        <w:r w:rsidR="004D72CF" w:rsidRPr="00AF28A9" w:rsidDel="00D27C9C">
          <w:delText>ANALOG FRONT-END</w:delText>
        </w:r>
        <w:r w:rsidRPr="00AF28A9" w:rsidDel="00D27C9C">
          <w:delText xml:space="preserve">’s registers are written following the desired performance.  </w:delText>
        </w:r>
      </w:del>
    </w:p>
    <w:p w14:paraId="61628B37" w14:textId="0E53F4BF" w:rsidR="00610DDD" w:rsidRPr="00272777" w:rsidDel="00D27C9C" w:rsidRDefault="00610DDD">
      <w:pPr>
        <w:pStyle w:val="Heading41"/>
        <w:rPr>
          <w:del w:id="1925" w:author="Microsoft account" w:date="2015-09-28T13:34:00Z"/>
        </w:rPr>
      </w:pPr>
      <w:del w:id="1926" w:author="Microsoft account" w:date="2015-09-28T13:34:00Z">
        <w:r w:rsidRPr="00272777" w:rsidDel="00D27C9C">
          <w:rPr>
            <w:b w:val="0"/>
            <w:bCs/>
            <w:kern w:val="32"/>
          </w:rPr>
          <w:br w:type="page"/>
        </w:r>
        <w:bookmarkStart w:id="1927" w:name="_Toc424808534"/>
        <w:r w:rsidRPr="00272777" w:rsidDel="00D27C9C">
          <w:rPr>
            <w:b w:val="0"/>
          </w:rPr>
          <w:delText xml:space="preserve">Table 2: </w:delText>
        </w:r>
        <w:r w:rsidR="004D72CF" w:rsidRPr="00272777" w:rsidDel="00D27C9C">
          <w:rPr>
            <w:b w:val="0"/>
          </w:rPr>
          <w:delText>ANALOG FRONT-END</w:delText>
        </w:r>
        <w:r w:rsidRPr="00272777" w:rsidDel="00D27C9C">
          <w:rPr>
            <w:b w:val="0"/>
          </w:rPr>
          <w:delText xml:space="preserve"> Register configurations</w:delText>
        </w:r>
        <w:bookmarkEnd w:id="1927"/>
      </w:del>
    </w:p>
    <w:p w14:paraId="1C839686" w14:textId="1D4041EA" w:rsidR="00610DDD" w:rsidRPr="00AF28A9" w:rsidDel="00D27C9C" w:rsidRDefault="00610DDD">
      <w:pPr>
        <w:pStyle w:val="Heading41"/>
        <w:rPr>
          <w:del w:id="1928" w:author="Microsoft account" w:date="2015-09-28T13:34:00Z"/>
        </w:rPr>
        <w:pPrChange w:id="1929" w:author="Microsoft account" w:date="2015-09-28T13:38:00Z">
          <w:pPr>
            <w:tabs>
              <w:tab w:val="left" w:pos="720"/>
            </w:tabs>
            <w:spacing w:line="360" w:lineRule="auto"/>
            <w:jc w:val="both"/>
          </w:pPr>
        </w:pPrChange>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620"/>
        <w:gridCol w:w="7380"/>
      </w:tblGrid>
      <w:tr w:rsidR="00383338" w:rsidRPr="00272777" w:rsidDel="00D27C9C" w14:paraId="3230708A" w14:textId="096ADEBC" w:rsidTr="00610DDD">
        <w:trPr>
          <w:trHeight w:val="386"/>
          <w:jc w:val="center"/>
          <w:del w:id="193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7F32487A" w14:textId="452D65C1" w:rsidR="00610DDD" w:rsidRPr="00AF28A9" w:rsidDel="00D27C9C" w:rsidRDefault="00610DDD">
            <w:pPr>
              <w:pStyle w:val="Heading41"/>
              <w:rPr>
                <w:del w:id="1931" w:author="Microsoft account" w:date="2015-09-28T13:34:00Z"/>
              </w:rPr>
              <w:pPrChange w:id="1932" w:author="Microsoft account" w:date="2015-09-28T13:38:00Z">
                <w:pPr>
                  <w:tabs>
                    <w:tab w:val="left" w:pos="90"/>
                    <w:tab w:val="left" w:pos="810"/>
                  </w:tabs>
                  <w:spacing w:line="360" w:lineRule="auto"/>
                  <w:ind w:firstLine="288"/>
                  <w:jc w:val="both"/>
                </w:pPr>
              </w:pPrChange>
            </w:pPr>
            <w:del w:id="1933" w:author="Microsoft account" w:date="2015-09-28T13:34:00Z">
              <w:r w:rsidRPr="00AF28A9" w:rsidDel="00D27C9C">
                <w:delText>Address</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47135A32" w14:textId="79A57C58" w:rsidR="00610DDD" w:rsidRPr="00AF28A9" w:rsidDel="00D27C9C" w:rsidRDefault="00610DDD">
            <w:pPr>
              <w:pStyle w:val="Heading41"/>
              <w:rPr>
                <w:del w:id="1934" w:author="Microsoft account" w:date="2015-09-28T13:34:00Z"/>
              </w:rPr>
              <w:pPrChange w:id="1935" w:author="Microsoft account" w:date="2015-09-28T13:38:00Z">
                <w:pPr>
                  <w:tabs>
                    <w:tab w:val="left" w:pos="90"/>
                    <w:tab w:val="left" w:pos="810"/>
                  </w:tabs>
                  <w:spacing w:line="360" w:lineRule="auto"/>
                  <w:ind w:firstLine="288"/>
                  <w:jc w:val="both"/>
                </w:pPr>
              </w:pPrChange>
            </w:pPr>
            <w:del w:id="1936" w:author="Microsoft account" w:date="2015-09-28T13:34:00Z">
              <w:r w:rsidRPr="00AF28A9" w:rsidDel="00D27C9C">
                <w:delText>Value to write</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4C77FCF7" w14:textId="5CA03700" w:rsidR="00610DDD" w:rsidRPr="00AF28A9" w:rsidDel="00D27C9C" w:rsidRDefault="00610DDD">
            <w:pPr>
              <w:pStyle w:val="Heading41"/>
              <w:rPr>
                <w:del w:id="1937" w:author="Microsoft account" w:date="2015-09-28T13:34:00Z"/>
              </w:rPr>
              <w:pPrChange w:id="1938" w:author="Microsoft account" w:date="2015-09-28T13:38:00Z">
                <w:pPr>
                  <w:tabs>
                    <w:tab w:val="left" w:pos="90"/>
                    <w:tab w:val="left" w:pos="810"/>
                  </w:tabs>
                  <w:spacing w:line="360" w:lineRule="auto"/>
                  <w:ind w:firstLine="288"/>
                  <w:jc w:val="both"/>
                </w:pPr>
              </w:pPrChange>
            </w:pPr>
            <w:del w:id="1939" w:author="Microsoft account" w:date="2015-09-28T13:34:00Z">
              <w:r w:rsidRPr="00AF28A9" w:rsidDel="00D27C9C">
                <w:delText>Description</w:delText>
              </w:r>
            </w:del>
          </w:p>
        </w:tc>
      </w:tr>
      <w:tr w:rsidR="00383338" w:rsidRPr="00272777" w:rsidDel="00D27C9C" w14:paraId="28027A36" w14:textId="1F6D63B3" w:rsidTr="00610DDD">
        <w:trPr>
          <w:trHeight w:val="368"/>
          <w:jc w:val="center"/>
          <w:del w:id="194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075A2BB0" w14:textId="63EF7CB4" w:rsidR="00610DDD" w:rsidRPr="00AF28A9" w:rsidDel="00D27C9C" w:rsidRDefault="00610DDD">
            <w:pPr>
              <w:pStyle w:val="Heading41"/>
              <w:rPr>
                <w:del w:id="1941" w:author="Microsoft account" w:date="2015-09-28T13:34:00Z"/>
              </w:rPr>
              <w:pPrChange w:id="1942" w:author="Microsoft account" w:date="2015-09-28T13:38:00Z">
                <w:pPr>
                  <w:tabs>
                    <w:tab w:val="left" w:pos="90"/>
                    <w:tab w:val="left" w:pos="810"/>
                  </w:tabs>
                  <w:spacing w:line="360" w:lineRule="auto"/>
                  <w:ind w:firstLine="288"/>
                  <w:jc w:val="both"/>
                </w:pPr>
              </w:pPrChange>
            </w:pPr>
            <w:del w:id="1943" w:author="Microsoft account" w:date="2015-09-28T13:34:00Z">
              <w:r w:rsidRPr="00AF28A9" w:rsidDel="00D27C9C">
                <w:delText>0x01</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294AB257" w14:textId="758FFE3F" w:rsidR="00610DDD" w:rsidRPr="00AF28A9" w:rsidDel="00D27C9C" w:rsidRDefault="00610DDD">
            <w:pPr>
              <w:pStyle w:val="Heading41"/>
              <w:rPr>
                <w:del w:id="1944" w:author="Microsoft account" w:date="2015-09-28T13:34:00Z"/>
              </w:rPr>
              <w:pPrChange w:id="1945" w:author="Microsoft account" w:date="2015-09-28T13:38:00Z">
                <w:pPr>
                  <w:tabs>
                    <w:tab w:val="left" w:pos="90"/>
                    <w:tab w:val="left" w:pos="810"/>
                  </w:tabs>
                  <w:spacing w:line="360" w:lineRule="auto"/>
                  <w:ind w:firstLine="288"/>
                  <w:jc w:val="both"/>
                </w:pPr>
              </w:pPrChange>
            </w:pPr>
            <w:del w:id="1946" w:author="Microsoft account" w:date="2015-09-28T13:34:00Z">
              <w:r w:rsidRPr="00AF28A9" w:rsidDel="00D27C9C">
                <w:delText>0x11</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31A87E4F" w14:textId="657D9FEE" w:rsidR="00610DDD" w:rsidRPr="00AF28A9" w:rsidDel="00D27C9C" w:rsidRDefault="00610DDD">
            <w:pPr>
              <w:pStyle w:val="Heading41"/>
              <w:rPr>
                <w:del w:id="1947" w:author="Microsoft account" w:date="2015-09-28T13:34:00Z"/>
              </w:rPr>
              <w:pPrChange w:id="1948" w:author="Microsoft account" w:date="2015-09-28T13:38:00Z">
                <w:pPr>
                  <w:tabs>
                    <w:tab w:val="left" w:pos="90"/>
                    <w:tab w:val="left" w:pos="810"/>
                  </w:tabs>
                  <w:spacing w:line="360" w:lineRule="auto"/>
                  <w:ind w:firstLine="288"/>
                  <w:jc w:val="both"/>
                </w:pPr>
              </w:pPrChange>
            </w:pPr>
            <w:del w:id="1949" w:author="Microsoft account" w:date="2015-09-28T13:34:00Z">
              <w:r w:rsidRPr="00AF28A9" w:rsidDel="00D27C9C">
                <w:delText>Connects channel 1’s INP to IN2 and INN to IN1</w:delText>
              </w:r>
            </w:del>
          </w:p>
        </w:tc>
      </w:tr>
      <w:tr w:rsidR="00383338" w:rsidRPr="00272777" w:rsidDel="00D27C9C" w14:paraId="1311EB73" w14:textId="587A5869" w:rsidTr="00610DDD">
        <w:trPr>
          <w:jc w:val="center"/>
          <w:del w:id="195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02173779" w14:textId="429695A1" w:rsidR="00610DDD" w:rsidRPr="00AF28A9" w:rsidDel="00D27C9C" w:rsidRDefault="00610DDD">
            <w:pPr>
              <w:pStyle w:val="Heading41"/>
              <w:rPr>
                <w:del w:id="1951" w:author="Microsoft account" w:date="2015-09-28T13:34:00Z"/>
              </w:rPr>
              <w:pPrChange w:id="1952" w:author="Microsoft account" w:date="2015-09-28T13:38:00Z">
                <w:pPr>
                  <w:tabs>
                    <w:tab w:val="left" w:pos="90"/>
                    <w:tab w:val="left" w:pos="810"/>
                  </w:tabs>
                  <w:spacing w:line="360" w:lineRule="auto"/>
                  <w:ind w:firstLine="288"/>
                  <w:jc w:val="both"/>
                </w:pPr>
              </w:pPrChange>
            </w:pPr>
            <w:del w:id="1953" w:author="Microsoft account" w:date="2015-09-28T13:34:00Z">
              <w:r w:rsidRPr="00AF28A9" w:rsidDel="00D27C9C">
                <w:delText>0x02</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4FB7C5DE" w14:textId="25F725E5" w:rsidR="00610DDD" w:rsidRPr="00AF28A9" w:rsidDel="00D27C9C" w:rsidRDefault="00610DDD">
            <w:pPr>
              <w:pStyle w:val="Heading41"/>
              <w:rPr>
                <w:del w:id="1954" w:author="Microsoft account" w:date="2015-09-28T13:34:00Z"/>
              </w:rPr>
              <w:pPrChange w:id="1955" w:author="Microsoft account" w:date="2015-09-28T13:38:00Z">
                <w:pPr>
                  <w:tabs>
                    <w:tab w:val="left" w:pos="90"/>
                    <w:tab w:val="left" w:pos="810"/>
                  </w:tabs>
                  <w:spacing w:line="360" w:lineRule="auto"/>
                  <w:ind w:firstLine="288"/>
                  <w:jc w:val="both"/>
                </w:pPr>
              </w:pPrChange>
            </w:pPr>
            <w:del w:id="1956" w:author="Microsoft account" w:date="2015-09-28T13:34:00Z">
              <w:r w:rsidRPr="00AF28A9" w:rsidDel="00D27C9C">
                <w:delText>0x19</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582EB63B" w14:textId="157584F5" w:rsidR="00610DDD" w:rsidRPr="00AF28A9" w:rsidDel="00D27C9C" w:rsidRDefault="00610DDD">
            <w:pPr>
              <w:pStyle w:val="Heading41"/>
              <w:rPr>
                <w:del w:id="1957" w:author="Microsoft account" w:date="2015-09-28T13:34:00Z"/>
              </w:rPr>
              <w:pPrChange w:id="1958" w:author="Microsoft account" w:date="2015-09-28T13:38:00Z">
                <w:pPr>
                  <w:tabs>
                    <w:tab w:val="left" w:pos="90"/>
                    <w:tab w:val="left" w:pos="810"/>
                  </w:tabs>
                  <w:spacing w:line="360" w:lineRule="auto"/>
                  <w:ind w:firstLine="288"/>
                  <w:jc w:val="both"/>
                </w:pPr>
              </w:pPrChange>
            </w:pPr>
            <w:del w:id="1959" w:author="Microsoft account" w:date="2015-09-28T13:34:00Z">
              <w:r w:rsidRPr="00AF28A9" w:rsidDel="00D27C9C">
                <w:delText>Connect channel 2’s INP to IN3 and INN to IN1</w:delText>
              </w:r>
            </w:del>
          </w:p>
        </w:tc>
      </w:tr>
      <w:tr w:rsidR="00383338" w:rsidRPr="00272777" w:rsidDel="00D27C9C" w14:paraId="34400397" w14:textId="143AC93B" w:rsidTr="00610DDD">
        <w:trPr>
          <w:jc w:val="center"/>
          <w:del w:id="196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3182517A" w14:textId="689E90D4" w:rsidR="00610DDD" w:rsidRPr="00AF28A9" w:rsidDel="00D27C9C" w:rsidRDefault="00610DDD">
            <w:pPr>
              <w:pStyle w:val="Heading41"/>
              <w:rPr>
                <w:del w:id="1961" w:author="Microsoft account" w:date="2015-09-28T13:34:00Z"/>
              </w:rPr>
              <w:pPrChange w:id="1962" w:author="Microsoft account" w:date="2015-09-28T13:38:00Z">
                <w:pPr>
                  <w:tabs>
                    <w:tab w:val="left" w:pos="90"/>
                    <w:tab w:val="left" w:pos="810"/>
                  </w:tabs>
                  <w:spacing w:line="360" w:lineRule="auto"/>
                  <w:ind w:firstLine="288"/>
                  <w:jc w:val="both"/>
                </w:pPr>
              </w:pPrChange>
            </w:pPr>
            <w:del w:id="1963" w:author="Microsoft account" w:date="2015-09-28T13:34:00Z">
              <w:r w:rsidRPr="00AF28A9" w:rsidDel="00D27C9C">
                <w:delText>0x03</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6F7C7FB9" w14:textId="2627094E" w:rsidR="00610DDD" w:rsidRPr="00AF28A9" w:rsidDel="00D27C9C" w:rsidRDefault="00610DDD">
            <w:pPr>
              <w:pStyle w:val="Heading41"/>
              <w:rPr>
                <w:del w:id="1964" w:author="Microsoft account" w:date="2015-09-28T13:34:00Z"/>
              </w:rPr>
              <w:pPrChange w:id="1965" w:author="Microsoft account" w:date="2015-09-28T13:38:00Z">
                <w:pPr>
                  <w:tabs>
                    <w:tab w:val="left" w:pos="90"/>
                    <w:tab w:val="left" w:pos="810"/>
                  </w:tabs>
                  <w:spacing w:line="360" w:lineRule="auto"/>
                  <w:ind w:firstLine="288"/>
                  <w:jc w:val="both"/>
                </w:pPr>
              </w:pPrChange>
            </w:pPr>
            <w:del w:id="1966" w:author="Microsoft account" w:date="2015-09-28T13:34:00Z">
              <w:r w:rsidRPr="00AF28A9" w:rsidDel="00D27C9C">
                <w:delText>0x2E</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163CC436" w14:textId="429CCB94" w:rsidR="00610DDD" w:rsidRPr="00AF28A9" w:rsidDel="00D27C9C" w:rsidRDefault="00610DDD">
            <w:pPr>
              <w:pStyle w:val="Heading41"/>
              <w:rPr>
                <w:del w:id="1967" w:author="Microsoft account" w:date="2015-09-28T13:34:00Z"/>
              </w:rPr>
              <w:pPrChange w:id="1968" w:author="Microsoft account" w:date="2015-09-28T13:38:00Z">
                <w:pPr>
                  <w:tabs>
                    <w:tab w:val="left" w:pos="90"/>
                    <w:tab w:val="left" w:pos="810"/>
                  </w:tabs>
                  <w:spacing w:line="360" w:lineRule="auto"/>
                  <w:ind w:firstLine="288"/>
                  <w:jc w:val="both"/>
                </w:pPr>
              </w:pPrChange>
            </w:pPr>
            <w:del w:id="1969" w:author="Microsoft account" w:date="2015-09-28T13:34:00Z">
              <w:r w:rsidRPr="00AF28A9" w:rsidDel="00D27C9C">
                <w:delText>Connects channel 3’s INP to IN5 and INN to IN6</w:delText>
              </w:r>
            </w:del>
          </w:p>
        </w:tc>
      </w:tr>
      <w:tr w:rsidR="00383338" w:rsidRPr="00272777" w:rsidDel="00D27C9C" w14:paraId="44E8B36E" w14:textId="5B164228" w:rsidTr="00610DDD">
        <w:trPr>
          <w:jc w:val="center"/>
          <w:del w:id="197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16D685A2" w14:textId="2E469575" w:rsidR="00610DDD" w:rsidRPr="00AF28A9" w:rsidDel="00D27C9C" w:rsidRDefault="00610DDD">
            <w:pPr>
              <w:pStyle w:val="Heading41"/>
              <w:rPr>
                <w:del w:id="1971" w:author="Microsoft account" w:date="2015-09-28T13:34:00Z"/>
              </w:rPr>
              <w:pPrChange w:id="1972" w:author="Microsoft account" w:date="2015-09-28T13:38:00Z">
                <w:pPr>
                  <w:tabs>
                    <w:tab w:val="left" w:pos="90"/>
                    <w:tab w:val="left" w:pos="810"/>
                  </w:tabs>
                  <w:spacing w:line="360" w:lineRule="auto"/>
                  <w:ind w:firstLine="288"/>
                  <w:jc w:val="both"/>
                </w:pPr>
              </w:pPrChange>
            </w:pPr>
            <w:del w:id="1973" w:author="Microsoft account" w:date="2015-09-28T13:34:00Z">
              <w:r w:rsidRPr="00AF28A9" w:rsidDel="00D27C9C">
                <w:delText>0x0A</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3ED16028" w14:textId="64E065BF" w:rsidR="00610DDD" w:rsidRPr="00AF28A9" w:rsidDel="00D27C9C" w:rsidRDefault="00610DDD">
            <w:pPr>
              <w:pStyle w:val="Heading41"/>
              <w:rPr>
                <w:del w:id="1974" w:author="Microsoft account" w:date="2015-09-28T13:34:00Z"/>
              </w:rPr>
              <w:pPrChange w:id="1975" w:author="Microsoft account" w:date="2015-09-28T13:38:00Z">
                <w:pPr>
                  <w:tabs>
                    <w:tab w:val="left" w:pos="90"/>
                    <w:tab w:val="left" w:pos="810"/>
                  </w:tabs>
                  <w:spacing w:line="360" w:lineRule="auto"/>
                  <w:ind w:firstLine="288"/>
                  <w:jc w:val="both"/>
                </w:pPr>
              </w:pPrChange>
            </w:pPr>
            <w:del w:id="1976" w:author="Microsoft account" w:date="2015-09-28T13:34:00Z">
              <w:r w:rsidRPr="00AF28A9" w:rsidDel="00D27C9C">
                <w:delText>0x07</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0162C33D" w14:textId="0FAC2BBA" w:rsidR="00610DDD" w:rsidRPr="00AF28A9" w:rsidDel="00D27C9C" w:rsidRDefault="00610DDD">
            <w:pPr>
              <w:pStyle w:val="Heading41"/>
              <w:rPr>
                <w:del w:id="1977" w:author="Microsoft account" w:date="2015-09-28T13:34:00Z"/>
              </w:rPr>
              <w:pPrChange w:id="1978" w:author="Microsoft account" w:date="2015-09-28T13:38:00Z">
                <w:pPr>
                  <w:tabs>
                    <w:tab w:val="left" w:pos="90"/>
                    <w:tab w:val="left" w:pos="810"/>
                  </w:tabs>
                  <w:spacing w:line="360" w:lineRule="auto"/>
                  <w:ind w:firstLine="288"/>
                  <w:jc w:val="both"/>
                </w:pPr>
              </w:pPrChange>
            </w:pPr>
            <w:del w:id="1979" w:author="Microsoft account" w:date="2015-09-28T13:34:00Z">
              <w:r w:rsidRPr="00AF28A9" w:rsidDel="00D27C9C">
                <w:delText>Enables the common-mode detector on input pin IN1, IN2, and IN3</w:delText>
              </w:r>
            </w:del>
          </w:p>
        </w:tc>
      </w:tr>
      <w:tr w:rsidR="00383338" w:rsidRPr="00272777" w:rsidDel="00D27C9C" w14:paraId="7EB997A8" w14:textId="5BB62ADE" w:rsidTr="00610DDD">
        <w:trPr>
          <w:jc w:val="center"/>
          <w:del w:id="198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2E386C9D" w14:textId="7FF4CC39" w:rsidR="00610DDD" w:rsidRPr="00AF28A9" w:rsidDel="00D27C9C" w:rsidRDefault="00610DDD">
            <w:pPr>
              <w:pStyle w:val="Heading41"/>
              <w:rPr>
                <w:del w:id="1981" w:author="Microsoft account" w:date="2015-09-28T13:34:00Z"/>
              </w:rPr>
              <w:pPrChange w:id="1982" w:author="Microsoft account" w:date="2015-09-28T13:38:00Z">
                <w:pPr>
                  <w:tabs>
                    <w:tab w:val="left" w:pos="90"/>
                    <w:tab w:val="left" w:pos="810"/>
                  </w:tabs>
                  <w:spacing w:line="360" w:lineRule="auto"/>
                  <w:ind w:firstLine="288"/>
                  <w:jc w:val="both"/>
                </w:pPr>
              </w:pPrChange>
            </w:pPr>
            <w:del w:id="1983" w:author="Microsoft account" w:date="2015-09-28T13:34:00Z">
              <w:r w:rsidRPr="00AF28A9" w:rsidDel="00D27C9C">
                <w:delText>0x0C</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45AB8652" w14:textId="6D4BA2C9" w:rsidR="00610DDD" w:rsidRPr="00AF28A9" w:rsidDel="00D27C9C" w:rsidRDefault="00610DDD">
            <w:pPr>
              <w:pStyle w:val="Heading41"/>
              <w:rPr>
                <w:del w:id="1984" w:author="Microsoft account" w:date="2015-09-28T13:34:00Z"/>
              </w:rPr>
              <w:pPrChange w:id="1985" w:author="Microsoft account" w:date="2015-09-28T13:38:00Z">
                <w:pPr>
                  <w:tabs>
                    <w:tab w:val="left" w:pos="90"/>
                    <w:tab w:val="left" w:pos="810"/>
                  </w:tabs>
                  <w:spacing w:line="360" w:lineRule="auto"/>
                  <w:ind w:firstLine="288"/>
                  <w:jc w:val="both"/>
                </w:pPr>
              </w:pPrChange>
            </w:pPr>
            <w:del w:id="1986" w:author="Microsoft account" w:date="2015-09-28T13:34:00Z">
              <w:r w:rsidRPr="00AF28A9" w:rsidDel="00D27C9C">
                <w:delText>0x04</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604CD5F9" w14:textId="642ADEE7" w:rsidR="00610DDD" w:rsidRPr="00AF28A9" w:rsidDel="00D27C9C" w:rsidRDefault="00610DDD">
            <w:pPr>
              <w:pStyle w:val="Heading41"/>
              <w:rPr>
                <w:del w:id="1987" w:author="Microsoft account" w:date="2015-09-28T13:34:00Z"/>
              </w:rPr>
              <w:pPrChange w:id="1988" w:author="Microsoft account" w:date="2015-09-28T13:38:00Z">
                <w:pPr>
                  <w:tabs>
                    <w:tab w:val="left" w:pos="90"/>
                    <w:tab w:val="left" w:pos="810"/>
                  </w:tabs>
                  <w:spacing w:line="360" w:lineRule="auto"/>
                  <w:ind w:firstLine="288"/>
                  <w:jc w:val="both"/>
                </w:pPr>
              </w:pPrChange>
            </w:pPr>
            <w:del w:id="1989" w:author="Microsoft account" w:date="2015-09-28T13:34:00Z">
              <w:r w:rsidRPr="00AF28A9" w:rsidDel="00D27C9C">
                <w:delText>Connects the output of the RLD amplifier internally to pin IN4</w:delText>
              </w:r>
            </w:del>
          </w:p>
        </w:tc>
      </w:tr>
      <w:tr w:rsidR="00383338" w:rsidRPr="00272777" w:rsidDel="00D27C9C" w14:paraId="204BD586" w14:textId="172EE1A8" w:rsidTr="00610DDD">
        <w:trPr>
          <w:jc w:val="center"/>
          <w:del w:id="199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30FBFEF2" w14:textId="76977683" w:rsidR="00610DDD" w:rsidRPr="00AF28A9" w:rsidDel="00D27C9C" w:rsidRDefault="00610DDD">
            <w:pPr>
              <w:pStyle w:val="Heading41"/>
              <w:rPr>
                <w:del w:id="1991" w:author="Microsoft account" w:date="2015-09-28T13:34:00Z"/>
              </w:rPr>
              <w:pPrChange w:id="1992" w:author="Microsoft account" w:date="2015-09-28T13:38:00Z">
                <w:pPr>
                  <w:tabs>
                    <w:tab w:val="left" w:pos="90"/>
                    <w:tab w:val="left" w:pos="810"/>
                  </w:tabs>
                  <w:spacing w:line="360" w:lineRule="auto"/>
                  <w:ind w:firstLine="288"/>
                  <w:jc w:val="both"/>
                </w:pPr>
              </w:pPrChange>
            </w:pPr>
            <w:del w:id="1993" w:author="Microsoft account" w:date="2015-09-28T13:34:00Z">
              <w:r w:rsidRPr="00AF28A9" w:rsidDel="00D27C9C">
                <w:delText>0x0D</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4E704794" w14:textId="2BAA8710" w:rsidR="00610DDD" w:rsidRPr="00AF28A9" w:rsidDel="00D27C9C" w:rsidRDefault="00610DDD">
            <w:pPr>
              <w:pStyle w:val="Heading41"/>
              <w:rPr>
                <w:del w:id="1994" w:author="Microsoft account" w:date="2015-09-28T13:34:00Z"/>
              </w:rPr>
              <w:pPrChange w:id="1995" w:author="Microsoft account" w:date="2015-09-28T13:38:00Z">
                <w:pPr>
                  <w:tabs>
                    <w:tab w:val="left" w:pos="90"/>
                    <w:tab w:val="left" w:pos="810"/>
                  </w:tabs>
                  <w:spacing w:line="360" w:lineRule="auto"/>
                  <w:ind w:firstLine="288"/>
                  <w:jc w:val="both"/>
                </w:pPr>
              </w:pPrChange>
            </w:pPr>
            <w:del w:id="1996" w:author="Microsoft account" w:date="2015-09-28T13:34:00Z">
              <w:r w:rsidRPr="00AF28A9" w:rsidDel="00D27C9C">
                <w:delText>0x01</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4476E569" w14:textId="480C33E0" w:rsidR="00610DDD" w:rsidRPr="00AF28A9" w:rsidDel="00D27C9C" w:rsidRDefault="00610DDD">
            <w:pPr>
              <w:pStyle w:val="Heading41"/>
              <w:rPr>
                <w:del w:id="1997" w:author="Microsoft account" w:date="2015-09-28T13:34:00Z"/>
              </w:rPr>
              <w:pPrChange w:id="1998" w:author="Microsoft account" w:date="2015-09-28T13:38:00Z">
                <w:pPr>
                  <w:tabs>
                    <w:tab w:val="left" w:pos="90"/>
                    <w:tab w:val="left" w:pos="810"/>
                  </w:tabs>
                  <w:spacing w:line="360" w:lineRule="auto"/>
                  <w:ind w:firstLine="288"/>
                  <w:jc w:val="both"/>
                </w:pPr>
              </w:pPrChange>
            </w:pPr>
            <w:del w:id="1999" w:author="Microsoft account" w:date="2015-09-28T13:34:00Z">
              <w:r w:rsidRPr="00AF28A9" w:rsidDel="00D27C9C">
                <w:delText>Connect the first buffer of the Wilson reference to the IN1 pin</w:delText>
              </w:r>
            </w:del>
          </w:p>
        </w:tc>
      </w:tr>
      <w:tr w:rsidR="00383338" w:rsidRPr="00272777" w:rsidDel="00D27C9C" w14:paraId="7EA45C04" w14:textId="42A2420D" w:rsidTr="00610DDD">
        <w:trPr>
          <w:jc w:val="center"/>
          <w:del w:id="200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184B2A22" w14:textId="7C93B63B" w:rsidR="00610DDD" w:rsidRPr="00AF28A9" w:rsidDel="00D27C9C" w:rsidRDefault="00610DDD">
            <w:pPr>
              <w:pStyle w:val="Heading41"/>
              <w:rPr>
                <w:del w:id="2001" w:author="Microsoft account" w:date="2015-09-28T13:34:00Z"/>
              </w:rPr>
              <w:pPrChange w:id="2002" w:author="Microsoft account" w:date="2015-09-28T13:38:00Z">
                <w:pPr>
                  <w:tabs>
                    <w:tab w:val="left" w:pos="90"/>
                    <w:tab w:val="left" w:pos="810"/>
                  </w:tabs>
                  <w:spacing w:line="360" w:lineRule="auto"/>
                  <w:ind w:firstLine="288"/>
                  <w:jc w:val="both"/>
                </w:pPr>
              </w:pPrChange>
            </w:pPr>
            <w:del w:id="2003" w:author="Microsoft account" w:date="2015-09-28T13:34:00Z">
              <w:r w:rsidRPr="00AF28A9" w:rsidDel="00D27C9C">
                <w:delText>0x0E</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169C1386" w14:textId="49C2EB38" w:rsidR="00610DDD" w:rsidRPr="00AF28A9" w:rsidDel="00D27C9C" w:rsidRDefault="00610DDD">
            <w:pPr>
              <w:pStyle w:val="Heading41"/>
              <w:rPr>
                <w:del w:id="2004" w:author="Microsoft account" w:date="2015-09-28T13:34:00Z"/>
              </w:rPr>
              <w:pPrChange w:id="2005" w:author="Microsoft account" w:date="2015-09-28T13:38:00Z">
                <w:pPr>
                  <w:tabs>
                    <w:tab w:val="left" w:pos="90"/>
                    <w:tab w:val="left" w:pos="810"/>
                  </w:tabs>
                  <w:spacing w:line="360" w:lineRule="auto"/>
                  <w:ind w:firstLine="288"/>
                  <w:jc w:val="both"/>
                </w:pPr>
              </w:pPrChange>
            </w:pPr>
            <w:del w:id="2006" w:author="Microsoft account" w:date="2015-09-28T13:34:00Z">
              <w:r w:rsidRPr="00AF28A9" w:rsidDel="00D27C9C">
                <w:delText>0x02</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7CA5C5DB" w14:textId="55C6B1DD" w:rsidR="00610DDD" w:rsidRPr="00AF28A9" w:rsidDel="00D27C9C" w:rsidRDefault="00610DDD">
            <w:pPr>
              <w:pStyle w:val="Heading41"/>
              <w:rPr>
                <w:del w:id="2007" w:author="Microsoft account" w:date="2015-09-28T13:34:00Z"/>
              </w:rPr>
              <w:pPrChange w:id="2008" w:author="Microsoft account" w:date="2015-09-28T13:38:00Z">
                <w:pPr>
                  <w:tabs>
                    <w:tab w:val="left" w:pos="90"/>
                    <w:tab w:val="left" w:pos="810"/>
                  </w:tabs>
                  <w:spacing w:line="360" w:lineRule="auto"/>
                  <w:ind w:firstLine="288"/>
                  <w:jc w:val="both"/>
                </w:pPr>
              </w:pPrChange>
            </w:pPr>
            <w:del w:id="2009" w:author="Microsoft account" w:date="2015-09-28T13:34:00Z">
              <w:r w:rsidRPr="00AF28A9" w:rsidDel="00D27C9C">
                <w:delText>Connect the second buffer of the Wilson reference to the IN2 pin</w:delText>
              </w:r>
            </w:del>
          </w:p>
        </w:tc>
      </w:tr>
      <w:tr w:rsidR="00383338" w:rsidRPr="00272777" w:rsidDel="00D27C9C" w14:paraId="472C7EC9" w14:textId="74DC1FC4" w:rsidTr="00610DDD">
        <w:trPr>
          <w:jc w:val="center"/>
          <w:del w:id="201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026AF03B" w14:textId="65CCD399" w:rsidR="00610DDD" w:rsidRPr="00AF28A9" w:rsidDel="00D27C9C" w:rsidRDefault="00610DDD">
            <w:pPr>
              <w:pStyle w:val="Heading41"/>
              <w:rPr>
                <w:del w:id="2011" w:author="Microsoft account" w:date="2015-09-28T13:34:00Z"/>
              </w:rPr>
              <w:pPrChange w:id="2012" w:author="Microsoft account" w:date="2015-09-28T13:38:00Z">
                <w:pPr>
                  <w:tabs>
                    <w:tab w:val="left" w:pos="90"/>
                    <w:tab w:val="left" w:pos="810"/>
                  </w:tabs>
                  <w:spacing w:line="360" w:lineRule="auto"/>
                  <w:ind w:firstLine="288"/>
                  <w:jc w:val="both"/>
                </w:pPr>
              </w:pPrChange>
            </w:pPr>
            <w:del w:id="2013" w:author="Microsoft account" w:date="2015-09-28T13:34:00Z">
              <w:r w:rsidRPr="00AF28A9" w:rsidDel="00D27C9C">
                <w:delText>0x0F</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5B8EB4C4" w14:textId="7DDE7D7A" w:rsidR="00610DDD" w:rsidRPr="00AF28A9" w:rsidDel="00D27C9C" w:rsidRDefault="00610DDD">
            <w:pPr>
              <w:pStyle w:val="Heading41"/>
              <w:rPr>
                <w:del w:id="2014" w:author="Microsoft account" w:date="2015-09-28T13:34:00Z"/>
              </w:rPr>
              <w:pPrChange w:id="2015" w:author="Microsoft account" w:date="2015-09-28T13:38:00Z">
                <w:pPr>
                  <w:tabs>
                    <w:tab w:val="left" w:pos="90"/>
                    <w:tab w:val="left" w:pos="810"/>
                  </w:tabs>
                  <w:spacing w:line="360" w:lineRule="auto"/>
                  <w:ind w:firstLine="288"/>
                  <w:jc w:val="both"/>
                </w:pPr>
              </w:pPrChange>
            </w:pPr>
            <w:del w:id="2016" w:author="Microsoft account" w:date="2015-09-28T13:34:00Z">
              <w:r w:rsidRPr="00AF28A9" w:rsidDel="00D27C9C">
                <w:delText>0x03</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0CB998ED" w14:textId="5B80BCE9" w:rsidR="00610DDD" w:rsidRPr="00AF28A9" w:rsidDel="00D27C9C" w:rsidRDefault="00610DDD">
            <w:pPr>
              <w:pStyle w:val="Heading41"/>
              <w:rPr>
                <w:del w:id="2017" w:author="Microsoft account" w:date="2015-09-28T13:34:00Z"/>
              </w:rPr>
              <w:pPrChange w:id="2018" w:author="Microsoft account" w:date="2015-09-28T13:38:00Z">
                <w:pPr>
                  <w:tabs>
                    <w:tab w:val="left" w:pos="90"/>
                    <w:tab w:val="left" w:pos="810"/>
                  </w:tabs>
                  <w:spacing w:line="360" w:lineRule="auto"/>
                  <w:ind w:firstLine="288"/>
                  <w:jc w:val="both"/>
                </w:pPr>
              </w:pPrChange>
            </w:pPr>
            <w:del w:id="2019" w:author="Microsoft account" w:date="2015-09-28T13:34:00Z">
              <w:r w:rsidRPr="00AF28A9" w:rsidDel="00D27C9C">
                <w:delText>Connect the third buffer of the Wilson reference to the IN3 pin</w:delText>
              </w:r>
            </w:del>
          </w:p>
        </w:tc>
      </w:tr>
      <w:tr w:rsidR="00383338" w:rsidRPr="00272777" w:rsidDel="00D27C9C" w14:paraId="61EA529D" w14:textId="11903920" w:rsidTr="00610DDD">
        <w:trPr>
          <w:jc w:val="center"/>
          <w:del w:id="202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1108B1D3" w14:textId="3BBB9C56" w:rsidR="00610DDD" w:rsidRPr="00AF28A9" w:rsidDel="00D27C9C" w:rsidRDefault="00610DDD">
            <w:pPr>
              <w:pStyle w:val="Heading41"/>
              <w:rPr>
                <w:del w:id="2021" w:author="Microsoft account" w:date="2015-09-28T13:34:00Z"/>
              </w:rPr>
              <w:pPrChange w:id="2022" w:author="Microsoft account" w:date="2015-09-28T13:38:00Z">
                <w:pPr>
                  <w:tabs>
                    <w:tab w:val="left" w:pos="90"/>
                    <w:tab w:val="left" w:pos="810"/>
                  </w:tabs>
                  <w:spacing w:line="360" w:lineRule="auto"/>
                  <w:ind w:firstLine="288"/>
                  <w:jc w:val="both"/>
                </w:pPr>
              </w:pPrChange>
            </w:pPr>
            <w:del w:id="2023" w:author="Microsoft account" w:date="2015-09-28T13:34:00Z">
              <w:r w:rsidRPr="00AF28A9" w:rsidDel="00D27C9C">
                <w:delText>0x10</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159AA619" w14:textId="12641721" w:rsidR="00610DDD" w:rsidRPr="00AF28A9" w:rsidDel="00D27C9C" w:rsidRDefault="00610DDD">
            <w:pPr>
              <w:pStyle w:val="Heading41"/>
              <w:rPr>
                <w:del w:id="2024" w:author="Microsoft account" w:date="2015-09-28T13:34:00Z"/>
              </w:rPr>
              <w:pPrChange w:id="2025" w:author="Microsoft account" w:date="2015-09-28T13:38:00Z">
                <w:pPr>
                  <w:tabs>
                    <w:tab w:val="left" w:pos="90"/>
                    <w:tab w:val="left" w:pos="810"/>
                  </w:tabs>
                  <w:spacing w:line="360" w:lineRule="auto"/>
                  <w:ind w:firstLine="288"/>
                  <w:jc w:val="both"/>
                </w:pPr>
              </w:pPrChange>
            </w:pPr>
            <w:del w:id="2026" w:author="Microsoft account" w:date="2015-09-28T13:34:00Z">
              <w:r w:rsidRPr="00AF28A9" w:rsidDel="00D27C9C">
                <w:delText>0x01</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68E2DAA1" w14:textId="24D81AFE" w:rsidR="00610DDD" w:rsidRPr="00AF28A9" w:rsidDel="00D27C9C" w:rsidRDefault="00610DDD">
            <w:pPr>
              <w:pStyle w:val="Heading41"/>
              <w:rPr>
                <w:del w:id="2027" w:author="Microsoft account" w:date="2015-09-28T13:34:00Z"/>
              </w:rPr>
              <w:pPrChange w:id="2028" w:author="Microsoft account" w:date="2015-09-28T13:38:00Z">
                <w:pPr>
                  <w:tabs>
                    <w:tab w:val="left" w:pos="90"/>
                    <w:tab w:val="left" w:pos="810"/>
                  </w:tabs>
                  <w:spacing w:line="360" w:lineRule="auto"/>
                  <w:ind w:firstLine="288"/>
                  <w:jc w:val="both"/>
                </w:pPr>
              </w:pPrChange>
            </w:pPr>
            <w:del w:id="2029" w:author="Microsoft account" w:date="2015-09-28T13:34:00Z">
              <w:r w:rsidRPr="00AF28A9" w:rsidDel="00D27C9C">
                <w:delText>Connect the output of the Wilson reference internally to IN6</w:delText>
              </w:r>
            </w:del>
          </w:p>
        </w:tc>
      </w:tr>
      <w:tr w:rsidR="00383338" w:rsidRPr="00272777" w:rsidDel="00D27C9C" w14:paraId="17E630E9" w14:textId="3EF64C0E" w:rsidTr="00610DDD">
        <w:trPr>
          <w:jc w:val="center"/>
          <w:del w:id="203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75704219" w14:textId="64EC329A" w:rsidR="00610DDD" w:rsidRPr="00AF28A9" w:rsidDel="00D27C9C" w:rsidRDefault="00610DDD">
            <w:pPr>
              <w:pStyle w:val="Heading41"/>
              <w:rPr>
                <w:del w:id="2031" w:author="Microsoft account" w:date="2015-09-28T13:34:00Z"/>
              </w:rPr>
              <w:pPrChange w:id="2032" w:author="Microsoft account" w:date="2015-09-28T13:38:00Z">
                <w:pPr>
                  <w:tabs>
                    <w:tab w:val="left" w:pos="90"/>
                    <w:tab w:val="left" w:pos="810"/>
                  </w:tabs>
                  <w:spacing w:line="360" w:lineRule="auto"/>
                  <w:ind w:firstLine="288"/>
                  <w:jc w:val="both"/>
                </w:pPr>
              </w:pPrChange>
            </w:pPr>
            <w:del w:id="2033" w:author="Microsoft account" w:date="2015-09-28T13:34:00Z">
              <w:r w:rsidRPr="00AF28A9" w:rsidDel="00D27C9C">
                <w:delText>0x12</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6EA4BCF4" w14:textId="545E1DB4" w:rsidR="00610DDD" w:rsidRPr="00AF28A9" w:rsidDel="00D27C9C" w:rsidRDefault="00610DDD">
            <w:pPr>
              <w:pStyle w:val="Heading41"/>
              <w:rPr>
                <w:del w:id="2034" w:author="Microsoft account" w:date="2015-09-28T13:34:00Z"/>
              </w:rPr>
              <w:pPrChange w:id="2035" w:author="Microsoft account" w:date="2015-09-28T13:38:00Z">
                <w:pPr>
                  <w:tabs>
                    <w:tab w:val="left" w:pos="90"/>
                    <w:tab w:val="left" w:pos="810"/>
                  </w:tabs>
                  <w:spacing w:line="360" w:lineRule="auto"/>
                  <w:ind w:firstLine="288"/>
                  <w:jc w:val="both"/>
                </w:pPr>
              </w:pPrChange>
            </w:pPr>
            <w:del w:id="2036" w:author="Microsoft account" w:date="2015-09-28T13:34:00Z">
              <w:r w:rsidRPr="00AF28A9" w:rsidDel="00D27C9C">
                <w:delText>0x04</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40F1D0DB" w14:textId="39A6617A" w:rsidR="00610DDD" w:rsidRPr="00AF28A9" w:rsidDel="00D27C9C" w:rsidRDefault="00610DDD">
            <w:pPr>
              <w:pStyle w:val="Heading41"/>
              <w:rPr>
                <w:del w:id="2037" w:author="Microsoft account" w:date="2015-09-28T13:34:00Z"/>
              </w:rPr>
              <w:pPrChange w:id="2038" w:author="Microsoft account" w:date="2015-09-28T13:38:00Z">
                <w:pPr>
                  <w:tabs>
                    <w:tab w:val="left" w:pos="90"/>
                    <w:tab w:val="left" w:pos="810"/>
                  </w:tabs>
                  <w:spacing w:line="360" w:lineRule="auto"/>
                  <w:ind w:firstLine="288"/>
                  <w:jc w:val="both"/>
                </w:pPr>
              </w:pPrChange>
            </w:pPr>
            <w:del w:id="2039" w:author="Microsoft account" w:date="2015-09-28T13:34:00Z">
              <w:r w:rsidRPr="00AF28A9" w:rsidDel="00D27C9C">
                <w:delText>Uses external crystal</w:delText>
              </w:r>
            </w:del>
          </w:p>
        </w:tc>
      </w:tr>
      <w:tr w:rsidR="00383338" w:rsidRPr="00272777" w:rsidDel="00D27C9C" w14:paraId="54FDEF2E" w14:textId="5F2AF713" w:rsidTr="00610DDD">
        <w:trPr>
          <w:jc w:val="center"/>
          <w:del w:id="204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74EF1BD4" w14:textId="09D07A8C" w:rsidR="00610DDD" w:rsidRPr="00AF28A9" w:rsidDel="00D27C9C" w:rsidRDefault="00610DDD">
            <w:pPr>
              <w:pStyle w:val="Heading41"/>
              <w:rPr>
                <w:del w:id="2041" w:author="Microsoft account" w:date="2015-09-28T13:34:00Z"/>
              </w:rPr>
              <w:pPrChange w:id="2042" w:author="Microsoft account" w:date="2015-09-28T13:38:00Z">
                <w:pPr>
                  <w:tabs>
                    <w:tab w:val="left" w:pos="90"/>
                    <w:tab w:val="left" w:pos="810"/>
                  </w:tabs>
                  <w:spacing w:line="360" w:lineRule="auto"/>
                  <w:ind w:firstLine="288"/>
                  <w:jc w:val="both"/>
                </w:pPr>
              </w:pPrChange>
            </w:pPr>
            <w:del w:id="2043" w:author="Microsoft account" w:date="2015-09-28T13:34:00Z">
              <w:r w:rsidRPr="00AF28A9" w:rsidDel="00D27C9C">
                <w:delText>0x21</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140B9545" w14:textId="1DFA0EF3" w:rsidR="00610DDD" w:rsidRPr="00AF28A9" w:rsidDel="00D27C9C" w:rsidRDefault="00610DDD">
            <w:pPr>
              <w:pStyle w:val="Heading41"/>
              <w:rPr>
                <w:del w:id="2044" w:author="Microsoft account" w:date="2015-09-28T13:34:00Z"/>
              </w:rPr>
              <w:pPrChange w:id="2045" w:author="Microsoft account" w:date="2015-09-28T13:38:00Z">
                <w:pPr>
                  <w:tabs>
                    <w:tab w:val="left" w:pos="90"/>
                    <w:tab w:val="left" w:pos="810"/>
                  </w:tabs>
                  <w:spacing w:line="360" w:lineRule="auto"/>
                  <w:ind w:firstLine="288"/>
                  <w:jc w:val="both"/>
                </w:pPr>
              </w:pPrChange>
            </w:pPr>
            <w:del w:id="2046" w:author="Microsoft account" w:date="2015-09-28T13:34:00Z">
              <w:r w:rsidRPr="00AF28A9" w:rsidDel="00D27C9C">
                <w:delText>0x02</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1B6A3848" w14:textId="1D1C3BB3" w:rsidR="00610DDD" w:rsidRPr="00AF28A9" w:rsidDel="00D27C9C" w:rsidRDefault="00610DDD">
            <w:pPr>
              <w:pStyle w:val="Heading41"/>
              <w:rPr>
                <w:del w:id="2047" w:author="Microsoft account" w:date="2015-09-28T13:34:00Z"/>
              </w:rPr>
              <w:pPrChange w:id="2048" w:author="Microsoft account" w:date="2015-09-28T13:38:00Z">
                <w:pPr>
                  <w:tabs>
                    <w:tab w:val="left" w:pos="90"/>
                    <w:tab w:val="left" w:pos="810"/>
                  </w:tabs>
                  <w:spacing w:line="360" w:lineRule="auto"/>
                  <w:ind w:firstLine="288"/>
                  <w:jc w:val="both"/>
                </w:pPr>
              </w:pPrChange>
            </w:pPr>
            <w:del w:id="2049" w:author="Microsoft account" w:date="2015-09-28T13:34:00Z">
              <w:r w:rsidRPr="00AF28A9" w:rsidDel="00D27C9C">
                <w:delText>Configures the R2 decimation rate as 5 for all channels</w:delText>
              </w:r>
            </w:del>
          </w:p>
        </w:tc>
      </w:tr>
      <w:tr w:rsidR="00383338" w:rsidRPr="00272777" w:rsidDel="00D27C9C" w14:paraId="2E02C6C9" w14:textId="2EFF4EC4" w:rsidTr="00610DDD">
        <w:trPr>
          <w:jc w:val="center"/>
          <w:del w:id="205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2CCDAD6D" w14:textId="0E5584D3" w:rsidR="00610DDD" w:rsidRPr="00AF28A9" w:rsidDel="00D27C9C" w:rsidRDefault="00610DDD">
            <w:pPr>
              <w:pStyle w:val="Heading41"/>
              <w:rPr>
                <w:del w:id="2051" w:author="Microsoft account" w:date="2015-09-28T13:34:00Z"/>
              </w:rPr>
              <w:pPrChange w:id="2052" w:author="Microsoft account" w:date="2015-09-28T13:38:00Z">
                <w:pPr>
                  <w:tabs>
                    <w:tab w:val="left" w:pos="90"/>
                    <w:tab w:val="left" w:pos="810"/>
                  </w:tabs>
                  <w:spacing w:line="360" w:lineRule="auto"/>
                  <w:ind w:firstLine="288"/>
                  <w:jc w:val="both"/>
                </w:pPr>
              </w:pPrChange>
            </w:pPr>
            <w:del w:id="2053" w:author="Microsoft account" w:date="2015-09-28T13:34:00Z">
              <w:r w:rsidRPr="00AF28A9" w:rsidDel="00D27C9C">
                <w:delText>0x22</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6982EFC8" w14:textId="01D53BDE" w:rsidR="00610DDD" w:rsidRPr="00AF28A9" w:rsidDel="00D27C9C" w:rsidRDefault="00610DDD">
            <w:pPr>
              <w:pStyle w:val="Heading41"/>
              <w:rPr>
                <w:del w:id="2054" w:author="Microsoft account" w:date="2015-09-28T13:34:00Z"/>
              </w:rPr>
              <w:pPrChange w:id="2055" w:author="Microsoft account" w:date="2015-09-28T13:38:00Z">
                <w:pPr>
                  <w:tabs>
                    <w:tab w:val="left" w:pos="90"/>
                    <w:tab w:val="left" w:pos="810"/>
                  </w:tabs>
                  <w:spacing w:line="360" w:lineRule="auto"/>
                  <w:ind w:firstLine="288"/>
                  <w:jc w:val="both"/>
                </w:pPr>
              </w:pPrChange>
            </w:pPr>
            <w:del w:id="2056" w:author="Microsoft account" w:date="2015-09-28T13:34:00Z">
              <w:r w:rsidRPr="00AF28A9" w:rsidDel="00D27C9C">
                <w:delText>0x02</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5F35CCE8" w14:textId="6C666360" w:rsidR="00610DDD" w:rsidRPr="00AF28A9" w:rsidDel="00D27C9C" w:rsidRDefault="00610DDD">
            <w:pPr>
              <w:pStyle w:val="Heading41"/>
              <w:rPr>
                <w:del w:id="2057" w:author="Microsoft account" w:date="2015-09-28T13:34:00Z"/>
              </w:rPr>
              <w:pPrChange w:id="2058" w:author="Microsoft account" w:date="2015-09-28T13:38:00Z">
                <w:pPr>
                  <w:tabs>
                    <w:tab w:val="left" w:pos="90"/>
                    <w:tab w:val="left" w:pos="810"/>
                  </w:tabs>
                  <w:spacing w:line="360" w:lineRule="auto"/>
                  <w:ind w:firstLine="288"/>
                  <w:jc w:val="both"/>
                </w:pPr>
              </w:pPrChange>
            </w:pPr>
            <w:del w:id="2059" w:author="Microsoft account" w:date="2015-09-28T13:34:00Z">
              <w:r w:rsidRPr="00AF28A9" w:rsidDel="00D27C9C">
                <w:delText>Configures the R3 decimation rate as 6 for channel 1</w:delText>
              </w:r>
            </w:del>
          </w:p>
        </w:tc>
      </w:tr>
      <w:tr w:rsidR="00383338" w:rsidRPr="00272777" w:rsidDel="00D27C9C" w14:paraId="64FEE85D" w14:textId="78B2B04C" w:rsidTr="00610DDD">
        <w:trPr>
          <w:trHeight w:val="73"/>
          <w:jc w:val="center"/>
          <w:del w:id="206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3B90D314" w14:textId="137D8D8C" w:rsidR="00610DDD" w:rsidRPr="00AF28A9" w:rsidDel="00D27C9C" w:rsidRDefault="00610DDD">
            <w:pPr>
              <w:pStyle w:val="Heading41"/>
              <w:rPr>
                <w:del w:id="2061" w:author="Microsoft account" w:date="2015-09-28T13:34:00Z"/>
              </w:rPr>
              <w:pPrChange w:id="2062" w:author="Microsoft account" w:date="2015-09-28T13:38:00Z">
                <w:pPr>
                  <w:tabs>
                    <w:tab w:val="left" w:pos="90"/>
                    <w:tab w:val="left" w:pos="810"/>
                  </w:tabs>
                  <w:spacing w:line="360" w:lineRule="auto"/>
                  <w:ind w:firstLine="288"/>
                  <w:jc w:val="both"/>
                </w:pPr>
              </w:pPrChange>
            </w:pPr>
            <w:del w:id="2063" w:author="Microsoft account" w:date="2015-09-28T13:34:00Z">
              <w:r w:rsidRPr="00AF28A9" w:rsidDel="00D27C9C">
                <w:delText>0x23</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3DFE79BC" w14:textId="52ABED41" w:rsidR="00610DDD" w:rsidRPr="00AF28A9" w:rsidDel="00D27C9C" w:rsidRDefault="00610DDD">
            <w:pPr>
              <w:pStyle w:val="Heading41"/>
              <w:rPr>
                <w:del w:id="2064" w:author="Microsoft account" w:date="2015-09-28T13:34:00Z"/>
              </w:rPr>
              <w:pPrChange w:id="2065" w:author="Microsoft account" w:date="2015-09-28T13:38:00Z">
                <w:pPr>
                  <w:tabs>
                    <w:tab w:val="left" w:pos="90"/>
                    <w:tab w:val="left" w:pos="810"/>
                  </w:tabs>
                  <w:spacing w:line="360" w:lineRule="auto"/>
                  <w:ind w:firstLine="288"/>
                  <w:jc w:val="both"/>
                </w:pPr>
              </w:pPrChange>
            </w:pPr>
            <w:del w:id="2066" w:author="Microsoft account" w:date="2015-09-28T13:34:00Z">
              <w:r w:rsidRPr="00AF28A9" w:rsidDel="00D27C9C">
                <w:delText>0x02</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66910879" w14:textId="777C5AC2" w:rsidR="00610DDD" w:rsidRPr="00AF28A9" w:rsidDel="00D27C9C" w:rsidRDefault="00610DDD">
            <w:pPr>
              <w:pStyle w:val="Heading41"/>
              <w:rPr>
                <w:del w:id="2067" w:author="Microsoft account" w:date="2015-09-28T13:34:00Z"/>
              </w:rPr>
              <w:pPrChange w:id="2068" w:author="Microsoft account" w:date="2015-09-28T13:38:00Z">
                <w:pPr>
                  <w:tabs>
                    <w:tab w:val="left" w:pos="90"/>
                    <w:tab w:val="left" w:pos="810"/>
                  </w:tabs>
                  <w:spacing w:line="360" w:lineRule="auto"/>
                  <w:ind w:firstLine="288"/>
                  <w:jc w:val="both"/>
                </w:pPr>
              </w:pPrChange>
            </w:pPr>
            <w:del w:id="2069" w:author="Microsoft account" w:date="2015-09-28T13:34:00Z">
              <w:r w:rsidRPr="00AF28A9" w:rsidDel="00D27C9C">
                <w:delText>Configures the R3 decimation rate as 6 for channel 2</w:delText>
              </w:r>
            </w:del>
          </w:p>
        </w:tc>
      </w:tr>
      <w:tr w:rsidR="00383338" w:rsidRPr="00272777" w:rsidDel="00D27C9C" w14:paraId="35E6ADC1" w14:textId="3AD9A85A" w:rsidTr="00610DDD">
        <w:trPr>
          <w:jc w:val="center"/>
          <w:del w:id="207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222532E5" w14:textId="7A223C22" w:rsidR="00610DDD" w:rsidRPr="00AF28A9" w:rsidDel="00D27C9C" w:rsidRDefault="00610DDD">
            <w:pPr>
              <w:pStyle w:val="Heading41"/>
              <w:rPr>
                <w:del w:id="2071" w:author="Microsoft account" w:date="2015-09-28T13:34:00Z"/>
              </w:rPr>
              <w:pPrChange w:id="2072" w:author="Microsoft account" w:date="2015-09-28T13:38:00Z">
                <w:pPr>
                  <w:tabs>
                    <w:tab w:val="left" w:pos="90"/>
                    <w:tab w:val="left" w:pos="810"/>
                  </w:tabs>
                  <w:spacing w:line="360" w:lineRule="auto"/>
                  <w:ind w:firstLine="288"/>
                  <w:jc w:val="both"/>
                </w:pPr>
              </w:pPrChange>
            </w:pPr>
            <w:del w:id="2073" w:author="Microsoft account" w:date="2015-09-28T13:34:00Z">
              <w:r w:rsidRPr="00AF28A9" w:rsidDel="00D27C9C">
                <w:delText>0x24</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081E3F61" w14:textId="0E69CD2E" w:rsidR="00610DDD" w:rsidRPr="00AF28A9" w:rsidDel="00D27C9C" w:rsidRDefault="00610DDD">
            <w:pPr>
              <w:pStyle w:val="Heading41"/>
              <w:rPr>
                <w:del w:id="2074" w:author="Microsoft account" w:date="2015-09-28T13:34:00Z"/>
              </w:rPr>
              <w:pPrChange w:id="2075" w:author="Microsoft account" w:date="2015-09-28T13:38:00Z">
                <w:pPr>
                  <w:tabs>
                    <w:tab w:val="left" w:pos="90"/>
                    <w:tab w:val="left" w:pos="810"/>
                  </w:tabs>
                  <w:spacing w:line="360" w:lineRule="auto"/>
                  <w:ind w:firstLine="288"/>
                  <w:jc w:val="both"/>
                </w:pPr>
              </w:pPrChange>
            </w:pPr>
            <w:del w:id="2076" w:author="Microsoft account" w:date="2015-09-28T13:34:00Z">
              <w:r w:rsidRPr="00AF28A9" w:rsidDel="00D27C9C">
                <w:delText>0x02</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0B722AF5" w14:textId="0BF115B0" w:rsidR="00610DDD" w:rsidRPr="00AF28A9" w:rsidDel="00D27C9C" w:rsidRDefault="00610DDD">
            <w:pPr>
              <w:pStyle w:val="Heading41"/>
              <w:rPr>
                <w:del w:id="2077" w:author="Microsoft account" w:date="2015-09-28T13:34:00Z"/>
              </w:rPr>
              <w:pPrChange w:id="2078" w:author="Microsoft account" w:date="2015-09-28T13:38:00Z">
                <w:pPr>
                  <w:tabs>
                    <w:tab w:val="left" w:pos="90"/>
                    <w:tab w:val="left" w:pos="810"/>
                  </w:tabs>
                  <w:spacing w:line="360" w:lineRule="auto"/>
                  <w:ind w:firstLine="288"/>
                  <w:jc w:val="both"/>
                </w:pPr>
              </w:pPrChange>
            </w:pPr>
            <w:del w:id="2079" w:author="Microsoft account" w:date="2015-09-28T13:34:00Z">
              <w:r w:rsidRPr="00AF28A9" w:rsidDel="00D27C9C">
                <w:delText>Configures the R3 decimation rate as 6 for channel 3</w:delText>
              </w:r>
            </w:del>
          </w:p>
        </w:tc>
      </w:tr>
      <w:tr w:rsidR="00383338" w:rsidRPr="00272777" w:rsidDel="00D27C9C" w14:paraId="36A0A922" w14:textId="4ABFCCD4" w:rsidTr="00610DDD">
        <w:trPr>
          <w:jc w:val="center"/>
          <w:del w:id="208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6DA49A28" w14:textId="4B1C4D00" w:rsidR="00610DDD" w:rsidRPr="00AF28A9" w:rsidDel="00D27C9C" w:rsidRDefault="00610DDD">
            <w:pPr>
              <w:pStyle w:val="Heading41"/>
              <w:rPr>
                <w:del w:id="2081" w:author="Microsoft account" w:date="2015-09-28T13:34:00Z"/>
              </w:rPr>
              <w:pPrChange w:id="2082" w:author="Microsoft account" w:date="2015-09-28T13:38:00Z">
                <w:pPr>
                  <w:tabs>
                    <w:tab w:val="left" w:pos="90"/>
                    <w:tab w:val="left" w:pos="810"/>
                  </w:tabs>
                  <w:spacing w:line="360" w:lineRule="auto"/>
                  <w:ind w:firstLine="288"/>
                  <w:jc w:val="both"/>
                </w:pPr>
              </w:pPrChange>
            </w:pPr>
            <w:del w:id="2083" w:author="Microsoft account" w:date="2015-09-28T13:34:00Z">
              <w:r w:rsidRPr="00AF28A9" w:rsidDel="00D27C9C">
                <w:delText>0x27</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5EBAD096" w14:textId="17C2DDB5" w:rsidR="00610DDD" w:rsidRPr="00AF28A9" w:rsidDel="00D27C9C" w:rsidRDefault="00610DDD">
            <w:pPr>
              <w:pStyle w:val="Heading41"/>
              <w:rPr>
                <w:del w:id="2084" w:author="Microsoft account" w:date="2015-09-28T13:34:00Z"/>
              </w:rPr>
              <w:pPrChange w:id="2085" w:author="Microsoft account" w:date="2015-09-28T13:38:00Z">
                <w:pPr>
                  <w:tabs>
                    <w:tab w:val="left" w:pos="90"/>
                    <w:tab w:val="left" w:pos="810"/>
                  </w:tabs>
                  <w:spacing w:line="360" w:lineRule="auto"/>
                  <w:ind w:firstLine="288"/>
                  <w:jc w:val="both"/>
                </w:pPr>
              </w:pPrChange>
            </w:pPr>
            <w:del w:id="2086" w:author="Microsoft account" w:date="2015-09-28T13:34:00Z">
              <w:r w:rsidRPr="00AF28A9" w:rsidDel="00D27C9C">
                <w:delText>0x08</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3FE1059A" w14:textId="29C02107" w:rsidR="00610DDD" w:rsidRPr="00AF28A9" w:rsidDel="00D27C9C" w:rsidRDefault="00610DDD">
            <w:pPr>
              <w:pStyle w:val="Heading41"/>
              <w:rPr>
                <w:del w:id="2087" w:author="Microsoft account" w:date="2015-09-28T13:34:00Z"/>
              </w:rPr>
              <w:pPrChange w:id="2088" w:author="Microsoft account" w:date="2015-09-28T13:38:00Z">
                <w:pPr>
                  <w:tabs>
                    <w:tab w:val="left" w:pos="90"/>
                    <w:tab w:val="left" w:pos="810"/>
                  </w:tabs>
                  <w:spacing w:line="360" w:lineRule="auto"/>
                  <w:ind w:firstLine="288"/>
                  <w:jc w:val="both"/>
                </w:pPr>
              </w:pPrChange>
            </w:pPr>
            <w:del w:id="2089" w:author="Microsoft account" w:date="2015-09-28T13:34:00Z">
              <w:r w:rsidRPr="00AF28A9" w:rsidDel="00D27C9C">
                <w:delText>Configures the DRDYB source to ECG channel 1 (or fastest channel)</w:delText>
              </w:r>
            </w:del>
          </w:p>
        </w:tc>
      </w:tr>
      <w:tr w:rsidR="00383338" w:rsidRPr="00272777" w:rsidDel="00D27C9C" w14:paraId="005FCE29" w14:textId="4A5CC3E4" w:rsidTr="00610DDD">
        <w:trPr>
          <w:jc w:val="center"/>
          <w:del w:id="209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4C853C11" w14:textId="3B21BF33" w:rsidR="00610DDD" w:rsidRPr="00AF28A9" w:rsidDel="00D27C9C" w:rsidRDefault="00610DDD">
            <w:pPr>
              <w:pStyle w:val="Heading41"/>
              <w:rPr>
                <w:del w:id="2091" w:author="Microsoft account" w:date="2015-09-28T13:34:00Z"/>
              </w:rPr>
              <w:pPrChange w:id="2092" w:author="Microsoft account" w:date="2015-09-28T13:38:00Z">
                <w:pPr>
                  <w:tabs>
                    <w:tab w:val="left" w:pos="90"/>
                    <w:tab w:val="left" w:pos="810"/>
                  </w:tabs>
                  <w:spacing w:line="360" w:lineRule="auto"/>
                  <w:ind w:firstLine="288"/>
                  <w:jc w:val="both"/>
                </w:pPr>
              </w:pPrChange>
            </w:pPr>
            <w:del w:id="2093" w:author="Microsoft account" w:date="2015-09-28T13:34:00Z">
              <w:r w:rsidRPr="00AF28A9" w:rsidDel="00D27C9C">
                <w:delText>0x2F</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2E5E334A" w14:textId="18B0EDBB" w:rsidR="00610DDD" w:rsidRPr="00AF28A9" w:rsidDel="00D27C9C" w:rsidRDefault="00610DDD">
            <w:pPr>
              <w:pStyle w:val="Heading41"/>
              <w:rPr>
                <w:del w:id="2094" w:author="Microsoft account" w:date="2015-09-28T13:34:00Z"/>
              </w:rPr>
              <w:pPrChange w:id="2095" w:author="Microsoft account" w:date="2015-09-28T13:38:00Z">
                <w:pPr>
                  <w:tabs>
                    <w:tab w:val="left" w:pos="90"/>
                    <w:tab w:val="left" w:pos="810"/>
                  </w:tabs>
                  <w:spacing w:line="360" w:lineRule="auto"/>
                  <w:ind w:firstLine="288"/>
                  <w:jc w:val="both"/>
                </w:pPr>
              </w:pPrChange>
            </w:pPr>
            <w:del w:id="2096" w:author="Microsoft account" w:date="2015-09-28T13:34:00Z">
              <w:r w:rsidRPr="00AF28A9" w:rsidDel="00D27C9C">
                <w:delText>0x70</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6EE272ED" w14:textId="5D9C25A3" w:rsidR="00610DDD" w:rsidRPr="00AF28A9" w:rsidDel="00D27C9C" w:rsidRDefault="00610DDD">
            <w:pPr>
              <w:pStyle w:val="Heading41"/>
              <w:rPr>
                <w:del w:id="2097" w:author="Microsoft account" w:date="2015-09-28T13:34:00Z"/>
              </w:rPr>
              <w:pPrChange w:id="2098" w:author="Microsoft account" w:date="2015-09-28T13:38:00Z">
                <w:pPr>
                  <w:tabs>
                    <w:tab w:val="left" w:pos="90"/>
                    <w:tab w:val="left" w:pos="810"/>
                  </w:tabs>
                  <w:spacing w:line="360" w:lineRule="auto"/>
                  <w:ind w:firstLine="288"/>
                  <w:jc w:val="both"/>
                </w:pPr>
              </w:pPrChange>
            </w:pPr>
            <w:del w:id="2099" w:author="Microsoft account" w:date="2015-09-28T13:34:00Z">
              <w:r w:rsidRPr="00AF28A9" w:rsidDel="00D27C9C">
                <w:delText>Enables ECG channel 1, ECG channel 2, and ECG channel 3 for loop read-back mode.</w:delText>
              </w:r>
            </w:del>
          </w:p>
        </w:tc>
      </w:tr>
      <w:tr w:rsidR="00383338" w:rsidRPr="00272777" w:rsidDel="00D27C9C" w14:paraId="1CDE74EA" w14:textId="22FDED2F" w:rsidTr="00610DDD">
        <w:trPr>
          <w:jc w:val="center"/>
          <w:del w:id="2100" w:author="Microsoft account" w:date="2015-09-28T13:34:00Z"/>
        </w:trPr>
        <w:tc>
          <w:tcPr>
            <w:tcW w:w="1255" w:type="dxa"/>
            <w:tcBorders>
              <w:top w:val="single" w:sz="4" w:space="0" w:color="auto"/>
              <w:left w:val="single" w:sz="4" w:space="0" w:color="auto"/>
              <w:bottom w:val="single" w:sz="4" w:space="0" w:color="auto"/>
              <w:right w:val="single" w:sz="4" w:space="0" w:color="auto"/>
            </w:tcBorders>
            <w:vAlign w:val="center"/>
            <w:hideMark/>
          </w:tcPr>
          <w:p w14:paraId="7674A946" w14:textId="546AC097" w:rsidR="00610DDD" w:rsidRPr="00AF28A9" w:rsidDel="00D27C9C" w:rsidRDefault="00610DDD">
            <w:pPr>
              <w:pStyle w:val="Heading41"/>
              <w:rPr>
                <w:del w:id="2101" w:author="Microsoft account" w:date="2015-09-28T13:34:00Z"/>
              </w:rPr>
              <w:pPrChange w:id="2102" w:author="Microsoft account" w:date="2015-09-28T13:38:00Z">
                <w:pPr>
                  <w:tabs>
                    <w:tab w:val="left" w:pos="90"/>
                    <w:tab w:val="left" w:pos="810"/>
                  </w:tabs>
                  <w:spacing w:line="360" w:lineRule="auto"/>
                  <w:ind w:firstLine="288"/>
                  <w:jc w:val="both"/>
                </w:pPr>
              </w:pPrChange>
            </w:pPr>
            <w:del w:id="2103" w:author="Microsoft account" w:date="2015-09-28T13:34:00Z">
              <w:r w:rsidRPr="00AF28A9" w:rsidDel="00D27C9C">
                <w:rPr>
                  <w:bCs/>
                </w:rPr>
                <w:delText>0x00</w:delText>
              </w:r>
            </w:del>
          </w:p>
        </w:tc>
        <w:tc>
          <w:tcPr>
            <w:tcW w:w="1620" w:type="dxa"/>
            <w:tcBorders>
              <w:top w:val="single" w:sz="4" w:space="0" w:color="auto"/>
              <w:left w:val="single" w:sz="4" w:space="0" w:color="auto"/>
              <w:bottom w:val="single" w:sz="4" w:space="0" w:color="auto"/>
              <w:right w:val="single" w:sz="4" w:space="0" w:color="auto"/>
            </w:tcBorders>
            <w:vAlign w:val="center"/>
            <w:hideMark/>
          </w:tcPr>
          <w:p w14:paraId="748ECCFA" w14:textId="1E6B43EA" w:rsidR="00610DDD" w:rsidRPr="00AF28A9" w:rsidDel="00D27C9C" w:rsidRDefault="00610DDD">
            <w:pPr>
              <w:pStyle w:val="Heading41"/>
              <w:rPr>
                <w:del w:id="2104" w:author="Microsoft account" w:date="2015-09-28T13:34:00Z"/>
              </w:rPr>
              <w:pPrChange w:id="2105" w:author="Microsoft account" w:date="2015-09-28T13:38:00Z">
                <w:pPr>
                  <w:tabs>
                    <w:tab w:val="left" w:pos="90"/>
                    <w:tab w:val="left" w:pos="810"/>
                  </w:tabs>
                  <w:spacing w:line="360" w:lineRule="auto"/>
                  <w:ind w:firstLine="288"/>
                  <w:jc w:val="both"/>
                </w:pPr>
              </w:pPrChange>
            </w:pPr>
            <w:del w:id="2106" w:author="Microsoft account" w:date="2015-09-28T13:34:00Z">
              <w:r w:rsidRPr="00AF28A9" w:rsidDel="00D27C9C">
                <w:delText>0x01</w:delText>
              </w:r>
            </w:del>
          </w:p>
        </w:tc>
        <w:tc>
          <w:tcPr>
            <w:tcW w:w="7380" w:type="dxa"/>
            <w:tcBorders>
              <w:top w:val="single" w:sz="4" w:space="0" w:color="auto"/>
              <w:left w:val="single" w:sz="4" w:space="0" w:color="auto"/>
              <w:bottom w:val="single" w:sz="4" w:space="0" w:color="auto"/>
              <w:right w:val="single" w:sz="4" w:space="0" w:color="auto"/>
            </w:tcBorders>
            <w:vAlign w:val="center"/>
            <w:hideMark/>
          </w:tcPr>
          <w:p w14:paraId="255A8649" w14:textId="1419206F" w:rsidR="00610DDD" w:rsidRPr="00AF28A9" w:rsidDel="00D27C9C" w:rsidRDefault="00610DDD">
            <w:pPr>
              <w:pStyle w:val="Heading41"/>
              <w:rPr>
                <w:del w:id="2107" w:author="Microsoft account" w:date="2015-09-28T13:34:00Z"/>
              </w:rPr>
              <w:pPrChange w:id="2108" w:author="Microsoft account" w:date="2015-09-28T13:38:00Z">
                <w:pPr>
                  <w:tabs>
                    <w:tab w:val="left" w:pos="90"/>
                    <w:tab w:val="left" w:pos="810"/>
                  </w:tabs>
                  <w:spacing w:line="360" w:lineRule="auto"/>
                  <w:ind w:firstLine="288"/>
                  <w:jc w:val="both"/>
                </w:pPr>
              </w:pPrChange>
            </w:pPr>
            <w:del w:id="2109" w:author="Microsoft account" w:date="2015-09-28T13:34:00Z">
              <w:r w:rsidRPr="00AF28A9" w:rsidDel="00D27C9C">
                <w:delText>Start data conversion</w:delText>
              </w:r>
            </w:del>
          </w:p>
        </w:tc>
      </w:tr>
    </w:tbl>
    <w:p w14:paraId="1D37F90C" w14:textId="5F8EADAE" w:rsidR="00610DDD" w:rsidRPr="00AF28A9" w:rsidDel="00D27C9C" w:rsidRDefault="00610DDD">
      <w:pPr>
        <w:pStyle w:val="Heading41"/>
        <w:rPr>
          <w:del w:id="2110" w:author="Microsoft account" w:date="2015-09-28T13:35:00Z"/>
          <w:rFonts w:eastAsia="Times New Roman"/>
        </w:rPr>
        <w:pPrChange w:id="2111" w:author="Microsoft account" w:date="2015-09-28T13:38:00Z">
          <w:pPr>
            <w:tabs>
              <w:tab w:val="left" w:pos="90"/>
              <w:tab w:val="left" w:pos="810"/>
            </w:tabs>
            <w:spacing w:line="360" w:lineRule="auto"/>
            <w:jc w:val="both"/>
          </w:pPr>
        </w:pPrChange>
      </w:pPr>
    </w:p>
    <w:p w14:paraId="0759F224" w14:textId="3CACABF5" w:rsidR="00610DDD" w:rsidRPr="00272777" w:rsidDel="00D27C9C" w:rsidRDefault="00610DDD">
      <w:pPr>
        <w:tabs>
          <w:tab w:val="left" w:pos="720"/>
        </w:tabs>
        <w:spacing w:line="276" w:lineRule="auto"/>
        <w:jc w:val="both"/>
        <w:rPr>
          <w:del w:id="2112" w:author="Microsoft account" w:date="2015-09-28T13:35:00Z"/>
          <w:rFonts w:asciiTheme="majorHAnsi" w:hAnsiTheme="majorHAnsi" w:cstheme="majorHAnsi"/>
          <w:sz w:val="26"/>
          <w:szCs w:val="26"/>
        </w:rPr>
        <w:pPrChange w:id="2113" w:author="Microsoft account" w:date="2015-09-28T13:38:00Z">
          <w:pPr>
            <w:tabs>
              <w:tab w:val="left" w:pos="720"/>
            </w:tabs>
            <w:spacing w:line="360" w:lineRule="auto"/>
            <w:jc w:val="both"/>
          </w:pPr>
        </w:pPrChange>
      </w:pPr>
      <w:del w:id="2114" w:author="Microsoft account" w:date="2015-09-28T13:35:00Z">
        <w:r w:rsidRPr="00272777" w:rsidDel="00D27C9C">
          <w:rPr>
            <w:rFonts w:asciiTheme="majorHAnsi" w:hAnsiTheme="majorHAnsi" w:cstheme="majorHAnsi"/>
            <w:sz w:val="26"/>
            <w:szCs w:val="26"/>
          </w:rPr>
          <w:tab/>
          <w:delText xml:space="preserve">To communicate with the </w:delText>
        </w:r>
        <w:r w:rsidR="004D72CF" w:rsidRPr="00272777" w:rsidDel="00D27C9C">
          <w:rPr>
            <w:rFonts w:asciiTheme="majorHAnsi" w:hAnsiTheme="majorHAnsi" w:cstheme="majorHAnsi"/>
            <w:sz w:val="26"/>
            <w:szCs w:val="26"/>
          </w:rPr>
          <w:delText>ANALOG FRONT-END</w:delText>
        </w:r>
        <w:r w:rsidRPr="00272777" w:rsidDel="00D27C9C">
          <w:rPr>
            <w:rFonts w:asciiTheme="majorHAnsi" w:hAnsiTheme="majorHAnsi" w:cstheme="majorHAnsi"/>
            <w:sz w:val="26"/>
            <w:szCs w:val="26"/>
          </w:rPr>
          <w:delText xml:space="preserve">, the CSB pin must be asserted, the ECG data are transferred from the </w:delText>
        </w:r>
        <w:r w:rsidR="004D72CF" w:rsidRPr="00272777" w:rsidDel="00D27C9C">
          <w:rPr>
            <w:rFonts w:asciiTheme="majorHAnsi" w:hAnsiTheme="majorHAnsi" w:cstheme="majorHAnsi"/>
            <w:sz w:val="26"/>
            <w:szCs w:val="26"/>
          </w:rPr>
          <w:delText>ANALOG FRONT-END</w:delText>
        </w:r>
        <w:r w:rsidRPr="00272777" w:rsidDel="00D27C9C">
          <w:rPr>
            <w:rFonts w:asciiTheme="majorHAnsi" w:hAnsiTheme="majorHAnsi" w:cstheme="majorHAnsi"/>
            <w:sz w:val="26"/>
            <w:szCs w:val="26"/>
          </w:rPr>
          <w:delText xml:space="preserve"> to the CC2541 by reading the data from the DATA_LOOP register after the DRDYB line is asserted. The DRDYB is an active low output signal that indicates the new available data to be read. In order to read 3 ECG channels with 3 bytes for each channel, the CSB assertion is extended for 80 clock cycles (8+8*9) and the read command is sent to addresses:</w:delText>
        </w:r>
      </w:del>
    </w:p>
    <w:p w14:paraId="20AB0C12" w14:textId="7F935DE1" w:rsidR="00610DDD" w:rsidRPr="00272777" w:rsidDel="00D27C9C" w:rsidRDefault="00610DDD">
      <w:pPr>
        <w:tabs>
          <w:tab w:val="left" w:pos="720"/>
        </w:tabs>
        <w:spacing w:line="276" w:lineRule="auto"/>
        <w:jc w:val="both"/>
        <w:rPr>
          <w:del w:id="2115" w:author="Microsoft account" w:date="2015-09-28T13:35:00Z"/>
          <w:rFonts w:asciiTheme="majorHAnsi" w:hAnsiTheme="majorHAnsi" w:cstheme="majorHAnsi"/>
          <w:sz w:val="26"/>
          <w:szCs w:val="26"/>
          <w:rPrChange w:id="2116" w:author="Microsoft account" w:date="2015-09-28T13:38:00Z">
            <w:rPr>
              <w:del w:id="2117" w:author="Microsoft account" w:date="2015-09-28T13:35:00Z"/>
              <w:rFonts w:asciiTheme="majorHAnsi" w:hAnsiTheme="majorHAnsi" w:cstheme="majorHAnsi"/>
              <w:sz w:val="26"/>
              <w:szCs w:val="26"/>
            </w:rPr>
          </w:rPrChange>
        </w:rPr>
        <w:pPrChange w:id="2118" w:author="Microsoft account" w:date="2015-09-28T13:38:00Z">
          <w:pPr>
            <w:pStyle w:val="ListParagraph"/>
            <w:numPr>
              <w:numId w:val="8"/>
            </w:numPr>
            <w:tabs>
              <w:tab w:val="left" w:pos="90"/>
              <w:tab w:val="left" w:pos="810"/>
              <w:tab w:val="left" w:pos="3240"/>
            </w:tabs>
            <w:spacing w:after="0" w:line="360" w:lineRule="auto"/>
            <w:ind w:left="0" w:hanging="360"/>
            <w:jc w:val="both"/>
          </w:pPr>
        </w:pPrChange>
      </w:pPr>
      <w:del w:id="2119" w:author="Microsoft account" w:date="2015-09-28T13:35:00Z">
        <w:r w:rsidRPr="00AF28A9" w:rsidDel="00D27C9C">
          <w:rPr>
            <w:rFonts w:asciiTheme="majorHAnsi" w:hAnsiTheme="majorHAnsi" w:cstheme="majorHAnsi"/>
            <w:sz w:val="26"/>
            <w:szCs w:val="26"/>
          </w:rPr>
          <w:delText xml:space="preserve">Channel 1 ECG data: </w:delText>
        </w:r>
        <w:r w:rsidRPr="00AF28A9" w:rsidDel="00D27C9C">
          <w:rPr>
            <w:rFonts w:asciiTheme="majorHAnsi" w:hAnsiTheme="majorHAnsi" w:cstheme="majorHAnsi"/>
            <w:sz w:val="26"/>
            <w:szCs w:val="26"/>
          </w:rPr>
          <w:tab/>
          <w:delText>0x37 (upper byte)</w:delText>
        </w:r>
      </w:del>
    </w:p>
    <w:p w14:paraId="5CFAE2D5" w14:textId="53857361" w:rsidR="00610DDD" w:rsidRPr="00272777" w:rsidDel="00D27C9C" w:rsidRDefault="00610DDD">
      <w:pPr>
        <w:tabs>
          <w:tab w:val="left" w:pos="720"/>
        </w:tabs>
        <w:spacing w:line="276" w:lineRule="auto"/>
        <w:jc w:val="both"/>
        <w:rPr>
          <w:del w:id="2120" w:author="Microsoft account" w:date="2015-09-28T13:35:00Z"/>
          <w:rFonts w:asciiTheme="majorHAnsi" w:hAnsiTheme="majorHAnsi" w:cstheme="majorHAnsi"/>
          <w:sz w:val="26"/>
          <w:szCs w:val="26"/>
          <w:rPrChange w:id="2121" w:author="Microsoft account" w:date="2015-09-28T13:38:00Z">
            <w:rPr>
              <w:del w:id="2122" w:author="Microsoft account" w:date="2015-09-28T13:35:00Z"/>
              <w:rFonts w:asciiTheme="majorHAnsi" w:hAnsiTheme="majorHAnsi" w:cstheme="majorHAnsi"/>
              <w:sz w:val="26"/>
              <w:szCs w:val="26"/>
            </w:rPr>
          </w:rPrChange>
        </w:rPr>
        <w:pPrChange w:id="2123" w:author="Microsoft account" w:date="2015-09-28T13:38:00Z">
          <w:pPr>
            <w:pStyle w:val="ListParagraph"/>
            <w:tabs>
              <w:tab w:val="left" w:pos="3240"/>
            </w:tabs>
            <w:spacing w:after="0" w:line="360" w:lineRule="auto"/>
            <w:ind w:left="0"/>
            <w:jc w:val="both"/>
          </w:pPr>
        </w:pPrChange>
      </w:pPr>
      <w:del w:id="2124" w:author="Microsoft account" w:date="2015-09-28T13:35:00Z">
        <w:r w:rsidRPr="00272777" w:rsidDel="00D27C9C">
          <w:rPr>
            <w:rFonts w:asciiTheme="majorHAnsi" w:hAnsiTheme="majorHAnsi" w:cstheme="majorHAnsi"/>
            <w:sz w:val="26"/>
            <w:szCs w:val="26"/>
            <w:rPrChange w:id="2125" w:author="Microsoft account" w:date="2015-09-28T13:38:00Z">
              <w:rPr>
                <w:rFonts w:asciiTheme="majorHAnsi" w:hAnsiTheme="majorHAnsi" w:cstheme="majorHAnsi"/>
                <w:sz w:val="26"/>
                <w:szCs w:val="26"/>
              </w:rPr>
            </w:rPrChange>
          </w:rPr>
          <w:tab/>
          <w:delText>0x38 (middle byte)</w:delText>
        </w:r>
      </w:del>
    </w:p>
    <w:p w14:paraId="1FDCEC7C" w14:textId="41A826C8" w:rsidR="00610DDD" w:rsidRPr="00272777" w:rsidDel="00D27C9C" w:rsidRDefault="00610DDD">
      <w:pPr>
        <w:tabs>
          <w:tab w:val="left" w:pos="720"/>
        </w:tabs>
        <w:spacing w:line="276" w:lineRule="auto"/>
        <w:jc w:val="both"/>
        <w:rPr>
          <w:del w:id="2126" w:author="Microsoft account" w:date="2015-09-28T13:35:00Z"/>
          <w:rFonts w:asciiTheme="majorHAnsi" w:hAnsiTheme="majorHAnsi" w:cstheme="majorHAnsi"/>
          <w:sz w:val="26"/>
          <w:szCs w:val="26"/>
          <w:rPrChange w:id="2127" w:author="Microsoft account" w:date="2015-09-28T13:38:00Z">
            <w:rPr>
              <w:del w:id="2128" w:author="Microsoft account" w:date="2015-09-28T13:35:00Z"/>
              <w:rFonts w:asciiTheme="majorHAnsi" w:hAnsiTheme="majorHAnsi" w:cstheme="majorHAnsi"/>
              <w:sz w:val="26"/>
              <w:szCs w:val="26"/>
            </w:rPr>
          </w:rPrChange>
        </w:rPr>
        <w:pPrChange w:id="2129" w:author="Microsoft account" w:date="2015-09-28T13:38:00Z">
          <w:pPr>
            <w:pStyle w:val="ListParagraph"/>
            <w:tabs>
              <w:tab w:val="left" w:pos="3240"/>
            </w:tabs>
            <w:spacing w:after="0" w:line="360" w:lineRule="auto"/>
            <w:ind w:left="0"/>
            <w:jc w:val="both"/>
          </w:pPr>
        </w:pPrChange>
      </w:pPr>
      <w:del w:id="2130" w:author="Microsoft account" w:date="2015-09-28T13:35:00Z">
        <w:r w:rsidRPr="00272777" w:rsidDel="00D27C9C">
          <w:rPr>
            <w:rFonts w:asciiTheme="majorHAnsi" w:hAnsiTheme="majorHAnsi" w:cstheme="majorHAnsi"/>
            <w:sz w:val="26"/>
            <w:szCs w:val="26"/>
            <w:rPrChange w:id="2131" w:author="Microsoft account" w:date="2015-09-28T13:38:00Z">
              <w:rPr>
                <w:rFonts w:asciiTheme="majorHAnsi" w:hAnsiTheme="majorHAnsi" w:cstheme="majorHAnsi"/>
                <w:sz w:val="26"/>
                <w:szCs w:val="26"/>
              </w:rPr>
            </w:rPrChange>
          </w:rPr>
          <w:tab/>
          <w:delText>0x39 (lower byte)</w:delText>
        </w:r>
      </w:del>
    </w:p>
    <w:p w14:paraId="7969021F" w14:textId="6AE498A0" w:rsidR="00610DDD" w:rsidRPr="00272777" w:rsidDel="00D27C9C" w:rsidRDefault="00610DDD">
      <w:pPr>
        <w:tabs>
          <w:tab w:val="left" w:pos="720"/>
        </w:tabs>
        <w:spacing w:line="276" w:lineRule="auto"/>
        <w:jc w:val="both"/>
        <w:rPr>
          <w:del w:id="2132" w:author="Microsoft account" w:date="2015-09-28T13:35:00Z"/>
          <w:rFonts w:asciiTheme="majorHAnsi" w:hAnsiTheme="majorHAnsi" w:cstheme="majorHAnsi"/>
          <w:sz w:val="26"/>
          <w:szCs w:val="26"/>
          <w:rPrChange w:id="2133" w:author="Microsoft account" w:date="2015-09-28T13:38:00Z">
            <w:rPr>
              <w:del w:id="2134" w:author="Microsoft account" w:date="2015-09-28T13:35:00Z"/>
              <w:rFonts w:asciiTheme="majorHAnsi" w:hAnsiTheme="majorHAnsi" w:cstheme="majorHAnsi"/>
              <w:sz w:val="26"/>
              <w:szCs w:val="26"/>
            </w:rPr>
          </w:rPrChange>
        </w:rPr>
        <w:pPrChange w:id="2135" w:author="Microsoft account" w:date="2015-09-28T13:38:00Z">
          <w:pPr>
            <w:pStyle w:val="ListParagraph"/>
            <w:numPr>
              <w:numId w:val="8"/>
            </w:numPr>
            <w:tabs>
              <w:tab w:val="left" w:pos="90"/>
              <w:tab w:val="left" w:pos="810"/>
              <w:tab w:val="left" w:pos="3240"/>
            </w:tabs>
            <w:spacing w:after="0" w:line="360" w:lineRule="auto"/>
            <w:ind w:left="0" w:hanging="360"/>
            <w:jc w:val="both"/>
          </w:pPr>
        </w:pPrChange>
      </w:pPr>
      <w:del w:id="2136" w:author="Microsoft account" w:date="2015-09-28T13:35:00Z">
        <w:r w:rsidRPr="00272777" w:rsidDel="00D27C9C">
          <w:rPr>
            <w:rFonts w:asciiTheme="majorHAnsi" w:hAnsiTheme="majorHAnsi" w:cstheme="majorHAnsi"/>
            <w:sz w:val="26"/>
            <w:szCs w:val="26"/>
            <w:rPrChange w:id="2137" w:author="Microsoft account" w:date="2015-09-28T13:38:00Z">
              <w:rPr>
                <w:rFonts w:asciiTheme="majorHAnsi" w:hAnsiTheme="majorHAnsi" w:cstheme="majorHAnsi"/>
                <w:sz w:val="26"/>
                <w:szCs w:val="26"/>
              </w:rPr>
            </w:rPrChange>
          </w:rPr>
          <w:delText>Channel 2 ECG data: 0x3A (upper byte)</w:delText>
        </w:r>
      </w:del>
    </w:p>
    <w:p w14:paraId="4C835E7D" w14:textId="5EC02763" w:rsidR="00610DDD" w:rsidRPr="00272777" w:rsidDel="00D27C9C" w:rsidRDefault="00610DDD">
      <w:pPr>
        <w:tabs>
          <w:tab w:val="left" w:pos="720"/>
        </w:tabs>
        <w:spacing w:line="276" w:lineRule="auto"/>
        <w:jc w:val="both"/>
        <w:rPr>
          <w:del w:id="2138" w:author="Microsoft account" w:date="2015-09-28T13:35:00Z"/>
          <w:rFonts w:asciiTheme="majorHAnsi" w:hAnsiTheme="majorHAnsi" w:cstheme="majorHAnsi"/>
          <w:sz w:val="26"/>
          <w:szCs w:val="26"/>
        </w:rPr>
        <w:pPrChange w:id="2139" w:author="Microsoft account" w:date="2015-09-28T13:38:00Z">
          <w:pPr>
            <w:tabs>
              <w:tab w:val="left" w:pos="3240"/>
            </w:tabs>
            <w:spacing w:line="360" w:lineRule="auto"/>
            <w:jc w:val="both"/>
          </w:pPr>
        </w:pPrChange>
      </w:pPr>
      <w:del w:id="2140" w:author="Microsoft account" w:date="2015-09-28T13:35:00Z">
        <w:r w:rsidRPr="00272777" w:rsidDel="00D27C9C">
          <w:rPr>
            <w:rFonts w:asciiTheme="majorHAnsi" w:hAnsiTheme="majorHAnsi" w:cstheme="majorHAnsi"/>
            <w:sz w:val="26"/>
            <w:szCs w:val="26"/>
          </w:rPr>
          <w:delText xml:space="preserve">   </w:delText>
        </w:r>
        <w:r w:rsidRPr="00272777" w:rsidDel="00D27C9C">
          <w:rPr>
            <w:rFonts w:asciiTheme="majorHAnsi" w:hAnsiTheme="majorHAnsi" w:cstheme="majorHAnsi"/>
            <w:sz w:val="26"/>
            <w:szCs w:val="26"/>
          </w:rPr>
          <w:tab/>
          <w:delText>0x3B (middle byte)</w:delText>
        </w:r>
      </w:del>
    </w:p>
    <w:p w14:paraId="66CCCBBB" w14:textId="0CB3E526" w:rsidR="00610DDD" w:rsidRPr="00272777" w:rsidDel="00D27C9C" w:rsidRDefault="00610DDD">
      <w:pPr>
        <w:tabs>
          <w:tab w:val="left" w:pos="720"/>
        </w:tabs>
        <w:spacing w:line="276" w:lineRule="auto"/>
        <w:jc w:val="both"/>
        <w:rPr>
          <w:del w:id="2141" w:author="Microsoft account" w:date="2015-09-28T13:35:00Z"/>
          <w:rFonts w:asciiTheme="majorHAnsi" w:hAnsiTheme="majorHAnsi" w:cstheme="majorHAnsi"/>
          <w:sz w:val="26"/>
          <w:szCs w:val="26"/>
        </w:rPr>
        <w:pPrChange w:id="2142" w:author="Microsoft account" w:date="2015-09-28T13:38:00Z">
          <w:pPr>
            <w:tabs>
              <w:tab w:val="left" w:pos="3240"/>
            </w:tabs>
            <w:spacing w:line="360" w:lineRule="auto"/>
            <w:jc w:val="both"/>
          </w:pPr>
        </w:pPrChange>
      </w:pPr>
      <w:del w:id="2143" w:author="Microsoft account" w:date="2015-09-28T13:35:00Z">
        <w:r w:rsidRPr="00272777" w:rsidDel="00D27C9C">
          <w:rPr>
            <w:rFonts w:asciiTheme="majorHAnsi" w:hAnsiTheme="majorHAnsi" w:cstheme="majorHAnsi"/>
            <w:sz w:val="26"/>
            <w:szCs w:val="26"/>
          </w:rPr>
          <w:delText xml:space="preserve">  </w:delText>
        </w:r>
        <w:r w:rsidRPr="00272777" w:rsidDel="00D27C9C">
          <w:rPr>
            <w:rFonts w:asciiTheme="majorHAnsi" w:hAnsiTheme="majorHAnsi" w:cstheme="majorHAnsi"/>
            <w:sz w:val="26"/>
            <w:szCs w:val="26"/>
          </w:rPr>
          <w:tab/>
          <w:delText>0x3C (lower byte)</w:delText>
        </w:r>
      </w:del>
    </w:p>
    <w:p w14:paraId="59B0BB78" w14:textId="6C6A90A9" w:rsidR="00610DDD" w:rsidRPr="00272777" w:rsidDel="00D27C9C" w:rsidRDefault="00610DDD">
      <w:pPr>
        <w:tabs>
          <w:tab w:val="left" w:pos="720"/>
        </w:tabs>
        <w:spacing w:line="276" w:lineRule="auto"/>
        <w:jc w:val="both"/>
        <w:rPr>
          <w:del w:id="2144" w:author="Microsoft account" w:date="2015-09-28T13:35:00Z"/>
          <w:rFonts w:asciiTheme="majorHAnsi" w:hAnsiTheme="majorHAnsi" w:cstheme="majorHAnsi"/>
          <w:sz w:val="26"/>
          <w:szCs w:val="26"/>
          <w:rPrChange w:id="2145" w:author="Microsoft account" w:date="2015-09-28T13:38:00Z">
            <w:rPr>
              <w:del w:id="2146" w:author="Microsoft account" w:date="2015-09-28T13:35:00Z"/>
              <w:rFonts w:asciiTheme="majorHAnsi" w:hAnsiTheme="majorHAnsi" w:cstheme="majorHAnsi"/>
              <w:sz w:val="26"/>
              <w:szCs w:val="26"/>
            </w:rPr>
          </w:rPrChange>
        </w:rPr>
        <w:pPrChange w:id="2147" w:author="Microsoft account" w:date="2015-09-28T13:38:00Z">
          <w:pPr>
            <w:pStyle w:val="ListParagraph"/>
            <w:numPr>
              <w:numId w:val="8"/>
            </w:numPr>
            <w:tabs>
              <w:tab w:val="left" w:pos="90"/>
              <w:tab w:val="left" w:pos="810"/>
              <w:tab w:val="left" w:pos="3240"/>
            </w:tabs>
            <w:spacing w:after="0" w:line="360" w:lineRule="auto"/>
            <w:ind w:left="0" w:hanging="360"/>
            <w:jc w:val="both"/>
          </w:pPr>
        </w:pPrChange>
      </w:pPr>
      <w:del w:id="2148" w:author="Microsoft account" w:date="2015-09-28T13:35:00Z">
        <w:r w:rsidRPr="00AF28A9" w:rsidDel="00D27C9C">
          <w:rPr>
            <w:rFonts w:asciiTheme="majorHAnsi" w:hAnsiTheme="majorHAnsi" w:cstheme="majorHAnsi"/>
            <w:sz w:val="26"/>
            <w:szCs w:val="26"/>
          </w:rPr>
          <w:delText xml:space="preserve">Channel 3 ECG data: </w:delText>
        </w:r>
        <w:r w:rsidRPr="00AF28A9" w:rsidDel="00D27C9C">
          <w:rPr>
            <w:rFonts w:asciiTheme="majorHAnsi" w:hAnsiTheme="majorHAnsi" w:cstheme="majorHAnsi"/>
            <w:sz w:val="26"/>
            <w:szCs w:val="26"/>
          </w:rPr>
          <w:tab/>
          <w:delText>0x3D (upper byte)</w:delText>
        </w:r>
      </w:del>
    </w:p>
    <w:p w14:paraId="6C14D211" w14:textId="474DA0EF" w:rsidR="00610DDD" w:rsidRPr="00272777" w:rsidDel="00D27C9C" w:rsidRDefault="00610DDD">
      <w:pPr>
        <w:tabs>
          <w:tab w:val="left" w:pos="720"/>
        </w:tabs>
        <w:spacing w:line="276" w:lineRule="auto"/>
        <w:jc w:val="both"/>
        <w:rPr>
          <w:del w:id="2149" w:author="Microsoft account" w:date="2015-09-28T13:35:00Z"/>
          <w:rFonts w:asciiTheme="majorHAnsi" w:hAnsiTheme="majorHAnsi" w:cstheme="majorHAnsi"/>
          <w:sz w:val="26"/>
          <w:szCs w:val="26"/>
        </w:rPr>
        <w:pPrChange w:id="2150" w:author="Microsoft account" w:date="2015-09-28T13:38:00Z">
          <w:pPr>
            <w:tabs>
              <w:tab w:val="left" w:pos="3240"/>
            </w:tabs>
            <w:spacing w:line="360" w:lineRule="auto"/>
            <w:jc w:val="both"/>
          </w:pPr>
        </w:pPrChange>
      </w:pPr>
      <w:del w:id="2151" w:author="Microsoft account" w:date="2015-09-28T13:35:00Z">
        <w:r w:rsidRPr="00272777" w:rsidDel="00D27C9C">
          <w:rPr>
            <w:rFonts w:asciiTheme="majorHAnsi" w:hAnsiTheme="majorHAnsi" w:cstheme="majorHAnsi"/>
            <w:sz w:val="26"/>
            <w:szCs w:val="26"/>
          </w:rPr>
          <w:tab/>
          <w:delText>0x3E (middle byte)</w:delText>
        </w:r>
      </w:del>
    </w:p>
    <w:p w14:paraId="75CBD075" w14:textId="5E11C539" w:rsidR="00610DDD" w:rsidRPr="00272777" w:rsidDel="00D27C9C" w:rsidRDefault="00610DDD">
      <w:pPr>
        <w:tabs>
          <w:tab w:val="left" w:pos="3240"/>
        </w:tabs>
        <w:spacing w:line="276" w:lineRule="auto"/>
        <w:jc w:val="both"/>
        <w:rPr>
          <w:del w:id="2152" w:author="Microsoft account" w:date="2015-09-28T13:35:00Z"/>
          <w:rFonts w:asciiTheme="majorHAnsi" w:hAnsiTheme="majorHAnsi" w:cstheme="majorHAnsi"/>
          <w:sz w:val="26"/>
          <w:szCs w:val="26"/>
        </w:rPr>
        <w:pPrChange w:id="2153" w:author="Microsoft account" w:date="2015-09-28T13:38:00Z">
          <w:pPr>
            <w:tabs>
              <w:tab w:val="left" w:pos="3240"/>
            </w:tabs>
            <w:spacing w:line="360" w:lineRule="auto"/>
            <w:jc w:val="both"/>
          </w:pPr>
        </w:pPrChange>
      </w:pPr>
      <w:del w:id="2154" w:author="Microsoft account" w:date="2015-09-28T13:35:00Z">
        <w:r w:rsidRPr="00272777" w:rsidDel="00D27C9C">
          <w:rPr>
            <w:rFonts w:asciiTheme="majorHAnsi" w:hAnsiTheme="majorHAnsi" w:cstheme="majorHAnsi"/>
            <w:sz w:val="26"/>
            <w:szCs w:val="26"/>
          </w:rPr>
          <w:delText xml:space="preserve">   </w:delText>
        </w:r>
        <w:r w:rsidRPr="00272777" w:rsidDel="00D27C9C">
          <w:rPr>
            <w:rFonts w:asciiTheme="majorHAnsi" w:hAnsiTheme="majorHAnsi" w:cstheme="majorHAnsi"/>
            <w:sz w:val="26"/>
            <w:szCs w:val="26"/>
          </w:rPr>
          <w:tab/>
          <w:delText>0x3F (lower byte)</w:delText>
        </w:r>
      </w:del>
    </w:p>
    <w:p w14:paraId="27090321" w14:textId="0DD83344" w:rsidR="00610DDD" w:rsidRPr="00272777" w:rsidDel="00D27C9C" w:rsidRDefault="00610DDD">
      <w:pPr>
        <w:spacing w:line="276" w:lineRule="auto"/>
        <w:jc w:val="both"/>
        <w:rPr>
          <w:del w:id="2155" w:author="Microsoft account" w:date="2015-09-28T13:35:00Z"/>
          <w:rFonts w:asciiTheme="majorHAnsi" w:hAnsiTheme="majorHAnsi" w:cstheme="majorHAnsi"/>
          <w:sz w:val="26"/>
          <w:szCs w:val="26"/>
        </w:rPr>
        <w:pPrChange w:id="2156" w:author="Microsoft account" w:date="2015-09-28T13:38:00Z">
          <w:pPr>
            <w:spacing w:line="360" w:lineRule="auto"/>
            <w:jc w:val="both"/>
          </w:pPr>
        </w:pPrChange>
      </w:pPr>
    </w:p>
    <w:p w14:paraId="1FC9CEC0" w14:textId="667B2E21" w:rsidR="00610DDD" w:rsidRPr="00AF28A9" w:rsidDel="00356FAC" w:rsidRDefault="00610DDD">
      <w:pPr>
        <w:pStyle w:val="Subtitle"/>
        <w:spacing w:line="276" w:lineRule="auto"/>
        <w:rPr>
          <w:del w:id="2157" w:author="Microsoft account" w:date="2015-09-28T13:12:00Z"/>
        </w:rPr>
        <w:pPrChange w:id="2158" w:author="Microsoft account" w:date="2015-09-28T13:38:00Z">
          <w:pPr>
            <w:pStyle w:val="ListParagraph"/>
            <w:numPr>
              <w:ilvl w:val="2"/>
              <w:numId w:val="3"/>
            </w:numPr>
            <w:autoSpaceDE w:val="0"/>
            <w:autoSpaceDN w:val="0"/>
            <w:adjustRightInd w:val="0"/>
            <w:spacing w:after="0" w:line="360" w:lineRule="auto"/>
            <w:ind w:left="0" w:right="270"/>
            <w:jc w:val="both"/>
            <w:outlineLvl w:val="1"/>
          </w:pPr>
        </w:pPrChange>
      </w:pPr>
      <w:bookmarkStart w:id="2159" w:name="_Toc424806976"/>
      <w:bookmarkStart w:id="2160" w:name="_Toc424807972"/>
      <w:bookmarkStart w:id="2161" w:name="_Toc424808061"/>
      <w:bookmarkStart w:id="2162" w:name="_Toc424808098"/>
      <w:bookmarkStart w:id="2163" w:name="_Toc424808535"/>
      <w:bookmarkEnd w:id="2159"/>
      <w:bookmarkEnd w:id="2160"/>
      <w:bookmarkEnd w:id="2161"/>
      <w:bookmarkEnd w:id="2162"/>
      <w:bookmarkEnd w:id="2163"/>
    </w:p>
    <w:p w14:paraId="1C0D5359" w14:textId="738376FD" w:rsidR="00610DDD" w:rsidRPr="00272777" w:rsidDel="00356FAC" w:rsidRDefault="00401627">
      <w:pPr>
        <w:pStyle w:val="Subtitle"/>
        <w:spacing w:line="276" w:lineRule="auto"/>
        <w:rPr>
          <w:del w:id="2164" w:author="Microsoft account" w:date="2015-09-28T13:12:00Z"/>
        </w:rPr>
        <w:pPrChange w:id="2165" w:author="Microsoft account" w:date="2015-09-28T13:38:00Z">
          <w:pPr>
            <w:pStyle w:val="Subtitle"/>
          </w:pPr>
        </w:pPrChange>
      </w:pPr>
      <w:bookmarkStart w:id="2166" w:name="_Toc424808536"/>
      <w:del w:id="2167" w:author="Microsoft account" w:date="2015-09-28T13:12:00Z">
        <w:r w:rsidRPr="00272777" w:rsidDel="00356FAC">
          <w:rPr>
            <w:b w:val="0"/>
          </w:rPr>
          <w:delText>3</w:delText>
        </w:r>
        <w:r w:rsidR="00CC641E" w:rsidRPr="00272777" w:rsidDel="00356FAC">
          <w:rPr>
            <w:b w:val="0"/>
          </w:rPr>
          <w:delText xml:space="preserve">.3. </w:delText>
        </w:r>
        <w:r w:rsidR="00610DDD" w:rsidRPr="00272777" w:rsidDel="00356FAC">
          <w:rPr>
            <w:b w:val="0"/>
          </w:rPr>
          <w:delText>Communication overview</w:delText>
        </w:r>
        <w:bookmarkEnd w:id="2166"/>
      </w:del>
    </w:p>
    <w:p w14:paraId="46434EA1" w14:textId="6C26B462" w:rsidR="00610DDD" w:rsidRPr="00AF28A9" w:rsidDel="00356FAC" w:rsidRDefault="00610DDD">
      <w:pPr>
        <w:pStyle w:val="Subtitle"/>
        <w:spacing w:line="276" w:lineRule="auto"/>
        <w:rPr>
          <w:del w:id="2168" w:author="Microsoft account" w:date="2015-09-28T13:12:00Z"/>
        </w:rPr>
        <w:pPrChange w:id="2169" w:author="Microsoft account" w:date="2015-09-28T13:38:00Z">
          <w:pPr>
            <w:pStyle w:val="ListParagraph"/>
            <w:tabs>
              <w:tab w:val="left" w:pos="720"/>
            </w:tabs>
            <w:spacing w:line="360" w:lineRule="auto"/>
            <w:ind w:left="0"/>
            <w:jc w:val="both"/>
          </w:pPr>
        </w:pPrChange>
      </w:pPr>
      <w:del w:id="2170" w:author="Microsoft account" w:date="2015-09-28T13:12:00Z">
        <w:r w:rsidRPr="00AF28A9" w:rsidDel="00356FAC">
          <w:tab/>
          <w:delText>ECG data is sent as a burst of six BLE-notification pack</w:delText>
        </w:r>
        <w:r w:rsidRPr="00272777" w:rsidDel="00356FAC">
          <w:rPr>
            <w:rPrChange w:id="2171" w:author="Microsoft account" w:date="2015-09-28T13:38:00Z">
              <w:rPr>
                <w:rFonts w:asciiTheme="majorHAnsi" w:hAnsiTheme="majorHAnsi" w:cstheme="majorHAnsi"/>
                <w:sz w:val="26"/>
                <w:szCs w:val="26"/>
              </w:rPr>
            </w:rPrChange>
          </w:rPr>
          <w:delText xml:space="preserve">ets every 14 ms. each notification packet consists of 20 bytes containing the following: </w:delText>
        </w:r>
      </w:del>
    </w:p>
    <w:p w14:paraId="1F2C5367" w14:textId="23E301E6" w:rsidR="00610DDD" w:rsidRPr="00AF28A9" w:rsidDel="00356FAC" w:rsidRDefault="00610DDD">
      <w:pPr>
        <w:pStyle w:val="Subtitle"/>
        <w:spacing w:line="276" w:lineRule="auto"/>
        <w:rPr>
          <w:del w:id="2172" w:author="Microsoft account" w:date="2015-09-28T13:12:00Z"/>
        </w:rPr>
        <w:pPrChange w:id="2173" w:author="Microsoft account" w:date="2015-09-28T13:38:00Z">
          <w:pPr>
            <w:pStyle w:val="ListParagraph"/>
            <w:numPr>
              <w:numId w:val="8"/>
            </w:numPr>
            <w:spacing w:line="360" w:lineRule="auto"/>
            <w:ind w:left="0" w:hanging="360"/>
            <w:jc w:val="both"/>
          </w:pPr>
        </w:pPrChange>
      </w:pPr>
      <w:del w:id="2174" w:author="Microsoft account" w:date="2015-09-28T13:12:00Z">
        <w:r w:rsidRPr="00272777" w:rsidDel="00356FAC">
          <w:rPr>
            <w:rPrChange w:id="2175" w:author="Microsoft account" w:date="2015-09-28T13:38:00Z">
              <w:rPr>
                <w:rFonts w:asciiTheme="majorHAnsi" w:hAnsiTheme="majorHAnsi" w:cstheme="majorHAnsi"/>
                <w:sz w:val="26"/>
                <w:szCs w:val="26"/>
              </w:rPr>
            </w:rPrChange>
          </w:rPr>
          <w:delText xml:space="preserve">ECG Sample1 (Raw ADC data) </w:delText>
        </w:r>
      </w:del>
    </w:p>
    <w:p w14:paraId="028852E4" w14:textId="56CC966A" w:rsidR="00610DDD" w:rsidRPr="00AF28A9" w:rsidDel="00356FAC" w:rsidRDefault="00610DDD">
      <w:pPr>
        <w:pStyle w:val="Subtitle"/>
        <w:spacing w:line="276" w:lineRule="auto"/>
        <w:rPr>
          <w:del w:id="2176" w:author="Microsoft account" w:date="2015-09-28T13:12:00Z"/>
        </w:rPr>
        <w:pPrChange w:id="2177" w:author="Microsoft account" w:date="2015-09-28T13:38:00Z">
          <w:pPr>
            <w:pStyle w:val="ListParagraph"/>
            <w:numPr>
              <w:ilvl w:val="1"/>
              <w:numId w:val="8"/>
            </w:numPr>
            <w:spacing w:line="360" w:lineRule="auto"/>
            <w:ind w:left="0" w:hanging="360"/>
            <w:jc w:val="both"/>
          </w:pPr>
        </w:pPrChange>
      </w:pPr>
      <w:del w:id="2178" w:author="Microsoft account" w:date="2015-09-28T13:12:00Z">
        <w:r w:rsidRPr="00272777" w:rsidDel="00356FAC">
          <w:rPr>
            <w:rPrChange w:id="2179" w:author="Microsoft account" w:date="2015-09-28T13:38:00Z">
              <w:rPr>
                <w:rFonts w:asciiTheme="majorHAnsi" w:hAnsiTheme="majorHAnsi" w:cstheme="majorHAnsi"/>
                <w:sz w:val="26"/>
                <w:szCs w:val="26"/>
              </w:rPr>
            </w:rPrChange>
          </w:rPr>
          <w:delText xml:space="preserve">Channel1 (3 bytes) </w:delText>
        </w:r>
      </w:del>
    </w:p>
    <w:p w14:paraId="42E09858" w14:textId="01B353C0" w:rsidR="00610DDD" w:rsidRPr="00AF28A9" w:rsidDel="00356FAC" w:rsidRDefault="00610DDD">
      <w:pPr>
        <w:pStyle w:val="Subtitle"/>
        <w:spacing w:line="276" w:lineRule="auto"/>
        <w:rPr>
          <w:del w:id="2180" w:author="Microsoft account" w:date="2015-09-28T13:12:00Z"/>
        </w:rPr>
        <w:pPrChange w:id="2181" w:author="Microsoft account" w:date="2015-09-28T13:38:00Z">
          <w:pPr>
            <w:pStyle w:val="ListParagraph"/>
            <w:numPr>
              <w:ilvl w:val="1"/>
              <w:numId w:val="8"/>
            </w:numPr>
            <w:spacing w:line="360" w:lineRule="auto"/>
            <w:ind w:left="0" w:hanging="360"/>
            <w:jc w:val="both"/>
          </w:pPr>
        </w:pPrChange>
      </w:pPr>
      <w:del w:id="2182" w:author="Microsoft account" w:date="2015-09-28T13:12:00Z">
        <w:r w:rsidRPr="00272777" w:rsidDel="00356FAC">
          <w:rPr>
            <w:rPrChange w:id="2183" w:author="Microsoft account" w:date="2015-09-28T13:38:00Z">
              <w:rPr>
                <w:rFonts w:asciiTheme="majorHAnsi" w:hAnsiTheme="majorHAnsi" w:cstheme="majorHAnsi"/>
                <w:sz w:val="26"/>
                <w:szCs w:val="26"/>
              </w:rPr>
            </w:rPrChange>
          </w:rPr>
          <w:delText xml:space="preserve">Channel2 (3 bytes) </w:delText>
        </w:r>
      </w:del>
    </w:p>
    <w:p w14:paraId="3D41458F" w14:textId="4A464AB1" w:rsidR="00610DDD" w:rsidRPr="00AF28A9" w:rsidDel="00356FAC" w:rsidRDefault="00610DDD">
      <w:pPr>
        <w:pStyle w:val="Subtitle"/>
        <w:spacing w:line="276" w:lineRule="auto"/>
        <w:rPr>
          <w:del w:id="2184" w:author="Microsoft account" w:date="2015-09-28T13:12:00Z"/>
        </w:rPr>
        <w:pPrChange w:id="2185" w:author="Microsoft account" w:date="2015-09-28T13:38:00Z">
          <w:pPr>
            <w:pStyle w:val="ListParagraph"/>
            <w:numPr>
              <w:ilvl w:val="1"/>
              <w:numId w:val="8"/>
            </w:numPr>
            <w:spacing w:line="360" w:lineRule="auto"/>
            <w:ind w:left="0" w:hanging="360"/>
            <w:jc w:val="both"/>
          </w:pPr>
        </w:pPrChange>
      </w:pPr>
      <w:del w:id="2186" w:author="Microsoft account" w:date="2015-09-28T13:12:00Z">
        <w:r w:rsidRPr="00272777" w:rsidDel="00356FAC">
          <w:rPr>
            <w:rPrChange w:id="2187" w:author="Microsoft account" w:date="2015-09-28T13:38:00Z">
              <w:rPr>
                <w:rFonts w:asciiTheme="majorHAnsi" w:hAnsiTheme="majorHAnsi" w:cstheme="majorHAnsi"/>
                <w:sz w:val="26"/>
                <w:szCs w:val="26"/>
              </w:rPr>
            </w:rPrChange>
          </w:rPr>
          <w:delText xml:space="preserve">Channel3 (3 bytes) </w:delText>
        </w:r>
      </w:del>
    </w:p>
    <w:p w14:paraId="0C164469" w14:textId="05AC3315" w:rsidR="00610DDD" w:rsidRPr="00AF28A9" w:rsidDel="00356FAC" w:rsidRDefault="00610DDD">
      <w:pPr>
        <w:pStyle w:val="Subtitle"/>
        <w:spacing w:line="276" w:lineRule="auto"/>
        <w:rPr>
          <w:del w:id="2188" w:author="Microsoft account" w:date="2015-09-28T13:12:00Z"/>
        </w:rPr>
        <w:pPrChange w:id="2189" w:author="Microsoft account" w:date="2015-09-28T13:38:00Z">
          <w:pPr>
            <w:pStyle w:val="ListParagraph"/>
            <w:numPr>
              <w:numId w:val="8"/>
            </w:numPr>
            <w:spacing w:line="360" w:lineRule="auto"/>
            <w:ind w:left="0" w:hanging="360"/>
            <w:jc w:val="both"/>
          </w:pPr>
        </w:pPrChange>
      </w:pPr>
      <w:del w:id="2190" w:author="Microsoft account" w:date="2015-09-28T13:12:00Z">
        <w:r w:rsidRPr="00272777" w:rsidDel="00356FAC">
          <w:rPr>
            <w:rPrChange w:id="2191" w:author="Microsoft account" w:date="2015-09-28T13:38:00Z">
              <w:rPr>
                <w:rFonts w:asciiTheme="majorHAnsi" w:hAnsiTheme="majorHAnsi" w:cstheme="majorHAnsi"/>
                <w:sz w:val="26"/>
                <w:szCs w:val="26"/>
              </w:rPr>
            </w:rPrChange>
          </w:rPr>
          <w:delText xml:space="preserve">ECG Sample2 (Raw ADC data) </w:delText>
        </w:r>
      </w:del>
    </w:p>
    <w:p w14:paraId="4D4B323B" w14:textId="3A306ABF" w:rsidR="00610DDD" w:rsidRPr="00AF28A9" w:rsidDel="00356FAC" w:rsidRDefault="00610DDD">
      <w:pPr>
        <w:pStyle w:val="Subtitle"/>
        <w:spacing w:line="276" w:lineRule="auto"/>
        <w:rPr>
          <w:del w:id="2192" w:author="Microsoft account" w:date="2015-09-28T13:12:00Z"/>
        </w:rPr>
        <w:pPrChange w:id="2193" w:author="Microsoft account" w:date="2015-09-28T13:38:00Z">
          <w:pPr>
            <w:pStyle w:val="ListParagraph"/>
            <w:numPr>
              <w:ilvl w:val="1"/>
              <w:numId w:val="8"/>
            </w:numPr>
            <w:spacing w:line="360" w:lineRule="auto"/>
            <w:ind w:left="0" w:hanging="360"/>
            <w:jc w:val="both"/>
          </w:pPr>
        </w:pPrChange>
      </w:pPr>
      <w:del w:id="2194" w:author="Microsoft account" w:date="2015-09-28T13:12:00Z">
        <w:r w:rsidRPr="00272777" w:rsidDel="00356FAC">
          <w:rPr>
            <w:rPrChange w:id="2195" w:author="Microsoft account" w:date="2015-09-28T13:38:00Z">
              <w:rPr>
                <w:rFonts w:asciiTheme="majorHAnsi" w:hAnsiTheme="majorHAnsi" w:cstheme="majorHAnsi"/>
                <w:sz w:val="26"/>
                <w:szCs w:val="26"/>
              </w:rPr>
            </w:rPrChange>
          </w:rPr>
          <w:delText>Channel1 (3 bytes)</w:delText>
        </w:r>
      </w:del>
    </w:p>
    <w:p w14:paraId="58D2E337" w14:textId="6E7BEB1D" w:rsidR="00610DDD" w:rsidRPr="00AF28A9" w:rsidDel="00356FAC" w:rsidRDefault="00610DDD">
      <w:pPr>
        <w:pStyle w:val="Subtitle"/>
        <w:spacing w:line="276" w:lineRule="auto"/>
        <w:rPr>
          <w:del w:id="2196" w:author="Microsoft account" w:date="2015-09-28T13:12:00Z"/>
        </w:rPr>
        <w:pPrChange w:id="2197" w:author="Microsoft account" w:date="2015-09-28T13:38:00Z">
          <w:pPr>
            <w:pStyle w:val="ListParagraph"/>
            <w:numPr>
              <w:ilvl w:val="1"/>
              <w:numId w:val="8"/>
            </w:numPr>
            <w:spacing w:line="360" w:lineRule="auto"/>
            <w:ind w:left="0" w:hanging="360"/>
            <w:jc w:val="both"/>
          </w:pPr>
        </w:pPrChange>
      </w:pPr>
      <w:del w:id="2198" w:author="Microsoft account" w:date="2015-09-28T13:12:00Z">
        <w:r w:rsidRPr="00272777" w:rsidDel="00356FAC">
          <w:rPr>
            <w:rPrChange w:id="2199" w:author="Microsoft account" w:date="2015-09-28T13:38:00Z">
              <w:rPr>
                <w:rFonts w:asciiTheme="majorHAnsi" w:hAnsiTheme="majorHAnsi" w:cstheme="majorHAnsi"/>
                <w:sz w:val="26"/>
                <w:szCs w:val="26"/>
              </w:rPr>
            </w:rPrChange>
          </w:rPr>
          <w:delText xml:space="preserve">Channel2 (3 bytes) </w:delText>
        </w:r>
      </w:del>
    </w:p>
    <w:p w14:paraId="2D639065" w14:textId="22F7AD8D" w:rsidR="00610DDD" w:rsidRPr="00AF28A9" w:rsidDel="00356FAC" w:rsidRDefault="00610DDD">
      <w:pPr>
        <w:pStyle w:val="Subtitle"/>
        <w:spacing w:line="276" w:lineRule="auto"/>
        <w:rPr>
          <w:del w:id="2200" w:author="Microsoft account" w:date="2015-09-28T13:12:00Z"/>
        </w:rPr>
        <w:pPrChange w:id="2201" w:author="Microsoft account" w:date="2015-09-28T13:38:00Z">
          <w:pPr>
            <w:pStyle w:val="ListParagraph"/>
            <w:numPr>
              <w:ilvl w:val="1"/>
              <w:numId w:val="8"/>
            </w:numPr>
            <w:spacing w:line="360" w:lineRule="auto"/>
            <w:ind w:left="0" w:hanging="360"/>
            <w:jc w:val="both"/>
          </w:pPr>
        </w:pPrChange>
      </w:pPr>
      <w:del w:id="2202" w:author="Microsoft account" w:date="2015-09-28T13:12:00Z">
        <w:r w:rsidRPr="00272777" w:rsidDel="00356FAC">
          <w:rPr>
            <w:rPrChange w:id="2203" w:author="Microsoft account" w:date="2015-09-28T13:38:00Z">
              <w:rPr>
                <w:rFonts w:asciiTheme="majorHAnsi" w:hAnsiTheme="majorHAnsi" w:cstheme="majorHAnsi"/>
                <w:sz w:val="26"/>
                <w:szCs w:val="26"/>
              </w:rPr>
            </w:rPrChange>
          </w:rPr>
          <w:delText xml:space="preserve">Channel3 (3 bytes) </w:delText>
        </w:r>
      </w:del>
    </w:p>
    <w:p w14:paraId="5FA73D3E" w14:textId="12C9B100" w:rsidR="00610DDD" w:rsidRPr="00AF28A9" w:rsidDel="00356FAC" w:rsidRDefault="00610DDD">
      <w:pPr>
        <w:pStyle w:val="Subtitle"/>
        <w:spacing w:line="276" w:lineRule="auto"/>
        <w:rPr>
          <w:del w:id="2204" w:author="Microsoft account" w:date="2015-09-28T13:12:00Z"/>
        </w:rPr>
        <w:pPrChange w:id="2205" w:author="Microsoft account" w:date="2015-09-28T13:38:00Z">
          <w:pPr>
            <w:tabs>
              <w:tab w:val="left" w:pos="720"/>
            </w:tabs>
            <w:spacing w:line="360" w:lineRule="auto"/>
            <w:jc w:val="both"/>
          </w:pPr>
        </w:pPrChange>
      </w:pPr>
      <w:del w:id="2206" w:author="Microsoft account" w:date="2015-09-28T13:12:00Z">
        <w:r w:rsidRPr="00AF28A9" w:rsidDel="00356FAC">
          <w:tab/>
          <w:delText xml:space="preserve">An ECG error or status packet is sent once every 17 ECG samples. ECG status packets contain the following: </w:delText>
        </w:r>
      </w:del>
    </w:p>
    <w:p w14:paraId="2DE56976" w14:textId="5E97F802" w:rsidR="00610DDD" w:rsidRPr="00AF28A9" w:rsidDel="00356FAC" w:rsidRDefault="00610DDD">
      <w:pPr>
        <w:pStyle w:val="Subtitle"/>
        <w:spacing w:line="276" w:lineRule="auto"/>
        <w:rPr>
          <w:del w:id="2207" w:author="Microsoft account" w:date="2015-09-28T13:12:00Z"/>
        </w:rPr>
        <w:pPrChange w:id="2208" w:author="Microsoft account" w:date="2015-09-28T13:38:00Z">
          <w:pPr>
            <w:numPr>
              <w:numId w:val="9"/>
            </w:numPr>
            <w:tabs>
              <w:tab w:val="left" w:pos="720"/>
            </w:tabs>
            <w:spacing w:after="0" w:line="360" w:lineRule="auto"/>
            <w:ind w:left="720" w:hanging="360"/>
            <w:jc w:val="both"/>
          </w:pPr>
        </w:pPrChange>
      </w:pPr>
      <w:del w:id="2209" w:author="Microsoft account" w:date="2015-09-28T13:12:00Z">
        <w:r w:rsidRPr="00AF28A9" w:rsidDel="00356FAC">
          <w:delText>2-byte running counter</w:delText>
        </w:r>
      </w:del>
    </w:p>
    <w:p w14:paraId="550BA9F5" w14:textId="63784104" w:rsidR="00610DDD" w:rsidRPr="00AF28A9" w:rsidDel="00356FAC" w:rsidRDefault="00610DDD">
      <w:pPr>
        <w:pStyle w:val="Subtitle"/>
        <w:spacing w:line="276" w:lineRule="auto"/>
        <w:rPr>
          <w:del w:id="2210" w:author="Microsoft account" w:date="2015-09-28T13:12:00Z"/>
        </w:rPr>
        <w:pPrChange w:id="2211" w:author="Microsoft account" w:date="2015-09-28T13:38:00Z">
          <w:pPr>
            <w:numPr>
              <w:numId w:val="9"/>
            </w:numPr>
            <w:tabs>
              <w:tab w:val="left" w:pos="720"/>
            </w:tabs>
            <w:spacing w:after="0" w:line="360" w:lineRule="auto"/>
            <w:ind w:left="720" w:hanging="360"/>
            <w:jc w:val="both"/>
          </w:pPr>
        </w:pPrChange>
      </w:pPr>
      <w:del w:id="2212" w:author="Microsoft account" w:date="2015-09-28T13:12:00Z">
        <w:r w:rsidRPr="00AF28A9" w:rsidDel="00356FAC">
          <w:delText>Status packet begin indication: 0xFF, 0xFF, 0xFF</w:delText>
        </w:r>
      </w:del>
    </w:p>
    <w:p w14:paraId="3B8410E5" w14:textId="17632713" w:rsidR="00610DDD" w:rsidRPr="00AF28A9" w:rsidDel="00356FAC" w:rsidRDefault="00610DDD">
      <w:pPr>
        <w:pStyle w:val="Subtitle"/>
        <w:spacing w:line="276" w:lineRule="auto"/>
        <w:rPr>
          <w:del w:id="2213" w:author="Microsoft account" w:date="2015-09-28T13:12:00Z"/>
        </w:rPr>
        <w:pPrChange w:id="2214" w:author="Microsoft account" w:date="2015-09-28T13:38:00Z">
          <w:pPr>
            <w:numPr>
              <w:numId w:val="9"/>
            </w:numPr>
            <w:tabs>
              <w:tab w:val="left" w:pos="720"/>
            </w:tabs>
            <w:spacing w:after="0" w:line="360" w:lineRule="auto"/>
            <w:ind w:left="720" w:hanging="360"/>
            <w:jc w:val="both"/>
          </w:pPr>
        </w:pPrChange>
      </w:pPr>
      <w:del w:id="2215" w:author="Microsoft account" w:date="2015-09-28T13:12:00Z">
        <w:r w:rsidRPr="00AF28A9" w:rsidDel="00356FAC">
          <w:delText xml:space="preserve">7-byte error status (ERROR_LOD, ERROR_STATUS, ERROR_RANGE1, ERROR_RANGE2, ERROR_RANGE3, ERROR_SYNC, ERROR_MISC) </w:delText>
        </w:r>
      </w:del>
    </w:p>
    <w:p w14:paraId="5488E274" w14:textId="68367585" w:rsidR="003B2E40" w:rsidRPr="00AF28A9" w:rsidDel="00356FAC" w:rsidRDefault="00610DDD">
      <w:pPr>
        <w:pStyle w:val="Subtitle"/>
        <w:spacing w:line="276" w:lineRule="auto"/>
        <w:rPr>
          <w:del w:id="2216" w:author="Microsoft account" w:date="2015-09-28T13:12:00Z"/>
        </w:rPr>
        <w:pPrChange w:id="2217" w:author="Microsoft account" w:date="2015-09-28T13:38:00Z">
          <w:pPr>
            <w:spacing w:line="360" w:lineRule="auto"/>
            <w:jc w:val="both"/>
          </w:pPr>
        </w:pPrChange>
      </w:pPr>
      <w:del w:id="2218" w:author="Microsoft account" w:date="2015-09-28T13:12:00Z">
        <w:r w:rsidRPr="00AF28A9" w:rsidDel="00356FAC">
          <w:delText>Status packet end: 0xFF, 0xFF, 0xFF, 0xFF, 0xFF, 0xFF, 0xFF, 0xFF</w:delText>
        </w:r>
      </w:del>
    </w:p>
    <w:p w14:paraId="22645E00" w14:textId="1EA5A1D3" w:rsidR="009E0140" w:rsidRPr="00AF28A9" w:rsidDel="00356FAC" w:rsidRDefault="009E0140">
      <w:pPr>
        <w:pStyle w:val="Subtitle"/>
        <w:spacing w:line="276" w:lineRule="auto"/>
        <w:rPr>
          <w:del w:id="2219" w:author="Microsoft account" w:date="2015-09-28T13:12:00Z"/>
        </w:rPr>
        <w:pPrChange w:id="2220" w:author="Microsoft account" w:date="2015-09-28T13:38:00Z">
          <w:pPr>
            <w:spacing w:line="360" w:lineRule="auto"/>
            <w:jc w:val="both"/>
          </w:pPr>
        </w:pPrChange>
      </w:pPr>
    </w:p>
    <w:p w14:paraId="7F76E204" w14:textId="5E51418E" w:rsidR="00066B4A" w:rsidRPr="00272777" w:rsidDel="00356FAC" w:rsidRDefault="00CC641E">
      <w:pPr>
        <w:pStyle w:val="Subtitle"/>
        <w:spacing w:line="276" w:lineRule="auto"/>
        <w:rPr>
          <w:del w:id="2221" w:author="Microsoft account" w:date="2015-09-28T13:12:00Z"/>
        </w:rPr>
        <w:pPrChange w:id="2222" w:author="Microsoft account" w:date="2015-09-28T13:38:00Z">
          <w:pPr>
            <w:pStyle w:val="Subtitle"/>
          </w:pPr>
        </w:pPrChange>
      </w:pPr>
      <w:bookmarkStart w:id="2223" w:name="_TOC_250027"/>
      <w:del w:id="2224" w:author="Microsoft account" w:date="2015-09-28T13:12:00Z">
        <w:r w:rsidRPr="00272777" w:rsidDel="00356FAC">
          <w:rPr>
            <w:b w:val="0"/>
          </w:rPr>
          <w:delText xml:space="preserve">3.4. </w:delText>
        </w:r>
        <w:r w:rsidR="00066B4A" w:rsidRPr="00272777" w:rsidDel="00356FAC">
          <w:rPr>
            <w:b w:val="0"/>
          </w:rPr>
          <w:delText>Android program for BLE</w:delText>
        </w:r>
        <w:r w:rsidR="00066B4A" w:rsidRPr="00272777" w:rsidDel="00356FAC">
          <w:rPr>
            <w:b w:val="0"/>
            <w:spacing w:val="-5"/>
          </w:rPr>
          <w:delText xml:space="preserve"> </w:delText>
        </w:r>
        <w:r w:rsidR="00066B4A" w:rsidRPr="00272777" w:rsidDel="00356FAC">
          <w:rPr>
            <w:b w:val="0"/>
          </w:rPr>
          <w:delText>connection</w:delText>
        </w:r>
        <w:bookmarkEnd w:id="2223"/>
      </w:del>
    </w:p>
    <w:p w14:paraId="0EC9A041" w14:textId="5FDE02CC" w:rsidR="00066B4A" w:rsidRPr="00AF28A9" w:rsidRDefault="00356FAC">
      <w:pPr>
        <w:pStyle w:val="Subtitle"/>
        <w:spacing w:line="276" w:lineRule="auto"/>
        <w:pPrChange w:id="2225" w:author="Microsoft account" w:date="2015-09-28T13:38:00Z">
          <w:pPr>
            <w:widowControl w:val="0"/>
            <w:spacing w:after="0" w:line="360" w:lineRule="auto"/>
            <w:jc w:val="both"/>
          </w:pPr>
        </w:pPrChange>
      </w:pPr>
      <w:bookmarkStart w:id="2226" w:name="_Toc431211918"/>
      <w:bookmarkStart w:id="2227" w:name="_Toc431301074"/>
      <w:ins w:id="2228" w:author="Microsoft account" w:date="2015-09-28T13:12:00Z">
        <w:r w:rsidRPr="00AF28A9">
          <w:t>3.3. Android program for Bluetooth connection</w:t>
        </w:r>
      </w:ins>
      <w:bookmarkEnd w:id="2226"/>
      <w:bookmarkEnd w:id="2227"/>
    </w:p>
    <w:p w14:paraId="68158732" w14:textId="2EDC2B53" w:rsidR="00066B4A" w:rsidRPr="00272777" w:rsidDel="00356FAC" w:rsidRDefault="00066B4A">
      <w:pPr>
        <w:widowControl w:val="0"/>
        <w:spacing w:before="8" w:after="0" w:line="276" w:lineRule="auto"/>
        <w:ind w:firstLine="540"/>
        <w:jc w:val="both"/>
        <w:rPr>
          <w:del w:id="2229" w:author="Microsoft account" w:date="2015-09-28T13:12:00Z"/>
          <w:rFonts w:asciiTheme="majorHAnsi" w:eastAsia="Times New Roman" w:hAnsiTheme="majorHAnsi" w:cstheme="majorHAnsi"/>
          <w:b/>
          <w:bCs/>
          <w:sz w:val="26"/>
          <w:szCs w:val="26"/>
          <w:lang w:val="en-US"/>
        </w:rPr>
        <w:pPrChange w:id="2230" w:author="Microsoft account" w:date="2015-09-28T13:38:00Z">
          <w:pPr>
            <w:widowControl w:val="0"/>
            <w:spacing w:before="8" w:after="0" w:line="360" w:lineRule="auto"/>
            <w:jc w:val="both"/>
          </w:pPr>
        </w:pPrChange>
      </w:pPr>
    </w:p>
    <w:p w14:paraId="1CF0821A" w14:textId="77777777" w:rsidR="00066B4A" w:rsidRPr="00272777" w:rsidRDefault="00066B4A">
      <w:pPr>
        <w:widowControl w:val="0"/>
        <w:spacing w:after="0" w:line="276" w:lineRule="auto"/>
        <w:ind w:right="136" w:firstLine="540"/>
        <w:jc w:val="both"/>
        <w:rPr>
          <w:rFonts w:asciiTheme="majorHAnsi" w:eastAsia="Times New Roman" w:hAnsiTheme="majorHAnsi" w:cstheme="majorHAnsi"/>
          <w:sz w:val="26"/>
          <w:szCs w:val="26"/>
          <w:lang w:val="en-US"/>
        </w:rPr>
        <w:pPrChange w:id="2231" w:author="Microsoft account" w:date="2015-09-28T13:38:00Z">
          <w:pPr>
            <w:widowControl w:val="0"/>
            <w:spacing w:after="0" w:line="360" w:lineRule="auto"/>
            <w:ind w:right="136"/>
            <w:jc w:val="both"/>
          </w:pPr>
        </w:pPrChange>
      </w:pPr>
      <w:r w:rsidRPr="00272777">
        <w:rPr>
          <w:rFonts w:asciiTheme="majorHAnsi" w:eastAsia="Times New Roman" w:hAnsiTheme="majorHAnsi" w:cstheme="majorHAnsi"/>
          <w:sz w:val="26"/>
          <w:szCs w:val="26"/>
          <w:lang w:val="en-US"/>
        </w:rPr>
        <w:t>After designing ECG module, an Android program called “ECG_Bluetooth” was</w:t>
      </w:r>
      <w:r w:rsidRPr="00272777">
        <w:rPr>
          <w:rFonts w:asciiTheme="majorHAnsi" w:eastAsia="Times New Roman" w:hAnsiTheme="majorHAnsi" w:cstheme="majorHAnsi"/>
          <w:spacing w:val="28"/>
          <w:sz w:val="26"/>
          <w:szCs w:val="26"/>
          <w:lang w:val="en-US"/>
        </w:rPr>
        <w:t xml:space="preserve"> </w:t>
      </w:r>
      <w:r w:rsidRPr="00272777">
        <w:rPr>
          <w:rFonts w:asciiTheme="majorHAnsi" w:eastAsia="Times New Roman" w:hAnsiTheme="majorHAnsi" w:cstheme="majorHAnsi"/>
          <w:sz w:val="26"/>
          <w:szCs w:val="26"/>
          <w:lang w:val="en-US"/>
        </w:rPr>
        <w:t>created in</w:t>
      </w:r>
      <w:r w:rsidRPr="00272777">
        <w:rPr>
          <w:rFonts w:asciiTheme="majorHAnsi" w:eastAsia="Times New Roman" w:hAnsiTheme="majorHAnsi" w:cstheme="majorHAnsi"/>
          <w:spacing w:val="28"/>
          <w:sz w:val="26"/>
          <w:szCs w:val="26"/>
          <w:lang w:val="en-US"/>
        </w:rPr>
        <w:t xml:space="preserve"> </w:t>
      </w:r>
      <w:r w:rsidRPr="00272777">
        <w:rPr>
          <w:rFonts w:asciiTheme="majorHAnsi" w:eastAsia="Times New Roman" w:hAnsiTheme="majorHAnsi" w:cstheme="majorHAnsi"/>
          <w:sz w:val="26"/>
          <w:szCs w:val="26"/>
          <w:lang w:val="en-US"/>
        </w:rPr>
        <w:t>order</w:t>
      </w:r>
      <w:r w:rsidRPr="00272777">
        <w:rPr>
          <w:rFonts w:asciiTheme="majorHAnsi" w:eastAsia="Times New Roman" w:hAnsiTheme="majorHAnsi" w:cstheme="majorHAnsi"/>
          <w:spacing w:val="29"/>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28"/>
          <w:sz w:val="26"/>
          <w:szCs w:val="26"/>
          <w:lang w:val="en-US"/>
        </w:rPr>
        <w:t xml:space="preserve"> </w:t>
      </w:r>
      <w:r w:rsidRPr="00272777">
        <w:rPr>
          <w:rFonts w:asciiTheme="majorHAnsi" w:eastAsia="Times New Roman" w:hAnsiTheme="majorHAnsi" w:cstheme="majorHAnsi"/>
          <w:sz w:val="26"/>
          <w:szCs w:val="26"/>
          <w:lang w:val="en-US"/>
        </w:rPr>
        <w:t>test</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29"/>
          <w:sz w:val="26"/>
          <w:szCs w:val="26"/>
          <w:lang w:val="en-US"/>
        </w:rPr>
        <w:t xml:space="preserve"> </w:t>
      </w:r>
      <w:r w:rsidRPr="00272777">
        <w:rPr>
          <w:rFonts w:asciiTheme="majorHAnsi" w:eastAsia="Times New Roman" w:hAnsiTheme="majorHAnsi" w:cstheme="majorHAnsi"/>
          <w:sz w:val="26"/>
          <w:szCs w:val="26"/>
          <w:lang w:val="en-US"/>
        </w:rPr>
        <w:t>signal</w:t>
      </w:r>
      <w:r w:rsidRPr="00272777">
        <w:rPr>
          <w:rFonts w:asciiTheme="majorHAnsi" w:eastAsia="Times New Roman" w:hAnsiTheme="majorHAnsi" w:cstheme="majorHAnsi"/>
          <w:spacing w:val="28"/>
          <w:sz w:val="26"/>
          <w:szCs w:val="26"/>
          <w:lang w:val="en-US"/>
        </w:rPr>
        <w:t xml:space="preserve"> </w:t>
      </w:r>
      <w:r w:rsidRPr="00272777">
        <w:rPr>
          <w:rFonts w:asciiTheme="majorHAnsi" w:eastAsia="Times New Roman" w:hAnsiTheme="majorHAnsi" w:cstheme="majorHAnsi"/>
          <w:sz w:val="26"/>
          <w:szCs w:val="26"/>
          <w:lang w:val="en-US"/>
        </w:rPr>
        <w:t>transmission</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from</w:t>
      </w:r>
      <w:r w:rsidRPr="00272777">
        <w:rPr>
          <w:rFonts w:asciiTheme="majorHAnsi" w:eastAsia="Times New Roman" w:hAnsiTheme="majorHAnsi" w:cstheme="majorHAnsi"/>
          <w:spacing w:val="30"/>
          <w:sz w:val="26"/>
          <w:szCs w:val="26"/>
          <w:lang w:val="en-US"/>
        </w:rPr>
        <w:t xml:space="preserve"> </w:t>
      </w:r>
      <w:r w:rsidRPr="00272777">
        <w:rPr>
          <w:rFonts w:asciiTheme="majorHAnsi" w:eastAsia="Times New Roman" w:hAnsiTheme="majorHAnsi" w:cstheme="majorHAnsi"/>
          <w:sz w:val="26"/>
          <w:szCs w:val="26"/>
          <w:lang w:val="en-US"/>
        </w:rPr>
        <w:t>ECG</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module</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via</w:t>
      </w:r>
      <w:r w:rsidRPr="00272777">
        <w:rPr>
          <w:rFonts w:asciiTheme="majorHAnsi" w:eastAsia="Times New Roman" w:hAnsiTheme="majorHAnsi" w:cstheme="majorHAnsi"/>
          <w:spacing w:val="29"/>
          <w:sz w:val="26"/>
          <w:szCs w:val="26"/>
          <w:lang w:val="en-US"/>
        </w:rPr>
        <w:t xml:space="preserve"> </w:t>
      </w:r>
      <w:r w:rsidRPr="00272777">
        <w:rPr>
          <w:rFonts w:asciiTheme="majorHAnsi" w:eastAsia="Times New Roman" w:hAnsiTheme="majorHAnsi" w:cstheme="majorHAnsi"/>
          <w:sz w:val="26"/>
          <w:szCs w:val="26"/>
          <w:lang w:val="en-US"/>
        </w:rPr>
        <w:t>BLE.</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Taking</w:t>
      </w:r>
      <w:r w:rsidRPr="00272777">
        <w:rPr>
          <w:rFonts w:asciiTheme="majorHAnsi" w:eastAsia="Times New Roman" w:hAnsiTheme="majorHAnsi" w:cstheme="majorHAnsi"/>
          <w:spacing w:val="25"/>
          <w:sz w:val="26"/>
          <w:szCs w:val="26"/>
          <w:lang w:val="en-US"/>
        </w:rPr>
        <w:t xml:space="preserve"> </w:t>
      </w:r>
      <w:r w:rsidRPr="00272777">
        <w:rPr>
          <w:rFonts w:asciiTheme="majorHAnsi" w:eastAsia="Times New Roman" w:hAnsiTheme="majorHAnsi" w:cstheme="majorHAnsi"/>
          <w:sz w:val="26"/>
          <w:szCs w:val="26"/>
          <w:lang w:val="en-US"/>
        </w:rPr>
        <w:t>inspiration from Sensor Tag product of Texas Instrument, which is used BLE to transmit</w:t>
      </w:r>
      <w:r w:rsidRPr="00272777">
        <w:rPr>
          <w:rFonts w:asciiTheme="majorHAnsi" w:eastAsia="Times New Roman" w:hAnsiTheme="majorHAnsi" w:cstheme="majorHAnsi"/>
          <w:spacing w:val="50"/>
          <w:sz w:val="26"/>
          <w:szCs w:val="26"/>
          <w:lang w:val="en-US"/>
        </w:rPr>
        <w:t xml:space="preserve"> </w:t>
      </w:r>
      <w:r w:rsidRPr="00272777">
        <w:rPr>
          <w:rFonts w:asciiTheme="majorHAnsi" w:eastAsia="Times New Roman" w:hAnsiTheme="majorHAnsi" w:cstheme="majorHAnsi"/>
          <w:sz w:val="26"/>
          <w:szCs w:val="26"/>
          <w:lang w:val="en-US"/>
        </w:rPr>
        <w:t>parameter from</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Sensor</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Tag</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smartphone</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or</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tablet,</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ECG_Bluetooth</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designed.</w:t>
      </w:r>
      <w:r w:rsidRPr="00272777">
        <w:rPr>
          <w:rFonts w:asciiTheme="majorHAnsi" w:eastAsia="Times New Roman" w:hAnsiTheme="majorHAnsi" w:cstheme="majorHAnsi"/>
          <w:spacing w:val="23"/>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program flow chart for BLE connection part is shown in Figure</w:t>
      </w:r>
      <w:r w:rsidRPr="00272777">
        <w:rPr>
          <w:rFonts w:asciiTheme="majorHAnsi" w:eastAsia="Times New Roman" w:hAnsiTheme="majorHAnsi" w:cstheme="majorHAnsi"/>
          <w:spacing w:val="-8"/>
          <w:sz w:val="26"/>
          <w:szCs w:val="26"/>
          <w:lang w:val="en-US"/>
        </w:rPr>
        <w:t xml:space="preserve"> </w:t>
      </w:r>
      <w:r w:rsidRPr="00272777">
        <w:rPr>
          <w:rFonts w:asciiTheme="majorHAnsi" w:eastAsia="Times New Roman" w:hAnsiTheme="majorHAnsi" w:cstheme="majorHAnsi"/>
          <w:sz w:val="26"/>
          <w:szCs w:val="26"/>
          <w:lang w:val="en-US"/>
        </w:rPr>
        <w:t>13.</w:t>
      </w:r>
    </w:p>
    <w:p w14:paraId="51BBD95D" w14:textId="651A19EC" w:rsidR="00D669B0" w:rsidRDefault="00C14DAC">
      <w:pPr>
        <w:widowControl w:val="0"/>
        <w:spacing w:after="0" w:line="276" w:lineRule="auto"/>
        <w:jc w:val="both"/>
        <w:rPr>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2232" w:author="Microsoft account" w:date="2015-09-28T13:38:00Z">
          <w:pPr>
            <w:widowControl w:val="0"/>
            <w:spacing w:after="0" w:line="360" w:lineRule="auto"/>
            <w:jc w:val="both"/>
          </w:pPr>
        </w:pPrChange>
      </w:pPr>
      <w:ins w:id="2233" w:author="Microsoft account" w:date="2015-09-28T13:13:00Z">
        <w:r w:rsidRPr="00AF28A9">
          <w:rPr>
            <w:rFonts w:asciiTheme="majorHAnsi" w:eastAsia="Times New Roman" w:hAnsiTheme="majorHAnsi" w:cstheme="majorHAnsi"/>
            <w:noProof/>
            <w:position w:val="-188"/>
            <w:sz w:val="26"/>
            <w:szCs w:val="26"/>
            <w:lang w:val="en-US"/>
            <w:rPrChange w:id="2234" w:author="Unknown">
              <w:rPr>
                <w:noProof/>
                <w:lang w:val="en-US"/>
              </w:rPr>
            </w:rPrChange>
          </w:rPr>
          <w:lastRenderedPageBreak/>
          <mc:AlternateContent>
            <mc:Choice Requires="wps">
              <w:drawing>
                <wp:anchor distT="0" distB="0" distL="114300" distR="114300" simplePos="0" relativeHeight="251676672" behindDoc="0" locked="0" layoutInCell="1" allowOverlap="1" wp14:anchorId="03FAA309" wp14:editId="3D5B6A1E">
                  <wp:simplePos x="0" y="0"/>
                  <wp:positionH relativeFrom="column">
                    <wp:posOffset>392781</wp:posOffset>
                  </wp:positionH>
                  <wp:positionV relativeFrom="paragraph">
                    <wp:posOffset>6909900</wp:posOffset>
                  </wp:positionV>
                  <wp:extent cx="4875683" cy="725214"/>
                  <wp:effectExtent l="0" t="0" r="1270" b="0"/>
                  <wp:wrapNone/>
                  <wp:docPr id="2775" name="Text Box 2775"/>
                  <wp:cNvGraphicFramePr/>
                  <a:graphic xmlns:a="http://schemas.openxmlformats.org/drawingml/2006/main">
                    <a:graphicData uri="http://schemas.microsoft.com/office/word/2010/wordprocessingShape">
                      <wps:wsp>
                        <wps:cNvSpPr txBox="1"/>
                        <wps:spPr>
                          <a:xfrm>
                            <a:off x="0" y="0"/>
                            <a:ext cx="4875683" cy="725214"/>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891ADBD" w14:textId="61E123E1" w:rsidR="00DB7790" w:rsidRPr="001E0F59" w:rsidRDefault="00DB7790" w:rsidP="00FA290A">
                              <w:pPr>
                                <w:widowControl w:val="0"/>
                                <w:spacing w:after="0" w:line="360" w:lineRule="auto"/>
                                <w:ind w:right="433"/>
                                <w:jc w:val="both"/>
                                <w:rPr>
                                  <w:rFonts w:asciiTheme="majorHAnsi" w:eastAsia="Times New Roman" w:hAnsiTheme="majorHAnsi" w:cstheme="majorHAnsi"/>
                                  <w:sz w:val="26"/>
                                  <w:szCs w:val="26"/>
                                  <w:lang w:val="en-US"/>
                                </w:rPr>
                              </w:pPr>
                              <w:moveToRangeStart w:id="2235" w:author="Microsoft account" w:date="2015-09-28T13:13:00Z" w:name="move431209351"/>
                              <w:moveTo w:id="2236" w:author="Microsoft account" w:date="2015-09-28T13:13:00Z">
                                <w:r w:rsidRPr="001E0F59">
                                  <w:rPr>
                                    <w:rFonts w:asciiTheme="majorHAnsi" w:eastAsia="Calibri" w:hAnsiTheme="majorHAnsi" w:cstheme="majorHAnsi"/>
                                    <w:b/>
                                    <w:sz w:val="26"/>
                                    <w:szCs w:val="26"/>
                                    <w:lang w:val="en-US"/>
                                  </w:rPr>
                                  <w:t xml:space="preserve">Figure </w:t>
                                </w:r>
                                <w:del w:id="2237" w:author="Microsoft account" w:date="2015-09-28T13:38:00Z">
                                  <w:r w:rsidRPr="001E0F59" w:rsidDel="00D27C9C">
                                    <w:rPr>
                                      <w:rFonts w:asciiTheme="majorHAnsi" w:eastAsia="Calibri" w:hAnsiTheme="majorHAnsi" w:cstheme="majorHAnsi"/>
                                      <w:b/>
                                      <w:sz w:val="26"/>
                                      <w:szCs w:val="26"/>
                                      <w:lang w:val="en-US"/>
                                    </w:rPr>
                                    <w:delText>21</w:delText>
                                  </w:r>
                                </w:del>
                              </w:moveTo>
                              <w:ins w:id="2238" w:author="Microsoft account" w:date="2015-09-28T13:38:00Z">
                                <w:r>
                                  <w:rPr>
                                    <w:rFonts w:asciiTheme="majorHAnsi" w:eastAsia="Calibri" w:hAnsiTheme="majorHAnsi" w:cstheme="majorHAnsi"/>
                                    <w:b/>
                                    <w:sz w:val="26"/>
                                    <w:szCs w:val="26"/>
                                    <w:lang w:val="en-US"/>
                                  </w:rPr>
                                  <w:t>11</w:t>
                                </w:r>
                              </w:ins>
                              <w:moveTo w:id="2239" w:author="Microsoft account" w:date="2015-09-28T13:13:00Z">
                                <w:r w:rsidRPr="001E0F59">
                                  <w:rPr>
                                    <w:rFonts w:asciiTheme="majorHAnsi" w:eastAsia="Calibri" w:hAnsiTheme="majorHAnsi" w:cstheme="majorHAnsi"/>
                                    <w:i/>
                                    <w:sz w:val="26"/>
                                    <w:szCs w:val="26"/>
                                    <w:lang w:val="en-US"/>
                                  </w:rPr>
                                  <w:t>: Flowchart of ECG_Bluetooth program, to test the signal transmission</w:t>
                                </w:r>
                                <w:r w:rsidRPr="001E0F59">
                                  <w:rPr>
                                    <w:rFonts w:asciiTheme="majorHAnsi" w:eastAsia="Calibri" w:hAnsiTheme="majorHAnsi" w:cstheme="majorHAnsi"/>
                                    <w:i/>
                                    <w:spacing w:val="-7"/>
                                    <w:sz w:val="26"/>
                                    <w:szCs w:val="26"/>
                                    <w:lang w:val="en-US"/>
                                  </w:rPr>
                                  <w:t xml:space="preserve"> </w:t>
                                </w:r>
                                <w:r w:rsidRPr="001E0F59">
                                  <w:rPr>
                                    <w:rFonts w:asciiTheme="majorHAnsi" w:eastAsia="Calibri" w:hAnsiTheme="majorHAnsi" w:cstheme="majorHAnsi"/>
                                    <w:i/>
                                    <w:sz w:val="26"/>
                                    <w:szCs w:val="26"/>
                                    <w:lang w:val="en-US"/>
                                  </w:rPr>
                                  <w:t>from ECG module via</w:t>
                                </w:r>
                                <w:r w:rsidRPr="001E0F59">
                                  <w:rPr>
                                    <w:rFonts w:asciiTheme="majorHAnsi" w:eastAsia="Calibri" w:hAnsiTheme="majorHAnsi" w:cstheme="majorHAnsi"/>
                                    <w:i/>
                                    <w:spacing w:val="-2"/>
                                    <w:sz w:val="26"/>
                                    <w:szCs w:val="26"/>
                                    <w:lang w:val="en-US"/>
                                  </w:rPr>
                                  <w:t xml:space="preserve"> </w:t>
                                </w:r>
                                <w:r w:rsidRPr="001E0F59">
                                  <w:rPr>
                                    <w:rFonts w:asciiTheme="majorHAnsi" w:eastAsia="Calibri" w:hAnsiTheme="majorHAnsi" w:cstheme="majorHAnsi"/>
                                    <w:i/>
                                    <w:sz w:val="26"/>
                                    <w:szCs w:val="26"/>
                                    <w:lang w:val="en-US"/>
                                  </w:rPr>
                                  <w:t>BLE</w:t>
                                </w:r>
                              </w:moveTo>
                            </w:p>
                            <w:moveToRangeEnd w:id="2235"/>
                            <w:p w14:paraId="6D803544" w14:textId="77777777" w:rsidR="00DB7790" w:rsidRPr="00FA290A" w:rsidRDefault="00DB7790">
                              <w:pPr>
                                <w:rPr>
                                  <w:lang w:val="en-US"/>
                                  <w:rPrChange w:id="2240" w:author="Microsoft account" w:date="2015-09-28T13:13: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3FAA309" id="_x0000_t202" coordsize="21600,21600" o:spt="202" path="m,l,21600r21600,l21600,xe">
                  <v:stroke joinstyle="miter"/>
                  <v:path gradientshapeok="t" o:connecttype="rect"/>
                </v:shapetype>
                <v:shape id="Text Box 2775" o:spid="_x0000_s1026" type="#_x0000_t202" style="position:absolute;left:0;text-align:left;margin-left:30.95pt;margin-top:544.1pt;width:383.9pt;height:57.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" fillcolor="white [3201]" stroked="f" strokeweight=".5pt">
                  <v:textbox>
                    <w:txbxContent>
                      <w:p w14:paraId="3891ADBD" w14:textId="61E123E1" w:rsidR="00DB7790" w:rsidRPr="001E0F59" w:rsidRDefault="00DB7790" w:rsidP="00FA290A">
                        <w:pPr>
                          <w:widowControl w:val="0"/>
                          <w:spacing w:after="0" w:line="360" w:lineRule="auto"/>
                          <w:ind w:right="433"/>
                          <w:jc w:val="both"/>
                          <w:rPr>
                            <w:rFonts w:asciiTheme="majorHAnsi" w:eastAsia="Times New Roman" w:hAnsiTheme="majorHAnsi" w:cstheme="majorHAnsi"/>
                            <w:sz w:val="26"/>
                            <w:szCs w:val="26"/>
                            <w:lang w:val="en-US"/>
                          </w:rPr>
                        </w:pPr>
                        <w:moveToRangeStart w:id="2235" w:author="Microsoft account" w:date="2015-09-28T13:13:00Z" w:name="move431209351"/>
                        <w:moveTo w:id="2236" w:author="Microsoft account" w:date="2015-09-28T13:13:00Z">
                          <w:r w:rsidRPr="001E0F59">
                            <w:rPr>
                              <w:rFonts w:asciiTheme="majorHAnsi" w:eastAsia="Calibri" w:hAnsiTheme="majorHAnsi" w:cstheme="majorHAnsi"/>
                              <w:b/>
                              <w:sz w:val="26"/>
                              <w:szCs w:val="26"/>
                              <w:lang w:val="en-US"/>
                            </w:rPr>
                            <w:t xml:space="preserve">Figure </w:t>
                          </w:r>
                          <w:del w:id="2237" w:author="Microsoft account" w:date="2015-09-28T13:38:00Z">
                            <w:r w:rsidRPr="001E0F59" w:rsidDel="00D27C9C">
                              <w:rPr>
                                <w:rFonts w:asciiTheme="majorHAnsi" w:eastAsia="Calibri" w:hAnsiTheme="majorHAnsi" w:cstheme="majorHAnsi"/>
                                <w:b/>
                                <w:sz w:val="26"/>
                                <w:szCs w:val="26"/>
                                <w:lang w:val="en-US"/>
                              </w:rPr>
                              <w:delText>21</w:delText>
                            </w:r>
                          </w:del>
                        </w:moveTo>
                        <w:ins w:id="2238" w:author="Microsoft account" w:date="2015-09-28T13:38:00Z">
                          <w:r>
                            <w:rPr>
                              <w:rFonts w:asciiTheme="majorHAnsi" w:eastAsia="Calibri" w:hAnsiTheme="majorHAnsi" w:cstheme="majorHAnsi"/>
                              <w:b/>
                              <w:sz w:val="26"/>
                              <w:szCs w:val="26"/>
                              <w:lang w:val="en-US"/>
                            </w:rPr>
                            <w:t>11</w:t>
                          </w:r>
                        </w:ins>
                        <w:moveTo w:id="2239" w:author="Microsoft account" w:date="2015-09-28T13:13:00Z">
                          <w:r w:rsidRPr="001E0F59">
                            <w:rPr>
                              <w:rFonts w:asciiTheme="majorHAnsi" w:eastAsia="Calibri" w:hAnsiTheme="majorHAnsi" w:cstheme="majorHAnsi"/>
                              <w:i/>
                              <w:sz w:val="26"/>
                              <w:szCs w:val="26"/>
                              <w:lang w:val="en-US"/>
                            </w:rPr>
                            <w:t>: Flowchart of ECG_Bluetooth program, to test the signal transmission</w:t>
                          </w:r>
                          <w:r w:rsidRPr="001E0F59">
                            <w:rPr>
                              <w:rFonts w:asciiTheme="majorHAnsi" w:eastAsia="Calibri" w:hAnsiTheme="majorHAnsi" w:cstheme="majorHAnsi"/>
                              <w:i/>
                              <w:spacing w:val="-7"/>
                              <w:sz w:val="26"/>
                              <w:szCs w:val="26"/>
                              <w:lang w:val="en-US"/>
                            </w:rPr>
                            <w:t xml:space="preserve"> </w:t>
                          </w:r>
                          <w:r w:rsidRPr="001E0F59">
                            <w:rPr>
                              <w:rFonts w:asciiTheme="majorHAnsi" w:eastAsia="Calibri" w:hAnsiTheme="majorHAnsi" w:cstheme="majorHAnsi"/>
                              <w:i/>
                              <w:sz w:val="26"/>
                              <w:szCs w:val="26"/>
                              <w:lang w:val="en-US"/>
                            </w:rPr>
                            <w:t>from ECG module via</w:t>
                          </w:r>
                          <w:r w:rsidRPr="001E0F59">
                            <w:rPr>
                              <w:rFonts w:asciiTheme="majorHAnsi" w:eastAsia="Calibri" w:hAnsiTheme="majorHAnsi" w:cstheme="majorHAnsi"/>
                              <w:i/>
                              <w:spacing w:val="-2"/>
                              <w:sz w:val="26"/>
                              <w:szCs w:val="26"/>
                              <w:lang w:val="en-US"/>
                            </w:rPr>
                            <w:t xml:space="preserve"> </w:t>
                          </w:r>
                          <w:r w:rsidRPr="001E0F59">
                            <w:rPr>
                              <w:rFonts w:asciiTheme="majorHAnsi" w:eastAsia="Calibri" w:hAnsiTheme="majorHAnsi" w:cstheme="majorHAnsi"/>
                              <w:i/>
                              <w:sz w:val="26"/>
                              <w:szCs w:val="26"/>
                              <w:lang w:val="en-US"/>
                            </w:rPr>
                            <w:t>BLE</w:t>
                          </w:r>
                        </w:moveTo>
                      </w:p>
                      <w:moveToRangeEnd w:id="2235"/>
                      <w:p w14:paraId="6D803544" w14:textId="77777777" w:rsidR="00DB7790" w:rsidRPr="00FA290A" w:rsidRDefault="00DB7790">
                        <w:pPr>
                          <w:rPr>
                            <w:lang w:val="en-US"/>
                            <w:rPrChange w:id="2240" w:author="Microsoft account" w:date="2015-09-28T13:13:00Z">
                              <w:rPr/>
                            </w:rPrChange>
                          </w:rPr>
                        </w:pPr>
                      </w:p>
                    </w:txbxContent>
                  </v:textbox>
                </v:shape>
              </w:pict>
            </mc:Fallback>
          </mc:AlternateContent>
        </w:r>
        <w:moveToRangeStart w:id="2241" w:author="Microsoft account" w:date="2015-09-28T13:13:00Z" w:name="move431209336"/>
        <w:r w:rsidRPr="00AF28A9">
          <w:rPr>
            <w:rFonts w:asciiTheme="majorHAnsi" w:eastAsia="Times New Roman" w:hAnsiTheme="majorHAnsi" w:cstheme="majorHAnsi"/>
            <w:noProof/>
            <w:position w:val="-188"/>
            <w:sz w:val="26"/>
            <w:szCs w:val="26"/>
            <w:lang w:val="en-US"/>
            <w:rPrChange w:id="2242" w:author="Unknown">
              <w:rPr>
                <w:noProof/>
                <w:lang w:val="en-US"/>
              </w:rPr>
            </w:rPrChange>
          </w:rPr>
          <w:drawing>
            <wp:anchor distT="0" distB="0" distL="114300" distR="114300" simplePos="0" relativeHeight="251682816" behindDoc="0" locked="0" layoutInCell="1" allowOverlap="1" wp14:anchorId="23AE2EEA" wp14:editId="7702D783">
              <wp:simplePos x="0" y="0"/>
              <wp:positionH relativeFrom="column">
                <wp:posOffset>394970</wp:posOffset>
              </wp:positionH>
              <wp:positionV relativeFrom="paragraph">
                <wp:posOffset>169545</wp:posOffset>
              </wp:positionV>
              <wp:extent cx="4760595" cy="6645910"/>
              <wp:effectExtent l="0" t="0" r="1905" b="2540"/>
              <wp:wrapSquare wrapText="bothSides"/>
              <wp:docPr id="2774"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60595" cy="6645910"/>
                      </a:xfrm>
                      <a:prstGeom prst="rect">
                        <a:avLst/>
                      </a:prstGeom>
                    </pic:spPr>
                  </pic:pic>
                </a:graphicData>
              </a:graphic>
              <wp14:sizeRelH relativeFrom="margin">
                <wp14:pctWidth>0</wp14:pctWidth>
              </wp14:sizeRelH>
              <wp14:sizeRelV relativeFrom="margin">
                <wp14:pctHeight>0</wp14:pctHeight>
              </wp14:sizeRelV>
            </wp:anchor>
          </w:drawing>
        </w:r>
      </w:ins>
      <w:moveToRangeEnd w:id="2241"/>
    </w:p>
    <w:p w14:paraId="2E8EAE49" w14:textId="04E10411" w:rsidR="00066B4A" w:rsidRPr="00272777" w:rsidDel="009E5480" w:rsidRDefault="00066B4A">
      <w:pPr>
        <w:widowControl w:val="0"/>
        <w:spacing w:before="11" w:after="0" w:line="276" w:lineRule="auto"/>
        <w:jc w:val="both"/>
        <w:rPr>
          <w:del w:id="2243" w:author="Microsoft account" w:date="2015-09-28T13:14:00Z"/>
          <w:rFonts w:asciiTheme="majorHAnsi" w:eastAsia="Times New Roman" w:hAnsiTheme="majorHAnsi" w:cstheme="majorHAnsi"/>
          <w:sz w:val="26"/>
          <w:szCs w:val="26"/>
          <w:lang w:val="en-US"/>
        </w:rPr>
        <w:pPrChange w:id="2244" w:author="Microsoft account" w:date="2015-09-28T13:38:00Z">
          <w:pPr>
            <w:widowControl w:val="0"/>
            <w:spacing w:before="11" w:after="0" w:line="360" w:lineRule="auto"/>
            <w:jc w:val="both"/>
          </w:pPr>
        </w:pPrChange>
      </w:pPr>
    </w:p>
    <w:p w14:paraId="32C0F6C5" w14:textId="21E0D3E8" w:rsidR="00066B4A" w:rsidRPr="00272777" w:rsidDel="009E5480" w:rsidRDefault="00066B4A">
      <w:pPr>
        <w:widowControl w:val="0"/>
        <w:spacing w:after="0" w:line="276" w:lineRule="auto"/>
        <w:jc w:val="both"/>
        <w:rPr>
          <w:del w:id="2245" w:author="Microsoft account" w:date="2015-09-28T13:14:00Z"/>
          <w:rFonts w:asciiTheme="majorHAnsi" w:eastAsia="Times New Roman" w:hAnsiTheme="majorHAnsi" w:cstheme="majorHAnsi"/>
          <w:sz w:val="26"/>
          <w:szCs w:val="26"/>
          <w:lang w:val="en-US"/>
        </w:rPr>
        <w:pPrChange w:id="2246" w:author="Microsoft account" w:date="2015-09-28T13:38:00Z">
          <w:pPr>
            <w:widowControl w:val="0"/>
            <w:spacing w:after="0" w:line="360" w:lineRule="auto"/>
            <w:jc w:val="both"/>
          </w:pPr>
        </w:pPrChange>
      </w:pPr>
      <w:del w:id="2247" w:author="Microsoft account" w:date="2015-09-28T13:13:00Z">
        <w:r w:rsidRPr="00AF28A9" w:rsidDel="009E5480">
          <w:rPr>
            <w:rFonts w:asciiTheme="majorHAnsi" w:eastAsia="Times New Roman" w:hAnsiTheme="majorHAnsi" w:cstheme="majorHAnsi"/>
            <w:noProof/>
            <w:position w:val="-188"/>
            <w:sz w:val="26"/>
            <w:szCs w:val="26"/>
            <w:lang w:val="en-US"/>
            <w:rPrChange w:id="2248" w:author="Unknown">
              <w:rPr>
                <w:noProof/>
                <w:lang w:val="en-US"/>
              </w:rPr>
            </w:rPrChange>
          </w:rPr>
          <w:drawing>
            <wp:inline distT="0" distB="0" distL="0" distR="0" wp14:anchorId="47DD493B" wp14:editId="4312BBE5">
              <wp:extent cx="4297646" cy="5999321"/>
              <wp:effectExtent l="0" t="0" r="0" b="0"/>
              <wp:docPr id="5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jpeg"/>
                      <pic:cNvPicPr/>
                    </pic:nvPicPr>
                    <pic:blipFill>
                      <a:blip r:embed="rId25" cstate="print"/>
                      <a:stretch>
                        <a:fillRect/>
                      </a:stretch>
                    </pic:blipFill>
                    <pic:spPr>
                      <a:xfrm>
                        <a:off x="0" y="0"/>
                        <a:ext cx="4297646" cy="5999321"/>
                      </a:xfrm>
                      <a:prstGeom prst="rect">
                        <a:avLst/>
                      </a:prstGeom>
                    </pic:spPr>
                  </pic:pic>
                </a:graphicData>
              </a:graphic>
            </wp:inline>
          </w:drawing>
        </w:r>
      </w:del>
    </w:p>
    <w:p w14:paraId="2FC7ABA6" w14:textId="64ECB589" w:rsidR="00066B4A" w:rsidRPr="00272777" w:rsidDel="009E5480" w:rsidRDefault="00066B4A">
      <w:pPr>
        <w:widowControl w:val="0"/>
        <w:spacing w:after="0" w:line="276" w:lineRule="auto"/>
        <w:jc w:val="both"/>
        <w:rPr>
          <w:del w:id="2249" w:author="Microsoft account" w:date="2015-09-28T13:14:00Z"/>
          <w:rFonts w:asciiTheme="majorHAnsi" w:eastAsia="Times New Roman" w:hAnsiTheme="majorHAnsi" w:cstheme="majorHAnsi"/>
          <w:sz w:val="26"/>
          <w:szCs w:val="26"/>
          <w:lang w:val="en-US"/>
        </w:rPr>
        <w:pPrChange w:id="2250" w:author="Microsoft account" w:date="2015-09-28T13:38:00Z">
          <w:pPr>
            <w:widowControl w:val="0"/>
            <w:spacing w:after="0" w:line="360" w:lineRule="auto"/>
            <w:jc w:val="both"/>
          </w:pPr>
        </w:pPrChange>
      </w:pPr>
    </w:p>
    <w:p w14:paraId="1A10CF1B" w14:textId="2DF4662C" w:rsidR="00066B4A" w:rsidRPr="00272777" w:rsidDel="00FA290A" w:rsidRDefault="00066B4A">
      <w:pPr>
        <w:widowControl w:val="0"/>
        <w:spacing w:after="0" w:line="276" w:lineRule="auto"/>
        <w:jc w:val="both"/>
        <w:rPr>
          <w:del w:id="2251" w:author="Microsoft account" w:date="2015-09-28T13:13:00Z"/>
          <w:rFonts w:asciiTheme="majorHAnsi" w:eastAsia="Times New Roman" w:hAnsiTheme="majorHAnsi" w:cstheme="majorHAnsi"/>
          <w:sz w:val="26"/>
          <w:szCs w:val="26"/>
          <w:lang w:val="en-US"/>
        </w:rPr>
        <w:pPrChange w:id="2252" w:author="Microsoft account" w:date="2015-09-28T13:38:00Z">
          <w:pPr>
            <w:widowControl w:val="0"/>
            <w:spacing w:before="3" w:after="0" w:line="360" w:lineRule="auto"/>
            <w:jc w:val="both"/>
          </w:pPr>
        </w:pPrChange>
      </w:pPr>
    </w:p>
    <w:p w14:paraId="11E60372" w14:textId="6DCFAAA8" w:rsidR="00066B4A" w:rsidRPr="00272777" w:rsidDel="009E5480" w:rsidRDefault="00066B4A">
      <w:pPr>
        <w:widowControl w:val="0"/>
        <w:spacing w:after="0" w:line="276" w:lineRule="auto"/>
        <w:jc w:val="both"/>
        <w:rPr>
          <w:del w:id="2253" w:author="Microsoft account" w:date="2015-09-28T13:14:00Z"/>
          <w:rFonts w:asciiTheme="majorHAnsi" w:eastAsia="Times New Roman" w:hAnsiTheme="majorHAnsi" w:cstheme="majorHAnsi"/>
          <w:sz w:val="26"/>
          <w:szCs w:val="26"/>
          <w:lang w:val="en-US"/>
        </w:rPr>
        <w:pPrChange w:id="2254" w:author="Microsoft account" w:date="2015-09-28T13:38:00Z">
          <w:pPr>
            <w:widowControl w:val="0"/>
            <w:spacing w:after="0" w:line="360" w:lineRule="auto"/>
            <w:ind w:right="433"/>
            <w:jc w:val="both"/>
          </w:pPr>
        </w:pPrChange>
      </w:pPr>
      <w:moveFromRangeStart w:id="2255" w:author="Microsoft account" w:date="2015-09-28T13:13:00Z" w:name="move431209351"/>
      <w:moveFrom w:id="2256" w:author="Microsoft account" w:date="2015-09-28T13:13:00Z">
        <w:del w:id="2257" w:author="Microsoft account" w:date="2015-09-28T13:14:00Z">
          <w:r w:rsidRPr="00272777" w:rsidDel="009E5480">
            <w:rPr>
              <w:rFonts w:asciiTheme="majorHAnsi" w:eastAsia="Calibri" w:hAnsiTheme="majorHAnsi" w:cstheme="majorHAnsi"/>
              <w:b/>
              <w:sz w:val="26"/>
              <w:szCs w:val="26"/>
              <w:lang w:val="en-US"/>
            </w:rPr>
            <w:delText xml:space="preserve">Figure </w:delText>
          </w:r>
          <w:r w:rsidR="00383338" w:rsidRPr="00272777" w:rsidDel="009E5480">
            <w:rPr>
              <w:rFonts w:asciiTheme="majorHAnsi" w:eastAsia="Calibri" w:hAnsiTheme="majorHAnsi" w:cstheme="majorHAnsi"/>
              <w:b/>
              <w:sz w:val="26"/>
              <w:szCs w:val="26"/>
              <w:lang w:val="en-US"/>
            </w:rPr>
            <w:delText>21</w:delText>
          </w:r>
          <w:r w:rsidRPr="00272777" w:rsidDel="009E5480">
            <w:rPr>
              <w:rFonts w:asciiTheme="majorHAnsi" w:eastAsia="Calibri" w:hAnsiTheme="majorHAnsi" w:cstheme="majorHAnsi"/>
              <w:i/>
              <w:sz w:val="26"/>
              <w:szCs w:val="26"/>
              <w:lang w:val="en-US"/>
            </w:rPr>
            <w:delText>: Flowchart of ECG_Bluetooth program, to test the signal transmission</w:delText>
          </w:r>
          <w:r w:rsidRPr="00272777" w:rsidDel="009E5480">
            <w:rPr>
              <w:rFonts w:asciiTheme="majorHAnsi" w:eastAsia="Calibri" w:hAnsiTheme="majorHAnsi" w:cstheme="majorHAnsi"/>
              <w:i/>
              <w:spacing w:val="-7"/>
              <w:sz w:val="26"/>
              <w:szCs w:val="26"/>
              <w:lang w:val="en-US"/>
            </w:rPr>
            <w:delText xml:space="preserve"> </w:delText>
          </w:r>
          <w:r w:rsidRPr="00272777" w:rsidDel="009E5480">
            <w:rPr>
              <w:rFonts w:asciiTheme="majorHAnsi" w:eastAsia="Calibri" w:hAnsiTheme="majorHAnsi" w:cstheme="majorHAnsi"/>
              <w:i/>
              <w:sz w:val="26"/>
              <w:szCs w:val="26"/>
              <w:lang w:val="en-US"/>
            </w:rPr>
            <w:delText>from ECG module via</w:delText>
          </w:r>
          <w:r w:rsidRPr="00272777" w:rsidDel="009E5480">
            <w:rPr>
              <w:rFonts w:asciiTheme="majorHAnsi" w:eastAsia="Calibri" w:hAnsiTheme="majorHAnsi" w:cstheme="majorHAnsi"/>
              <w:i/>
              <w:spacing w:val="-2"/>
              <w:sz w:val="26"/>
              <w:szCs w:val="26"/>
              <w:lang w:val="en-US"/>
            </w:rPr>
            <w:delText xml:space="preserve"> </w:delText>
          </w:r>
          <w:r w:rsidRPr="00272777" w:rsidDel="009E5480">
            <w:rPr>
              <w:rFonts w:asciiTheme="majorHAnsi" w:eastAsia="Calibri" w:hAnsiTheme="majorHAnsi" w:cstheme="majorHAnsi"/>
              <w:i/>
              <w:sz w:val="26"/>
              <w:szCs w:val="26"/>
              <w:lang w:val="en-US"/>
            </w:rPr>
            <w:delText>BLE</w:delText>
          </w:r>
        </w:del>
      </w:moveFrom>
    </w:p>
    <w:moveFromRangeEnd w:id="2255"/>
    <w:p w14:paraId="401EEE93" w14:textId="52D2F3A7" w:rsidR="00D669B0" w:rsidRDefault="00D669B0">
      <w:pPr>
        <w:widowControl w:val="0"/>
        <w:spacing w:after="0" w:line="276" w:lineRule="auto"/>
        <w:jc w:val="both"/>
        <w:rPr>
          <w:del w:id="2258" w:author="Microsoft account" w:date="2015-09-28T13:14:00Z"/>
          <w:rFonts w:asciiTheme="majorHAnsi" w:eastAsia="Times New Roman" w:hAnsiTheme="majorHAnsi" w:cstheme="majorHAnsi"/>
          <w:sz w:val="26"/>
          <w:szCs w:val="26"/>
          <w:lang w:val="en-US"/>
        </w:rPr>
        <w:sectPr w:rsidR="00D669B0">
          <w:pgSz w:w="12240" w:h="15840"/>
          <w:pgMar w:top="2140" w:right="1300" w:bottom="1200" w:left="1720" w:header="639" w:footer="1008" w:gutter="0"/>
          <w:cols w:space="720"/>
        </w:sectPr>
        <w:pPrChange w:id="2259" w:author="Microsoft account" w:date="2015-09-28T13:38:00Z">
          <w:pPr>
            <w:widowControl w:val="0"/>
            <w:spacing w:after="0" w:line="360" w:lineRule="auto"/>
            <w:jc w:val="both"/>
          </w:pPr>
        </w:pPrChange>
      </w:pPr>
    </w:p>
    <w:p w14:paraId="7DB36626" w14:textId="4FF51CDC" w:rsidR="00066B4A" w:rsidRPr="00272777" w:rsidDel="009E5480" w:rsidRDefault="00066B4A">
      <w:pPr>
        <w:widowControl w:val="0"/>
        <w:spacing w:after="0" w:line="276" w:lineRule="auto"/>
        <w:jc w:val="both"/>
        <w:rPr>
          <w:del w:id="2260" w:author="Microsoft account" w:date="2015-09-28T13:14:00Z"/>
          <w:rFonts w:asciiTheme="majorHAnsi" w:eastAsia="Times New Roman" w:hAnsiTheme="majorHAnsi" w:cstheme="majorHAnsi"/>
          <w:i/>
          <w:sz w:val="26"/>
          <w:szCs w:val="26"/>
          <w:lang w:val="en-US"/>
        </w:rPr>
        <w:pPrChange w:id="2261" w:author="Microsoft account" w:date="2015-09-28T13:38:00Z">
          <w:pPr>
            <w:widowControl w:val="0"/>
            <w:spacing w:before="11" w:after="0" w:line="360" w:lineRule="auto"/>
            <w:jc w:val="both"/>
          </w:pPr>
        </w:pPrChange>
      </w:pPr>
    </w:p>
    <w:p w14:paraId="6662BD75" w14:textId="684CEA2D" w:rsidR="00066B4A" w:rsidRPr="00AF28A9" w:rsidDel="009E5480" w:rsidRDefault="00CC641E">
      <w:pPr>
        <w:widowControl w:val="0"/>
        <w:spacing w:after="0" w:line="276" w:lineRule="auto"/>
        <w:jc w:val="both"/>
        <w:rPr>
          <w:del w:id="2262" w:author="Microsoft account" w:date="2015-09-28T13:14:00Z"/>
        </w:rPr>
        <w:pPrChange w:id="2263" w:author="Microsoft account" w:date="2015-09-28T13:38:00Z">
          <w:pPr>
            <w:pStyle w:val="Heading41"/>
            <w:jc w:val="both"/>
          </w:pPr>
        </w:pPrChange>
      </w:pPr>
      <w:bookmarkStart w:id="2264" w:name="_TOC_250026"/>
      <w:del w:id="2265" w:author="Microsoft account" w:date="2015-09-28T13:14:00Z">
        <w:r w:rsidRPr="00272777" w:rsidDel="009E5480">
          <w:rPr>
            <w:rFonts w:asciiTheme="majorHAnsi" w:hAnsiTheme="majorHAnsi" w:cstheme="majorHAnsi"/>
            <w:sz w:val="26"/>
            <w:szCs w:val="26"/>
            <w:rPrChange w:id="2266" w:author="Microsoft account" w:date="2015-09-28T13:38:00Z">
              <w:rPr>
                <w:b w:val="0"/>
              </w:rPr>
            </w:rPrChange>
          </w:rPr>
          <w:delText xml:space="preserve">3.4.1. </w:delText>
        </w:r>
        <w:r w:rsidR="00066B4A" w:rsidRPr="00272777" w:rsidDel="009E5480">
          <w:rPr>
            <w:rFonts w:asciiTheme="majorHAnsi" w:hAnsiTheme="majorHAnsi" w:cstheme="majorHAnsi"/>
            <w:sz w:val="26"/>
            <w:szCs w:val="26"/>
            <w:rPrChange w:id="2267" w:author="Microsoft account" w:date="2015-09-28T13:38:00Z">
              <w:rPr>
                <w:b w:val="0"/>
              </w:rPr>
            </w:rPrChange>
          </w:rPr>
          <w:delText>Finding</w:delText>
        </w:r>
        <w:r w:rsidR="00066B4A" w:rsidRPr="00272777" w:rsidDel="009E5480">
          <w:rPr>
            <w:rFonts w:asciiTheme="majorHAnsi" w:hAnsiTheme="majorHAnsi" w:cstheme="majorHAnsi"/>
            <w:spacing w:val="-1"/>
            <w:sz w:val="26"/>
            <w:szCs w:val="26"/>
            <w:rPrChange w:id="2268" w:author="Microsoft account" w:date="2015-09-28T13:38:00Z">
              <w:rPr>
                <w:b w:val="0"/>
                <w:spacing w:val="-1"/>
              </w:rPr>
            </w:rPrChange>
          </w:rPr>
          <w:delText xml:space="preserve"> </w:delText>
        </w:r>
        <w:r w:rsidR="00066B4A" w:rsidRPr="00272777" w:rsidDel="009E5480">
          <w:rPr>
            <w:rFonts w:asciiTheme="majorHAnsi" w:hAnsiTheme="majorHAnsi" w:cstheme="majorHAnsi"/>
            <w:sz w:val="26"/>
            <w:szCs w:val="26"/>
            <w:rPrChange w:id="2269" w:author="Microsoft account" w:date="2015-09-28T13:38:00Z">
              <w:rPr>
                <w:b w:val="0"/>
              </w:rPr>
            </w:rPrChange>
          </w:rPr>
          <w:delText>devices</w:delText>
        </w:r>
        <w:bookmarkEnd w:id="2264"/>
      </w:del>
    </w:p>
    <w:p w14:paraId="750B22DE" w14:textId="6F9B9E83" w:rsidR="00066B4A" w:rsidRPr="00272777" w:rsidDel="009E5480" w:rsidRDefault="00066B4A">
      <w:pPr>
        <w:widowControl w:val="0"/>
        <w:spacing w:after="0" w:line="276" w:lineRule="auto"/>
        <w:jc w:val="both"/>
        <w:rPr>
          <w:del w:id="2270" w:author="Microsoft account" w:date="2015-09-28T13:14:00Z"/>
          <w:rFonts w:asciiTheme="majorHAnsi" w:hAnsiTheme="majorHAnsi" w:cstheme="majorHAnsi"/>
          <w:sz w:val="26"/>
          <w:szCs w:val="26"/>
          <w:rPrChange w:id="2271" w:author="Microsoft account" w:date="2015-09-28T13:38:00Z">
            <w:rPr>
              <w:del w:id="2272" w:author="Microsoft account" w:date="2015-09-28T13:14:00Z"/>
            </w:rPr>
          </w:rPrChange>
        </w:rPr>
        <w:pPrChange w:id="2273" w:author="Microsoft account" w:date="2015-09-28T13:38:00Z">
          <w:pPr>
            <w:widowControl w:val="0"/>
            <w:spacing w:after="0" w:line="360" w:lineRule="auto"/>
            <w:jc w:val="both"/>
          </w:pPr>
        </w:pPrChange>
      </w:pPr>
    </w:p>
    <w:p w14:paraId="47459808" w14:textId="401CF7D5" w:rsidR="00066B4A" w:rsidRPr="00272777" w:rsidDel="009E5480" w:rsidRDefault="00066B4A">
      <w:pPr>
        <w:widowControl w:val="0"/>
        <w:spacing w:after="0" w:line="276" w:lineRule="auto"/>
        <w:jc w:val="both"/>
        <w:rPr>
          <w:del w:id="2274" w:author="Microsoft account" w:date="2015-09-28T13:14:00Z"/>
          <w:rFonts w:asciiTheme="majorHAnsi" w:eastAsia="Times New Roman" w:hAnsiTheme="majorHAnsi" w:cstheme="majorHAnsi"/>
          <w:b/>
          <w:bCs/>
          <w:sz w:val="26"/>
          <w:szCs w:val="26"/>
          <w:lang w:val="en-US"/>
        </w:rPr>
        <w:pPrChange w:id="2275" w:author="Microsoft account" w:date="2015-09-28T13:38:00Z">
          <w:pPr>
            <w:widowControl w:val="0"/>
            <w:spacing w:before="8" w:after="0" w:line="360" w:lineRule="auto"/>
            <w:jc w:val="both"/>
          </w:pPr>
        </w:pPrChange>
      </w:pPr>
    </w:p>
    <w:p w14:paraId="53E64EA3" w14:textId="0604BD55" w:rsidR="00066B4A" w:rsidRPr="00272777" w:rsidDel="009E5480" w:rsidRDefault="00066B4A">
      <w:pPr>
        <w:widowControl w:val="0"/>
        <w:spacing w:after="0" w:line="276" w:lineRule="auto"/>
        <w:jc w:val="both"/>
        <w:rPr>
          <w:del w:id="2276" w:author="Microsoft account" w:date="2015-09-28T13:14:00Z"/>
          <w:rFonts w:asciiTheme="majorHAnsi" w:eastAsia="Times New Roman" w:hAnsiTheme="majorHAnsi" w:cstheme="majorHAnsi"/>
          <w:sz w:val="26"/>
          <w:szCs w:val="26"/>
          <w:lang w:val="en-US"/>
        </w:rPr>
        <w:pPrChange w:id="2277" w:author="Microsoft account" w:date="2015-09-28T13:38:00Z">
          <w:pPr>
            <w:widowControl w:val="0"/>
            <w:spacing w:after="0" w:line="360" w:lineRule="auto"/>
            <w:ind w:right="139"/>
            <w:jc w:val="both"/>
          </w:pPr>
        </w:pPrChange>
      </w:pPr>
      <w:del w:id="2278" w:author="Microsoft account" w:date="2015-09-28T13:14:00Z">
        <w:r w:rsidRPr="00272777" w:rsidDel="009E5480">
          <w:rPr>
            <w:rFonts w:asciiTheme="majorHAnsi" w:eastAsia="Times New Roman" w:hAnsiTheme="majorHAnsi" w:cstheme="majorHAnsi"/>
            <w:sz w:val="26"/>
            <w:szCs w:val="26"/>
            <w:lang w:val="en-US"/>
          </w:rPr>
          <w:delText>According</w:delText>
        </w:r>
        <w:r w:rsidRPr="00272777" w:rsidDel="009E5480">
          <w:rPr>
            <w:rFonts w:asciiTheme="majorHAnsi" w:eastAsia="Times New Roman" w:hAnsiTheme="majorHAnsi" w:cstheme="majorHAnsi"/>
            <w:spacing w:val="22"/>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flow</w:delText>
        </w:r>
        <w:r w:rsidRPr="00272777" w:rsidDel="009E5480">
          <w:rPr>
            <w:rFonts w:asciiTheme="majorHAnsi" w:eastAsia="Times New Roman" w:hAnsiTheme="majorHAnsi" w:cstheme="majorHAnsi"/>
            <w:spacing w:val="24"/>
            <w:sz w:val="26"/>
            <w:szCs w:val="26"/>
            <w:lang w:val="en-US"/>
          </w:rPr>
          <w:delText xml:space="preserve"> </w:delText>
        </w:r>
        <w:r w:rsidRPr="00272777" w:rsidDel="009E5480">
          <w:rPr>
            <w:rFonts w:asciiTheme="majorHAnsi" w:eastAsia="Times New Roman" w:hAnsiTheme="majorHAnsi" w:cstheme="majorHAnsi"/>
            <w:sz w:val="26"/>
            <w:szCs w:val="26"/>
            <w:lang w:val="en-US"/>
          </w:rPr>
          <w:delText>chart,</w:delText>
        </w:r>
        <w:r w:rsidRPr="00272777" w:rsidDel="009E5480">
          <w:rPr>
            <w:rFonts w:asciiTheme="majorHAnsi" w:eastAsia="Times New Roman" w:hAnsiTheme="majorHAnsi" w:cstheme="majorHAnsi"/>
            <w:spacing w:val="27"/>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24"/>
            <w:sz w:val="26"/>
            <w:szCs w:val="26"/>
            <w:lang w:val="en-US"/>
          </w:rPr>
          <w:delText xml:space="preserve"> </w:delText>
        </w:r>
        <w:r w:rsidRPr="00272777" w:rsidDel="009E5480">
          <w:rPr>
            <w:rFonts w:asciiTheme="majorHAnsi" w:eastAsia="Times New Roman" w:hAnsiTheme="majorHAnsi" w:cstheme="majorHAnsi"/>
            <w:sz w:val="26"/>
            <w:szCs w:val="26"/>
            <w:lang w:val="en-US"/>
          </w:rPr>
          <w:delText>ECG_Bluetooth</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program</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begins</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with</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finding,</w:delText>
        </w:r>
        <w:r w:rsidRPr="00272777" w:rsidDel="009E5480">
          <w:rPr>
            <w:rFonts w:asciiTheme="majorHAnsi" w:eastAsia="Times New Roman" w:hAnsiTheme="majorHAnsi" w:cstheme="majorHAnsi"/>
            <w:spacing w:val="25"/>
            <w:sz w:val="26"/>
            <w:szCs w:val="26"/>
            <w:lang w:val="en-US"/>
          </w:rPr>
          <w:delText xml:space="preserve"> </w:delText>
        </w:r>
        <w:r w:rsidRPr="00272777" w:rsidDel="009E5480">
          <w:rPr>
            <w:rFonts w:asciiTheme="majorHAnsi" w:eastAsia="Times New Roman" w:hAnsiTheme="majorHAnsi" w:cstheme="majorHAnsi"/>
            <w:sz w:val="26"/>
            <w:szCs w:val="26"/>
            <w:lang w:val="en-US"/>
          </w:rPr>
          <w:delText>or</w:delText>
        </w:r>
        <w:r w:rsidRPr="00272777" w:rsidDel="009E5480">
          <w:rPr>
            <w:rFonts w:asciiTheme="majorHAnsi" w:eastAsia="Times New Roman" w:hAnsiTheme="majorHAnsi" w:cstheme="majorHAnsi"/>
            <w:spacing w:val="24"/>
            <w:sz w:val="26"/>
            <w:szCs w:val="26"/>
            <w:lang w:val="en-US"/>
          </w:rPr>
          <w:delText xml:space="preserve"> </w:delText>
        </w:r>
        <w:r w:rsidRPr="00272777" w:rsidDel="009E5480">
          <w:rPr>
            <w:rFonts w:asciiTheme="majorHAnsi" w:eastAsia="Times New Roman" w:hAnsiTheme="majorHAnsi" w:cstheme="majorHAnsi"/>
            <w:sz w:val="26"/>
            <w:szCs w:val="26"/>
            <w:lang w:val="en-US"/>
          </w:rPr>
          <w:delText>scanning BLE devices. In order to begin any connect, two devices must first discover each</w:delText>
        </w:r>
        <w:r w:rsidRPr="00272777" w:rsidDel="009E5480">
          <w:rPr>
            <w:rFonts w:asciiTheme="majorHAnsi" w:eastAsia="Times New Roman" w:hAnsiTheme="majorHAnsi" w:cstheme="majorHAnsi"/>
            <w:spacing w:val="28"/>
            <w:sz w:val="26"/>
            <w:szCs w:val="26"/>
            <w:lang w:val="en-US"/>
          </w:rPr>
          <w:delText xml:space="preserve"> </w:delText>
        </w:r>
        <w:r w:rsidRPr="00272777" w:rsidDel="009E5480">
          <w:rPr>
            <w:rFonts w:asciiTheme="majorHAnsi" w:eastAsia="Times New Roman" w:hAnsiTheme="majorHAnsi" w:cstheme="majorHAnsi"/>
            <w:sz w:val="26"/>
            <w:szCs w:val="26"/>
            <w:lang w:val="en-US"/>
          </w:rPr>
          <w:delText>other. According</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Android</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reference,</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all</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Bluetooth</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communication</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on</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Android</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starts</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from BluetoothAdapter</w:delText>
        </w:r>
        <w:r w:rsidRPr="00272777" w:rsidDel="009E5480">
          <w:rPr>
            <w:rFonts w:asciiTheme="majorHAnsi" w:eastAsia="Times New Roman" w:hAnsiTheme="majorHAnsi" w:cstheme="majorHAnsi"/>
            <w:spacing w:val="32"/>
            <w:sz w:val="26"/>
            <w:szCs w:val="26"/>
            <w:lang w:val="en-US"/>
          </w:rPr>
          <w:delText xml:space="preserve"> </w:delText>
        </w:r>
        <w:r w:rsidRPr="00272777" w:rsidDel="009E5480">
          <w:rPr>
            <w:rFonts w:asciiTheme="majorHAnsi" w:eastAsia="Times New Roman" w:hAnsiTheme="majorHAnsi" w:cstheme="majorHAnsi"/>
            <w:sz w:val="26"/>
            <w:szCs w:val="26"/>
            <w:lang w:val="en-US"/>
          </w:rPr>
          <w:delText>instance.</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initiate</w:delText>
        </w:r>
        <w:r w:rsidRPr="00272777" w:rsidDel="009E5480">
          <w:rPr>
            <w:rFonts w:asciiTheme="majorHAnsi" w:eastAsia="Times New Roman" w:hAnsiTheme="majorHAnsi" w:cstheme="majorHAnsi"/>
            <w:spacing w:val="32"/>
            <w:sz w:val="26"/>
            <w:szCs w:val="26"/>
            <w:lang w:val="en-US"/>
          </w:rPr>
          <w:delText xml:space="preserve"> </w:delText>
        </w:r>
        <w:r w:rsidRPr="00272777" w:rsidDel="009E5480">
          <w:rPr>
            <w:rFonts w:asciiTheme="majorHAnsi" w:eastAsia="Times New Roman" w:hAnsiTheme="majorHAnsi" w:cstheme="majorHAnsi"/>
            <w:sz w:val="26"/>
            <w:szCs w:val="26"/>
            <w:lang w:val="en-US"/>
          </w:rPr>
          <w:delText>a</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scan</w:delText>
        </w:r>
        <w:r w:rsidRPr="00272777" w:rsidDel="009E5480">
          <w:rPr>
            <w:rFonts w:asciiTheme="majorHAnsi" w:eastAsia="Times New Roman" w:hAnsiTheme="majorHAnsi" w:cstheme="majorHAnsi"/>
            <w:spacing w:val="33"/>
            <w:sz w:val="26"/>
            <w:szCs w:val="26"/>
            <w:lang w:val="en-US"/>
          </w:rPr>
          <w:delText xml:space="preserve"> </w:delText>
        </w:r>
        <w:r w:rsidRPr="00272777" w:rsidDel="009E5480">
          <w:rPr>
            <w:rFonts w:asciiTheme="majorHAnsi" w:eastAsia="Times New Roman" w:hAnsiTheme="majorHAnsi" w:cstheme="majorHAnsi"/>
            <w:sz w:val="26"/>
            <w:szCs w:val="26"/>
            <w:lang w:val="en-US"/>
          </w:rPr>
          <w:delText>for</w:delText>
        </w:r>
        <w:r w:rsidRPr="00272777" w:rsidDel="009E5480">
          <w:rPr>
            <w:rFonts w:asciiTheme="majorHAnsi" w:eastAsia="Times New Roman" w:hAnsiTheme="majorHAnsi" w:cstheme="majorHAnsi"/>
            <w:spacing w:val="32"/>
            <w:sz w:val="26"/>
            <w:szCs w:val="26"/>
            <w:lang w:val="en-US"/>
          </w:rPr>
          <w:delText xml:space="preserve"> </w:delText>
        </w:r>
        <w:r w:rsidRPr="00272777" w:rsidDel="009E5480">
          <w:rPr>
            <w:rFonts w:asciiTheme="majorHAnsi" w:eastAsia="Times New Roman" w:hAnsiTheme="majorHAnsi" w:cstheme="majorHAnsi"/>
            <w:sz w:val="26"/>
            <w:szCs w:val="26"/>
            <w:lang w:val="en-US"/>
          </w:rPr>
          <w:delText>nearby</w:delText>
        </w:r>
        <w:r w:rsidRPr="00272777" w:rsidDel="009E5480">
          <w:rPr>
            <w:rFonts w:asciiTheme="majorHAnsi" w:eastAsia="Times New Roman" w:hAnsiTheme="majorHAnsi" w:cstheme="majorHAnsi"/>
            <w:spacing w:val="30"/>
            <w:sz w:val="26"/>
            <w:szCs w:val="26"/>
            <w:lang w:val="en-US"/>
          </w:rPr>
          <w:delText xml:space="preserve"> </w:delText>
        </w:r>
        <w:r w:rsidRPr="00272777" w:rsidDel="009E5480">
          <w:rPr>
            <w:rFonts w:asciiTheme="majorHAnsi" w:eastAsia="Times New Roman" w:hAnsiTheme="majorHAnsi" w:cstheme="majorHAnsi"/>
            <w:sz w:val="26"/>
            <w:szCs w:val="26"/>
            <w:lang w:val="en-US"/>
          </w:rPr>
          <w:delText>Low</w:delText>
        </w:r>
        <w:r w:rsidRPr="00272777" w:rsidDel="009E5480">
          <w:rPr>
            <w:rFonts w:asciiTheme="majorHAnsi" w:eastAsia="Times New Roman" w:hAnsiTheme="majorHAnsi" w:cstheme="majorHAnsi"/>
            <w:spacing w:val="33"/>
            <w:sz w:val="26"/>
            <w:szCs w:val="26"/>
            <w:lang w:val="en-US"/>
          </w:rPr>
          <w:delText xml:space="preserve"> </w:delText>
        </w:r>
        <w:r w:rsidRPr="00272777" w:rsidDel="009E5480">
          <w:rPr>
            <w:rFonts w:asciiTheme="majorHAnsi" w:eastAsia="Times New Roman" w:hAnsiTheme="majorHAnsi" w:cstheme="majorHAnsi"/>
            <w:sz w:val="26"/>
            <w:szCs w:val="26"/>
            <w:lang w:val="en-US"/>
          </w:rPr>
          <w:delText>Energy</w:delText>
        </w:r>
        <w:r w:rsidRPr="00272777" w:rsidDel="009E5480">
          <w:rPr>
            <w:rFonts w:asciiTheme="majorHAnsi" w:eastAsia="Times New Roman" w:hAnsiTheme="majorHAnsi" w:cstheme="majorHAnsi"/>
            <w:spacing w:val="29"/>
            <w:sz w:val="26"/>
            <w:szCs w:val="26"/>
            <w:lang w:val="en-US"/>
          </w:rPr>
          <w:delText xml:space="preserve"> </w:delText>
        </w:r>
        <w:r w:rsidRPr="00272777" w:rsidDel="009E5480">
          <w:rPr>
            <w:rFonts w:asciiTheme="majorHAnsi" w:eastAsia="Times New Roman" w:hAnsiTheme="majorHAnsi" w:cstheme="majorHAnsi"/>
            <w:sz w:val="26"/>
            <w:szCs w:val="26"/>
            <w:lang w:val="en-US"/>
          </w:rPr>
          <w:delText>devices,</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we</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call startLeScan()</w:delText>
        </w:r>
        <w:r w:rsidRPr="00272777" w:rsidDel="009E5480">
          <w:rPr>
            <w:rFonts w:asciiTheme="majorHAnsi" w:eastAsia="Times New Roman" w:hAnsiTheme="majorHAnsi" w:cstheme="majorHAnsi"/>
            <w:spacing w:val="30"/>
            <w:sz w:val="26"/>
            <w:szCs w:val="26"/>
            <w:lang w:val="en-US"/>
          </w:rPr>
          <w:delText xml:space="preserve"> </w:delText>
        </w:r>
        <w:r w:rsidRPr="00272777" w:rsidDel="009E5480">
          <w:rPr>
            <w:rFonts w:asciiTheme="majorHAnsi" w:eastAsia="Times New Roman" w:hAnsiTheme="majorHAnsi" w:cstheme="majorHAnsi"/>
            <w:sz w:val="26"/>
            <w:szCs w:val="26"/>
            <w:lang w:val="en-US"/>
          </w:rPr>
          <w:delText>with</w:delText>
        </w:r>
        <w:r w:rsidRPr="00272777" w:rsidDel="009E5480">
          <w:rPr>
            <w:rFonts w:asciiTheme="majorHAnsi" w:eastAsia="Times New Roman" w:hAnsiTheme="majorHAnsi" w:cstheme="majorHAnsi"/>
            <w:spacing w:val="31"/>
            <w:sz w:val="26"/>
            <w:szCs w:val="26"/>
            <w:lang w:val="en-US"/>
          </w:rPr>
          <w:delText xml:space="preserve"> </w:delText>
        </w:r>
        <w:r w:rsidRPr="00272777" w:rsidDel="009E5480">
          <w:rPr>
            <w:rFonts w:asciiTheme="majorHAnsi" w:eastAsia="Times New Roman" w:hAnsiTheme="majorHAnsi" w:cstheme="majorHAnsi"/>
            <w:sz w:val="26"/>
            <w:szCs w:val="26"/>
            <w:lang w:val="en-US"/>
          </w:rPr>
          <w:delText>a</w:delText>
        </w:r>
        <w:r w:rsidRPr="00272777" w:rsidDel="009E5480">
          <w:rPr>
            <w:rFonts w:asciiTheme="majorHAnsi" w:eastAsia="Times New Roman" w:hAnsiTheme="majorHAnsi" w:cstheme="majorHAnsi"/>
            <w:spacing w:val="30"/>
            <w:sz w:val="26"/>
            <w:szCs w:val="26"/>
            <w:lang w:val="en-US"/>
          </w:rPr>
          <w:delText xml:space="preserve"> </w:delText>
        </w:r>
        <w:r w:rsidRPr="00272777" w:rsidDel="009E5480">
          <w:rPr>
            <w:rFonts w:asciiTheme="majorHAnsi" w:eastAsia="Times New Roman" w:hAnsiTheme="majorHAnsi" w:cstheme="majorHAnsi"/>
            <w:sz w:val="26"/>
            <w:szCs w:val="26"/>
            <w:lang w:val="en-US"/>
          </w:rPr>
          <w:delText>reference</w:delText>
        </w:r>
        <w:r w:rsidRPr="00272777" w:rsidDel="009E5480">
          <w:rPr>
            <w:rFonts w:asciiTheme="majorHAnsi" w:eastAsia="Times New Roman" w:hAnsiTheme="majorHAnsi" w:cstheme="majorHAnsi"/>
            <w:spacing w:val="30"/>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BluetoothAdapter.LeScanCallback</w:delText>
        </w:r>
        <w:r w:rsidRPr="00272777" w:rsidDel="009E5480">
          <w:rPr>
            <w:rFonts w:asciiTheme="majorHAnsi" w:eastAsia="Times New Roman" w:hAnsiTheme="majorHAnsi" w:cstheme="majorHAnsi"/>
            <w:spacing w:val="31"/>
            <w:sz w:val="26"/>
            <w:szCs w:val="26"/>
            <w:lang w:val="en-US"/>
          </w:rPr>
          <w:delText xml:space="preserve"> </w:delText>
        </w:r>
        <w:r w:rsidRPr="00272777" w:rsidDel="009E5480">
          <w:rPr>
            <w:rFonts w:asciiTheme="majorHAnsi" w:eastAsia="Times New Roman" w:hAnsiTheme="majorHAnsi" w:cstheme="majorHAnsi"/>
            <w:sz w:val="26"/>
            <w:szCs w:val="26"/>
            <w:lang w:val="en-US"/>
          </w:rPr>
          <w:delText>where</w:delText>
        </w:r>
        <w:r w:rsidRPr="00272777" w:rsidDel="009E5480">
          <w:rPr>
            <w:rFonts w:asciiTheme="majorHAnsi" w:eastAsia="Times New Roman" w:hAnsiTheme="majorHAnsi" w:cstheme="majorHAnsi"/>
            <w:spacing w:val="29"/>
            <w:sz w:val="26"/>
            <w:szCs w:val="26"/>
            <w:lang w:val="en-US"/>
          </w:rPr>
          <w:delText xml:space="preserve"> </w:delText>
        </w:r>
        <w:r w:rsidRPr="00272777" w:rsidDel="009E5480">
          <w:rPr>
            <w:rFonts w:asciiTheme="majorHAnsi" w:eastAsia="Times New Roman" w:hAnsiTheme="majorHAnsi" w:cstheme="majorHAnsi"/>
            <w:sz w:val="26"/>
            <w:szCs w:val="26"/>
            <w:lang w:val="en-US"/>
          </w:rPr>
          <w:delText>scan</w:delText>
        </w:r>
        <w:r w:rsidRPr="00272777" w:rsidDel="009E5480">
          <w:rPr>
            <w:rFonts w:asciiTheme="majorHAnsi" w:eastAsia="Times New Roman" w:hAnsiTheme="majorHAnsi" w:cstheme="majorHAnsi"/>
            <w:spacing w:val="31"/>
            <w:sz w:val="26"/>
            <w:szCs w:val="26"/>
            <w:lang w:val="en-US"/>
          </w:rPr>
          <w:delText xml:space="preserve"> </w:delText>
        </w:r>
        <w:r w:rsidRPr="00272777" w:rsidDel="009E5480">
          <w:rPr>
            <w:rFonts w:asciiTheme="majorHAnsi" w:eastAsia="Times New Roman" w:hAnsiTheme="majorHAnsi" w:cstheme="majorHAnsi"/>
            <w:sz w:val="26"/>
            <w:szCs w:val="26"/>
            <w:lang w:val="en-US"/>
          </w:rPr>
          <w:delText>results will</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be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delivered</w:delText>
        </w:r>
        <w:r w:rsidRPr="00272777" w:rsidDel="009E5480">
          <w:rPr>
            <w:rFonts w:asciiTheme="majorHAnsi" w:eastAsia="Times New Roman" w:hAnsiTheme="majorHAnsi" w:cstheme="majorHAnsi"/>
            <w:spacing w:val="15"/>
            <w:sz w:val="26"/>
            <w:szCs w:val="26"/>
            <w:lang w:val="en-US"/>
          </w:rPr>
          <w:delText xml:space="preserve"> </w:delText>
        </w:r>
        <w:r w:rsidRPr="00272777" w:rsidDel="009E5480">
          <w:rPr>
            <w:rFonts w:asciiTheme="majorHAnsi" w:eastAsia="Times New Roman" w:hAnsiTheme="majorHAnsi" w:cstheme="majorHAnsi"/>
            <w:sz w:val="26"/>
            <w:szCs w:val="26"/>
            <w:lang w:val="en-US"/>
          </w:rPr>
          <w:delText>via</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onLeScan()</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callback.</w:delText>
        </w:r>
        <w:r w:rsidRPr="00272777" w:rsidDel="009E5480">
          <w:rPr>
            <w:rFonts w:asciiTheme="majorHAnsi" w:eastAsia="Times New Roman" w:hAnsiTheme="majorHAnsi" w:cstheme="majorHAnsi"/>
            <w:spacing w:val="19"/>
            <w:sz w:val="26"/>
            <w:szCs w:val="26"/>
            <w:lang w:val="en-US"/>
          </w:rPr>
          <w:delText xml:space="preserve"> </w:delText>
        </w:r>
        <w:r w:rsidRPr="00272777" w:rsidDel="009E5480">
          <w:rPr>
            <w:rFonts w:asciiTheme="majorHAnsi" w:eastAsia="Times New Roman" w:hAnsiTheme="majorHAnsi" w:cstheme="majorHAnsi"/>
            <w:sz w:val="26"/>
            <w:szCs w:val="26"/>
            <w:lang w:val="en-US"/>
          </w:rPr>
          <w:delText>A</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button</w:delText>
        </w:r>
        <w:r w:rsidRPr="00272777" w:rsidDel="009E5480">
          <w:rPr>
            <w:rFonts w:asciiTheme="majorHAnsi" w:eastAsia="Times New Roman" w:hAnsiTheme="majorHAnsi" w:cstheme="majorHAnsi"/>
            <w:spacing w:val="15"/>
            <w:sz w:val="26"/>
            <w:szCs w:val="26"/>
            <w:lang w:val="en-US"/>
          </w:rPr>
          <w:delText xml:space="preserve"> </w:delText>
        </w:r>
        <w:r w:rsidRPr="00272777" w:rsidDel="009E5480">
          <w:rPr>
            <w:rFonts w:asciiTheme="majorHAnsi" w:eastAsia="Times New Roman" w:hAnsiTheme="majorHAnsi" w:cstheme="majorHAnsi"/>
            <w:sz w:val="26"/>
            <w:szCs w:val="26"/>
            <w:lang w:val="en-US"/>
          </w:rPr>
          <w:delText>“Scan”</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plays</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role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initiate</w:delText>
        </w:r>
        <w:r w:rsidRPr="00272777" w:rsidDel="009E5480">
          <w:rPr>
            <w:rFonts w:asciiTheme="majorHAnsi" w:eastAsia="Times New Roman" w:hAnsiTheme="majorHAnsi" w:cstheme="majorHAnsi"/>
            <w:spacing w:val="15"/>
            <w:sz w:val="26"/>
            <w:szCs w:val="26"/>
            <w:lang w:val="en-US"/>
          </w:rPr>
          <w:delText xml:space="preserve"> </w:delText>
        </w:r>
        <w:r w:rsidRPr="00272777" w:rsidDel="009E5480">
          <w:rPr>
            <w:rFonts w:asciiTheme="majorHAnsi" w:eastAsia="Times New Roman" w:hAnsiTheme="majorHAnsi" w:cstheme="majorHAnsi"/>
            <w:sz w:val="26"/>
            <w:szCs w:val="26"/>
            <w:lang w:val="en-US"/>
          </w:rPr>
          <w:delText>the scanning</w:delText>
        </w:r>
        <w:r w:rsidRPr="00272777" w:rsidDel="009E5480">
          <w:rPr>
            <w:rFonts w:asciiTheme="majorHAnsi" w:eastAsia="Times New Roman" w:hAnsiTheme="majorHAnsi" w:cstheme="majorHAnsi"/>
            <w:spacing w:val="-3"/>
            <w:sz w:val="26"/>
            <w:szCs w:val="26"/>
            <w:lang w:val="en-US"/>
          </w:rPr>
          <w:delText xml:space="preserve"> </w:delText>
        </w:r>
        <w:r w:rsidRPr="00272777" w:rsidDel="009E5480">
          <w:rPr>
            <w:rFonts w:asciiTheme="majorHAnsi" w:eastAsia="Times New Roman" w:hAnsiTheme="majorHAnsi" w:cstheme="majorHAnsi"/>
            <w:sz w:val="26"/>
            <w:szCs w:val="26"/>
            <w:lang w:val="en-US"/>
          </w:rPr>
          <w:delText>process.</w:delText>
        </w:r>
      </w:del>
    </w:p>
    <w:p w14:paraId="456393FD" w14:textId="7EE00964" w:rsidR="00D669B0" w:rsidRDefault="00D669B0">
      <w:pPr>
        <w:widowControl w:val="0"/>
        <w:spacing w:after="0" w:line="276" w:lineRule="auto"/>
        <w:jc w:val="both"/>
        <w:rPr>
          <w:del w:id="2279" w:author="Microsoft account" w:date="2015-09-28T13:14:00Z"/>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2280" w:author="Microsoft account" w:date="2015-09-28T13:38:00Z">
          <w:pPr>
            <w:widowControl w:val="0"/>
            <w:spacing w:after="0" w:line="360" w:lineRule="auto"/>
            <w:jc w:val="both"/>
          </w:pPr>
        </w:pPrChange>
      </w:pPr>
    </w:p>
    <w:p w14:paraId="18312369" w14:textId="73D54546" w:rsidR="00066B4A" w:rsidRPr="00272777" w:rsidDel="009E5480" w:rsidRDefault="00066B4A">
      <w:pPr>
        <w:widowControl w:val="0"/>
        <w:spacing w:after="0" w:line="276" w:lineRule="auto"/>
        <w:jc w:val="both"/>
        <w:rPr>
          <w:del w:id="2281" w:author="Microsoft account" w:date="2015-09-28T13:14:00Z"/>
          <w:rFonts w:asciiTheme="majorHAnsi" w:eastAsia="Times New Roman" w:hAnsiTheme="majorHAnsi" w:cstheme="majorHAnsi"/>
          <w:sz w:val="26"/>
          <w:szCs w:val="26"/>
          <w:lang w:val="en-US"/>
        </w:rPr>
        <w:pPrChange w:id="2282" w:author="Microsoft account" w:date="2015-09-28T13:38:00Z">
          <w:pPr>
            <w:widowControl w:val="0"/>
            <w:spacing w:before="10" w:after="0" w:line="360" w:lineRule="auto"/>
            <w:jc w:val="both"/>
          </w:pPr>
        </w:pPrChange>
      </w:pPr>
    </w:p>
    <w:p w14:paraId="30282619" w14:textId="763FB8CD" w:rsidR="00066B4A" w:rsidRPr="00AF28A9" w:rsidDel="009E5480" w:rsidRDefault="00CC641E">
      <w:pPr>
        <w:widowControl w:val="0"/>
        <w:spacing w:after="0" w:line="276" w:lineRule="auto"/>
        <w:jc w:val="both"/>
        <w:rPr>
          <w:del w:id="2283" w:author="Microsoft account" w:date="2015-09-28T13:14:00Z"/>
        </w:rPr>
        <w:pPrChange w:id="2284" w:author="Microsoft account" w:date="2015-09-28T13:38:00Z">
          <w:pPr>
            <w:pStyle w:val="Heading41"/>
            <w:jc w:val="both"/>
          </w:pPr>
        </w:pPrChange>
      </w:pPr>
      <w:bookmarkStart w:id="2285" w:name="_TOC_250025"/>
      <w:del w:id="2286" w:author="Microsoft account" w:date="2015-09-28T13:14:00Z">
        <w:r w:rsidRPr="00272777" w:rsidDel="009E5480">
          <w:rPr>
            <w:rFonts w:asciiTheme="majorHAnsi" w:hAnsiTheme="majorHAnsi" w:cstheme="majorHAnsi"/>
            <w:sz w:val="26"/>
            <w:szCs w:val="26"/>
            <w:rPrChange w:id="2287" w:author="Microsoft account" w:date="2015-09-28T13:38:00Z">
              <w:rPr>
                <w:b w:val="0"/>
              </w:rPr>
            </w:rPrChange>
          </w:rPr>
          <w:delText xml:space="preserve">3.4.2. </w:delText>
        </w:r>
        <w:r w:rsidR="00066B4A" w:rsidRPr="00272777" w:rsidDel="009E5480">
          <w:rPr>
            <w:rFonts w:asciiTheme="majorHAnsi" w:hAnsiTheme="majorHAnsi" w:cstheme="majorHAnsi"/>
            <w:sz w:val="26"/>
            <w:szCs w:val="26"/>
            <w:rPrChange w:id="2288" w:author="Microsoft account" w:date="2015-09-28T13:38:00Z">
              <w:rPr>
                <w:b w:val="0"/>
              </w:rPr>
            </w:rPrChange>
          </w:rPr>
          <w:delText>GATT</w:delText>
        </w:r>
        <w:r w:rsidR="00066B4A" w:rsidRPr="00272777" w:rsidDel="009E5480">
          <w:rPr>
            <w:rFonts w:asciiTheme="majorHAnsi" w:hAnsiTheme="majorHAnsi" w:cstheme="majorHAnsi"/>
            <w:spacing w:val="-1"/>
            <w:sz w:val="26"/>
            <w:szCs w:val="26"/>
            <w:rPrChange w:id="2289" w:author="Microsoft account" w:date="2015-09-28T13:38:00Z">
              <w:rPr>
                <w:b w:val="0"/>
                <w:spacing w:val="-1"/>
              </w:rPr>
            </w:rPrChange>
          </w:rPr>
          <w:delText xml:space="preserve"> </w:delText>
        </w:r>
        <w:r w:rsidR="00066B4A" w:rsidRPr="00272777" w:rsidDel="009E5480">
          <w:rPr>
            <w:rFonts w:asciiTheme="majorHAnsi" w:hAnsiTheme="majorHAnsi" w:cstheme="majorHAnsi"/>
            <w:sz w:val="26"/>
            <w:szCs w:val="26"/>
            <w:rPrChange w:id="2290" w:author="Microsoft account" w:date="2015-09-28T13:38:00Z">
              <w:rPr>
                <w:b w:val="0"/>
              </w:rPr>
            </w:rPrChange>
          </w:rPr>
          <w:delText>peripheral</w:delText>
        </w:r>
        <w:bookmarkEnd w:id="2285"/>
      </w:del>
    </w:p>
    <w:p w14:paraId="0F4A5458" w14:textId="0364C88A" w:rsidR="00066B4A" w:rsidRPr="00272777" w:rsidDel="009E5480" w:rsidRDefault="00066B4A">
      <w:pPr>
        <w:widowControl w:val="0"/>
        <w:spacing w:after="0" w:line="276" w:lineRule="auto"/>
        <w:jc w:val="both"/>
        <w:rPr>
          <w:del w:id="2291" w:author="Microsoft account" w:date="2015-09-28T13:14:00Z"/>
          <w:rFonts w:asciiTheme="majorHAnsi" w:hAnsiTheme="majorHAnsi" w:cstheme="majorHAnsi"/>
          <w:sz w:val="26"/>
          <w:szCs w:val="26"/>
          <w:rPrChange w:id="2292" w:author="Microsoft account" w:date="2015-09-28T13:38:00Z">
            <w:rPr>
              <w:del w:id="2293" w:author="Microsoft account" w:date="2015-09-28T13:14:00Z"/>
            </w:rPr>
          </w:rPrChange>
        </w:rPr>
        <w:pPrChange w:id="2294" w:author="Microsoft account" w:date="2015-09-28T13:38:00Z">
          <w:pPr>
            <w:widowControl w:val="0"/>
            <w:spacing w:after="0" w:line="360" w:lineRule="auto"/>
            <w:jc w:val="both"/>
          </w:pPr>
        </w:pPrChange>
      </w:pPr>
    </w:p>
    <w:p w14:paraId="31925D7B" w14:textId="4C6DFC0C" w:rsidR="00066B4A" w:rsidRPr="00272777" w:rsidDel="009E5480" w:rsidRDefault="00066B4A">
      <w:pPr>
        <w:widowControl w:val="0"/>
        <w:spacing w:after="0" w:line="276" w:lineRule="auto"/>
        <w:jc w:val="both"/>
        <w:rPr>
          <w:del w:id="2295" w:author="Microsoft account" w:date="2015-09-28T13:14:00Z"/>
          <w:rFonts w:asciiTheme="majorHAnsi" w:eastAsia="Times New Roman" w:hAnsiTheme="majorHAnsi" w:cstheme="majorHAnsi"/>
          <w:b/>
          <w:bCs/>
          <w:sz w:val="26"/>
          <w:szCs w:val="26"/>
          <w:lang w:val="en-US"/>
        </w:rPr>
        <w:pPrChange w:id="2296" w:author="Microsoft account" w:date="2015-09-28T13:38:00Z">
          <w:pPr>
            <w:widowControl w:val="0"/>
            <w:spacing w:before="9" w:after="0" w:line="360" w:lineRule="auto"/>
            <w:jc w:val="both"/>
          </w:pPr>
        </w:pPrChange>
      </w:pPr>
    </w:p>
    <w:p w14:paraId="57190349" w14:textId="2AE80346" w:rsidR="00066B4A" w:rsidRPr="00272777" w:rsidDel="009E5480" w:rsidRDefault="00066B4A">
      <w:pPr>
        <w:widowControl w:val="0"/>
        <w:spacing w:after="0" w:line="276" w:lineRule="auto"/>
        <w:jc w:val="both"/>
        <w:rPr>
          <w:del w:id="2297" w:author="Microsoft account" w:date="2015-09-28T13:14:00Z"/>
          <w:rFonts w:asciiTheme="majorHAnsi" w:eastAsia="Times New Roman" w:hAnsiTheme="majorHAnsi" w:cstheme="majorHAnsi"/>
          <w:sz w:val="26"/>
          <w:szCs w:val="26"/>
          <w:lang w:val="en-US"/>
        </w:rPr>
        <w:pPrChange w:id="2298" w:author="Microsoft account" w:date="2015-09-28T13:38:00Z">
          <w:pPr>
            <w:widowControl w:val="0"/>
            <w:spacing w:after="0" w:line="360" w:lineRule="auto"/>
            <w:ind w:right="136"/>
            <w:jc w:val="both"/>
          </w:pPr>
        </w:pPrChange>
      </w:pPr>
      <w:del w:id="2299" w:author="Microsoft account" w:date="2015-09-28T13:14:00Z">
        <w:r w:rsidRPr="00272777" w:rsidDel="009E5480">
          <w:rPr>
            <w:rFonts w:asciiTheme="majorHAnsi" w:eastAsia="Times New Roman" w:hAnsiTheme="majorHAnsi" w:cstheme="majorHAnsi"/>
            <w:sz w:val="26"/>
            <w:szCs w:val="26"/>
            <w:lang w:val="en-US"/>
          </w:rPr>
          <w:delText>After discovered devices, name and address of devices are listed in an Array list, which</w:delText>
        </w:r>
        <w:r w:rsidRPr="00272777" w:rsidDel="009E5480">
          <w:rPr>
            <w:rFonts w:asciiTheme="majorHAnsi" w:eastAsia="Times New Roman" w:hAnsiTheme="majorHAnsi" w:cstheme="majorHAnsi"/>
            <w:spacing w:val="9"/>
            <w:sz w:val="26"/>
            <w:szCs w:val="26"/>
            <w:lang w:val="en-US"/>
          </w:rPr>
          <w:delText xml:space="preserve"> </w:delText>
        </w:r>
        <w:r w:rsidRPr="00272777" w:rsidDel="009E5480">
          <w:rPr>
            <w:rFonts w:asciiTheme="majorHAnsi" w:eastAsia="Times New Roman" w:hAnsiTheme="majorHAnsi" w:cstheme="majorHAnsi"/>
            <w:sz w:val="26"/>
            <w:szCs w:val="26"/>
            <w:lang w:val="en-US"/>
          </w:rPr>
          <w:delText>is obtained</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from</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method</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ArrayList.</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Once</w:delText>
        </w:r>
        <w:r w:rsidRPr="00272777" w:rsidDel="009E5480">
          <w:rPr>
            <w:rFonts w:asciiTheme="majorHAnsi" w:eastAsia="Times New Roman" w:hAnsiTheme="majorHAnsi" w:cstheme="majorHAnsi"/>
            <w:spacing w:val="37"/>
            <w:sz w:val="26"/>
            <w:szCs w:val="26"/>
            <w:lang w:val="en-US"/>
          </w:rPr>
          <w:delText xml:space="preserve"> </w:delText>
        </w:r>
        <w:r w:rsidRPr="00272777" w:rsidDel="009E5480">
          <w:rPr>
            <w:rFonts w:asciiTheme="majorHAnsi" w:eastAsia="Times New Roman" w:hAnsiTheme="majorHAnsi" w:cstheme="majorHAnsi"/>
            <w:sz w:val="26"/>
            <w:szCs w:val="26"/>
            <w:lang w:val="en-US"/>
          </w:rPr>
          <w:delText>program</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have</w:delText>
        </w:r>
        <w:r w:rsidRPr="00272777" w:rsidDel="009E5480">
          <w:rPr>
            <w:rFonts w:asciiTheme="majorHAnsi" w:eastAsia="Times New Roman" w:hAnsiTheme="majorHAnsi" w:cstheme="majorHAnsi"/>
            <w:spacing w:val="37"/>
            <w:sz w:val="26"/>
            <w:szCs w:val="26"/>
            <w:lang w:val="en-US"/>
          </w:rPr>
          <w:delText xml:space="preserve"> </w:delText>
        </w:r>
        <w:r w:rsidRPr="00272777" w:rsidDel="009E5480">
          <w:rPr>
            <w:rFonts w:asciiTheme="majorHAnsi" w:eastAsia="Times New Roman" w:hAnsiTheme="majorHAnsi" w:cstheme="majorHAnsi"/>
            <w:sz w:val="26"/>
            <w:szCs w:val="26"/>
            <w:lang w:val="en-US"/>
          </w:rPr>
          <w:delText>discovered</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38"/>
            <w:sz w:val="26"/>
            <w:szCs w:val="26"/>
            <w:lang w:val="en-US"/>
          </w:rPr>
          <w:delText xml:space="preserve"> </w:delText>
        </w:r>
        <w:r w:rsidRPr="00272777" w:rsidDel="009E5480">
          <w:rPr>
            <w:rFonts w:asciiTheme="majorHAnsi" w:eastAsia="Times New Roman" w:hAnsiTheme="majorHAnsi" w:cstheme="majorHAnsi"/>
            <w:sz w:val="26"/>
            <w:szCs w:val="26"/>
            <w:lang w:val="en-US"/>
          </w:rPr>
          <w:delText>peripheral,</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a connection is needed to be established and discovered the service on the remote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devices.</w:delText>
        </w:r>
      </w:del>
    </w:p>
    <w:p w14:paraId="759FEBEC" w14:textId="21D26F78" w:rsidR="00F044F9" w:rsidRPr="00272777" w:rsidDel="009E5480" w:rsidRDefault="00F044F9">
      <w:pPr>
        <w:widowControl w:val="0"/>
        <w:spacing w:after="0" w:line="276" w:lineRule="auto"/>
        <w:jc w:val="both"/>
        <w:rPr>
          <w:del w:id="2300" w:author="Microsoft account" w:date="2015-09-28T13:14:00Z"/>
          <w:rFonts w:asciiTheme="majorHAnsi" w:eastAsia="Times New Roman" w:hAnsiTheme="majorHAnsi" w:cstheme="majorHAnsi"/>
          <w:sz w:val="26"/>
          <w:szCs w:val="26"/>
          <w:lang w:val="en-US"/>
        </w:rPr>
        <w:pPrChange w:id="2301" w:author="Microsoft account" w:date="2015-09-28T13:38:00Z">
          <w:pPr>
            <w:widowControl w:val="0"/>
            <w:spacing w:after="0" w:line="360" w:lineRule="auto"/>
            <w:jc w:val="both"/>
          </w:pPr>
        </w:pPrChange>
      </w:pPr>
    </w:p>
    <w:p w14:paraId="132AA5DD" w14:textId="4257B04D" w:rsidR="00066B4A" w:rsidRPr="00272777" w:rsidDel="009E5480" w:rsidRDefault="00066B4A">
      <w:pPr>
        <w:widowControl w:val="0"/>
        <w:spacing w:after="0" w:line="276" w:lineRule="auto"/>
        <w:jc w:val="both"/>
        <w:rPr>
          <w:del w:id="2302" w:author="Microsoft account" w:date="2015-09-28T13:14:00Z"/>
          <w:rFonts w:asciiTheme="majorHAnsi" w:eastAsia="Times New Roman" w:hAnsiTheme="majorHAnsi" w:cstheme="majorHAnsi"/>
          <w:sz w:val="26"/>
          <w:szCs w:val="26"/>
          <w:lang w:val="en-US"/>
        </w:rPr>
        <w:pPrChange w:id="2303" w:author="Microsoft account" w:date="2015-09-28T13:38:00Z">
          <w:pPr>
            <w:widowControl w:val="0"/>
            <w:spacing w:after="0" w:line="360" w:lineRule="auto"/>
            <w:jc w:val="both"/>
          </w:pPr>
        </w:pPrChange>
      </w:pPr>
      <w:del w:id="2304" w:author="Microsoft account" w:date="2015-09-28T13:14:00Z">
        <w:r w:rsidRPr="00AF28A9" w:rsidDel="009E5480">
          <w:rPr>
            <w:rFonts w:asciiTheme="majorHAnsi" w:eastAsia="Times New Roman" w:hAnsiTheme="majorHAnsi" w:cstheme="majorHAnsi"/>
            <w:noProof/>
            <w:position w:val="-44"/>
            <w:sz w:val="26"/>
            <w:szCs w:val="26"/>
            <w:lang w:val="en-US"/>
            <w:rPrChange w:id="2305" w:author="Unknown">
              <w:rPr>
                <w:noProof/>
                <w:lang w:val="en-US"/>
              </w:rPr>
            </w:rPrChange>
          </w:rPr>
          <mc:AlternateContent>
            <mc:Choice Requires="wpg">
              <w:drawing>
                <wp:inline distT="0" distB="0" distL="0" distR="0" wp14:anchorId="6EDBD656" wp14:editId="40BF0B0C">
                  <wp:extent cx="5519420" cy="1438275"/>
                  <wp:effectExtent l="4445" t="0" r="635" b="3175"/>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19420" cy="1438275"/>
                            <a:chOff x="0" y="0"/>
                            <a:chExt cx="8692" cy="2265"/>
                          </a:xfrm>
                        </wpg:grpSpPr>
                        <pic:pic xmlns:pic="http://schemas.openxmlformats.org/drawingml/2006/picture">
                          <pic:nvPicPr>
                            <pic:cNvPr id="59"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92" cy="2265"/>
                            </a:xfrm>
                            <a:prstGeom prst="rect">
                              <a:avLst/>
                            </a:prstGeom>
                            <a:noFill/>
                            <a:extLst>
                              <a:ext uri="{909E8E84-426E-40DD-AFC4-6F175D3DCCD1}">
                                <a14:hiddenFill xmlns:a14="http://schemas.microsoft.com/office/drawing/2010/main">
                                  <a:solidFill>
                                    <a:srgbClr val="FFFFFF"/>
                                  </a:solidFill>
                                </a14:hiddenFill>
                              </a:ext>
                            </a:extLst>
                          </pic:spPr>
                        </pic:pic>
                        <wps:wsp>
                          <wps:cNvPr id="60" name="Text Box 27"/>
                          <wps:cNvSpPr txBox="1">
                            <a:spLocks noChangeArrowheads="1"/>
                          </wps:cNvSpPr>
                          <wps:spPr bwMode="auto">
                            <a:xfrm>
                              <a:off x="0" y="0"/>
                              <a:ext cx="8692" cy="2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F55A6F" w14:textId="77777777" w:rsidR="00DB7790" w:rsidRDefault="00DB7790" w:rsidP="00066B4A">
                                <w:pPr>
                                  <w:spacing w:before="86" w:line="226" w:lineRule="exact"/>
                                  <w:ind w:right="5611"/>
                                  <w:jc w:val="center"/>
                                  <w:rPr>
                                    <w:rFonts w:ascii="Courier New" w:eastAsia="Courier New" w:hAnsi="Courier New" w:cs="Courier New"/>
                                    <w:sz w:val="20"/>
                                    <w:szCs w:val="20"/>
                                  </w:rPr>
                                </w:pPr>
                                <w:r>
                                  <w:rPr>
                                    <w:rFonts w:ascii="Courier New"/>
                                    <w:color w:val="8000FF"/>
                                    <w:sz w:val="20"/>
                                  </w:rPr>
                                  <w:t xml:space="preserve">public void </w:t>
                                </w:r>
                                <w:r>
                                  <w:rPr>
                                    <w:rFonts w:ascii="Courier New"/>
                                    <w:sz w:val="20"/>
                                  </w:rPr>
                                  <w:t>connect</w:t>
                                </w:r>
                                <w:r>
                                  <w:rPr>
                                    <w:rFonts w:ascii="Courier New"/>
                                    <w:b/>
                                    <w:color w:val="000080"/>
                                    <w:sz w:val="20"/>
                                  </w:rPr>
                                  <w:t>()</w:t>
                                </w:r>
                                <w:r>
                                  <w:rPr>
                                    <w:rFonts w:ascii="Courier New"/>
                                    <w:b/>
                                    <w:color w:val="000080"/>
                                    <w:spacing w:val="-9"/>
                                    <w:sz w:val="20"/>
                                  </w:rPr>
                                  <w:t xml:space="preserve"> </w:t>
                                </w:r>
                                <w:r>
                                  <w:rPr>
                                    <w:rFonts w:ascii="Courier New"/>
                                    <w:b/>
                                    <w:color w:val="000080"/>
                                    <w:sz w:val="20"/>
                                  </w:rPr>
                                  <w:t>{</w:t>
                                </w:r>
                              </w:p>
                              <w:p w14:paraId="7C9B1B81" w14:textId="77777777" w:rsidR="00DB7790" w:rsidRDefault="00DB7790" w:rsidP="00066B4A">
                                <w:pPr>
                                  <w:tabs>
                                    <w:tab w:val="left" w:pos="2319"/>
                                  </w:tabs>
                                  <w:ind w:left="1119" w:right="1209"/>
                                  <w:rPr>
                                    <w:rFonts w:ascii="Courier New" w:eastAsia="Courier New" w:hAnsi="Courier New" w:cs="Courier New"/>
                                    <w:sz w:val="20"/>
                                    <w:szCs w:val="20"/>
                                  </w:rPr>
                                </w:pPr>
                                <w:r>
                                  <w:rPr>
                                    <w:rFonts w:ascii="Courier New"/>
                                    <w:w w:val="95"/>
                                    <w:sz w:val="20"/>
                                  </w:rPr>
                                  <w:t>mDevice</w:t>
                                </w:r>
                                <w:r>
                                  <w:rPr>
                                    <w:rFonts w:ascii="Courier New"/>
                                    <w:w w:val="95"/>
                                    <w:sz w:val="20"/>
                                  </w:rPr>
                                  <w:tab/>
                                </w:r>
                                <w:r>
                                  <w:rPr>
                                    <w:rFonts w:ascii="Courier New"/>
                                    <w:b/>
                                    <w:color w:val="000080"/>
                                    <w:sz w:val="20"/>
                                  </w:rPr>
                                  <w:t>=</w:t>
                                </w:r>
                                <w:r>
                                  <w:rPr>
                                    <w:rFonts w:ascii="Courier New"/>
                                    <w:b/>
                                    <w:color w:val="000080"/>
                                    <w:spacing w:val="-19"/>
                                    <w:sz w:val="20"/>
                                  </w:rPr>
                                  <w:t xml:space="preserve"> </w:t>
                                </w:r>
                                <w:r>
                                  <w:rPr>
                                    <w:rFonts w:ascii="Courier New"/>
                                    <w:sz w:val="20"/>
                                  </w:rPr>
                                  <w:t>mAdapter</w:t>
                                </w:r>
                                <w:r>
                                  <w:rPr>
                                    <w:rFonts w:ascii="Courier New"/>
                                    <w:b/>
                                    <w:color w:val="000080"/>
                                    <w:sz w:val="20"/>
                                  </w:rPr>
                                  <w:t>.</w:t>
                                </w:r>
                                <w:r>
                                  <w:rPr>
                                    <w:rFonts w:ascii="Courier New"/>
                                    <w:sz w:val="20"/>
                                  </w:rPr>
                                  <w:t>getRemoteDevice</w:t>
                                </w:r>
                                <w:r>
                                  <w:rPr>
                                    <w:rFonts w:ascii="Courier New"/>
                                    <w:b/>
                                    <w:color w:val="000080"/>
                                    <w:sz w:val="20"/>
                                  </w:rPr>
                                  <w:t>(</w:t>
                                </w:r>
                                <w:r>
                                  <w:rPr>
                                    <w:rFonts w:ascii="Courier New"/>
                                    <w:sz w:val="20"/>
                                  </w:rPr>
                                  <w:t>mDeviceAddress</w:t>
                                </w:r>
                                <w:r>
                                  <w:rPr>
                                    <w:rFonts w:ascii="Courier New"/>
                                    <w:b/>
                                    <w:color w:val="000080"/>
                                    <w:sz w:val="20"/>
                                  </w:rPr>
                                  <w:t>);</w:t>
                                </w:r>
                                <w:r>
                                  <w:rPr>
                                    <w:rFonts w:ascii="Courier New"/>
                                    <w:b/>
                                    <w:color w:val="000080"/>
                                    <w:w w:val="99"/>
                                    <w:sz w:val="20"/>
                                  </w:rPr>
                                  <w:t xml:space="preserve"> </w:t>
                                </w:r>
                                <w:r>
                                  <w:rPr>
                                    <w:rFonts w:ascii="Courier New"/>
                                    <w:sz w:val="20"/>
                                  </w:rPr>
                                  <w:t>mServices</w:t>
                                </w:r>
                                <w:r>
                                  <w:rPr>
                                    <w:rFonts w:ascii="Courier New"/>
                                    <w:b/>
                                    <w:color w:val="000080"/>
                                    <w:sz w:val="20"/>
                                  </w:rPr>
                                  <w:t>.</w:t>
                                </w:r>
                                <w:r>
                                  <w:rPr>
                                    <w:rFonts w:ascii="Courier New"/>
                                    <w:sz w:val="20"/>
                                  </w:rPr>
                                  <w:t>clear</w:t>
                                </w:r>
                                <w:r>
                                  <w:rPr>
                                    <w:rFonts w:ascii="Courier New"/>
                                    <w:b/>
                                    <w:color w:val="000080"/>
                                    <w:sz w:val="20"/>
                                  </w:rPr>
                                  <w:t>();</w:t>
                                </w:r>
                              </w:p>
                              <w:p w14:paraId="657B1321" w14:textId="77777777" w:rsidR="00DB7790" w:rsidRDefault="00DB7790" w:rsidP="00066B4A">
                                <w:pPr>
                                  <w:spacing w:line="226" w:lineRule="exact"/>
                                  <w:ind w:left="1119"/>
                                  <w:rPr>
                                    <w:rFonts w:ascii="Courier New" w:eastAsia="Courier New" w:hAnsi="Courier New" w:cs="Courier New"/>
                                    <w:sz w:val="20"/>
                                    <w:szCs w:val="20"/>
                                  </w:rPr>
                                </w:pPr>
                                <w:r>
                                  <w:rPr>
                                    <w:rFonts w:ascii="Courier New"/>
                                    <w:b/>
                                    <w:color w:val="0000FF"/>
                                    <w:sz w:val="20"/>
                                  </w:rPr>
                                  <w:t>if</w:t>
                                </w:r>
                                <w:r>
                                  <w:rPr>
                                    <w:rFonts w:ascii="Courier New"/>
                                    <w:b/>
                                    <w:color w:val="000080"/>
                                    <w:sz w:val="20"/>
                                  </w:rPr>
                                  <w:t>(</w:t>
                                </w:r>
                                <w:r>
                                  <w:rPr>
                                    <w:rFonts w:ascii="Courier New"/>
                                    <w:sz w:val="20"/>
                                  </w:rPr>
                                  <w:t>mGatt</w:t>
                                </w:r>
                                <w:r>
                                  <w:rPr>
                                    <w:rFonts w:ascii="Courier New"/>
                                    <w:b/>
                                    <w:color w:val="000080"/>
                                    <w:sz w:val="20"/>
                                  </w:rPr>
                                  <w:t>!=</w:t>
                                </w:r>
                                <w:r>
                                  <w:rPr>
                                    <w:rFonts w:ascii="Courier New"/>
                                    <w:b/>
                                    <w:color w:val="0000FF"/>
                                    <w:sz w:val="20"/>
                                  </w:rPr>
                                  <w:t>null</w:t>
                                </w:r>
                                <w:r>
                                  <w:rPr>
                                    <w:rFonts w:ascii="Courier New"/>
                                    <w:b/>
                                    <w:color w:val="000080"/>
                                    <w:sz w:val="20"/>
                                  </w:rPr>
                                  <w:t>){</w:t>
                                </w:r>
                              </w:p>
                              <w:p w14:paraId="3D99CF27" w14:textId="77777777" w:rsidR="00DB7790" w:rsidRDefault="00DB7790" w:rsidP="00066B4A">
                                <w:pPr>
                                  <w:spacing w:before="1" w:line="226" w:lineRule="exact"/>
                                  <w:ind w:left="1599"/>
                                  <w:rPr>
                                    <w:rFonts w:ascii="Courier New" w:eastAsia="Courier New" w:hAnsi="Courier New" w:cs="Courier New"/>
                                    <w:sz w:val="20"/>
                                    <w:szCs w:val="20"/>
                                  </w:rPr>
                                </w:pPr>
                                <w:r>
                                  <w:rPr>
                                    <w:rFonts w:ascii="Courier New"/>
                                    <w:sz w:val="20"/>
                                  </w:rPr>
                                  <w:t>mGatt</w:t>
                                </w:r>
                                <w:r>
                                  <w:rPr>
                                    <w:rFonts w:ascii="Courier New"/>
                                    <w:b/>
                                    <w:color w:val="000080"/>
                                    <w:sz w:val="20"/>
                                  </w:rPr>
                                  <w:t>.</w:t>
                                </w:r>
                                <w:r>
                                  <w:rPr>
                                    <w:rFonts w:ascii="Courier New"/>
                                    <w:sz w:val="20"/>
                                  </w:rPr>
                                  <w:t>connect</w:t>
                                </w:r>
                                <w:r>
                                  <w:rPr>
                                    <w:rFonts w:ascii="Courier New"/>
                                    <w:b/>
                                    <w:color w:val="000080"/>
                                    <w:sz w:val="20"/>
                                  </w:rPr>
                                  <w:t>();</w:t>
                                </w:r>
                              </w:p>
                              <w:p w14:paraId="50ACCFCD" w14:textId="77777777" w:rsidR="00DB7790" w:rsidRDefault="00DB7790" w:rsidP="00066B4A">
                                <w:pPr>
                                  <w:spacing w:line="226" w:lineRule="exact"/>
                                  <w:ind w:left="1119"/>
                                  <w:rPr>
                                    <w:rFonts w:ascii="Courier New" w:eastAsia="Courier New" w:hAnsi="Courier New" w:cs="Courier New"/>
                                    <w:sz w:val="20"/>
                                    <w:szCs w:val="20"/>
                                  </w:rPr>
                                </w:pPr>
                                <w:r>
                                  <w:rPr>
                                    <w:rFonts w:ascii="Courier New"/>
                                    <w:b/>
                                    <w:color w:val="000080"/>
                                    <w:sz w:val="20"/>
                                  </w:rPr>
                                  <w:t>}</w:t>
                                </w:r>
                                <w:r>
                                  <w:rPr>
                                    <w:rFonts w:ascii="Courier New"/>
                                    <w:b/>
                                    <w:color w:val="0000FF"/>
                                    <w:sz w:val="20"/>
                                  </w:rPr>
                                  <w:t>else</w:t>
                                </w:r>
                                <w:r>
                                  <w:rPr>
                                    <w:rFonts w:ascii="Courier New"/>
                                    <w:b/>
                                    <w:color w:val="000080"/>
                                    <w:sz w:val="20"/>
                                  </w:rPr>
                                  <w:t>{</w:t>
                                </w:r>
                              </w:p>
                              <w:p w14:paraId="10ACD400" w14:textId="77777777" w:rsidR="00DB7790" w:rsidRDefault="00DB7790" w:rsidP="00066B4A">
                                <w:pPr>
                                  <w:spacing w:line="226" w:lineRule="exact"/>
                                  <w:ind w:left="1599"/>
                                  <w:rPr>
                                    <w:rFonts w:ascii="Courier New" w:eastAsia="Courier New" w:hAnsi="Courier New" w:cs="Courier New"/>
                                    <w:sz w:val="20"/>
                                    <w:szCs w:val="20"/>
                                  </w:rPr>
                                </w:pPr>
                                <w:r>
                                  <w:rPr>
                                    <w:rFonts w:ascii="Courier New"/>
                                    <w:sz w:val="20"/>
                                  </w:rPr>
                                  <w:t>mDevice</w:t>
                                </w:r>
                                <w:r>
                                  <w:rPr>
                                    <w:rFonts w:ascii="Courier New"/>
                                    <w:b/>
                                    <w:color w:val="000080"/>
                                    <w:sz w:val="20"/>
                                  </w:rPr>
                                  <w:t>.</w:t>
                                </w:r>
                                <w:r>
                                  <w:rPr>
                                    <w:rFonts w:ascii="Courier New"/>
                                    <w:sz w:val="20"/>
                                  </w:rPr>
                                  <w:t>connectGatt</w:t>
                                </w:r>
                                <w:r>
                                  <w:rPr>
                                    <w:rFonts w:ascii="Courier New"/>
                                    <w:b/>
                                    <w:color w:val="000080"/>
                                    <w:sz w:val="20"/>
                                  </w:rPr>
                                  <w:t>(</w:t>
                                </w:r>
                                <w:r>
                                  <w:rPr>
                                    <w:rFonts w:ascii="Courier New"/>
                                    <w:sz w:val="20"/>
                                  </w:rPr>
                                  <w:t>mContext</w:t>
                                </w:r>
                                <w:r>
                                  <w:rPr>
                                    <w:rFonts w:ascii="Courier New"/>
                                    <w:b/>
                                    <w:color w:val="000080"/>
                                    <w:sz w:val="20"/>
                                  </w:rPr>
                                  <w:t xml:space="preserve">, </w:t>
                                </w:r>
                                <w:r>
                                  <w:rPr>
                                    <w:rFonts w:ascii="Courier New"/>
                                    <w:b/>
                                    <w:color w:val="0000FF"/>
                                    <w:sz w:val="20"/>
                                  </w:rPr>
                                  <w:t>false</w:t>
                                </w:r>
                                <w:r>
                                  <w:rPr>
                                    <w:rFonts w:ascii="Courier New"/>
                                    <w:b/>
                                    <w:color w:val="000080"/>
                                    <w:sz w:val="20"/>
                                  </w:rPr>
                                  <w:t>,</w:t>
                                </w:r>
                                <w:r>
                                  <w:rPr>
                                    <w:rFonts w:ascii="Courier New"/>
                                    <w:b/>
                                    <w:color w:val="000080"/>
                                    <w:spacing w:val="-21"/>
                                    <w:sz w:val="20"/>
                                  </w:rPr>
                                  <w:t xml:space="preserve"> </w:t>
                                </w:r>
                                <w:r>
                                  <w:rPr>
                                    <w:rFonts w:ascii="Courier New"/>
                                    <w:sz w:val="20"/>
                                  </w:rPr>
                                  <w:t>mCallBack</w:t>
                                </w:r>
                                <w:r>
                                  <w:rPr>
                                    <w:rFonts w:ascii="Courier New"/>
                                    <w:b/>
                                    <w:color w:val="000080"/>
                                    <w:sz w:val="20"/>
                                  </w:rPr>
                                  <w:t>);</w:t>
                                </w:r>
                              </w:p>
                              <w:p w14:paraId="514DC663" w14:textId="77777777" w:rsidR="00DB7790" w:rsidRDefault="00DB7790" w:rsidP="00066B4A">
                                <w:pPr>
                                  <w:spacing w:before="1" w:line="226" w:lineRule="exact"/>
                                  <w:ind w:left="1119"/>
                                  <w:rPr>
                                    <w:rFonts w:ascii="Courier New" w:eastAsia="Courier New" w:hAnsi="Courier New" w:cs="Courier New"/>
                                    <w:sz w:val="20"/>
                                    <w:szCs w:val="20"/>
                                  </w:rPr>
                                </w:pPr>
                                <w:r>
                                  <w:rPr>
                                    <w:rFonts w:ascii="Courier New"/>
                                    <w:b/>
                                    <w:color w:val="000080"/>
                                    <w:w w:val="99"/>
                                    <w:sz w:val="20"/>
                                  </w:rPr>
                                  <w:t>}</w:t>
                                </w:r>
                              </w:p>
                              <w:p w14:paraId="2FC09B42" w14:textId="77777777" w:rsidR="00DB7790" w:rsidRDefault="00DB7790" w:rsidP="00066B4A">
                                <w:pPr>
                                  <w:spacing w:line="226" w:lineRule="exact"/>
                                  <w:ind w:left="639"/>
                                  <w:rPr>
                                    <w:rFonts w:ascii="Courier New" w:eastAsia="Courier New" w:hAnsi="Courier New" w:cs="Courier New"/>
                                    <w:sz w:val="20"/>
                                    <w:szCs w:val="20"/>
                                  </w:rPr>
                                </w:pPr>
                                <w:r>
                                  <w:rPr>
                                    <w:rFonts w:ascii="Courier New"/>
                                    <w:b/>
                                    <w:color w:val="000080"/>
                                    <w:w w:val="99"/>
                                    <w:sz w:val="20"/>
                                  </w:rPr>
                                  <w:t>}</w:t>
                                </w:r>
                              </w:p>
                            </w:txbxContent>
                          </wps:txbx>
                          <wps:bodyPr rot="0" vert="horz" wrap="square" lIns="0" tIns="0" rIns="0" bIns="0" anchor="t" anchorCtr="0" upright="1">
                            <a:noAutofit/>
                          </wps:bodyPr>
                        </wps:wsp>
                      </wpg:wgp>
                    </a:graphicData>
                  </a:graphic>
                </wp:inline>
              </w:drawing>
            </mc:Choice>
            <mc:Fallback>
              <w:pict>
                <v:group w14:anchorId="6EDBD656" id="Group 58" o:spid="_x0000_s1027" style="width:434.6pt;height:113.25pt;mso-position-horizontal-relative:char;mso-position-vertical-relative:line" coordsize="8692,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8" type="#_x0000_t75" style="position:absolute;width:8692;height:2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tpUnEAAAA2wAAAA8AAABkcnMvZG93bnJldi54bWxEj0FrwkAUhO+F/oflFbw1myombeoqRRHt&#10;sUnp+ZF9TaLZtzG7avTXu0Khx2FmvmFmi8G04kS9aywreIliEMSl1Q1XCr6L9fMrCOeRNbaWScGF&#10;HCzmjw8zzLQ98xedcl+JAGGXoYLa+y6T0pU1GXSR7YiD92t7gz7IvpK6x3OAm1aO4ziRBhsOCzV2&#10;tKyp3OdHo+AgtVntrgmNbbn61JtikqY/G6VGT8PHOwhPg/8P/7W3WsH0De5fwg+Q8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gtpUnEAAAA2wAAAA8AAAAAAAAAAAAAAAAA&#10;nwIAAGRycy9kb3ducmV2LnhtbFBLBQYAAAAABAAEAPcAAACQAwAAAAA=&#10;">
                    <v:imagedata r:id="rId27" o:title=""/>
                  </v:shape>
                  <v:shape id="Text Box 27" o:spid="_x0000_s1029" type="#_x0000_t202" style="position:absolute;width:8692;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RysAA&#10;AADbAAAADwAAAGRycy9kb3ducmV2LnhtbERPTYvCMBC9C/6HMMLeNNVD0WoUEQVhYdnaPexxbMY2&#10;2ExqE7X77zcHwePjfa82vW3EgzpvHCuYThIQxKXThisFP8VhPAfhA7LGxjEp+CMPm/VwsMJMuyfn&#10;9DiFSsQQ9hkqqENoMyl9WZNFP3EtceQurrMYIuwqqTt8xnDbyFmSpNKi4dhQY0u7msrr6W4VbH85&#10;35vb1/k7v+SmKBYJf6ZXpT5G/XYJIlAf3uKX+6gVpHF9/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T/RysAAAADbAAAADwAAAAAAAAAAAAAAAACYAgAAZHJzL2Rvd25y&#10;ZXYueG1sUEsFBgAAAAAEAAQA9QAAAIUDAAAAAA==&#10;" filled="f" stroked="f">
                    <v:textbox inset="0,0,0,0">
                      <w:txbxContent>
                        <w:p w14:paraId="41F55A6F" w14:textId="77777777" w:rsidR="00DB7790" w:rsidRDefault="00DB7790" w:rsidP="00066B4A">
                          <w:pPr>
                            <w:spacing w:before="86" w:line="226" w:lineRule="exact"/>
                            <w:ind w:right="5611"/>
                            <w:jc w:val="center"/>
                            <w:rPr>
                              <w:rFonts w:ascii="Courier New" w:eastAsia="Courier New" w:hAnsi="Courier New" w:cs="Courier New"/>
                              <w:sz w:val="20"/>
                              <w:szCs w:val="20"/>
                            </w:rPr>
                          </w:pPr>
                          <w:r>
                            <w:rPr>
                              <w:rFonts w:ascii="Courier New"/>
                              <w:color w:val="8000FF"/>
                              <w:sz w:val="20"/>
                            </w:rPr>
                            <w:t xml:space="preserve">public void </w:t>
                          </w:r>
                          <w:r>
                            <w:rPr>
                              <w:rFonts w:ascii="Courier New"/>
                              <w:sz w:val="20"/>
                            </w:rPr>
                            <w:t>connect</w:t>
                          </w:r>
                          <w:r>
                            <w:rPr>
                              <w:rFonts w:ascii="Courier New"/>
                              <w:b/>
                              <w:color w:val="000080"/>
                              <w:sz w:val="20"/>
                            </w:rPr>
                            <w:t>()</w:t>
                          </w:r>
                          <w:r>
                            <w:rPr>
                              <w:rFonts w:ascii="Courier New"/>
                              <w:b/>
                              <w:color w:val="000080"/>
                              <w:spacing w:val="-9"/>
                              <w:sz w:val="20"/>
                            </w:rPr>
                            <w:t xml:space="preserve"> </w:t>
                          </w:r>
                          <w:r>
                            <w:rPr>
                              <w:rFonts w:ascii="Courier New"/>
                              <w:b/>
                              <w:color w:val="000080"/>
                              <w:sz w:val="20"/>
                            </w:rPr>
                            <w:t>{</w:t>
                          </w:r>
                        </w:p>
                        <w:p w14:paraId="7C9B1B81" w14:textId="77777777" w:rsidR="00DB7790" w:rsidRDefault="00DB7790" w:rsidP="00066B4A">
                          <w:pPr>
                            <w:tabs>
                              <w:tab w:val="left" w:pos="2319"/>
                            </w:tabs>
                            <w:ind w:left="1119" w:right="1209"/>
                            <w:rPr>
                              <w:rFonts w:ascii="Courier New" w:eastAsia="Courier New" w:hAnsi="Courier New" w:cs="Courier New"/>
                              <w:sz w:val="20"/>
                              <w:szCs w:val="20"/>
                            </w:rPr>
                          </w:pPr>
                          <w:r>
                            <w:rPr>
                              <w:rFonts w:ascii="Courier New"/>
                              <w:w w:val="95"/>
                              <w:sz w:val="20"/>
                            </w:rPr>
                            <w:t>mDevice</w:t>
                          </w:r>
                          <w:r>
                            <w:rPr>
                              <w:rFonts w:ascii="Courier New"/>
                              <w:w w:val="95"/>
                              <w:sz w:val="20"/>
                            </w:rPr>
                            <w:tab/>
                          </w:r>
                          <w:r>
                            <w:rPr>
                              <w:rFonts w:ascii="Courier New"/>
                              <w:b/>
                              <w:color w:val="000080"/>
                              <w:sz w:val="20"/>
                            </w:rPr>
                            <w:t>=</w:t>
                          </w:r>
                          <w:r>
                            <w:rPr>
                              <w:rFonts w:ascii="Courier New"/>
                              <w:b/>
                              <w:color w:val="000080"/>
                              <w:spacing w:val="-19"/>
                              <w:sz w:val="20"/>
                            </w:rPr>
                            <w:t xml:space="preserve"> </w:t>
                          </w:r>
                          <w:r>
                            <w:rPr>
                              <w:rFonts w:ascii="Courier New"/>
                              <w:sz w:val="20"/>
                            </w:rPr>
                            <w:t>mAdapter</w:t>
                          </w:r>
                          <w:r>
                            <w:rPr>
                              <w:rFonts w:ascii="Courier New"/>
                              <w:b/>
                              <w:color w:val="000080"/>
                              <w:sz w:val="20"/>
                            </w:rPr>
                            <w:t>.</w:t>
                          </w:r>
                          <w:r>
                            <w:rPr>
                              <w:rFonts w:ascii="Courier New"/>
                              <w:sz w:val="20"/>
                            </w:rPr>
                            <w:t>getRemoteDevice</w:t>
                          </w:r>
                          <w:r>
                            <w:rPr>
                              <w:rFonts w:ascii="Courier New"/>
                              <w:b/>
                              <w:color w:val="000080"/>
                              <w:sz w:val="20"/>
                            </w:rPr>
                            <w:t>(</w:t>
                          </w:r>
                          <w:r>
                            <w:rPr>
                              <w:rFonts w:ascii="Courier New"/>
                              <w:sz w:val="20"/>
                            </w:rPr>
                            <w:t>mDeviceAddress</w:t>
                          </w:r>
                          <w:r>
                            <w:rPr>
                              <w:rFonts w:ascii="Courier New"/>
                              <w:b/>
                              <w:color w:val="000080"/>
                              <w:sz w:val="20"/>
                            </w:rPr>
                            <w:t>);</w:t>
                          </w:r>
                          <w:r>
                            <w:rPr>
                              <w:rFonts w:ascii="Courier New"/>
                              <w:b/>
                              <w:color w:val="000080"/>
                              <w:w w:val="99"/>
                              <w:sz w:val="20"/>
                            </w:rPr>
                            <w:t xml:space="preserve"> </w:t>
                          </w:r>
                          <w:r>
                            <w:rPr>
                              <w:rFonts w:ascii="Courier New"/>
                              <w:sz w:val="20"/>
                            </w:rPr>
                            <w:t>mServices</w:t>
                          </w:r>
                          <w:r>
                            <w:rPr>
                              <w:rFonts w:ascii="Courier New"/>
                              <w:b/>
                              <w:color w:val="000080"/>
                              <w:sz w:val="20"/>
                            </w:rPr>
                            <w:t>.</w:t>
                          </w:r>
                          <w:r>
                            <w:rPr>
                              <w:rFonts w:ascii="Courier New"/>
                              <w:sz w:val="20"/>
                            </w:rPr>
                            <w:t>clear</w:t>
                          </w:r>
                          <w:r>
                            <w:rPr>
                              <w:rFonts w:ascii="Courier New"/>
                              <w:b/>
                              <w:color w:val="000080"/>
                              <w:sz w:val="20"/>
                            </w:rPr>
                            <w:t>();</w:t>
                          </w:r>
                        </w:p>
                        <w:p w14:paraId="657B1321" w14:textId="77777777" w:rsidR="00DB7790" w:rsidRDefault="00DB7790" w:rsidP="00066B4A">
                          <w:pPr>
                            <w:spacing w:line="226" w:lineRule="exact"/>
                            <w:ind w:left="1119"/>
                            <w:rPr>
                              <w:rFonts w:ascii="Courier New" w:eastAsia="Courier New" w:hAnsi="Courier New" w:cs="Courier New"/>
                              <w:sz w:val="20"/>
                              <w:szCs w:val="20"/>
                            </w:rPr>
                          </w:pPr>
                          <w:r>
                            <w:rPr>
                              <w:rFonts w:ascii="Courier New"/>
                              <w:b/>
                              <w:color w:val="0000FF"/>
                              <w:sz w:val="20"/>
                            </w:rPr>
                            <w:t>if</w:t>
                          </w:r>
                          <w:r>
                            <w:rPr>
                              <w:rFonts w:ascii="Courier New"/>
                              <w:b/>
                              <w:color w:val="000080"/>
                              <w:sz w:val="20"/>
                            </w:rPr>
                            <w:t>(</w:t>
                          </w:r>
                          <w:r>
                            <w:rPr>
                              <w:rFonts w:ascii="Courier New"/>
                              <w:sz w:val="20"/>
                            </w:rPr>
                            <w:t>mGatt</w:t>
                          </w:r>
                          <w:r>
                            <w:rPr>
                              <w:rFonts w:ascii="Courier New"/>
                              <w:b/>
                              <w:color w:val="000080"/>
                              <w:sz w:val="20"/>
                            </w:rPr>
                            <w:t>!=</w:t>
                          </w:r>
                          <w:r>
                            <w:rPr>
                              <w:rFonts w:ascii="Courier New"/>
                              <w:b/>
                              <w:color w:val="0000FF"/>
                              <w:sz w:val="20"/>
                            </w:rPr>
                            <w:t>null</w:t>
                          </w:r>
                          <w:r>
                            <w:rPr>
                              <w:rFonts w:ascii="Courier New"/>
                              <w:b/>
                              <w:color w:val="000080"/>
                              <w:sz w:val="20"/>
                            </w:rPr>
                            <w:t>){</w:t>
                          </w:r>
                        </w:p>
                        <w:p w14:paraId="3D99CF27" w14:textId="77777777" w:rsidR="00DB7790" w:rsidRDefault="00DB7790" w:rsidP="00066B4A">
                          <w:pPr>
                            <w:spacing w:before="1" w:line="226" w:lineRule="exact"/>
                            <w:ind w:left="1599"/>
                            <w:rPr>
                              <w:rFonts w:ascii="Courier New" w:eastAsia="Courier New" w:hAnsi="Courier New" w:cs="Courier New"/>
                              <w:sz w:val="20"/>
                              <w:szCs w:val="20"/>
                            </w:rPr>
                          </w:pPr>
                          <w:r>
                            <w:rPr>
                              <w:rFonts w:ascii="Courier New"/>
                              <w:sz w:val="20"/>
                            </w:rPr>
                            <w:t>mGatt</w:t>
                          </w:r>
                          <w:r>
                            <w:rPr>
                              <w:rFonts w:ascii="Courier New"/>
                              <w:b/>
                              <w:color w:val="000080"/>
                              <w:sz w:val="20"/>
                            </w:rPr>
                            <w:t>.</w:t>
                          </w:r>
                          <w:r>
                            <w:rPr>
                              <w:rFonts w:ascii="Courier New"/>
                              <w:sz w:val="20"/>
                            </w:rPr>
                            <w:t>connect</w:t>
                          </w:r>
                          <w:r>
                            <w:rPr>
                              <w:rFonts w:ascii="Courier New"/>
                              <w:b/>
                              <w:color w:val="000080"/>
                              <w:sz w:val="20"/>
                            </w:rPr>
                            <w:t>();</w:t>
                          </w:r>
                        </w:p>
                        <w:p w14:paraId="50ACCFCD" w14:textId="77777777" w:rsidR="00DB7790" w:rsidRDefault="00DB7790" w:rsidP="00066B4A">
                          <w:pPr>
                            <w:spacing w:line="226" w:lineRule="exact"/>
                            <w:ind w:left="1119"/>
                            <w:rPr>
                              <w:rFonts w:ascii="Courier New" w:eastAsia="Courier New" w:hAnsi="Courier New" w:cs="Courier New"/>
                              <w:sz w:val="20"/>
                              <w:szCs w:val="20"/>
                            </w:rPr>
                          </w:pPr>
                          <w:r>
                            <w:rPr>
                              <w:rFonts w:ascii="Courier New"/>
                              <w:b/>
                              <w:color w:val="000080"/>
                              <w:sz w:val="20"/>
                            </w:rPr>
                            <w:t>}</w:t>
                          </w:r>
                          <w:r>
                            <w:rPr>
                              <w:rFonts w:ascii="Courier New"/>
                              <w:b/>
                              <w:color w:val="0000FF"/>
                              <w:sz w:val="20"/>
                            </w:rPr>
                            <w:t>else</w:t>
                          </w:r>
                          <w:r>
                            <w:rPr>
                              <w:rFonts w:ascii="Courier New"/>
                              <w:b/>
                              <w:color w:val="000080"/>
                              <w:sz w:val="20"/>
                            </w:rPr>
                            <w:t>{</w:t>
                          </w:r>
                        </w:p>
                        <w:p w14:paraId="10ACD400" w14:textId="77777777" w:rsidR="00DB7790" w:rsidRDefault="00DB7790" w:rsidP="00066B4A">
                          <w:pPr>
                            <w:spacing w:line="226" w:lineRule="exact"/>
                            <w:ind w:left="1599"/>
                            <w:rPr>
                              <w:rFonts w:ascii="Courier New" w:eastAsia="Courier New" w:hAnsi="Courier New" w:cs="Courier New"/>
                              <w:sz w:val="20"/>
                              <w:szCs w:val="20"/>
                            </w:rPr>
                          </w:pPr>
                          <w:r>
                            <w:rPr>
                              <w:rFonts w:ascii="Courier New"/>
                              <w:sz w:val="20"/>
                            </w:rPr>
                            <w:t>mDevice</w:t>
                          </w:r>
                          <w:r>
                            <w:rPr>
                              <w:rFonts w:ascii="Courier New"/>
                              <w:b/>
                              <w:color w:val="000080"/>
                              <w:sz w:val="20"/>
                            </w:rPr>
                            <w:t>.</w:t>
                          </w:r>
                          <w:r>
                            <w:rPr>
                              <w:rFonts w:ascii="Courier New"/>
                              <w:sz w:val="20"/>
                            </w:rPr>
                            <w:t>connectGatt</w:t>
                          </w:r>
                          <w:r>
                            <w:rPr>
                              <w:rFonts w:ascii="Courier New"/>
                              <w:b/>
                              <w:color w:val="000080"/>
                              <w:sz w:val="20"/>
                            </w:rPr>
                            <w:t>(</w:t>
                          </w:r>
                          <w:r>
                            <w:rPr>
                              <w:rFonts w:ascii="Courier New"/>
                              <w:sz w:val="20"/>
                            </w:rPr>
                            <w:t>mContext</w:t>
                          </w:r>
                          <w:r>
                            <w:rPr>
                              <w:rFonts w:ascii="Courier New"/>
                              <w:b/>
                              <w:color w:val="000080"/>
                              <w:sz w:val="20"/>
                            </w:rPr>
                            <w:t xml:space="preserve">, </w:t>
                          </w:r>
                          <w:r>
                            <w:rPr>
                              <w:rFonts w:ascii="Courier New"/>
                              <w:b/>
                              <w:color w:val="0000FF"/>
                              <w:sz w:val="20"/>
                            </w:rPr>
                            <w:t>false</w:t>
                          </w:r>
                          <w:r>
                            <w:rPr>
                              <w:rFonts w:ascii="Courier New"/>
                              <w:b/>
                              <w:color w:val="000080"/>
                              <w:sz w:val="20"/>
                            </w:rPr>
                            <w:t>,</w:t>
                          </w:r>
                          <w:r>
                            <w:rPr>
                              <w:rFonts w:ascii="Courier New"/>
                              <w:b/>
                              <w:color w:val="000080"/>
                              <w:spacing w:val="-21"/>
                              <w:sz w:val="20"/>
                            </w:rPr>
                            <w:t xml:space="preserve"> </w:t>
                          </w:r>
                          <w:r>
                            <w:rPr>
                              <w:rFonts w:ascii="Courier New"/>
                              <w:sz w:val="20"/>
                            </w:rPr>
                            <w:t>mCallBack</w:t>
                          </w:r>
                          <w:r>
                            <w:rPr>
                              <w:rFonts w:ascii="Courier New"/>
                              <w:b/>
                              <w:color w:val="000080"/>
                              <w:sz w:val="20"/>
                            </w:rPr>
                            <w:t>);</w:t>
                          </w:r>
                        </w:p>
                        <w:p w14:paraId="514DC663" w14:textId="77777777" w:rsidR="00DB7790" w:rsidRDefault="00DB7790" w:rsidP="00066B4A">
                          <w:pPr>
                            <w:spacing w:before="1" w:line="226" w:lineRule="exact"/>
                            <w:ind w:left="1119"/>
                            <w:rPr>
                              <w:rFonts w:ascii="Courier New" w:eastAsia="Courier New" w:hAnsi="Courier New" w:cs="Courier New"/>
                              <w:sz w:val="20"/>
                              <w:szCs w:val="20"/>
                            </w:rPr>
                          </w:pPr>
                          <w:r>
                            <w:rPr>
                              <w:rFonts w:ascii="Courier New"/>
                              <w:b/>
                              <w:color w:val="000080"/>
                              <w:w w:val="99"/>
                              <w:sz w:val="20"/>
                            </w:rPr>
                            <w:t>}</w:t>
                          </w:r>
                        </w:p>
                        <w:p w14:paraId="2FC09B42" w14:textId="77777777" w:rsidR="00DB7790" w:rsidRDefault="00DB7790" w:rsidP="00066B4A">
                          <w:pPr>
                            <w:spacing w:line="226" w:lineRule="exact"/>
                            <w:ind w:left="639"/>
                            <w:rPr>
                              <w:rFonts w:ascii="Courier New" w:eastAsia="Courier New" w:hAnsi="Courier New" w:cs="Courier New"/>
                              <w:sz w:val="20"/>
                              <w:szCs w:val="20"/>
                            </w:rPr>
                          </w:pPr>
                          <w:r>
                            <w:rPr>
                              <w:rFonts w:ascii="Courier New"/>
                              <w:b/>
                              <w:color w:val="000080"/>
                              <w:w w:val="99"/>
                              <w:sz w:val="20"/>
                            </w:rPr>
                            <w:t>}</w:t>
                          </w:r>
                        </w:p>
                      </w:txbxContent>
                    </v:textbox>
                  </v:shape>
                  <w10:anchorlock/>
                </v:group>
              </w:pict>
            </mc:Fallback>
          </mc:AlternateContent>
        </w:r>
      </w:del>
    </w:p>
    <w:p w14:paraId="6629BCC4" w14:textId="2ECAEC0D" w:rsidR="00066B4A" w:rsidRPr="00272777" w:rsidDel="009E5480" w:rsidRDefault="00066B4A">
      <w:pPr>
        <w:widowControl w:val="0"/>
        <w:spacing w:after="0" w:line="276" w:lineRule="auto"/>
        <w:jc w:val="both"/>
        <w:rPr>
          <w:del w:id="2306" w:author="Microsoft account" w:date="2015-09-28T13:14:00Z"/>
          <w:rFonts w:asciiTheme="majorHAnsi" w:eastAsia="Times New Roman" w:hAnsiTheme="majorHAnsi" w:cstheme="majorHAnsi"/>
          <w:sz w:val="26"/>
          <w:szCs w:val="26"/>
          <w:lang w:val="en-US"/>
        </w:rPr>
        <w:pPrChange w:id="2307" w:author="Microsoft account" w:date="2015-09-28T13:38:00Z">
          <w:pPr>
            <w:widowControl w:val="0"/>
            <w:spacing w:after="0" w:line="360" w:lineRule="auto"/>
            <w:jc w:val="both"/>
          </w:pPr>
        </w:pPrChange>
      </w:pPr>
    </w:p>
    <w:p w14:paraId="6A3B8EDB" w14:textId="39CE742F" w:rsidR="00066B4A" w:rsidRPr="00272777" w:rsidDel="009E5480" w:rsidRDefault="00066B4A">
      <w:pPr>
        <w:widowControl w:val="0"/>
        <w:spacing w:after="0" w:line="276" w:lineRule="auto"/>
        <w:jc w:val="both"/>
        <w:rPr>
          <w:del w:id="2308" w:author="Microsoft account" w:date="2015-09-28T13:14:00Z"/>
          <w:rFonts w:asciiTheme="majorHAnsi" w:eastAsia="Times New Roman" w:hAnsiTheme="majorHAnsi" w:cstheme="majorHAnsi"/>
          <w:sz w:val="26"/>
          <w:szCs w:val="26"/>
          <w:lang w:val="en-US"/>
        </w:rPr>
        <w:pPrChange w:id="2309" w:author="Microsoft account" w:date="2015-09-28T13:38:00Z">
          <w:pPr>
            <w:widowControl w:val="0"/>
            <w:spacing w:before="10" w:after="0" w:line="360" w:lineRule="auto"/>
            <w:jc w:val="both"/>
          </w:pPr>
        </w:pPrChange>
      </w:pPr>
    </w:p>
    <w:p w14:paraId="09E457BB" w14:textId="6B5E1622" w:rsidR="00066B4A" w:rsidRPr="00272777" w:rsidDel="009E5480" w:rsidRDefault="00066B4A">
      <w:pPr>
        <w:widowControl w:val="0"/>
        <w:spacing w:after="0" w:line="276" w:lineRule="auto"/>
        <w:jc w:val="both"/>
        <w:rPr>
          <w:del w:id="2310" w:author="Microsoft account" w:date="2015-09-28T13:14:00Z"/>
          <w:rFonts w:asciiTheme="majorHAnsi" w:eastAsia="Times New Roman" w:hAnsiTheme="majorHAnsi" w:cstheme="majorHAnsi"/>
          <w:sz w:val="26"/>
          <w:szCs w:val="26"/>
          <w:lang w:val="en-US"/>
        </w:rPr>
        <w:pPrChange w:id="2311" w:author="Microsoft account" w:date="2015-09-28T13:38:00Z">
          <w:pPr>
            <w:widowControl w:val="0"/>
            <w:spacing w:before="69" w:after="0" w:line="360" w:lineRule="auto"/>
            <w:jc w:val="both"/>
          </w:pPr>
        </w:pPrChange>
      </w:pPr>
      <w:del w:id="2312" w:author="Microsoft account" w:date="2015-09-28T13:14:00Z">
        <w:r w:rsidRPr="00272777" w:rsidDel="009E5480">
          <w:rPr>
            <w:rFonts w:asciiTheme="majorHAnsi" w:eastAsia="Calibri" w:hAnsiTheme="majorHAnsi" w:cstheme="majorHAnsi"/>
            <w:b/>
            <w:sz w:val="26"/>
            <w:szCs w:val="26"/>
            <w:lang w:val="en-US"/>
          </w:rPr>
          <w:delText xml:space="preserve">Figure </w:delText>
        </w:r>
        <w:r w:rsidR="00383338" w:rsidRPr="00272777" w:rsidDel="009E5480">
          <w:rPr>
            <w:rFonts w:asciiTheme="majorHAnsi" w:eastAsia="Calibri" w:hAnsiTheme="majorHAnsi" w:cstheme="majorHAnsi"/>
            <w:b/>
            <w:sz w:val="26"/>
            <w:szCs w:val="26"/>
            <w:lang w:val="en-US"/>
          </w:rPr>
          <w:delText>22</w:delText>
        </w:r>
        <w:r w:rsidRPr="00272777" w:rsidDel="009E5480">
          <w:rPr>
            <w:rFonts w:asciiTheme="majorHAnsi" w:eastAsia="Calibri" w:hAnsiTheme="majorHAnsi" w:cstheme="majorHAnsi"/>
            <w:sz w:val="26"/>
            <w:szCs w:val="26"/>
            <w:lang w:val="en-US"/>
          </w:rPr>
          <w:delText>:</w:delText>
        </w:r>
        <w:r w:rsidRPr="00272777" w:rsidDel="009E5480">
          <w:rPr>
            <w:rFonts w:asciiTheme="majorHAnsi" w:eastAsia="Calibri" w:hAnsiTheme="majorHAnsi" w:cstheme="majorHAnsi"/>
            <w:i/>
            <w:sz w:val="26"/>
            <w:szCs w:val="26"/>
            <w:lang w:val="en-US"/>
          </w:rPr>
          <w:delText xml:space="preserve"> Android snippet for BLE</w:delText>
        </w:r>
        <w:r w:rsidRPr="00272777" w:rsidDel="009E5480">
          <w:rPr>
            <w:rFonts w:asciiTheme="majorHAnsi" w:eastAsia="Calibri" w:hAnsiTheme="majorHAnsi" w:cstheme="majorHAnsi"/>
            <w:i/>
            <w:spacing w:val="-1"/>
            <w:sz w:val="26"/>
            <w:szCs w:val="26"/>
            <w:lang w:val="en-US"/>
          </w:rPr>
          <w:delText xml:space="preserve"> </w:delText>
        </w:r>
        <w:r w:rsidRPr="00272777" w:rsidDel="009E5480">
          <w:rPr>
            <w:rFonts w:asciiTheme="majorHAnsi" w:eastAsia="Calibri" w:hAnsiTheme="majorHAnsi" w:cstheme="majorHAnsi"/>
            <w:i/>
            <w:sz w:val="26"/>
            <w:szCs w:val="26"/>
            <w:lang w:val="en-US"/>
          </w:rPr>
          <w:delText>callback</w:delText>
        </w:r>
      </w:del>
    </w:p>
    <w:p w14:paraId="18065131" w14:textId="138414F9" w:rsidR="00066B4A" w:rsidRPr="00272777" w:rsidDel="009E5480" w:rsidRDefault="00066B4A">
      <w:pPr>
        <w:widowControl w:val="0"/>
        <w:spacing w:after="0" w:line="276" w:lineRule="auto"/>
        <w:jc w:val="both"/>
        <w:rPr>
          <w:del w:id="2313" w:author="Microsoft account" w:date="2015-09-28T13:14:00Z"/>
          <w:rFonts w:asciiTheme="majorHAnsi" w:eastAsia="Times New Roman" w:hAnsiTheme="majorHAnsi" w:cstheme="majorHAnsi"/>
          <w:i/>
          <w:sz w:val="26"/>
          <w:szCs w:val="26"/>
          <w:lang w:val="en-US"/>
        </w:rPr>
        <w:pPrChange w:id="2314" w:author="Microsoft account" w:date="2015-09-28T13:38:00Z">
          <w:pPr>
            <w:widowControl w:val="0"/>
            <w:spacing w:after="0" w:line="360" w:lineRule="auto"/>
            <w:jc w:val="both"/>
          </w:pPr>
        </w:pPrChange>
      </w:pPr>
    </w:p>
    <w:p w14:paraId="45657761" w14:textId="3B35EB42" w:rsidR="00066B4A" w:rsidRPr="00272777" w:rsidDel="009E5480" w:rsidRDefault="00066B4A">
      <w:pPr>
        <w:widowControl w:val="0"/>
        <w:spacing w:after="0" w:line="276" w:lineRule="auto"/>
        <w:jc w:val="both"/>
        <w:rPr>
          <w:del w:id="2315" w:author="Microsoft account" w:date="2015-09-28T13:14:00Z"/>
          <w:rFonts w:asciiTheme="majorHAnsi" w:eastAsia="Times New Roman" w:hAnsiTheme="majorHAnsi" w:cstheme="majorHAnsi"/>
          <w:sz w:val="26"/>
          <w:szCs w:val="26"/>
          <w:lang w:val="en-US"/>
        </w:rPr>
        <w:pPrChange w:id="2316" w:author="Microsoft account" w:date="2015-09-28T13:38:00Z">
          <w:pPr>
            <w:widowControl w:val="0"/>
            <w:spacing w:before="199" w:after="0" w:line="360" w:lineRule="auto"/>
            <w:ind w:right="151"/>
            <w:jc w:val="both"/>
          </w:pPr>
        </w:pPrChange>
      </w:pPr>
      <w:del w:id="2317" w:author="Microsoft account" w:date="2015-09-28T13:14:00Z">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33"/>
            <w:sz w:val="26"/>
            <w:szCs w:val="26"/>
            <w:lang w:val="en-US"/>
          </w:rPr>
          <w:delText xml:space="preserve"> </w:delText>
        </w:r>
        <w:r w:rsidRPr="00272777" w:rsidDel="009E5480">
          <w:rPr>
            <w:rFonts w:asciiTheme="majorHAnsi" w:eastAsia="Times New Roman" w:hAnsiTheme="majorHAnsi" w:cstheme="majorHAnsi"/>
            <w:sz w:val="26"/>
            <w:szCs w:val="26"/>
            <w:lang w:val="en-US"/>
          </w:rPr>
          <w:delText>ECG</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module</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contains</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two</w:delText>
        </w:r>
        <w:r w:rsidRPr="00272777" w:rsidDel="009E5480">
          <w:rPr>
            <w:rFonts w:asciiTheme="majorHAnsi" w:eastAsia="Times New Roman" w:hAnsiTheme="majorHAnsi" w:cstheme="majorHAnsi"/>
            <w:spacing w:val="37"/>
            <w:sz w:val="26"/>
            <w:szCs w:val="26"/>
            <w:lang w:val="en-US"/>
          </w:rPr>
          <w:delText xml:space="preserve"> </w:delText>
        </w:r>
        <w:r w:rsidRPr="00272777" w:rsidDel="009E5480">
          <w:rPr>
            <w:rFonts w:asciiTheme="majorHAnsi" w:eastAsia="Times New Roman" w:hAnsiTheme="majorHAnsi" w:cstheme="majorHAnsi"/>
            <w:sz w:val="26"/>
            <w:szCs w:val="26"/>
            <w:lang w:val="en-US"/>
          </w:rPr>
          <w:delText>primary</w:delText>
        </w:r>
        <w:r w:rsidRPr="00272777" w:rsidDel="009E5480">
          <w:rPr>
            <w:rFonts w:asciiTheme="majorHAnsi" w:eastAsia="Times New Roman" w:hAnsiTheme="majorHAnsi" w:cstheme="majorHAnsi"/>
            <w:spacing w:val="32"/>
            <w:sz w:val="26"/>
            <w:szCs w:val="26"/>
            <w:lang w:val="en-US"/>
          </w:rPr>
          <w:delText xml:space="preserve"> </w:delText>
        </w:r>
        <w:r w:rsidRPr="00272777" w:rsidDel="009E5480">
          <w:rPr>
            <w:rFonts w:asciiTheme="majorHAnsi" w:eastAsia="Times New Roman" w:hAnsiTheme="majorHAnsi" w:cstheme="majorHAnsi"/>
            <w:sz w:val="26"/>
            <w:szCs w:val="26"/>
            <w:lang w:val="en-US"/>
          </w:rPr>
          <w:delText>characteristics</w:delText>
        </w:r>
        <w:r w:rsidRPr="00272777" w:rsidDel="009E5480">
          <w:rPr>
            <w:rFonts w:asciiTheme="majorHAnsi" w:eastAsia="Times New Roman" w:hAnsiTheme="majorHAnsi" w:cstheme="majorHAnsi"/>
            <w:spacing w:val="37"/>
            <w:sz w:val="26"/>
            <w:szCs w:val="26"/>
            <w:lang w:val="en-US"/>
          </w:rPr>
          <w:delText xml:space="preserve"> </w:delText>
        </w:r>
        <w:r w:rsidRPr="00272777" w:rsidDel="009E5480">
          <w:rPr>
            <w:rFonts w:asciiTheme="majorHAnsi" w:eastAsia="Times New Roman" w:hAnsiTheme="majorHAnsi" w:cstheme="majorHAnsi"/>
            <w:sz w:val="26"/>
            <w:szCs w:val="26"/>
            <w:lang w:val="en-US"/>
          </w:rPr>
          <w:delText>–</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one</w:delText>
        </w:r>
        <w:r w:rsidRPr="00272777" w:rsidDel="009E5480">
          <w:rPr>
            <w:rFonts w:asciiTheme="majorHAnsi" w:eastAsia="Times New Roman" w:hAnsiTheme="majorHAnsi" w:cstheme="majorHAnsi"/>
            <w:spacing w:val="33"/>
            <w:sz w:val="26"/>
            <w:szCs w:val="26"/>
            <w:lang w:val="en-US"/>
          </w:rPr>
          <w:delText xml:space="preserve"> </w:delText>
        </w:r>
        <w:r w:rsidRPr="00272777" w:rsidDel="009E5480">
          <w:rPr>
            <w:rFonts w:asciiTheme="majorHAnsi" w:eastAsia="Times New Roman" w:hAnsiTheme="majorHAnsi" w:cstheme="majorHAnsi"/>
            <w:sz w:val="26"/>
            <w:szCs w:val="26"/>
            <w:lang w:val="en-US"/>
          </w:rPr>
          <w:delText>for</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its</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current</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value</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and another</w:delText>
        </w:r>
        <w:r w:rsidRPr="00272777" w:rsidDel="009E5480">
          <w:rPr>
            <w:rFonts w:asciiTheme="majorHAnsi" w:eastAsia="Times New Roman" w:hAnsiTheme="majorHAnsi" w:cstheme="majorHAnsi"/>
            <w:spacing w:val="11"/>
            <w:sz w:val="26"/>
            <w:szCs w:val="26"/>
            <w:lang w:val="en-US"/>
          </w:rPr>
          <w:delText xml:space="preserve"> </w:delText>
        </w:r>
        <w:r w:rsidRPr="00272777" w:rsidDel="009E5480">
          <w:rPr>
            <w:rFonts w:asciiTheme="majorHAnsi" w:eastAsia="Times New Roman" w:hAnsiTheme="majorHAnsi" w:cstheme="majorHAnsi"/>
            <w:sz w:val="26"/>
            <w:szCs w:val="26"/>
            <w:lang w:val="en-US"/>
          </w:rPr>
          <w:delText>for</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sensor</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configuration</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which</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is</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used</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enable</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data</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element.</w:delText>
        </w:r>
        <w:r w:rsidRPr="00272777" w:rsidDel="009E5480">
          <w:rPr>
            <w:rFonts w:asciiTheme="majorHAnsi" w:eastAsia="Times New Roman" w:hAnsiTheme="majorHAnsi" w:cstheme="majorHAnsi"/>
            <w:spacing w:val="21"/>
            <w:sz w:val="26"/>
            <w:szCs w:val="26"/>
            <w:lang w:val="en-US"/>
          </w:rPr>
          <w:delText xml:space="preserve"> </w:delText>
        </w:r>
        <w:r w:rsidRPr="00272777" w:rsidDel="009E5480">
          <w:rPr>
            <w:rFonts w:asciiTheme="majorHAnsi" w:eastAsia="Times New Roman" w:hAnsiTheme="majorHAnsi" w:cstheme="majorHAnsi"/>
            <w:sz w:val="26"/>
            <w:szCs w:val="26"/>
            <w:lang w:val="en-US"/>
          </w:rPr>
          <w:delText>We</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had</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do this</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because</w:delText>
        </w:r>
        <w:r w:rsidRPr="00272777" w:rsidDel="009E5480">
          <w:rPr>
            <w:rFonts w:asciiTheme="majorHAnsi" w:eastAsia="Times New Roman" w:hAnsiTheme="majorHAnsi" w:cstheme="majorHAnsi"/>
            <w:spacing w:val="15"/>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sensors</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are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all</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disabled</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by</w:delText>
        </w:r>
        <w:r w:rsidRPr="00272777" w:rsidDel="009E5480">
          <w:rPr>
            <w:rFonts w:asciiTheme="majorHAnsi" w:eastAsia="Times New Roman" w:hAnsiTheme="majorHAnsi" w:cstheme="majorHAnsi"/>
            <w:spacing w:val="9"/>
            <w:sz w:val="26"/>
            <w:szCs w:val="26"/>
            <w:lang w:val="en-US"/>
          </w:rPr>
          <w:delText xml:space="preserve"> </w:delText>
        </w:r>
        <w:r w:rsidRPr="00272777" w:rsidDel="009E5480">
          <w:rPr>
            <w:rFonts w:asciiTheme="majorHAnsi" w:eastAsia="Times New Roman" w:hAnsiTheme="majorHAnsi" w:cstheme="majorHAnsi"/>
            <w:sz w:val="26"/>
            <w:szCs w:val="26"/>
            <w:lang w:val="en-US"/>
          </w:rPr>
          <w:delText>default</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save</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power,</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so</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in</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order</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to</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read</w:delText>
        </w:r>
        <w:r w:rsidRPr="00272777" w:rsidDel="009E5480">
          <w:rPr>
            <w:rFonts w:asciiTheme="majorHAnsi" w:eastAsia="Times New Roman" w:hAnsiTheme="majorHAnsi" w:cstheme="majorHAnsi"/>
            <w:spacing w:val="16"/>
            <w:sz w:val="26"/>
            <w:szCs w:val="26"/>
            <w:lang w:val="en-US"/>
          </w:rPr>
          <w:delText xml:space="preserve"> </w:delText>
        </w:r>
        <w:r w:rsidRPr="00272777" w:rsidDel="009E5480">
          <w:rPr>
            <w:rFonts w:asciiTheme="majorHAnsi" w:eastAsia="Times New Roman" w:hAnsiTheme="majorHAnsi" w:cstheme="majorHAnsi"/>
            <w:sz w:val="26"/>
            <w:szCs w:val="26"/>
            <w:lang w:val="en-US"/>
          </w:rPr>
          <w:delText>by writing a specific value to the configuration characteristic for each service, services</w:delText>
        </w:r>
        <w:r w:rsidRPr="00272777" w:rsidDel="009E5480">
          <w:rPr>
            <w:rFonts w:asciiTheme="majorHAnsi" w:eastAsia="Times New Roman" w:hAnsiTheme="majorHAnsi" w:cstheme="majorHAnsi"/>
            <w:spacing w:val="8"/>
            <w:sz w:val="26"/>
            <w:szCs w:val="26"/>
            <w:lang w:val="en-US"/>
          </w:rPr>
          <w:delText xml:space="preserve"> </w:delText>
        </w:r>
        <w:r w:rsidRPr="00272777" w:rsidDel="009E5480">
          <w:rPr>
            <w:rFonts w:asciiTheme="majorHAnsi" w:eastAsia="Times New Roman" w:hAnsiTheme="majorHAnsi" w:cstheme="majorHAnsi"/>
            <w:sz w:val="26"/>
            <w:szCs w:val="26"/>
            <w:lang w:val="en-US"/>
          </w:rPr>
          <w:delText>needs to</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be</w:delText>
        </w:r>
        <w:r w:rsidRPr="00272777" w:rsidDel="009E5480">
          <w:rPr>
            <w:rFonts w:asciiTheme="majorHAnsi" w:eastAsia="Times New Roman" w:hAnsiTheme="majorHAnsi" w:cstheme="majorHAnsi"/>
            <w:spacing w:val="33"/>
            <w:sz w:val="26"/>
            <w:szCs w:val="26"/>
            <w:lang w:val="en-US"/>
          </w:rPr>
          <w:delText xml:space="preserve"> </w:delText>
        </w:r>
        <w:r w:rsidRPr="00272777" w:rsidDel="009E5480">
          <w:rPr>
            <w:rFonts w:asciiTheme="majorHAnsi" w:eastAsia="Times New Roman" w:hAnsiTheme="majorHAnsi" w:cstheme="majorHAnsi"/>
            <w:sz w:val="26"/>
            <w:szCs w:val="26"/>
            <w:lang w:val="en-US"/>
          </w:rPr>
          <w:delText>explicitly</w:delText>
        </w:r>
        <w:r w:rsidRPr="00272777" w:rsidDel="009E5480">
          <w:rPr>
            <w:rFonts w:asciiTheme="majorHAnsi" w:eastAsia="Times New Roman" w:hAnsiTheme="majorHAnsi" w:cstheme="majorHAnsi"/>
            <w:spacing w:val="27"/>
            <w:sz w:val="26"/>
            <w:szCs w:val="26"/>
            <w:lang w:val="en-US"/>
          </w:rPr>
          <w:delText xml:space="preserve"> </w:delText>
        </w:r>
        <w:r w:rsidRPr="00272777" w:rsidDel="009E5480">
          <w:rPr>
            <w:rFonts w:asciiTheme="majorHAnsi" w:eastAsia="Times New Roman" w:hAnsiTheme="majorHAnsi" w:cstheme="majorHAnsi"/>
            <w:sz w:val="26"/>
            <w:szCs w:val="26"/>
            <w:lang w:val="en-US"/>
          </w:rPr>
          <w:delText>enabled.</w:delText>
        </w:r>
        <w:r w:rsidRPr="00272777" w:rsidDel="009E5480">
          <w:rPr>
            <w:rFonts w:asciiTheme="majorHAnsi" w:eastAsia="Times New Roman" w:hAnsiTheme="majorHAnsi" w:cstheme="majorHAnsi"/>
            <w:spacing w:val="11"/>
            <w:sz w:val="26"/>
            <w:szCs w:val="26"/>
            <w:lang w:val="en-US"/>
          </w:rPr>
          <w:delText xml:space="preserve"> </w:delText>
        </w:r>
        <w:r w:rsidRPr="00272777" w:rsidDel="009E5480">
          <w:rPr>
            <w:rFonts w:asciiTheme="majorHAnsi" w:eastAsia="Times New Roman" w:hAnsiTheme="majorHAnsi" w:cstheme="majorHAnsi"/>
            <w:sz w:val="26"/>
            <w:szCs w:val="26"/>
            <w:lang w:val="en-US"/>
          </w:rPr>
          <w:delText>This</w:delText>
        </w:r>
        <w:r w:rsidRPr="00272777" w:rsidDel="009E5480">
          <w:rPr>
            <w:rFonts w:asciiTheme="majorHAnsi" w:eastAsia="Times New Roman" w:hAnsiTheme="majorHAnsi" w:cstheme="majorHAnsi"/>
            <w:spacing w:val="32"/>
            <w:sz w:val="26"/>
            <w:szCs w:val="26"/>
            <w:lang w:val="en-US"/>
          </w:rPr>
          <w:delText xml:space="preserve"> </w:delText>
        </w:r>
        <w:r w:rsidRPr="00272777" w:rsidDel="009E5480">
          <w:rPr>
            <w:rFonts w:asciiTheme="majorHAnsi" w:eastAsia="Times New Roman" w:hAnsiTheme="majorHAnsi" w:cstheme="majorHAnsi"/>
            <w:sz w:val="26"/>
            <w:szCs w:val="26"/>
            <w:lang w:val="en-US"/>
          </w:rPr>
          <w:delText>value,</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as</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well</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as</w:delText>
        </w:r>
        <w:r w:rsidRPr="00272777" w:rsidDel="009E5480">
          <w:rPr>
            <w:rFonts w:asciiTheme="majorHAnsi" w:eastAsia="Times New Roman" w:hAnsiTheme="majorHAnsi" w:cstheme="majorHAnsi"/>
            <w:spacing w:val="35"/>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configuration</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behavior,</w:delText>
        </w:r>
        <w:r w:rsidRPr="00272777" w:rsidDel="009E5480">
          <w:rPr>
            <w:rFonts w:asciiTheme="majorHAnsi" w:eastAsia="Times New Roman" w:hAnsiTheme="majorHAnsi" w:cstheme="majorHAnsi"/>
            <w:spacing w:val="34"/>
            <w:sz w:val="26"/>
            <w:szCs w:val="26"/>
            <w:lang w:val="en-US"/>
          </w:rPr>
          <w:delText xml:space="preserve"> </w:delText>
        </w:r>
        <w:r w:rsidRPr="00272777" w:rsidDel="009E5480">
          <w:rPr>
            <w:rFonts w:asciiTheme="majorHAnsi" w:eastAsia="Times New Roman" w:hAnsiTheme="majorHAnsi" w:cstheme="majorHAnsi"/>
            <w:sz w:val="26"/>
            <w:szCs w:val="26"/>
            <w:lang w:val="en-US"/>
          </w:rPr>
          <w:delText>is</w:delText>
        </w:r>
        <w:r w:rsidRPr="00272777" w:rsidDel="009E5480">
          <w:rPr>
            <w:rFonts w:asciiTheme="majorHAnsi" w:eastAsia="Times New Roman" w:hAnsiTheme="majorHAnsi" w:cstheme="majorHAnsi"/>
            <w:spacing w:val="40"/>
            <w:sz w:val="26"/>
            <w:szCs w:val="26"/>
            <w:lang w:val="en-US"/>
          </w:rPr>
          <w:delText xml:space="preserve"> </w:delText>
        </w:r>
        <w:r w:rsidRPr="00272777" w:rsidDel="009E5480">
          <w:rPr>
            <w:rFonts w:asciiTheme="majorHAnsi" w:eastAsia="Times New Roman" w:hAnsiTheme="majorHAnsi" w:cstheme="majorHAnsi"/>
            <w:sz w:val="26"/>
            <w:szCs w:val="26"/>
            <w:lang w:val="en-US"/>
          </w:rPr>
          <w:delText>defined specifically by the HM-10 module and not by any Bluetooth</w:delText>
        </w:r>
        <w:r w:rsidRPr="00272777" w:rsidDel="009E5480">
          <w:rPr>
            <w:rFonts w:asciiTheme="majorHAnsi" w:eastAsia="Times New Roman" w:hAnsiTheme="majorHAnsi" w:cstheme="majorHAnsi"/>
            <w:spacing w:val="-9"/>
            <w:sz w:val="26"/>
            <w:szCs w:val="26"/>
            <w:lang w:val="en-US"/>
          </w:rPr>
          <w:delText xml:space="preserve"> </w:delText>
        </w:r>
        <w:r w:rsidRPr="00272777" w:rsidDel="009E5480">
          <w:rPr>
            <w:rFonts w:asciiTheme="majorHAnsi" w:eastAsia="Times New Roman" w:hAnsiTheme="majorHAnsi" w:cstheme="majorHAnsi"/>
            <w:sz w:val="26"/>
            <w:szCs w:val="26"/>
            <w:lang w:val="en-US"/>
          </w:rPr>
          <w:delText>specification.</w:delText>
        </w:r>
      </w:del>
    </w:p>
    <w:p w14:paraId="60A18F04" w14:textId="1E8F091D" w:rsidR="00D669B0" w:rsidRDefault="00D669B0">
      <w:pPr>
        <w:widowControl w:val="0"/>
        <w:spacing w:after="0" w:line="276" w:lineRule="auto"/>
        <w:jc w:val="both"/>
        <w:rPr>
          <w:del w:id="2318" w:author="Microsoft account" w:date="2015-09-28T13:14:00Z"/>
          <w:rFonts w:asciiTheme="majorHAnsi" w:eastAsia="Calibri" w:hAnsiTheme="majorHAnsi" w:cstheme="majorHAnsi"/>
          <w:sz w:val="26"/>
          <w:szCs w:val="26"/>
          <w:lang w:val="en-US"/>
        </w:rPr>
        <w:sectPr w:rsidR="00D669B0">
          <w:pgSz w:w="12240" w:h="15840"/>
          <w:pgMar w:top="2140" w:right="1280" w:bottom="1200" w:left="1720" w:header="639" w:footer="1008" w:gutter="0"/>
          <w:cols w:space="720"/>
        </w:sectPr>
        <w:pPrChange w:id="2319" w:author="Microsoft account" w:date="2015-09-28T13:38:00Z">
          <w:pPr>
            <w:widowControl w:val="0"/>
            <w:spacing w:after="0" w:line="360" w:lineRule="auto"/>
            <w:jc w:val="both"/>
          </w:pPr>
        </w:pPrChange>
      </w:pPr>
    </w:p>
    <w:p w14:paraId="30F870EF" w14:textId="705D519C" w:rsidR="00066B4A" w:rsidRPr="00272777" w:rsidDel="009E5480" w:rsidRDefault="00066B4A">
      <w:pPr>
        <w:widowControl w:val="0"/>
        <w:spacing w:after="0" w:line="276" w:lineRule="auto"/>
        <w:jc w:val="both"/>
        <w:rPr>
          <w:del w:id="2320" w:author="Microsoft account" w:date="2015-09-28T13:14:00Z"/>
          <w:rFonts w:asciiTheme="majorHAnsi" w:eastAsia="Times New Roman" w:hAnsiTheme="majorHAnsi" w:cstheme="majorHAnsi"/>
          <w:sz w:val="26"/>
          <w:szCs w:val="26"/>
          <w:lang w:val="en-US"/>
        </w:rPr>
        <w:pPrChange w:id="2321" w:author="Microsoft account" w:date="2015-09-28T13:38:00Z">
          <w:pPr>
            <w:widowControl w:val="0"/>
            <w:spacing w:before="10" w:after="0" w:line="360" w:lineRule="auto"/>
            <w:jc w:val="both"/>
          </w:pPr>
        </w:pPrChange>
      </w:pPr>
    </w:p>
    <w:p w14:paraId="46114A8E" w14:textId="17C84029" w:rsidR="00066B4A" w:rsidRPr="00272777" w:rsidDel="009E5480" w:rsidRDefault="00066B4A">
      <w:pPr>
        <w:widowControl w:val="0"/>
        <w:spacing w:after="0" w:line="276" w:lineRule="auto"/>
        <w:jc w:val="both"/>
        <w:rPr>
          <w:del w:id="2322" w:author="Microsoft account" w:date="2015-09-28T13:14:00Z"/>
          <w:rFonts w:asciiTheme="majorHAnsi" w:eastAsia="Times New Roman" w:hAnsiTheme="majorHAnsi" w:cstheme="majorHAnsi"/>
          <w:sz w:val="26"/>
          <w:szCs w:val="26"/>
          <w:lang w:val="en-US"/>
        </w:rPr>
        <w:pPrChange w:id="2323" w:author="Microsoft account" w:date="2015-09-28T13:38:00Z">
          <w:pPr>
            <w:widowControl w:val="0"/>
            <w:spacing w:before="197" w:after="0" w:line="360" w:lineRule="auto"/>
            <w:ind w:right="135"/>
            <w:jc w:val="both"/>
          </w:pPr>
        </w:pPrChange>
      </w:pPr>
      <w:del w:id="2324" w:author="Microsoft account" w:date="2015-09-28T13:14:00Z">
        <w:r w:rsidRPr="00272777" w:rsidDel="009E5480">
          <w:rPr>
            <w:rFonts w:asciiTheme="majorHAnsi" w:eastAsia="Times New Roman" w:hAnsiTheme="majorHAnsi" w:cstheme="majorHAnsi"/>
            <w:sz w:val="26"/>
            <w:szCs w:val="26"/>
            <w:lang w:val="en-US"/>
          </w:rPr>
          <w:delText>Additionally, the device’s data characteristic supports notifications. This</w:delText>
        </w:r>
        <w:r w:rsidRPr="00272777" w:rsidDel="009E5480">
          <w:rPr>
            <w:rFonts w:asciiTheme="majorHAnsi" w:eastAsia="Times New Roman" w:hAnsiTheme="majorHAnsi" w:cstheme="majorHAnsi"/>
            <w:spacing w:val="19"/>
            <w:sz w:val="26"/>
            <w:szCs w:val="26"/>
            <w:lang w:val="en-US"/>
          </w:rPr>
          <w:delText xml:space="preserve"> </w:delText>
        </w:r>
        <w:r w:rsidRPr="00272777" w:rsidDel="009E5480">
          <w:rPr>
            <w:rFonts w:asciiTheme="majorHAnsi" w:eastAsia="Times New Roman" w:hAnsiTheme="majorHAnsi" w:cstheme="majorHAnsi"/>
            <w:sz w:val="26"/>
            <w:szCs w:val="26"/>
            <w:lang w:val="en-US"/>
          </w:rPr>
          <w:delText>allows developers to enable the tag to push updates to application by setting</w:delText>
        </w:r>
        <w:r w:rsidRPr="00272777" w:rsidDel="009E5480">
          <w:rPr>
            <w:rFonts w:asciiTheme="majorHAnsi" w:eastAsia="Times New Roman" w:hAnsiTheme="majorHAnsi" w:cstheme="majorHAnsi"/>
            <w:spacing w:val="47"/>
            <w:sz w:val="26"/>
            <w:szCs w:val="26"/>
            <w:lang w:val="en-US"/>
          </w:rPr>
          <w:delText xml:space="preserve"> </w:delText>
        </w:r>
        <w:r w:rsidRPr="00272777" w:rsidDel="009E5480">
          <w:rPr>
            <w:rFonts w:asciiTheme="majorHAnsi" w:eastAsia="Times New Roman" w:hAnsiTheme="majorHAnsi" w:cstheme="majorHAnsi"/>
            <w:sz w:val="26"/>
            <w:szCs w:val="26"/>
            <w:lang w:val="en-US"/>
          </w:rPr>
          <w:delText>the ENABLE_NOTIFICATON_VALUE flag on the characteristic’s configuration descriptor. This removes the need for us to continuously poll the value from</w:delText>
        </w:r>
        <w:r w:rsidRPr="00272777" w:rsidDel="009E5480">
          <w:rPr>
            <w:rFonts w:asciiTheme="majorHAnsi" w:eastAsia="Times New Roman" w:hAnsiTheme="majorHAnsi" w:cstheme="majorHAnsi"/>
            <w:spacing w:val="26"/>
            <w:sz w:val="26"/>
            <w:szCs w:val="26"/>
            <w:lang w:val="en-US"/>
          </w:rPr>
          <w:delText xml:space="preserve"> </w:delText>
        </w:r>
        <w:r w:rsidRPr="00272777" w:rsidDel="009E5480">
          <w:rPr>
            <w:rFonts w:asciiTheme="majorHAnsi" w:eastAsia="Times New Roman" w:hAnsiTheme="majorHAnsi" w:cstheme="majorHAnsi"/>
            <w:sz w:val="26"/>
            <w:szCs w:val="26"/>
            <w:lang w:val="en-US"/>
          </w:rPr>
          <w:delText>application code.</w:delText>
        </w:r>
      </w:del>
    </w:p>
    <w:p w14:paraId="2065F93D" w14:textId="7852349D" w:rsidR="00066B4A" w:rsidRPr="00272777" w:rsidDel="009E5480" w:rsidRDefault="00066B4A">
      <w:pPr>
        <w:widowControl w:val="0"/>
        <w:spacing w:after="0" w:line="276" w:lineRule="auto"/>
        <w:jc w:val="both"/>
        <w:rPr>
          <w:del w:id="2325" w:author="Microsoft account" w:date="2015-09-28T13:14:00Z"/>
          <w:rFonts w:asciiTheme="majorHAnsi" w:eastAsia="Times New Roman" w:hAnsiTheme="majorHAnsi" w:cstheme="majorHAnsi"/>
          <w:sz w:val="26"/>
          <w:szCs w:val="26"/>
          <w:lang w:val="en-US"/>
        </w:rPr>
        <w:pPrChange w:id="2326" w:author="Microsoft account" w:date="2015-09-28T13:38:00Z">
          <w:pPr>
            <w:widowControl w:val="0"/>
            <w:spacing w:before="10" w:after="0" w:line="360" w:lineRule="auto"/>
            <w:jc w:val="both"/>
          </w:pPr>
        </w:pPrChange>
      </w:pPr>
    </w:p>
    <w:p w14:paraId="03174FDD" w14:textId="5CB920E2" w:rsidR="00066B4A" w:rsidRPr="00AF28A9" w:rsidDel="009E5480" w:rsidRDefault="00CC641E">
      <w:pPr>
        <w:widowControl w:val="0"/>
        <w:spacing w:after="0" w:line="276" w:lineRule="auto"/>
        <w:jc w:val="both"/>
        <w:rPr>
          <w:del w:id="2327" w:author="Microsoft account" w:date="2015-09-28T13:14:00Z"/>
        </w:rPr>
        <w:pPrChange w:id="2328" w:author="Microsoft account" w:date="2015-09-28T13:38:00Z">
          <w:pPr>
            <w:pStyle w:val="Heading41"/>
            <w:jc w:val="both"/>
          </w:pPr>
        </w:pPrChange>
      </w:pPr>
      <w:bookmarkStart w:id="2329" w:name="_TOC_250024"/>
      <w:del w:id="2330" w:author="Microsoft account" w:date="2015-09-28T13:14:00Z">
        <w:r w:rsidRPr="00272777" w:rsidDel="009E5480">
          <w:rPr>
            <w:rFonts w:asciiTheme="majorHAnsi" w:hAnsiTheme="majorHAnsi" w:cstheme="majorHAnsi"/>
            <w:sz w:val="26"/>
            <w:szCs w:val="26"/>
            <w:rPrChange w:id="2331" w:author="Microsoft account" w:date="2015-09-28T13:38:00Z">
              <w:rPr>
                <w:b w:val="0"/>
              </w:rPr>
            </w:rPrChange>
          </w:rPr>
          <w:delText xml:space="preserve">3.4.3. </w:delText>
        </w:r>
        <w:r w:rsidR="00066B4A" w:rsidRPr="00272777" w:rsidDel="009E5480">
          <w:rPr>
            <w:rFonts w:asciiTheme="majorHAnsi" w:hAnsiTheme="majorHAnsi" w:cstheme="majorHAnsi"/>
            <w:sz w:val="26"/>
            <w:szCs w:val="26"/>
            <w:rPrChange w:id="2332" w:author="Microsoft account" w:date="2015-09-28T13:38:00Z">
              <w:rPr>
                <w:b w:val="0"/>
              </w:rPr>
            </w:rPrChange>
          </w:rPr>
          <w:delText>Signal</w:delText>
        </w:r>
        <w:r w:rsidR="00066B4A" w:rsidRPr="00272777" w:rsidDel="009E5480">
          <w:rPr>
            <w:rFonts w:asciiTheme="majorHAnsi" w:hAnsiTheme="majorHAnsi" w:cstheme="majorHAnsi"/>
            <w:spacing w:val="-2"/>
            <w:sz w:val="26"/>
            <w:szCs w:val="26"/>
            <w:rPrChange w:id="2333" w:author="Microsoft account" w:date="2015-09-28T13:38:00Z">
              <w:rPr>
                <w:b w:val="0"/>
                <w:spacing w:val="-2"/>
              </w:rPr>
            </w:rPrChange>
          </w:rPr>
          <w:delText xml:space="preserve"> </w:delText>
        </w:r>
        <w:r w:rsidR="00066B4A" w:rsidRPr="00272777" w:rsidDel="009E5480">
          <w:rPr>
            <w:rFonts w:asciiTheme="majorHAnsi" w:hAnsiTheme="majorHAnsi" w:cstheme="majorHAnsi"/>
            <w:sz w:val="26"/>
            <w:szCs w:val="26"/>
            <w:rPrChange w:id="2334" w:author="Microsoft account" w:date="2015-09-28T13:38:00Z">
              <w:rPr>
                <w:b w:val="0"/>
              </w:rPr>
            </w:rPrChange>
          </w:rPr>
          <w:delText>processing</w:delText>
        </w:r>
        <w:bookmarkEnd w:id="2329"/>
      </w:del>
    </w:p>
    <w:p w14:paraId="305F7554" w14:textId="35DB9653" w:rsidR="00066B4A" w:rsidRPr="00272777" w:rsidDel="009E5480" w:rsidRDefault="00066B4A">
      <w:pPr>
        <w:widowControl w:val="0"/>
        <w:spacing w:after="0" w:line="276" w:lineRule="auto"/>
        <w:jc w:val="both"/>
        <w:rPr>
          <w:del w:id="2335" w:author="Microsoft account" w:date="2015-09-28T13:14:00Z"/>
          <w:rFonts w:asciiTheme="majorHAnsi" w:hAnsiTheme="majorHAnsi" w:cstheme="majorHAnsi"/>
          <w:sz w:val="26"/>
          <w:szCs w:val="26"/>
          <w:rPrChange w:id="2336" w:author="Microsoft account" w:date="2015-09-28T13:38:00Z">
            <w:rPr>
              <w:del w:id="2337" w:author="Microsoft account" w:date="2015-09-28T13:14:00Z"/>
            </w:rPr>
          </w:rPrChange>
        </w:rPr>
        <w:pPrChange w:id="2338" w:author="Microsoft account" w:date="2015-09-28T13:38:00Z">
          <w:pPr>
            <w:widowControl w:val="0"/>
            <w:spacing w:after="0" w:line="360" w:lineRule="auto"/>
            <w:jc w:val="both"/>
          </w:pPr>
        </w:pPrChange>
      </w:pPr>
    </w:p>
    <w:p w14:paraId="5924D927" w14:textId="4422AF7D" w:rsidR="00066B4A" w:rsidRPr="00272777" w:rsidDel="009E5480" w:rsidRDefault="00066B4A">
      <w:pPr>
        <w:widowControl w:val="0"/>
        <w:spacing w:after="0" w:line="276" w:lineRule="auto"/>
        <w:jc w:val="both"/>
        <w:rPr>
          <w:del w:id="2339" w:author="Microsoft account" w:date="2015-09-28T13:14:00Z"/>
          <w:rFonts w:asciiTheme="majorHAnsi" w:eastAsia="Times New Roman" w:hAnsiTheme="majorHAnsi" w:cstheme="majorHAnsi"/>
          <w:b/>
          <w:bCs/>
          <w:sz w:val="26"/>
          <w:szCs w:val="26"/>
          <w:lang w:val="en-US"/>
        </w:rPr>
        <w:pPrChange w:id="2340" w:author="Microsoft account" w:date="2015-09-28T13:38:00Z">
          <w:pPr>
            <w:widowControl w:val="0"/>
            <w:spacing w:before="8" w:after="0" w:line="360" w:lineRule="auto"/>
            <w:jc w:val="both"/>
          </w:pPr>
        </w:pPrChange>
      </w:pPr>
    </w:p>
    <w:p w14:paraId="75ABA281" w14:textId="6A861B23" w:rsidR="00066B4A" w:rsidRPr="00272777" w:rsidDel="009E5480" w:rsidRDefault="00066B4A">
      <w:pPr>
        <w:widowControl w:val="0"/>
        <w:spacing w:after="0" w:line="276" w:lineRule="auto"/>
        <w:jc w:val="both"/>
        <w:rPr>
          <w:del w:id="2341" w:author="Microsoft account" w:date="2015-09-28T13:14:00Z"/>
          <w:rFonts w:asciiTheme="majorHAnsi" w:eastAsia="Times New Roman" w:hAnsiTheme="majorHAnsi" w:cstheme="majorHAnsi"/>
          <w:sz w:val="26"/>
          <w:szCs w:val="26"/>
          <w:lang w:val="en-US"/>
        </w:rPr>
        <w:pPrChange w:id="2342" w:author="Microsoft account" w:date="2015-09-28T13:38:00Z">
          <w:pPr>
            <w:widowControl w:val="0"/>
            <w:spacing w:after="0" w:line="360" w:lineRule="auto"/>
            <w:ind w:right="136"/>
            <w:jc w:val="both"/>
          </w:pPr>
        </w:pPrChange>
      </w:pPr>
      <w:del w:id="2343" w:author="Microsoft account" w:date="2015-09-28T13:14:00Z">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45"/>
            <w:sz w:val="26"/>
            <w:szCs w:val="26"/>
            <w:lang w:val="en-US"/>
          </w:rPr>
          <w:delText xml:space="preserve"> </w:delText>
        </w:r>
        <w:r w:rsidRPr="00272777" w:rsidDel="009E5480">
          <w:rPr>
            <w:rFonts w:asciiTheme="majorHAnsi" w:eastAsia="Times New Roman" w:hAnsiTheme="majorHAnsi" w:cstheme="majorHAnsi"/>
            <w:sz w:val="26"/>
            <w:szCs w:val="26"/>
            <w:lang w:val="en-US"/>
          </w:rPr>
          <w:delText>paring</w:delText>
        </w:r>
        <w:r w:rsidRPr="00272777" w:rsidDel="009E5480">
          <w:rPr>
            <w:rFonts w:asciiTheme="majorHAnsi" w:eastAsia="Times New Roman" w:hAnsiTheme="majorHAnsi" w:cstheme="majorHAnsi"/>
            <w:spacing w:val="44"/>
            <w:sz w:val="26"/>
            <w:szCs w:val="26"/>
            <w:lang w:val="en-US"/>
          </w:rPr>
          <w:delText xml:space="preserve"> </w:delText>
        </w:r>
        <w:r w:rsidRPr="00272777" w:rsidDel="009E5480">
          <w:rPr>
            <w:rFonts w:asciiTheme="majorHAnsi" w:eastAsia="Times New Roman" w:hAnsiTheme="majorHAnsi" w:cstheme="majorHAnsi"/>
            <w:sz w:val="26"/>
            <w:szCs w:val="26"/>
            <w:lang w:val="en-US"/>
          </w:rPr>
          <w:delText>process</w:delText>
        </w:r>
        <w:r w:rsidRPr="00272777" w:rsidDel="009E5480">
          <w:rPr>
            <w:rFonts w:asciiTheme="majorHAnsi" w:eastAsia="Times New Roman" w:hAnsiTheme="majorHAnsi" w:cstheme="majorHAnsi"/>
            <w:spacing w:val="47"/>
            <w:sz w:val="26"/>
            <w:szCs w:val="26"/>
            <w:lang w:val="en-US"/>
          </w:rPr>
          <w:delText xml:space="preserve"> </w:delText>
        </w:r>
        <w:r w:rsidRPr="00272777" w:rsidDel="009E5480">
          <w:rPr>
            <w:rFonts w:asciiTheme="majorHAnsi" w:eastAsia="Times New Roman" w:hAnsiTheme="majorHAnsi" w:cstheme="majorHAnsi"/>
            <w:sz w:val="26"/>
            <w:szCs w:val="26"/>
            <w:lang w:val="en-US"/>
          </w:rPr>
          <w:delText>ends</w:delText>
        </w:r>
        <w:r w:rsidRPr="00272777" w:rsidDel="009E5480">
          <w:rPr>
            <w:rFonts w:asciiTheme="majorHAnsi" w:eastAsia="Times New Roman" w:hAnsiTheme="majorHAnsi" w:cstheme="majorHAnsi"/>
            <w:spacing w:val="47"/>
            <w:sz w:val="26"/>
            <w:szCs w:val="26"/>
            <w:lang w:val="en-US"/>
          </w:rPr>
          <w:delText xml:space="preserve"> </w:delText>
        </w:r>
        <w:r w:rsidRPr="00272777" w:rsidDel="009E5480">
          <w:rPr>
            <w:rFonts w:asciiTheme="majorHAnsi" w:eastAsia="Times New Roman" w:hAnsiTheme="majorHAnsi" w:cstheme="majorHAnsi"/>
            <w:sz w:val="26"/>
            <w:szCs w:val="26"/>
            <w:lang w:val="en-US"/>
          </w:rPr>
          <w:delText>up</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with</w:delText>
        </w:r>
        <w:r w:rsidRPr="00272777" w:rsidDel="009E5480">
          <w:rPr>
            <w:rFonts w:asciiTheme="majorHAnsi" w:eastAsia="Times New Roman" w:hAnsiTheme="majorHAnsi" w:cstheme="majorHAnsi"/>
            <w:spacing w:val="44"/>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BLE</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connection</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between</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smartphone</w:delText>
        </w:r>
        <w:r w:rsidRPr="00272777" w:rsidDel="009E5480">
          <w:rPr>
            <w:rFonts w:asciiTheme="majorHAnsi" w:eastAsia="Times New Roman" w:hAnsiTheme="majorHAnsi" w:cstheme="majorHAnsi"/>
            <w:spacing w:val="45"/>
            <w:sz w:val="26"/>
            <w:szCs w:val="26"/>
            <w:lang w:val="en-US"/>
          </w:rPr>
          <w:delText xml:space="preserve"> </w:delText>
        </w:r>
        <w:r w:rsidRPr="00272777" w:rsidDel="009E5480">
          <w:rPr>
            <w:rFonts w:asciiTheme="majorHAnsi" w:eastAsia="Times New Roman" w:hAnsiTheme="majorHAnsi" w:cstheme="majorHAnsi"/>
            <w:sz w:val="26"/>
            <w:szCs w:val="26"/>
            <w:lang w:val="en-US"/>
          </w:rPr>
          <w:delText>and</w:delText>
        </w:r>
        <w:r w:rsidRPr="00272777" w:rsidDel="009E5480">
          <w:rPr>
            <w:rFonts w:asciiTheme="majorHAnsi" w:eastAsia="Times New Roman" w:hAnsiTheme="majorHAnsi" w:cstheme="majorHAnsi"/>
            <w:spacing w:val="46"/>
            <w:sz w:val="26"/>
            <w:szCs w:val="26"/>
            <w:lang w:val="en-US"/>
          </w:rPr>
          <w:delText xml:space="preserve"> </w:delText>
        </w:r>
        <w:r w:rsidRPr="00272777" w:rsidDel="009E5480">
          <w:rPr>
            <w:rFonts w:asciiTheme="majorHAnsi" w:eastAsia="Times New Roman" w:hAnsiTheme="majorHAnsi" w:cstheme="majorHAnsi"/>
            <w:sz w:val="26"/>
            <w:szCs w:val="26"/>
            <w:lang w:val="en-US"/>
          </w:rPr>
          <w:delText>ECG device. Right then, command from smartphone force BLE device sending</w:delText>
        </w:r>
        <w:r w:rsidRPr="00272777" w:rsidDel="009E5480">
          <w:rPr>
            <w:rFonts w:asciiTheme="majorHAnsi" w:eastAsia="Times New Roman" w:hAnsiTheme="majorHAnsi" w:cstheme="majorHAnsi"/>
            <w:spacing w:val="5"/>
            <w:sz w:val="26"/>
            <w:szCs w:val="26"/>
            <w:lang w:val="en-US"/>
          </w:rPr>
          <w:delText xml:space="preserve"> </w:delText>
        </w:r>
        <w:r w:rsidRPr="00272777" w:rsidDel="009E5480">
          <w:rPr>
            <w:rFonts w:asciiTheme="majorHAnsi" w:eastAsia="Times New Roman" w:hAnsiTheme="majorHAnsi" w:cstheme="majorHAnsi"/>
            <w:sz w:val="26"/>
            <w:szCs w:val="26"/>
            <w:lang w:val="en-US"/>
          </w:rPr>
          <w:delText>data continuously.</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The</w:delText>
        </w:r>
        <w:r w:rsidRPr="00272777" w:rsidDel="009E5480">
          <w:rPr>
            <w:rFonts w:asciiTheme="majorHAnsi" w:eastAsia="Times New Roman" w:hAnsiTheme="majorHAnsi" w:cstheme="majorHAnsi"/>
            <w:spacing w:val="11"/>
            <w:sz w:val="26"/>
            <w:szCs w:val="26"/>
            <w:lang w:val="en-US"/>
          </w:rPr>
          <w:delText xml:space="preserve"> </w:delText>
        </w:r>
        <w:r w:rsidRPr="00272777" w:rsidDel="009E5480">
          <w:rPr>
            <w:rFonts w:asciiTheme="majorHAnsi" w:eastAsia="Times New Roman" w:hAnsiTheme="majorHAnsi" w:cstheme="majorHAnsi"/>
            <w:sz w:val="26"/>
            <w:szCs w:val="26"/>
            <w:lang w:val="en-US"/>
          </w:rPr>
          <w:delText>ECG</w:delText>
        </w:r>
        <w:r w:rsidRPr="00272777" w:rsidDel="009E5480">
          <w:rPr>
            <w:rFonts w:asciiTheme="majorHAnsi" w:eastAsia="Times New Roman" w:hAnsiTheme="majorHAnsi" w:cstheme="majorHAnsi"/>
            <w:spacing w:val="15"/>
            <w:sz w:val="26"/>
            <w:szCs w:val="26"/>
            <w:lang w:val="en-US"/>
          </w:rPr>
          <w:delText xml:space="preserve"> </w:delText>
        </w:r>
        <w:r w:rsidRPr="00272777" w:rsidDel="009E5480">
          <w:rPr>
            <w:rFonts w:asciiTheme="majorHAnsi" w:eastAsia="Times New Roman" w:hAnsiTheme="majorHAnsi" w:cstheme="majorHAnsi"/>
            <w:sz w:val="26"/>
            <w:szCs w:val="26"/>
            <w:lang w:val="en-US"/>
          </w:rPr>
          <w:delText>data</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is</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sent</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under</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package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form,</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which</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is</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a</w:delText>
        </w:r>
        <w:r w:rsidRPr="00272777" w:rsidDel="009E5480">
          <w:rPr>
            <w:rFonts w:asciiTheme="majorHAnsi" w:eastAsia="Times New Roman" w:hAnsiTheme="majorHAnsi" w:cstheme="majorHAnsi"/>
            <w:spacing w:val="12"/>
            <w:sz w:val="26"/>
            <w:szCs w:val="26"/>
            <w:lang w:val="en-US"/>
          </w:rPr>
          <w:delText xml:space="preserve"> </w:delText>
        </w:r>
        <w:r w:rsidRPr="00272777" w:rsidDel="009E5480">
          <w:rPr>
            <w:rFonts w:asciiTheme="majorHAnsi" w:eastAsia="Times New Roman" w:hAnsiTheme="majorHAnsi" w:cstheme="majorHAnsi"/>
            <w:sz w:val="26"/>
            <w:szCs w:val="26"/>
            <w:lang w:val="en-US"/>
          </w:rPr>
          <w:delText>20</w:delText>
        </w:r>
        <w:r w:rsidRPr="00272777" w:rsidDel="009E5480">
          <w:rPr>
            <w:rFonts w:asciiTheme="majorHAnsi" w:eastAsia="Times New Roman" w:hAnsiTheme="majorHAnsi" w:cstheme="majorHAnsi"/>
            <w:spacing w:val="17"/>
            <w:sz w:val="26"/>
            <w:szCs w:val="26"/>
            <w:lang w:val="en-US"/>
          </w:rPr>
          <w:delText xml:space="preserve"> </w:delText>
        </w:r>
        <w:r w:rsidRPr="00272777" w:rsidDel="009E5480">
          <w:rPr>
            <w:rFonts w:asciiTheme="majorHAnsi" w:eastAsia="Times New Roman" w:hAnsiTheme="majorHAnsi" w:cstheme="majorHAnsi"/>
            <w:sz w:val="26"/>
            <w:szCs w:val="26"/>
            <w:lang w:val="en-US"/>
          </w:rPr>
          <w:delText>bytes</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one</w:delText>
        </w:r>
        <w:r w:rsidRPr="00272777" w:rsidDel="009E5480">
          <w:rPr>
            <w:rFonts w:asciiTheme="majorHAnsi" w:eastAsia="Times New Roman" w:hAnsiTheme="majorHAnsi" w:cstheme="majorHAnsi"/>
            <w:spacing w:val="14"/>
            <w:sz w:val="26"/>
            <w:szCs w:val="26"/>
            <w:lang w:val="en-US"/>
          </w:rPr>
          <w:delText xml:space="preserve"> </w:delText>
        </w:r>
        <w:r w:rsidRPr="00272777" w:rsidDel="009E5480">
          <w:rPr>
            <w:rFonts w:asciiTheme="majorHAnsi" w:eastAsia="Times New Roman" w:hAnsiTheme="majorHAnsi" w:cstheme="majorHAnsi"/>
            <w:sz w:val="26"/>
            <w:szCs w:val="26"/>
            <w:lang w:val="en-US"/>
          </w:rPr>
          <w:delText>with</w:delText>
        </w:r>
        <w:r w:rsidRPr="00272777" w:rsidDel="009E5480">
          <w:rPr>
            <w:rFonts w:asciiTheme="majorHAnsi" w:eastAsia="Times New Roman" w:hAnsiTheme="majorHAnsi" w:cstheme="majorHAnsi"/>
            <w:spacing w:val="13"/>
            <w:sz w:val="26"/>
            <w:szCs w:val="26"/>
            <w:lang w:val="en-US"/>
          </w:rPr>
          <w:delText xml:space="preserve"> </w:delText>
        </w:r>
        <w:r w:rsidRPr="00272777" w:rsidDel="009E5480">
          <w:rPr>
            <w:rFonts w:asciiTheme="majorHAnsi" w:eastAsia="Times New Roman" w:hAnsiTheme="majorHAnsi" w:cstheme="majorHAnsi"/>
            <w:sz w:val="26"/>
            <w:szCs w:val="26"/>
            <w:lang w:val="en-US"/>
          </w:rPr>
          <w:delText>2 first are counting bytes, 9 next others represent data of channel 1, 2, 3’s first sample,</w:delText>
        </w:r>
        <w:r w:rsidRPr="00272777" w:rsidDel="009E5480">
          <w:rPr>
            <w:rFonts w:asciiTheme="majorHAnsi" w:eastAsia="Times New Roman" w:hAnsiTheme="majorHAnsi" w:cstheme="majorHAnsi"/>
            <w:spacing w:val="39"/>
            <w:sz w:val="26"/>
            <w:szCs w:val="26"/>
            <w:lang w:val="en-US"/>
          </w:rPr>
          <w:delText xml:space="preserve"> </w:delText>
        </w:r>
        <w:r w:rsidRPr="00272777" w:rsidDel="009E5480">
          <w:rPr>
            <w:rFonts w:asciiTheme="majorHAnsi" w:eastAsia="Times New Roman" w:hAnsiTheme="majorHAnsi" w:cstheme="majorHAnsi"/>
            <w:sz w:val="26"/>
            <w:szCs w:val="26"/>
            <w:lang w:val="en-US"/>
          </w:rPr>
          <w:delText>and 9</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last</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ones</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represent</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channel</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1,</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2,</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3</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second</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samples</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respectively.</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Therefore,</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an</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ECG sample is represented by a 24 bits (3 bytes) number. The processing stage is</w:delText>
        </w:r>
        <w:r w:rsidRPr="00272777" w:rsidDel="009E5480">
          <w:rPr>
            <w:rFonts w:asciiTheme="majorHAnsi" w:eastAsia="Times New Roman" w:hAnsiTheme="majorHAnsi" w:cstheme="majorHAnsi"/>
            <w:spacing w:val="51"/>
            <w:sz w:val="26"/>
            <w:szCs w:val="26"/>
            <w:lang w:val="en-US"/>
          </w:rPr>
          <w:delText xml:space="preserve"> </w:delText>
        </w:r>
        <w:r w:rsidRPr="00272777" w:rsidDel="009E5480">
          <w:rPr>
            <w:rFonts w:asciiTheme="majorHAnsi" w:eastAsia="Times New Roman" w:hAnsiTheme="majorHAnsi" w:cstheme="majorHAnsi"/>
            <w:sz w:val="26"/>
            <w:szCs w:val="26"/>
            <w:lang w:val="en-US"/>
          </w:rPr>
          <w:delText>responsible to split and merge these bytes into precise value. The table below shows how</w:delText>
        </w:r>
        <w:r w:rsidRPr="00272777" w:rsidDel="009E5480">
          <w:rPr>
            <w:rFonts w:asciiTheme="majorHAnsi" w:eastAsia="Times New Roman" w:hAnsiTheme="majorHAnsi" w:cstheme="majorHAnsi"/>
            <w:spacing w:val="36"/>
            <w:sz w:val="26"/>
            <w:szCs w:val="26"/>
            <w:lang w:val="en-US"/>
          </w:rPr>
          <w:delText xml:space="preserve"> </w:delText>
        </w:r>
        <w:r w:rsidRPr="00272777" w:rsidDel="009E5480">
          <w:rPr>
            <w:rFonts w:asciiTheme="majorHAnsi" w:eastAsia="Times New Roman" w:hAnsiTheme="majorHAnsi" w:cstheme="majorHAnsi"/>
            <w:sz w:val="26"/>
            <w:szCs w:val="26"/>
            <w:lang w:val="en-US"/>
          </w:rPr>
          <w:delText>one package is</w:delText>
        </w:r>
        <w:r w:rsidRPr="00272777" w:rsidDel="009E5480">
          <w:rPr>
            <w:rFonts w:asciiTheme="majorHAnsi" w:eastAsia="Times New Roman" w:hAnsiTheme="majorHAnsi" w:cstheme="majorHAnsi"/>
            <w:spacing w:val="-4"/>
            <w:sz w:val="26"/>
            <w:szCs w:val="26"/>
            <w:lang w:val="en-US"/>
          </w:rPr>
          <w:delText xml:space="preserve"> </w:delText>
        </w:r>
        <w:r w:rsidRPr="00272777" w:rsidDel="009E5480">
          <w:rPr>
            <w:rFonts w:asciiTheme="majorHAnsi" w:eastAsia="Times New Roman" w:hAnsiTheme="majorHAnsi" w:cstheme="majorHAnsi"/>
            <w:sz w:val="26"/>
            <w:szCs w:val="26"/>
            <w:lang w:val="en-US"/>
          </w:rPr>
          <w:delText>organized.</w:delText>
        </w:r>
      </w:del>
    </w:p>
    <w:p w14:paraId="548619EF" w14:textId="492E2161" w:rsidR="00D669B0" w:rsidRDefault="00D669B0">
      <w:pPr>
        <w:widowControl w:val="0"/>
        <w:spacing w:after="0" w:line="276" w:lineRule="auto"/>
        <w:jc w:val="both"/>
        <w:rPr>
          <w:del w:id="2344" w:author="Microsoft account" w:date="2015-09-28T13:14:00Z"/>
          <w:rFonts w:asciiTheme="majorHAnsi" w:eastAsia="Calibri" w:hAnsiTheme="majorHAnsi" w:cstheme="majorHAnsi"/>
          <w:sz w:val="26"/>
          <w:szCs w:val="26"/>
          <w:lang w:val="en-US"/>
        </w:rPr>
        <w:sectPr w:rsidR="00D669B0" w:rsidSect="00066B4A">
          <w:footerReference w:type="default" r:id="rId28"/>
          <w:pgSz w:w="12240" w:h="15840"/>
          <w:pgMar w:top="2140" w:right="1300" w:bottom="1200" w:left="1720" w:header="639" w:footer="1008" w:gutter="0"/>
          <w:pgNumType w:start="49"/>
          <w:cols w:space="720"/>
        </w:sectPr>
        <w:pPrChange w:id="2345" w:author="Microsoft account" w:date="2015-09-28T13:38:00Z">
          <w:pPr>
            <w:widowControl w:val="0"/>
            <w:spacing w:after="0" w:line="360" w:lineRule="auto"/>
            <w:jc w:val="both"/>
          </w:pPr>
        </w:pPrChange>
      </w:pPr>
    </w:p>
    <w:p w14:paraId="379DD565" w14:textId="77777777" w:rsidR="00066B4A" w:rsidRPr="00272777" w:rsidRDefault="00066B4A">
      <w:pPr>
        <w:widowControl w:val="0"/>
        <w:spacing w:before="11" w:after="0" w:line="276" w:lineRule="auto"/>
        <w:jc w:val="both"/>
        <w:rPr>
          <w:rFonts w:asciiTheme="majorHAnsi" w:eastAsia="Times New Roman" w:hAnsiTheme="majorHAnsi" w:cstheme="majorHAnsi"/>
          <w:sz w:val="26"/>
          <w:szCs w:val="26"/>
          <w:lang w:val="en-US"/>
        </w:rPr>
        <w:pPrChange w:id="2346" w:author="Microsoft account" w:date="2015-09-28T13:38:00Z">
          <w:pPr>
            <w:widowControl w:val="0"/>
            <w:spacing w:before="11" w:after="0" w:line="360" w:lineRule="auto"/>
            <w:jc w:val="both"/>
          </w:pPr>
        </w:pPrChange>
      </w:pPr>
    </w:p>
    <w:p w14:paraId="3D1048ED" w14:textId="77777777" w:rsidR="00066B4A" w:rsidRPr="00272777" w:rsidRDefault="00066B4A">
      <w:pPr>
        <w:widowControl w:val="0"/>
        <w:spacing w:after="0" w:line="276" w:lineRule="auto"/>
        <w:jc w:val="both"/>
        <w:rPr>
          <w:rFonts w:asciiTheme="majorHAnsi" w:eastAsia="Times New Roman" w:hAnsiTheme="majorHAnsi" w:cstheme="majorHAnsi"/>
          <w:sz w:val="26"/>
          <w:szCs w:val="26"/>
          <w:lang w:val="en-US"/>
        </w:rPr>
        <w:pPrChange w:id="2347" w:author="Microsoft account" w:date="2015-09-28T13:38:00Z">
          <w:pPr>
            <w:widowControl w:val="0"/>
            <w:spacing w:after="0" w:line="360" w:lineRule="auto"/>
            <w:jc w:val="both"/>
          </w:pPr>
        </w:pPrChange>
      </w:pPr>
      <w:r w:rsidRPr="00AF28A9">
        <w:rPr>
          <w:rFonts w:asciiTheme="majorHAnsi" w:eastAsia="Times New Roman" w:hAnsiTheme="majorHAnsi" w:cstheme="majorHAnsi"/>
          <w:noProof/>
          <w:position w:val="-125"/>
          <w:sz w:val="26"/>
          <w:szCs w:val="26"/>
          <w:lang w:val="en-US"/>
        </w:rPr>
        <w:drawing>
          <wp:inline distT="0" distB="0" distL="0" distR="0" wp14:anchorId="4D491EBB" wp14:editId="7C179071">
            <wp:extent cx="5544732" cy="4004500"/>
            <wp:effectExtent l="0" t="0" r="0" b="0"/>
            <wp:docPr id="51"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2.jpeg"/>
                    <pic:cNvPicPr/>
                  </pic:nvPicPr>
                  <pic:blipFill>
                    <a:blip r:embed="rId29" cstate="print"/>
                    <a:stretch>
                      <a:fillRect/>
                    </a:stretch>
                  </pic:blipFill>
                  <pic:spPr>
                    <a:xfrm>
                      <a:off x="0" y="0"/>
                      <a:ext cx="5544732" cy="4004500"/>
                    </a:xfrm>
                    <a:prstGeom prst="rect">
                      <a:avLst/>
                    </a:prstGeom>
                  </pic:spPr>
                </pic:pic>
              </a:graphicData>
            </a:graphic>
          </wp:inline>
        </w:drawing>
      </w:r>
    </w:p>
    <w:p w14:paraId="34CA7FA5" w14:textId="77777777" w:rsidR="00066B4A" w:rsidRPr="00272777" w:rsidRDefault="00066B4A">
      <w:pPr>
        <w:widowControl w:val="0"/>
        <w:spacing w:after="0" w:line="276" w:lineRule="auto"/>
        <w:jc w:val="both"/>
        <w:rPr>
          <w:rFonts w:asciiTheme="majorHAnsi" w:eastAsia="Times New Roman" w:hAnsiTheme="majorHAnsi" w:cstheme="majorHAnsi"/>
          <w:sz w:val="26"/>
          <w:szCs w:val="26"/>
          <w:lang w:val="en-US"/>
        </w:rPr>
        <w:pPrChange w:id="2348" w:author="Microsoft account" w:date="2015-09-28T13:38:00Z">
          <w:pPr>
            <w:widowControl w:val="0"/>
            <w:spacing w:after="0" w:line="360" w:lineRule="auto"/>
            <w:jc w:val="both"/>
          </w:pPr>
        </w:pPrChange>
      </w:pPr>
    </w:p>
    <w:p w14:paraId="578FA4B9" w14:textId="482339D9" w:rsidR="00066B4A" w:rsidRPr="00272777" w:rsidDel="00D27C9C" w:rsidRDefault="00066B4A">
      <w:pPr>
        <w:widowControl w:val="0"/>
        <w:spacing w:before="11" w:after="0" w:line="276" w:lineRule="auto"/>
        <w:jc w:val="both"/>
        <w:rPr>
          <w:del w:id="2349" w:author="Microsoft account" w:date="2015-09-28T13:38:00Z"/>
          <w:rFonts w:asciiTheme="majorHAnsi" w:eastAsia="Times New Roman" w:hAnsiTheme="majorHAnsi" w:cstheme="majorHAnsi"/>
          <w:sz w:val="26"/>
          <w:szCs w:val="26"/>
          <w:lang w:val="en-US"/>
        </w:rPr>
        <w:pPrChange w:id="2350" w:author="Microsoft account" w:date="2015-09-28T13:38:00Z">
          <w:pPr>
            <w:widowControl w:val="0"/>
            <w:spacing w:before="11" w:after="0" w:line="360" w:lineRule="auto"/>
            <w:jc w:val="both"/>
          </w:pPr>
        </w:pPrChange>
      </w:pPr>
    </w:p>
    <w:p w14:paraId="3CAF277F" w14:textId="72DB77AC" w:rsidR="00066B4A" w:rsidRPr="00272777" w:rsidRDefault="00066B4A">
      <w:pPr>
        <w:widowControl w:val="0"/>
        <w:spacing w:after="0" w:line="276" w:lineRule="auto"/>
        <w:ind w:right="148"/>
        <w:jc w:val="both"/>
        <w:rPr>
          <w:rFonts w:asciiTheme="majorHAnsi" w:eastAsia="Times New Roman" w:hAnsiTheme="majorHAnsi" w:cstheme="majorHAnsi"/>
          <w:sz w:val="26"/>
          <w:szCs w:val="26"/>
          <w:lang w:val="en-US"/>
        </w:rPr>
        <w:pPrChange w:id="2351" w:author="Microsoft account" w:date="2015-09-28T13:38:00Z">
          <w:pPr>
            <w:widowControl w:val="0"/>
            <w:spacing w:after="0" w:line="360" w:lineRule="auto"/>
            <w:ind w:right="148"/>
            <w:jc w:val="both"/>
          </w:pPr>
        </w:pPrChange>
      </w:pPr>
      <w:r w:rsidRPr="00272777">
        <w:rPr>
          <w:rFonts w:asciiTheme="majorHAnsi" w:eastAsia="Calibri" w:hAnsiTheme="majorHAnsi" w:cstheme="majorHAnsi"/>
          <w:b/>
          <w:sz w:val="26"/>
          <w:szCs w:val="26"/>
          <w:lang w:val="en-US"/>
        </w:rPr>
        <w:t xml:space="preserve">Figure </w:t>
      </w:r>
      <w:del w:id="2352" w:author="Microsoft account" w:date="2015-09-28T13:38:00Z">
        <w:r w:rsidR="00383338" w:rsidRPr="00272777" w:rsidDel="00272777">
          <w:rPr>
            <w:rFonts w:asciiTheme="majorHAnsi" w:eastAsia="Calibri" w:hAnsiTheme="majorHAnsi" w:cstheme="majorHAnsi"/>
            <w:b/>
            <w:sz w:val="26"/>
            <w:szCs w:val="26"/>
            <w:lang w:val="en-US"/>
          </w:rPr>
          <w:delText>23</w:delText>
        </w:r>
      </w:del>
      <w:ins w:id="2353" w:author="Microsoft account" w:date="2015-09-28T13:38:00Z">
        <w:r w:rsidR="00272777" w:rsidRPr="00272777">
          <w:rPr>
            <w:rFonts w:asciiTheme="majorHAnsi" w:eastAsia="Calibri" w:hAnsiTheme="majorHAnsi" w:cstheme="majorHAnsi"/>
            <w:b/>
            <w:sz w:val="26"/>
            <w:szCs w:val="26"/>
            <w:lang w:val="en-US"/>
          </w:rPr>
          <w:t>12</w:t>
        </w:r>
      </w:ins>
      <w:r w:rsidRPr="00272777">
        <w:rPr>
          <w:rFonts w:asciiTheme="majorHAnsi" w:eastAsia="Calibri" w:hAnsiTheme="majorHAnsi" w:cstheme="majorHAnsi"/>
          <w:i/>
          <w:sz w:val="26"/>
          <w:szCs w:val="26"/>
          <w:lang w:val="en-US"/>
        </w:rPr>
        <w:t>: BLE package format data for Android signal sending and</w:t>
      </w:r>
      <w:r w:rsidRPr="00272777">
        <w:rPr>
          <w:rFonts w:asciiTheme="majorHAnsi" w:eastAsia="Calibri" w:hAnsiTheme="majorHAnsi" w:cstheme="majorHAnsi"/>
          <w:i/>
          <w:spacing w:val="-7"/>
          <w:sz w:val="26"/>
          <w:szCs w:val="26"/>
          <w:lang w:val="en-US"/>
        </w:rPr>
        <w:t xml:space="preserve"> </w:t>
      </w:r>
      <w:r w:rsidRPr="00272777">
        <w:rPr>
          <w:rFonts w:asciiTheme="majorHAnsi" w:eastAsia="Calibri" w:hAnsiTheme="majorHAnsi" w:cstheme="majorHAnsi"/>
          <w:i/>
          <w:sz w:val="26"/>
          <w:szCs w:val="26"/>
          <w:lang w:val="en-US"/>
        </w:rPr>
        <w:t>receiving</w:t>
      </w:r>
    </w:p>
    <w:p w14:paraId="268B0842" w14:textId="4C5B35A1" w:rsidR="00066B4A" w:rsidRPr="00272777" w:rsidDel="009E5480" w:rsidRDefault="00066B4A">
      <w:pPr>
        <w:widowControl w:val="0"/>
        <w:spacing w:after="0" w:line="276" w:lineRule="auto"/>
        <w:jc w:val="both"/>
        <w:rPr>
          <w:del w:id="2354" w:author="Microsoft account" w:date="2015-09-28T13:14:00Z"/>
          <w:rFonts w:asciiTheme="majorHAnsi" w:eastAsia="Times New Roman" w:hAnsiTheme="majorHAnsi" w:cstheme="majorHAnsi"/>
          <w:i/>
          <w:sz w:val="26"/>
          <w:szCs w:val="26"/>
          <w:lang w:val="en-US"/>
        </w:rPr>
        <w:pPrChange w:id="2355" w:author="Microsoft account" w:date="2015-09-28T13:38:00Z">
          <w:pPr>
            <w:widowControl w:val="0"/>
            <w:spacing w:after="0" w:line="360" w:lineRule="auto"/>
            <w:jc w:val="both"/>
          </w:pPr>
        </w:pPrChange>
      </w:pPr>
    </w:p>
    <w:p w14:paraId="3EC88CA4" w14:textId="74F5399E" w:rsidR="00066B4A" w:rsidRPr="00272777" w:rsidDel="009E5480" w:rsidRDefault="00066B4A">
      <w:pPr>
        <w:widowControl w:val="0"/>
        <w:spacing w:before="201" w:after="0" w:line="276" w:lineRule="auto"/>
        <w:ind w:right="148"/>
        <w:jc w:val="both"/>
        <w:rPr>
          <w:del w:id="2356" w:author="Microsoft account" w:date="2015-09-28T13:14:00Z"/>
          <w:rFonts w:asciiTheme="majorHAnsi" w:eastAsia="Times New Roman" w:hAnsiTheme="majorHAnsi" w:cstheme="majorHAnsi"/>
          <w:sz w:val="26"/>
          <w:szCs w:val="26"/>
          <w:lang w:val="en-US"/>
        </w:rPr>
        <w:pPrChange w:id="2357" w:author="Microsoft account" w:date="2015-09-28T13:38:00Z">
          <w:pPr>
            <w:widowControl w:val="0"/>
            <w:spacing w:before="201" w:after="0" w:line="360" w:lineRule="auto"/>
            <w:ind w:right="148"/>
            <w:jc w:val="both"/>
          </w:pPr>
        </w:pPrChange>
      </w:pPr>
      <w:del w:id="2358" w:author="Microsoft account" w:date="2015-09-28T13:14:00Z">
        <w:r w:rsidRPr="00272777" w:rsidDel="009E5480">
          <w:rPr>
            <w:rFonts w:asciiTheme="majorHAnsi" w:eastAsia="Times New Roman" w:hAnsiTheme="majorHAnsi" w:cstheme="majorHAnsi"/>
            <w:sz w:val="26"/>
            <w:szCs w:val="26"/>
            <w:lang w:val="en-US"/>
          </w:rPr>
          <w:delText>The received signal will be processed by snippet showed in figure</w:delText>
        </w:r>
        <w:r w:rsidRPr="00272777" w:rsidDel="009E5480">
          <w:rPr>
            <w:rFonts w:asciiTheme="majorHAnsi" w:eastAsia="Times New Roman" w:hAnsiTheme="majorHAnsi" w:cstheme="majorHAnsi"/>
            <w:spacing w:val="-11"/>
            <w:sz w:val="26"/>
            <w:szCs w:val="26"/>
            <w:lang w:val="en-US"/>
          </w:rPr>
          <w:delText xml:space="preserve"> </w:delText>
        </w:r>
        <w:r w:rsidRPr="00272777" w:rsidDel="009E5480">
          <w:rPr>
            <w:rFonts w:asciiTheme="majorHAnsi" w:eastAsia="Times New Roman" w:hAnsiTheme="majorHAnsi" w:cstheme="majorHAnsi"/>
            <w:sz w:val="26"/>
            <w:szCs w:val="26"/>
            <w:lang w:val="en-US"/>
          </w:rPr>
          <w:delText>18.</w:delText>
        </w:r>
      </w:del>
    </w:p>
    <w:p w14:paraId="2EC8400D" w14:textId="7EB0697E" w:rsidR="00D669B0" w:rsidRDefault="00D669B0">
      <w:pPr>
        <w:widowControl w:val="0"/>
        <w:spacing w:after="0" w:line="276" w:lineRule="auto"/>
        <w:jc w:val="both"/>
        <w:rPr>
          <w:del w:id="2359" w:author="Microsoft account" w:date="2015-09-28T13:14:00Z"/>
          <w:rFonts w:asciiTheme="majorHAnsi" w:eastAsia="Calibri" w:hAnsiTheme="majorHAnsi" w:cstheme="majorHAnsi"/>
          <w:sz w:val="26"/>
          <w:szCs w:val="26"/>
          <w:lang w:val="en-US"/>
        </w:rPr>
        <w:sectPr w:rsidR="00D669B0" w:rsidSect="00066B4A">
          <w:footerReference w:type="default" r:id="rId30"/>
          <w:pgSz w:w="12240" w:h="15840"/>
          <w:pgMar w:top="2140" w:right="1280" w:bottom="1200" w:left="1720" w:header="639" w:footer="1008" w:gutter="0"/>
          <w:pgNumType w:start="50"/>
          <w:cols w:space="720"/>
        </w:sectPr>
        <w:pPrChange w:id="2360" w:author="Microsoft account" w:date="2015-09-28T13:38:00Z">
          <w:pPr>
            <w:widowControl w:val="0"/>
            <w:spacing w:after="0" w:line="360" w:lineRule="auto"/>
            <w:jc w:val="both"/>
          </w:pPr>
        </w:pPrChange>
      </w:pPr>
    </w:p>
    <w:p w14:paraId="534E0FB5" w14:textId="77777777" w:rsidR="00066B4A" w:rsidRPr="00272777" w:rsidRDefault="00066B4A">
      <w:pPr>
        <w:widowControl w:val="0"/>
        <w:spacing w:before="10" w:after="0" w:line="276" w:lineRule="auto"/>
        <w:jc w:val="both"/>
        <w:rPr>
          <w:rFonts w:asciiTheme="majorHAnsi" w:eastAsia="Times New Roman" w:hAnsiTheme="majorHAnsi" w:cstheme="majorHAnsi"/>
          <w:sz w:val="26"/>
          <w:szCs w:val="26"/>
          <w:lang w:val="en-US"/>
        </w:rPr>
        <w:pPrChange w:id="2361" w:author="Microsoft account" w:date="2015-09-28T13:38:00Z">
          <w:pPr>
            <w:widowControl w:val="0"/>
            <w:spacing w:before="10" w:after="0" w:line="360" w:lineRule="auto"/>
            <w:jc w:val="both"/>
          </w:pPr>
        </w:pPrChange>
      </w:pPr>
    </w:p>
    <w:p w14:paraId="74BD7C8D" w14:textId="77777777" w:rsidR="00066B4A" w:rsidRPr="00272777" w:rsidDel="009731D4" w:rsidRDefault="00066B4A">
      <w:pPr>
        <w:widowControl w:val="0"/>
        <w:spacing w:before="197" w:after="0" w:line="276" w:lineRule="auto"/>
        <w:ind w:right="157" w:firstLine="540"/>
        <w:jc w:val="both"/>
        <w:rPr>
          <w:del w:id="2362" w:author="Tim" w:date="2015-09-25T00:18:00Z"/>
          <w:rFonts w:asciiTheme="majorHAnsi" w:eastAsia="Times New Roman" w:hAnsiTheme="majorHAnsi" w:cstheme="majorHAnsi"/>
          <w:spacing w:val="49"/>
          <w:sz w:val="26"/>
          <w:szCs w:val="26"/>
          <w:lang w:val="en-US"/>
        </w:rPr>
        <w:pPrChange w:id="2363" w:author="Microsoft account" w:date="2015-09-28T15:27:00Z">
          <w:pPr>
            <w:widowControl w:val="0"/>
            <w:spacing w:before="197" w:after="0" w:line="360" w:lineRule="auto"/>
            <w:ind w:right="157"/>
            <w:jc w:val="both"/>
          </w:pPr>
        </w:pPrChange>
      </w:pP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signal</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received</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byte-to-byte</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from</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ECG</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module.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Each</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byte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will</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be</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added</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an string</w:t>
      </w:r>
      <w:r w:rsidRPr="00272777">
        <w:rPr>
          <w:rFonts w:asciiTheme="majorHAnsi" w:eastAsia="Times New Roman" w:hAnsiTheme="majorHAnsi" w:cstheme="majorHAnsi"/>
          <w:spacing w:val="9"/>
          <w:sz w:val="26"/>
          <w:szCs w:val="26"/>
          <w:lang w:val="en-US"/>
        </w:rPr>
        <w:t xml:space="preserve"> </w:t>
      </w:r>
      <w:r w:rsidRPr="00272777">
        <w:rPr>
          <w:rFonts w:asciiTheme="majorHAnsi" w:eastAsia="Times New Roman" w:hAnsiTheme="majorHAnsi" w:cstheme="majorHAnsi"/>
          <w:sz w:val="26"/>
          <w:szCs w:val="26"/>
          <w:lang w:val="en-US"/>
        </w:rPr>
        <w:t>by</w:t>
      </w:r>
      <w:r w:rsidRPr="00272777">
        <w:rPr>
          <w:rFonts w:asciiTheme="majorHAnsi" w:eastAsia="Times New Roman" w:hAnsiTheme="majorHAnsi" w:cstheme="majorHAnsi"/>
          <w:spacing w:val="7"/>
          <w:sz w:val="26"/>
          <w:szCs w:val="26"/>
          <w:lang w:val="en-US"/>
        </w:rPr>
        <w:t xml:space="preserve"> </w:t>
      </w:r>
      <w:r w:rsidRPr="00272777">
        <w:rPr>
          <w:rFonts w:asciiTheme="majorHAnsi" w:eastAsia="Times New Roman" w:hAnsiTheme="majorHAnsi" w:cstheme="majorHAnsi"/>
          <w:i/>
          <w:sz w:val="26"/>
          <w:szCs w:val="26"/>
          <w:lang w:val="en-US"/>
        </w:rPr>
        <w:t>updateLongText()</w:t>
      </w:r>
      <w:r w:rsidRPr="00272777">
        <w:rPr>
          <w:rFonts w:asciiTheme="majorHAnsi" w:eastAsia="Times New Roman" w:hAnsiTheme="majorHAnsi" w:cstheme="majorHAnsi"/>
          <w:i/>
          <w:spacing w:val="24"/>
          <w:sz w:val="26"/>
          <w:szCs w:val="26"/>
          <w:lang w:val="en-US"/>
        </w:rPr>
        <w:t xml:space="preserve"> </w:t>
      </w:r>
      <w:r w:rsidRPr="00272777">
        <w:rPr>
          <w:rFonts w:asciiTheme="majorHAnsi" w:eastAsia="Times New Roman" w:hAnsiTheme="majorHAnsi" w:cstheme="majorHAnsi"/>
          <w:sz w:val="26"/>
          <w:szCs w:val="26"/>
          <w:lang w:val="en-US"/>
        </w:rPr>
        <w:t>function.</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A</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buffer</w:t>
      </w:r>
      <w:r w:rsidRPr="00272777">
        <w:rPr>
          <w:rFonts w:asciiTheme="majorHAnsi" w:eastAsia="Times New Roman" w:hAnsiTheme="majorHAnsi" w:cstheme="majorHAnsi"/>
          <w:spacing w:val="13"/>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14"/>
          <w:sz w:val="26"/>
          <w:szCs w:val="26"/>
          <w:lang w:val="en-US"/>
        </w:rPr>
        <w:t xml:space="preserve"> </w:t>
      </w:r>
      <w:r w:rsidRPr="00272777">
        <w:rPr>
          <w:rFonts w:asciiTheme="majorHAnsi" w:eastAsia="Times New Roman" w:hAnsiTheme="majorHAnsi" w:cstheme="majorHAnsi"/>
          <w:sz w:val="26"/>
          <w:szCs w:val="26"/>
          <w:lang w:val="en-US"/>
        </w:rPr>
        <w:t>used</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12"/>
          <w:sz w:val="26"/>
          <w:szCs w:val="26"/>
          <w:lang w:val="en-US"/>
        </w:rPr>
        <w:t xml:space="preserve"> </w:t>
      </w:r>
      <w:r w:rsidRPr="00272777">
        <w:rPr>
          <w:rFonts w:asciiTheme="majorHAnsi" w:eastAsia="Times New Roman" w:hAnsiTheme="majorHAnsi" w:cstheme="majorHAnsi"/>
          <w:sz w:val="26"/>
          <w:szCs w:val="26"/>
          <w:lang w:val="en-US"/>
        </w:rPr>
        <w:t>store</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data,</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if</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3"/>
          <w:sz w:val="26"/>
          <w:szCs w:val="26"/>
          <w:lang w:val="en-US"/>
        </w:rPr>
        <w:t xml:space="preserve"> </w:t>
      </w:r>
      <w:r w:rsidRPr="00272777">
        <w:rPr>
          <w:rFonts w:asciiTheme="majorHAnsi" w:eastAsia="Times New Roman" w:hAnsiTheme="majorHAnsi" w:cstheme="majorHAnsi"/>
          <w:sz w:val="26"/>
          <w:szCs w:val="26"/>
          <w:lang w:val="en-US"/>
        </w:rPr>
        <w:t>length</w:t>
      </w:r>
      <w:r w:rsidRPr="00272777">
        <w:rPr>
          <w:rFonts w:asciiTheme="majorHAnsi" w:eastAsia="Times New Roman" w:hAnsiTheme="majorHAnsi" w:cstheme="majorHAnsi"/>
          <w:spacing w:val="12"/>
          <w:sz w:val="26"/>
          <w:szCs w:val="26"/>
          <w:lang w:val="en-US"/>
        </w:rPr>
        <w:t xml:space="preserve"> </w:t>
      </w:r>
      <w:r w:rsidRPr="00272777">
        <w:rPr>
          <w:rFonts w:asciiTheme="majorHAnsi" w:eastAsia="Times New Roman" w:hAnsiTheme="majorHAnsi" w:cstheme="majorHAnsi"/>
          <w:sz w:val="26"/>
          <w:szCs w:val="26"/>
          <w:lang w:val="en-US"/>
        </w:rPr>
        <w:t>of</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data is larger than 3000 bytes, the TCP/IP protocol or Web-based protocol will be called</w:t>
      </w:r>
      <w:del w:id="2364" w:author="Microsoft account" w:date="2015-09-28T13:16:00Z">
        <w:r w:rsidRPr="00272777" w:rsidDel="009E5480">
          <w:rPr>
            <w:rFonts w:asciiTheme="majorHAnsi" w:eastAsia="Times New Roman" w:hAnsiTheme="majorHAnsi" w:cstheme="majorHAnsi"/>
            <w:sz w:val="26"/>
            <w:szCs w:val="26"/>
            <w:lang w:val="en-US"/>
          </w:rPr>
          <w:delText>.</w:delText>
        </w:r>
        <w:r w:rsidRPr="00272777" w:rsidDel="009E5480">
          <w:rPr>
            <w:rFonts w:asciiTheme="majorHAnsi" w:eastAsia="Times New Roman" w:hAnsiTheme="majorHAnsi" w:cstheme="majorHAnsi"/>
            <w:spacing w:val="49"/>
            <w:sz w:val="26"/>
            <w:szCs w:val="26"/>
            <w:lang w:val="en-US"/>
          </w:rPr>
          <w:delText xml:space="preserve"> </w:delText>
        </w:r>
      </w:del>
    </w:p>
    <w:p w14:paraId="24601959" w14:textId="77777777" w:rsidR="00727A02" w:rsidRPr="00272777" w:rsidDel="009E5480" w:rsidRDefault="00727A02">
      <w:pPr>
        <w:widowControl w:val="0"/>
        <w:spacing w:before="197" w:after="0" w:line="276" w:lineRule="auto"/>
        <w:ind w:right="157" w:firstLine="540"/>
        <w:jc w:val="both"/>
        <w:rPr>
          <w:del w:id="2365" w:author="Microsoft account" w:date="2015-09-28T13:16:00Z"/>
          <w:rFonts w:asciiTheme="majorHAnsi" w:eastAsia="Times New Roman" w:hAnsiTheme="majorHAnsi" w:cstheme="majorHAnsi"/>
          <w:sz w:val="26"/>
          <w:szCs w:val="26"/>
          <w:lang w:val="en-US"/>
        </w:rPr>
        <w:pPrChange w:id="2366" w:author="Microsoft account" w:date="2015-09-28T15:27:00Z">
          <w:pPr>
            <w:widowControl w:val="0"/>
            <w:spacing w:before="197" w:after="0" w:line="360" w:lineRule="auto"/>
            <w:ind w:right="157"/>
            <w:jc w:val="both"/>
          </w:pPr>
        </w:pPrChange>
      </w:pPr>
    </w:p>
    <w:p w14:paraId="15B92302" w14:textId="484BA044" w:rsidR="00066B4A" w:rsidRPr="00AF28A9" w:rsidRDefault="00CC641E">
      <w:pPr>
        <w:spacing w:line="276" w:lineRule="auto"/>
        <w:ind w:firstLine="540"/>
        <w:rPr>
          <w:rFonts w:eastAsia="Times New Roman"/>
        </w:rPr>
        <w:pPrChange w:id="2367" w:author="Microsoft account" w:date="2015-09-28T15:27:00Z">
          <w:pPr>
            <w:pStyle w:val="Heading41"/>
            <w:jc w:val="both"/>
          </w:pPr>
        </w:pPrChange>
      </w:pPr>
      <w:del w:id="2368" w:author="Microsoft account" w:date="2015-09-28T13:16:00Z">
        <w:r w:rsidRPr="00272777" w:rsidDel="009E5480">
          <w:rPr>
            <w:rFonts w:asciiTheme="majorHAnsi" w:hAnsiTheme="majorHAnsi" w:cstheme="majorHAnsi"/>
            <w:sz w:val="26"/>
            <w:szCs w:val="26"/>
            <w:rPrChange w:id="2369" w:author="Microsoft account" w:date="2015-09-28T13:38:00Z">
              <w:rPr>
                <w:b w:val="0"/>
              </w:rPr>
            </w:rPrChange>
          </w:rPr>
          <w:delText xml:space="preserve">3.4.4. </w:delText>
        </w:r>
        <w:r w:rsidR="00F044F9" w:rsidRPr="00272777" w:rsidDel="009E5480">
          <w:rPr>
            <w:rFonts w:asciiTheme="majorHAnsi" w:hAnsiTheme="majorHAnsi" w:cstheme="majorHAnsi"/>
            <w:sz w:val="26"/>
            <w:szCs w:val="26"/>
            <w:rPrChange w:id="2370" w:author="Microsoft account" w:date="2015-09-28T13:38:00Z">
              <w:rPr>
                <w:b w:val="0"/>
              </w:rPr>
            </w:rPrChange>
          </w:rPr>
          <w:delText>S</w:delText>
        </w:r>
        <w:r w:rsidR="00066B4A" w:rsidRPr="00272777" w:rsidDel="009E5480">
          <w:rPr>
            <w:rFonts w:asciiTheme="majorHAnsi" w:hAnsiTheme="majorHAnsi" w:cstheme="majorHAnsi"/>
            <w:sz w:val="26"/>
            <w:szCs w:val="26"/>
            <w:rPrChange w:id="2371" w:author="Microsoft account" w:date="2015-09-28T13:38:00Z">
              <w:rPr>
                <w:b w:val="0"/>
              </w:rPr>
            </w:rPrChange>
          </w:rPr>
          <w:delText>ignal</w:delText>
        </w:r>
        <w:r w:rsidR="00066B4A" w:rsidRPr="00272777" w:rsidDel="009E5480">
          <w:rPr>
            <w:rFonts w:asciiTheme="majorHAnsi" w:hAnsiTheme="majorHAnsi" w:cstheme="majorHAnsi"/>
            <w:spacing w:val="-1"/>
            <w:sz w:val="26"/>
            <w:szCs w:val="26"/>
            <w:rPrChange w:id="2372" w:author="Microsoft account" w:date="2015-09-28T13:38:00Z">
              <w:rPr>
                <w:b w:val="0"/>
                <w:spacing w:val="-1"/>
              </w:rPr>
            </w:rPrChange>
          </w:rPr>
          <w:delText xml:space="preserve"> </w:delText>
        </w:r>
        <w:r w:rsidR="00066B4A" w:rsidRPr="00272777" w:rsidDel="009E5480">
          <w:rPr>
            <w:rFonts w:asciiTheme="majorHAnsi" w:hAnsiTheme="majorHAnsi" w:cstheme="majorHAnsi"/>
            <w:sz w:val="26"/>
            <w:szCs w:val="26"/>
            <w:rPrChange w:id="2373" w:author="Microsoft account" w:date="2015-09-28T13:38:00Z">
              <w:rPr>
                <w:b w:val="0"/>
              </w:rPr>
            </w:rPrChange>
          </w:rPr>
          <w:delText>di</w:delText>
        </w:r>
      </w:del>
      <w:r w:rsidR="00066B4A" w:rsidRPr="00272777">
        <w:rPr>
          <w:rFonts w:asciiTheme="majorHAnsi" w:hAnsiTheme="majorHAnsi" w:cstheme="majorHAnsi"/>
          <w:sz w:val="26"/>
          <w:szCs w:val="26"/>
          <w:rPrChange w:id="2374" w:author="Microsoft account" w:date="2015-09-28T13:38:00Z">
            <w:rPr>
              <w:b w:val="0"/>
            </w:rPr>
          </w:rPrChange>
        </w:rPr>
        <w:t>splaying</w:t>
      </w:r>
    </w:p>
    <w:p w14:paraId="374B9506" w14:textId="688AE729" w:rsidR="009E5480" w:rsidRPr="00272777" w:rsidRDefault="00066B4A">
      <w:pPr>
        <w:widowControl w:val="0"/>
        <w:spacing w:after="0" w:line="276" w:lineRule="auto"/>
        <w:ind w:right="132" w:firstLine="540"/>
        <w:jc w:val="both"/>
        <w:rPr>
          <w:ins w:id="2375" w:author="Microsoft account" w:date="2015-09-28T13:14:00Z"/>
          <w:rFonts w:asciiTheme="majorHAnsi" w:eastAsia="Times New Roman" w:hAnsiTheme="majorHAnsi" w:cstheme="majorHAnsi"/>
          <w:sz w:val="26"/>
          <w:szCs w:val="26"/>
          <w:lang w:val="en-US"/>
        </w:rPr>
        <w:pPrChange w:id="2376" w:author="Microsoft account" w:date="2015-09-28T15:27:00Z">
          <w:pPr>
            <w:widowControl w:val="0"/>
            <w:spacing w:after="0" w:line="360" w:lineRule="auto"/>
            <w:ind w:right="132"/>
            <w:jc w:val="both"/>
          </w:pPr>
        </w:pPrChange>
      </w:pPr>
      <w:r w:rsidRPr="00272777">
        <w:rPr>
          <w:rFonts w:asciiTheme="majorHAnsi" w:eastAsia="Times New Roman" w:hAnsiTheme="majorHAnsi" w:cstheme="majorHAnsi"/>
          <w:sz w:val="26"/>
          <w:szCs w:val="26"/>
          <w:lang w:val="en-US"/>
        </w:rPr>
        <w:t>In order to plot real-time signal on smartphone, a third-party library is</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used, “Achartengine” (4ViewSort Co., Romania). Achartengine is an open-source</w:t>
      </w:r>
      <w:r w:rsidRPr="00272777">
        <w:rPr>
          <w:rFonts w:asciiTheme="majorHAnsi" w:eastAsia="Times New Roman" w:hAnsiTheme="majorHAnsi" w:cstheme="majorHAnsi"/>
          <w:spacing w:val="-12"/>
          <w:sz w:val="26"/>
          <w:szCs w:val="26"/>
          <w:lang w:val="en-US"/>
        </w:rPr>
        <w:t xml:space="preserve"> </w:t>
      </w:r>
      <w:r w:rsidRPr="00272777">
        <w:rPr>
          <w:rFonts w:asciiTheme="majorHAnsi" w:eastAsia="Times New Roman" w:hAnsiTheme="majorHAnsi" w:cstheme="majorHAnsi"/>
          <w:sz w:val="26"/>
          <w:szCs w:val="26"/>
          <w:lang w:val="en-US"/>
        </w:rPr>
        <w:t>graphing library for Android developers. Among similar libraries, such as</w:t>
      </w:r>
      <w:r w:rsidRPr="00272777">
        <w:rPr>
          <w:rFonts w:asciiTheme="majorHAnsi" w:eastAsia="Times New Roman" w:hAnsiTheme="majorHAnsi" w:cstheme="majorHAnsi"/>
          <w:spacing w:val="7"/>
          <w:sz w:val="26"/>
          <w:szCs w:val="26"/>
          <w:lang w:val="en-US"/>
        </w:rPr>
        <w:t xml:space="preserve"> </w:t>
      </w:r>
      <w:r w:rsidRPr="00272777">
        <w:rPr>
          <w:rFonts w:asciiTheme="majorHAnsi" w:eastAsia="Times New Roman" w:hAnsiTheme="majorHAnsi" w:cstheme="majorHAnsi"/>
          <w:sz w:val="26"/>
          <w:szCs w:val="26"/>
          <w:lang w:val="en-US"/>
        </w:rPr>
        <w:t xml:space="preserve">GraphView, </w:t>
      </w:r>
    </w:p>
    <w:p w14:paraId="7A80B5A0" w14:textId="3B5497AD" w:rsidR="00066B4A" w:rsidRPr="00272777" w:rsidRDefault="00066B4A">
      <w:pPr>
        <w:widowControl w:val="0"/>
        <w:spacing w:after="0" w:line="276" w:lineRule="auto"/>
        <w:ind w:right="132"/>
        <w:jc w:val="both"/>
        <w:rPr>
          <w:rFonts w:asciiTheme="majorHAnsi" w:eastAsia="Times New Roman" w:hAnsiTheme="majorHAnsi" w:cstheme="majorHAnsi"/>
          <w:sz w:val="26"/>
          <w:szCs w:val="26"/>
          <w:lang w:val="en-US"/>
        </w:rPr>
        <w:pPrChange w:id="2377" w:author="Microsoft account" w:date="2015-09-28T13:38:00Z">
          <w:pPr>
            <w:widowControl w:val="0"/>
            <w:spacing w:after="0" w:line="360" w:lineRule="auto"/>
            <w:ind w:right="132"/>
            <w:jc w:val="both"/>
          </w:pPr>
        </w:pPrChange>
      </w:pPr>
      <w:r w:rsidRPr="00272777">
        <w:rPr>
          <w:rFonts w:asciiTheme="majorHAnsi" w:eastAsia="Times New Roman" w:hAnsiTheme="majorHAnsi" w:cstheme="majorHAnsi"/>
          <w:sz w:val="26"/>
          <w:szCs w:val="26"/>
          <w:lang w:val="en-US"/>
        </w:rPr>
        <w:t>AndroidChart,</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etc</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Achartengine</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has</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huge</w:t>
      </w:r>
      <w:r w:rsidRPr="00272777">
        <w:rPr>
          <w:rFonts w:asciiTheme="majorHAnsi" w:eastAsia="Times New Roman" w:hAnsiTheme="majorHAnsi" w:cstheme="majorHAnsi"/>
          <w:spacing w:val="32"/>
          <w:sz w:val="26"/>
          <w:szCs w:val="26"/>
          <w:lang w:val="en-US"/>
        </w:rPr>
        <w:t xml:space="preserve"> </w:t>
      </w:r>
      <w:r w:rsidRPr="00272777">
        <w:rPr>
          <w:rFonts w:asciiTheme="majorHAnsi" w:eastAsia="Times New Roman" w:hAnsiTheme="majorHAnsi" w:cstheme="majorHAnsi"/>
          <w:sz w:val="26"/>
          <w:szCs w:val="26"/>
          <w:lang w:val="en-US"/>
        </w:rPr>
        <w:t>advantages</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in</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low-cost</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computing,</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real-time plotting and its popularity. There are about 0.52% Android programs, around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600 thousands, on Google Play market using Achartengine according to appbrain.com,</w:t>
      </w:r>
      <w:r w:rsidRPr="00272777">
        <w:rPr>
          <w:rFonts w:asciiTheme="majorHAnsi" w:eastAsia="Times New Roman" w:hAnsiTheme="majorHAnsi" w:cstheme="majorHAnsi"/>
          <w:spacing w:val="-3"/>
          <w:sz w:val="26"/>
          <w:szCs w:val="26"/>
          <w:lang w:val="en-US"/>
        </w:rPr>
        <w:t xml:space="preserve"> </w:t>
      </w:r>
      <w:r w:rsidRPr="00272777">
        <w:rPr>
          <w:rFonts w:asciiTheme="majorHAnsi" w:eastAsia="Times New Roman" w:hAnsiTheme="majorHAnsi" w:cstheme="majorHAnsi"/>
          <w:sz w:val="26"/>
          <w:szCs w:val="26"/>
          <w:lang w:val="en-US"/>
        </w:rPr>
        <w:t>a statistic company on mobile application</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market.</w:t>
      </w:r>
    </w:p>
    <w:p w14:paraId="36C4BA47" w14:textId="77777777" w:rsidR="00066B4A" w:rsidRPr="00272777" w:rsidRDefault="00066B4A">
      <w:pPr>
        <w:widowControl w:val="0"/>
        <w:spacing w:before="69" w:after="0" w:line="276" w:lineRule="auto"/>
        <w:ind w:firstLine="440"/>
        <w:jc w:val="both"/>
        <w:rPr>
          <w:rFonts w:asciiTheme="majorHAnsi" w:eastAsia="Times New Roman" w:hAnsiTheme="majorHAnsi" w:cstheme="majorHAnsi"/>
          <w:sz w:val="26"/>
          <w:szCs w:val="26"/>
          <w:lang w:val="en-US"/>
        </w:rPr>
        <w:pPrChange w:id="2378" w:author="Microsoft account" w:date="2015-09-28T13:38:00Z">
          <w:pPr>
            <w:widowControl w:val="0"/>
            <w:spacing w:before="69" w:after="0" w:line="360" w:lineRule="auto"/>
            <w:ind w:firstLine="440"/>
            <w:jc w:val="both"/>
          </w:pPr>
        </w:pPrChange>
      </w:pPr>
      <w:r w:rsidRPr="00932FE9">
        <w:rPr>
          <w:rFonts w:asciiTheme="majorHAnsi" w:eastAsia="Times New Roman" w:hAnsiTheme="majorHAnsi" w:cstheme="majorHAnsi"/>
          <w:sz w:val="26"/>
          <w:szCs w:val="26"/>
          <w:shd w:val="clear" w:color="auto" w:fill="FBFFED"/>
          <w:lang w:val="en-US"/>
        </w:rPr>
        <w:t>Adding charting to an Android application with AChartEngine, is as simple as adding</w:t>
      </w:r>
      <w:r w:rsidRPr="00932FE9">
        <w:rPr>
          <w:rFonts w:asciiTheme="majorHAnsi" w:eastAsia="Times New Roman" w:hAnsiTheme="majorHAnsi" w:cstheme="majorHAnsi"/>
          <w:spacing w:val="37"/>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lastRenderedPageBreak/>
        <w:t>the</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achartengine-x.y.z.jar</w:t>
      </w:r>
      <w:r w:rsidRPr="00932FE9">
        <w:rPr>
          <w:rFonts w:asciiTheme="majorHAnsi" w:eastAsia="Times New Roman" w:hAnsiTheme="majorHAnsi" w:cstheme="majorHAnsi"/>
          <w:spacing w:val="18"/>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to</w:t>
      </w:r>
      <w:r w:rsidRPr="00932FE9">
        <w:rPr>
          <w:rFonts w:asciiTheme="majorHAnsi" w:eastAsia="Times New Roman" w:hAnsiTheme="majorHAnsi" w:cstheme="majorHAnsi"/>
          <w:spacing w:val="22"/>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the</w:t>
      </w:r>
      <w:r w:rsidRPr="00932FE9">
        <w:rPr>
          <w:rFonts w:asciiTheme="majorHAnsi" w:eastAsia="Times New Roman" w:hAnsiTheme="majorHAnsi" w:cstheme="majorHAnsi"/>
          <w:spacing w:val="18"/>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application</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classpath</w:t>
      </w:r>
      <w:r w:rsidRPr="00932FE9">
        <w:rPr>
          <w:rFonts w:asciiTheme="majorHAnsi" w:eastAsia="Times New Roman" w:hAnsiTheme="majorHAnsi" w:cstheme="majorHAnsi"/>
          <w:spacing w:val="22"/>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and</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start</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coding</w:t>
      </w:r>
      <w:r w:rsidRPr="00932FE9">
        <w:rPr>
          <w:rFonts w:asciiTheme="majorHAnsi" w:eastAsia="Times New Roman" w:hAnsiTheme="majorHAnsi" w:cstheme="majorHAnsi"/>
          <w:spacing w:val="16"/>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against</w:t>
      </w:r>
      <w:r w:rsidRPr="00932FE9">
        <w:rPr>
          <w:rFonts w:asciiTheme="majorHAnsi" w:eastAsia="Times New Roman" w:hAnsiTheme="majorHAnsi" w:cstheme="majorHAnsi"/>
          <w:spacing w:val="22"/>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its</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APIs.</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The</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current</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stable</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version</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is</w:t>
      </w:r>
      <w:r w:rsidRPr="00932FE9">
        <w:rPr>
          <w:rFonts w:asciiTheme="majorHAnsi" w:eastAsia="Times New Roman" w:hAnsiTheme="majorHAnsi" w:cstheme="majorHAnsi"/>
          <w:spacing w:val="21"/>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1.0.0</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and</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the</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one</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under</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development</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1.1.0.</w:t>
      </w:r>
      <w:r w:rsidRPr="00932FE9">
        <w:rPr>
          <w:rFonts w:asciiTheme="majorHAnsi" w:eastAsia="Times New Roman" w:hAnsiTheme="majorHAnsi" w:cstheme="majorHAnsi"/>
          <w:spacing w:val="20"/>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The</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jar</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file</w:t>
      </w:r>
      <w:r w:rsidRPr="00932FE9">
        <w:rPr>
          <w:rFonts w:asciiTheme="majorHAnsi" w:eastAsia="Times New Roman" w:hAnsiTheme="majorHAnsi" w:cstheme="majorHAnsi"/>
          <w:spacing w:val="19"/>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is</w:t>
      </w:r>
      <w:r w:rsidRPr="00932FE9">
        <w:rPr>
          <w:rFonts w:asciiTheme="majorHAnsi" w:eastAsia="Times New Roman" w:hAnsiTheme="majorHAnsi" w:cstheme="majorHAnsi"/>
          <w:spacing w:val="21"/>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only</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110 KB is size, which is quite a small footprint</w:t>
      </w:r>
      <w:r w:rsidR="00CC641E" w:rsidRPr="00932FE9">
        <w:rPr>
          <w:rFonts w:asciiTheme="majorHAnsi" w:eastAsia="Times New Roman" w:hAnsiTheme="majorHAnsi" w:cstheme="majorHAnsi"/>
          <w:sz w:val="26"/>
          <w:szCs w:val="26"/>
          <w:shd w:val="clear" w:color="auto" w:fill="FBFFED"/>
          <w:lang w:val="en-US"/>
        </w:rPr>
        <w:t xml:space="preserve"> nowadays. However, AChartEngine </w:t>
      </w:r>
      <w:r w:rsidRPr="00932FE9">
        <w:rPr>
          <w:rFonts w:asciiTheme="majorHAnsi" w:eastAsia="Times New Roman" w:hAnsiTheme="majorHAnsi" w:cstheme="majorHAnsi"/>
          <w:sz w:val="26"/>
          <w:szCs w:val="26"/>
          <w:shd w:val="clear" w:color="auto" w:fill="FBFFED"/>
          <w:lang w:val="en-US"/>
        </w:rPr>
        <w:t>offers support for many chart types, from LineChart, BarChart, ScatterChart to PieChart,</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real-time (or dynamic)</w:t>
      </w:r>
      <w:r w:rsidRPr="00932FE9">
        <w:rPr>
          <w:rFonts w:asciiTheme="majorHAnsi" w:eastAsia="Times New Roman" w:hAnsiTheme="majorHAnsi" w:cstheme="majorHAnsi"/>
          <w:spacing w:val="-7"/>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chart.</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In this project, Achartengine is used to create a graphing background for 3 ECG</w:t>
      </w:r>
      <w:r w:rsidRPr="00932FE9">
        <w:rPr>
          <w:rFonts w:asciiTheme="majorHAnsi" w:eastAsia="Times New Roman" w:hAnsiTheme="majorHAnsi" w:cstheme="majorHAnsi"/>
          <w:spacing w:val="43"/>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channels</w:t>
      </w:r>
      <w:r w:rsidR="00F044F9"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real-time. When number of received data is larger than 3, the graphing library is</w:t>
      </w:r>
      <w:r w:rsidRPr="00932FE9">
        <w:rPr>
          <w:rFonts w:asciiTheme="majorHAnsi" w:eastAsia="Times New Roman" w:hAnsiTheme="majorHAnsi" w:cstheme="majorHAnsi"/>
          <w:spacing w:val="24"/>
          <w:sz w:val="26"/>
          <w:szCs w:val="26"/>
          <w:shd w:val="clear" w:color="auto" w:fill="FBFFED"/>
          <w:lang w:val="en-US"/>
        </w:rPr>
        <w:t xml:space="preserve"> </w:t>
      </w:r>
      <w:r w:rsidRPr="00932FE9">
        <w:rPr>
          <w:rFonts w:asciiTheme="majorHAnsi" w:eastAsia="Times New Roman" w:hAnsiTheme="majorHAnsi" w:cstheme="majorHAnsi"/>
          <w:sz w:val="26"/>
          <w:szCs w:val="26"/>
          <w:shd w:val="clear" w:color="auto" w:fill="FBFFED"/>
          <w:lang w:val="en-US"/>
        </w:rPr>
        <w:t>initiated.</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It takes gradually each sample in store buffer and adds into t</w:t>
      </w:r>
      <w:r w:rsidR="00F044F9" w:rsidRPr="00932FE9">
        <w:rPr>
          <w:rFonts w:asciiTheme="majorHAnsi" w:eastAsia="Times New Roman" w:hAnsiTheme="majorHAnsi" w:cstheme="majorHAnsi"/>
          <w:sz w:val="26"/>
          <w:szCs w:val="26"/>
          <w:shd w:val="clear" w:color="auto" w:fill="FBFFED"/>
          <w:lang w:val="en-US"/>
        </w:rPr>
        <w:t xml:space="preserve">he graph. Range of x-axis is </w:t>
      </w:r>
      <w:r w:rsidRPr="00932FE9">
        <w:rPr>
          <w:rFonts w:asciiTheme="majorHAnsi" w:eastAsia="Times New Roman" w:hAnsiTheme="majorHAnsi" w:cstheme="majorHAnsi"/>
          <w:sz w:val="26"/>
          <w:szCs w:val="26"/>
          <w:shd w:val="clear" w:color="auto" w:fill="FBFFED"/>
          <w:lang w:val="en-US"/>
        </w:rPr>
        <w:t>configured at the beginning. Therefore, when data’s reached the limitation, window will</w:t>
      </w:r>
      <w:r w:rsidR="00CC641E" w:rsidRPr="00932FE9">
        <w:rPr>
          <w:rFonts w:asciiTheme="majorHAnsi" w:eastAsia="Times New Roman" w:hAnsiTheme="majorHAnsi" w:cstheme="majorHAnsi"/>
          <w:sz w:val="26"/>
          <w:szCs w:val="26"/>
          <w:lang w:val="en-US"/>
        </w:rPr>
        <w:t xml:space="preserve"> </w:t>
      </w:r>
      <w:r w:rsidRPr="00932FE9">
        <w:rPr>
          <w:rFonts w:asciiTheme="majorHAnsi" w:eastAsia="Times New Roman" w:hAnsiTheme="majorHAnsi" w:cstheme="majorHAnsi"/>
          <w:sz w:val="26"/>
          <w:szCs w:val="26"/>
          <w:shd w:val="clear" w:color="auto" w:fill="FBFFED"/>
          <w:lang w:val="en-US"/>
        </w:rPr>
        <w:t>move forward. The moving keeps moving continuously until users touch or roll back.</w:t>
      </w:r>
    </w:p>
    <w:p w14:paraId="342B1913" w14:textId="57A7F1C5" w:rsidR="00066B4A" w:rsidRPr="00272777" w:rsidRDefault="00066B4A">
      <w:pPr>
        <w:widowControl w:val="0"/>
        <w:spacing w:before="69" w:after="0" w:line="276" w:lineRule="auto"/>
        <w:ind w:right="549" w:firstLine="440"/>
        <w:jc w:val="both"/>
        <w:rPr>
          <w:rFonts w:asciiTheme="majorHAnsi" w:eastAsia="Times New Roman" w:hAnsiTheme="majorHAnsi" w:cstheme="majorHAnsi"/>
          <w:sz w:val="26"/>
          <w:szCs w:val="26"/>
          <w:lang w:val="en-US"/>
        </w:rPr>
        <w:pPrChange w:id="2379" w:author="Microsoft account" w:date="2015-09-28T13:38:00Z">
          <w:pPr>
            <w:widowControl w:val="0"/>
            <w:spacing w:before="69" w:after="0" w:line="360" w:lineRule="auto"/>
            <w:ind w:right="549" w:firstLine="440"/>
            <w:jc w:val="both"/>
          </w:pPr>
        </w:pPrChange>
      </w:pPr>
      <w:del w:id="2380" w:author="Microsoft account" w:date="2015-09-28T13:15:00Z">
        <w:r w:rsidRPr="00272777" w:rsidDel="009E5480">
          <w:rPr>
            <w:rFonts w:asciiTheme="majorHAnsi" w:eastAsia="Times New Roman" w:hAnsiTheme="majorHAnsi" w:cstheme="majorHAnsi"/>
            <w:sz w:val="26"/>
            <w:szCs w:val="26"/>
            <w:shd w:val="clear" w:color="auto" w:fill="FBFFED"/>
            <w:lang w:val="en-US"/>
          </w:rPr>
          <w:delText>This function is designed to make users feel comfortable when using</w:delText>
        </w:r>
        <w:r w:rsidRPr="00272777" w:rsidDel="009E5480">
          <w:rPr>
            <w:rFonts w:asciiTheme="majorHAnsi" w:eastAsia="Times New Roman" w:hAnsiTheme="majorHAnsi" w:cstheme="majorHAnsi"/>
            <w:spacing w:val="-12"/>
            <w:sz w:val="26"/>
            <w:szCs w:val="26"/>
            <w:shd w:val="clear" w:color="auto" w:fill="FBFFED"/>
            <w:lang w:val="en-US"/>
          </w:rPr>
          <w:delText xml:space="preserve"> </w:delText>
        </w:r>
        <w:r w:rsidRPr="00272777" w:rsidDel="009E5480">
          <w:rPr>
            <w:rFonts w:asciiTheme="majorHAnsi" w:eastAsia="Times New Roman" w:hAnsiTheme="majorHAnsi" w:cstheme="majorHAnsi"/>
            <w:sz w:val="26"/>
            <w:szCs w:val="26"/>
            <w:shd w:val="clear" w:color="auto" w:fill="FBFFED"/>
            <w:lang w:val="en-US"/>
          </w:rPr>
          <w:delText>program.</w:delText>
        </w:r>
      </w:del>
    </w:p>
    <w:p w14:paraId="746DBB3A" w14:textId="77777777" w:rsidR="00066B4A" w:rsidRPr="00272777" w:rsidRDefault="00066B4A">
      <w:pPr>
        <w:widowControl w:val="0"/>
        <w:spacing w:after="0" w:line="276" w:lineRule="auto"/>
        <w:jc w:val="both"/>
        <w:rPr>
          <w:rFonts w:asciiTheme="majorHAnsi" w:eastAsia="Times New Roman" w:hAnsiTheme="majorHAnsi" w:cstheme="majorHAnsi"/>
          <w:sz w:val="26"/>
          <w:szCs w:val="26"/>
          <w:lang w:val="en-US"/>
        </w:rPr>
        <w:pPrChange w:id="2381" w:author="Microsoft account" w:date="2015-09-28T13:38:00Z">
          <w:pPr>
            <w:widowControl w:val="0"/>
            <w:spacing w:after="0" w:line="360" w:lineRule="auto"/>
            <w:jc w:val="both"/>
          </w:pPr>
        </w:pPrChange>
      </w:pPr>
    </w:p>
    <w:p w14:paraId="30B48B4B" w14:textId="77777777" w:rsidR="00066B4A" w:rsidRPr="00272777" w:rsidRDefault="00066B4A">
      <w:pPr>
        <w:widowControl w:val="0"/>
        <w:spacing w:before="11" w:after="0" w:line="276" w:lineRule="auto"/>
        <w:jc w:val="both"/>
        <w:rPr>
          <w:rFonts w:asciiTheme="majorHAnsi" w:eastAsia="Times New Roman" w:hAnsiTheme="majorHAnsi" w:cstheme="majorHAnsi"/>
          <w:sz w:val="26"/>
          <w:szCs w:val="26"/>
          <w:lang w:val="en-US"/>
        </w:rPr>
        <w:pPrChange w:id="2382" w:author="Microsoft account" w:date="2015-09-28T13:38:00Z">
          <w:pPr>
            <w:widowControl w:val="0"/>
            <w:spacing w:before="11" w:after="0" w:line="360" w:lineRule="auto"/>
            <w:jc w:val="both"/>
          </w:pPr>
        </w:pPrChange>
      </w:pPr>
    </w:p>
    <w:p w14:paraId="19509364" w14:textId="66D42710" w:rsidR="00066B4A" w:rsidRPr="00272777" w:rsidRDefault="00066B4A">
      <w:pPr>
        <w:widowControl w:val="0"/>
        <w:spacing w:after="0" w:line="276" w:lineRule="auto"/>
        <w:jc w:val="both"/>
        <w:rPr>
          <w:rFonts w:asciiTheme="majorHAnsi" w:eastAsia="Times New Roman" w:hAnsiTheme="majorHAnsi" w:cstheme="majorHAnsi"/>
          <w:sz w:val="26"/>
          <w:szCs w:val="26"/>
          <w:lang w:val="en-US"/>
        </w:rPr>
        <w:pPrChange w:id="2383" w:author="Microsoft account" w:date="2015-09-28T13:38:00Z">
          <w:pPr>
            <w:widowControl w:val="0"/>
            <w:spacing w:after="0" w:line="360" w:lineRule="auto"/>
            <w:jc w:val="both"/>
          </w:pPr>
        </w:pPrChange>
      </w:pPr>
      <w:r w:rsidRPr="00AF28A9">
        <w:rPr>
          <w:rFonts w:asciiTheme="majorHAnsi" w:eastAsia="Times New Roman" w:hAnsiTheme="majorHAnsi" w:cstheme="majorHAnsi"/>
          <w:noProof/>
          <w:position w:val="-99"/>
          <w:sz w:val="26"/>
          <w:szCs w:val="26"/>
          <w:lang w:val="en-US"/>
        </w:rPr>
        <w:drawing>
          <wp:inline distT="0" distB="0" distL="0" distR="0" wp14:anchorId="13B51C3D" wp14:editId="2F0D2B06">
            <wp:extent cx="5374700" cy="3171825"/>
            <wp:effectExtent l="0" t="0" r="0" b="0"/>
            <wp:docPr id="52"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5.png"/>
                    <pic:cNvPicPr/>
                  </pic:nvPicPr>
                  <pic:blipFill>
                    <a:blip r:embed="rId31" cstate="print"/>
                    <a:stretch>
                      <a:fillRect/>
                    </a:stretch>
                  </pic:blipFill>
                  <pic:spPr>
                    <a:xfrm>
                      <a:off x="0" y="0"/>
                      <a:ext cx="5374700" cy="3171825"/>
                    </a:xfrm>
                    <a:prstGeom prst="rect">
                      <a:avLst/>
                    </a:prstGeom>
                  </pic:spPr>
                </pic:pic>
              </a:graphicData>
            </a:graphic>
          </wp:inline>
        </w:drawing>
      </w:r>
    </w:p>
    <w:p w14:paraId="43332052" w14:textId="77777777" w:rsidR="00066B4A" w:rsidRPr="00272777" w:rsidDel="009731D4" w:rsidRDefault="00066B4A">
      <w:pPr>
        <w:widowControl w:val="0"/>
        <w:spacing w:after="0" w:line="276" w:lineRule="auto"/>
        <w:jc w:val="both"/>
        <w:rPr>
          <w:del w:id="2384" w:author="Tim" w:date="2015-09-25T00:19:00Z"/>
          <w:rFonts w:asciiTheme="majorHAnsi" w:eastAsia="Times New Roman" w:hAnsiTheme="majorHAnsi" w:cstheme="majorHAnsi"/>
          <w:sz w:val="26"/>
          <w:szCs w:val="26"/>
          <w:lang w:val="en-US"/>
        </w:rPr>
        <w:pPrChange w:id="2385" w:author="Microsoft account" w:date="2015-09-28T13:38:00Z">
          <w:pPr>
            <w:widowControl w:val="0"/>
            <w:spacing w:after="0" w:line="360" w:lineRule="auto"/>
            <w:jc w:val="both"/>
          </w:pPr>
        </w:pPrChange>
      </w:pPr>
    </w:p>
    <w:p w14:paraId="1B6BBE16" w14:textId="77777777" w:rsidR="00066B4A" w:rsidRPr="00272777" w:rsidRDefault="00066B4A">
      <w:pPr>
        <w:widowControl w:val="0"/>
        <w:spacing w:before="6" w:after="0" w:line="276" w:lineRule="auto"/>
        <w:jc w:val="both"/>
        <w:rPr>
          <w:rFonts w:asciiTheme="majorHAnsi" w:eastAsia="Times New Roman" w:hAnsiTheme="majorHAnsi" w:cstheme="majorHAnsi"/>
          <w:sz w:val="26"/>
          <w:szCs w:val="26"/>
          <w:lang w:val="en-US"/>
        </w:rPr>
        <w:pPrChange w:id="2386" w:author="Microsoft account" w:date="2015-09-28T13:38:00Z">
          <w:pPr>
            <w:widowControl w:val="0"/>
            <w:spacing w:before="6" w:after="0" w:line="360" w:lineRule="auto"/>
            <w:jc w:val="both"/>
          </w:pPr>
        </w:pPrChange>
      </w:pPr>
    </w:p>
    <w:p w14:paraId="0F6812BC" w14:textId="77853A1A" w:rsidR="00066B4A" w:rsidRPr="00272777" w:rsidDel="009E5480" w:rsidRDefault="00066B4A">
      <w:pPr>
        <w:widowControl w:val="0"/>
        <w:spacing w:after="0" w:line="276" w:lineRule="auto"/>
        <w:jc w:val="both"/>
        <w:rPr>
          <w:del w:id="2387" w:author="Microsoft account" w:date="2015-09-28T13:15:00Z"/>
          <w:rFonts w:asciiTheme="majorHAnsi" w:eastAsia="Times New Roman" w:hAnsiTheme="majorHAnsi" w:cstheme="majorHAnsi"/>
          <w:sz w:val="26"/>
          <w:szCs w:val="26"/>
          <w:lang w:val="en-US"/>
        </w:rPr>
        <w:pPrChange w:id="2388" w:author="Microsoft account" w:date="2015-09-28T13:38:00Z">
          <w:pPr>
            <w:widowControl w:val="0"/>
            <w:spacing w:after="0" w:line="360" w:lineRule="auto"/>
            <w:jc w:val="both"/>
          </w:pPr>
        </w:pPrChange>
      </w:pPr>
      <w:r w:rsidRPr="00272777">
        <w:rPr>
          <w:rFonts w:asciiTheme="majorHAnsi" w:eastAsia="Calibri" w:hAnsiTheme="majorHAnsi" w:cstheme="majorHAnsi"/>
          <w:b/>
          <w:sz w:val="26"/>
          <w:szCs w:val="26"/>
          <w:shd w:val="clear" w:color="auto" w:fill="FBFFED"/>
          <w:lang w:val="en-US"/>
        </w:rPr>
        <w:t xml:space="preserve">Figure </w:t>
      </w:r>
      <w:del w:id="2389" w:author="Microsoft account" w:date="2015-09-28T13:39:00Z">
        <w:r w:rsidR="00CA6CB1" w:rsidRPr="00272777" w:rsidDel="00272777">
          <w:rPr>
            <w:rFonts w:asciiTheme="majorHAnsi" w:eastAsia="Calibri" w:hAnsiTheme="majorHAnsi" w:cstheme="majorHAnsi"/>
            <w:b/>
            <w:sz w:val="26"/>
            <w:szCs w:val="26"/>
            <w:shd w:val="clear" w:color="auto" w:fill="FBFFED"/>
            <w:lang w:val="en-US"/>
          </w:rPr>
          <w:delText>24</w:delText>
        </w:r>
      </w:del>
      <w:ins w:id="2390" w:author="Microsoft account" w:date="2015-09-28T13:39:00Z">
        <w:r w:rsidR="00272777">
          <w:rPr>
            <w:rFonts w:asciiTheme="majorHAnsi" w:eastAsia="Calibri" w:hAnsiTheme="majorHAnsi" w:cstheme="majorHAnsi"/>
            <w:b/>
            <w:sz w:val="26"/>
            <w:szCs w:val="26"/>
            <w:shd w:val="clear" w:color="auto" w:fill="FBFFED"/>
            <w:lang w:val="en-US"/>
          </w:rPr>
          <w:t>13</w:t>
        </w:r>
      </w:ins>
      <w:r w:rsidRPr="00272777">
        <w:rPr>
          <w:rFonts w:asciiTheme="majorHAnsi" w:eastAsia="Calibri" w:hAnsiTheme="majorHAnsi" w:cstheme="majorHAnsi"/>
          <w:i/>
          <w:sz w:val="26"/>
          <w:szCs w:val="26"/>
          <w:shd w:val="clear" w:color="auto" w:fill="FBFFED"/>
          <w:lang w:val="en-US"/>
        </w:rPr>
        <w:t>: Real-time signal plotting on ECG_Bluetooth interface using</w:t>
      </w:r>
      <w:r w:rsidRPr="00272777">
        <w:rPr>
          <w:rFonts w:asciiTheme="majorHAnsi" w:eastAsia="Calibri" w:hAnsiTheme="majorHAnsi" w:cstheme="majorHAnsi"/>
          <w:i/>
          <w:spacing w:val="-10"/>
          <w:sz w:val="26"/>
          <w:szCs w:val="26"/>
          <w:shd w:val="clear" w:color="auto" w:fill="FBFFED"/>
          <w:lang w:val="en-US"/>
        </w:rPr>
        <w:t xml:space="preserve"> </w:t>
      </w:r>
      <w:r w:rsidRPr="00272777">
        <w:rPr>
          <w:rFonts w:asciiTheme="majorHAnsi" w:eastAsia="Calibri" w:hAnsiTheme="majorHAnsi" w:cstheme="majorHAnsi"/>
          <w:i/>
          <w:sz w:val="26"/>
          <w:szCs w:val="26"/>
          <w:shd w:val="clear" w:color="auto" w:fill="FBFFED"/>
          <w:lang w:val="en-US"/>
        </w:rPr>
        <w:t>AChartEngine</w:t>
      </w:r>
      <w:r w:rsidR="00CC641E" w:rsidRPr="00272777">
        <w:rPr>
          <w:rFonts w:asciiTheme="majorHAnsi" w:eastAsia="Times New Roman" w:hAnsiTheme="majorHAnsi" w:cstheme="majorHAnsi"/>
          <w:sz w:val="26"/>
          <w:szCs w:val="26"/>
          <w:lang w:val="en-US"/>
        </w:rPr>
        <w:t xml:space="preserve"> </w:t>
      </w:r>
      <w:r w:rsidRPr="00272777">
        <w:rPr>
          <w:rFonts w:asciiTheme="majorHAnsi" w:eastAsia="Calibri" w:hAnsiTheme="majorHAnsi" w:cstheme="majorHAnsi"/>
          <w:i/>
          <w:sz w:val="26"/>
          <w:szCs w:val="26"/>
          <w:shd w:val="clear" w:color="auto" w:fill="FBFFED"/>
          <w:lang w:val="en-US"/>
        </w:rPr>
        <w:t>library on Android</w:t>
      </w:r>
      <w:r w:rsidRPr="00272777">
        <w:rPr>
          <w:rFonts w:asciiTheme="majorHAnsi" w:eastAsia="Calibri" w:hAnsiTheme="majorHAnsi" w:cstheme="majorHAnsi"/>
          <w:i/>
          <w:spacing w:val="-2"/>
          <w:sz w:val="26"/>
          <w:szCs w:val="26"/>
          <w:shd w:val="clear" w:color="auto" w:fill="FBFFED"/>
          <w:lang w:val="en-US"/>
        </w:rPr>
        <w:t xml:space="preserve"> </w:t>
      </w:r>
      <w:r w:rsidRPr="00272777">
        <w:rPr>
          <w:rFonts w:asciiTheme="majorHAnsi" w:eastAsia="Calibri" w:hAnsiTheme="majorHAnsi" w:cstheme="majorHAnsi"/>
          <w:i/>
          <w:sz w:val="26"/>
          <w:szCs w:val="26"/>
          <w:shd w:val="clear" w:color="auto" w:fill="FBFFED"/>
          <w:lang w:val="en-US"/>
        </w:rPr>
        <w:t>Studio</w:t>
      </w:r>
    </w:p>
    <w:p w14:paraId="26A36760" w14:textId="7940FA9D" w:rsidR="00D669B0" w:rsidRDefault="00D669B0">
      <w:pPr>
        <w:widowControl w:val="0"/>
        <w:spacing w:after="0" w:line="276" w:lineRule="auto"/>
        <w:jc w:val="both"/>
        <w:rPr>
          <w:rFonts w:asciiTheme="majorHAnsi" w:hAnsiTheme="majorHAnsi" w:cstheme="majorHAnsi"/>
          <w:sz w:val="26"/>
          <w:szCs w:val="26"/>
        </w:rPr>
        <w:sectPr w:rsidR="00D669B0">
          <w:pgSz w:w="12240" w:h="15840"/>
          <w:pgMar w:top="2140" w:right="1300" w:bottom="1200" w:left="1720" w:header="639" w:footer="1008" w:gutter="0"/>
          <w:cols w:space="720"/>
        </w:sectPr>
        <w:pPrChange w:id="2391" w:author="Microsoft account" w:date="2015-09-28T13:38:00Z">
          <w:pPr>
            <w:spacing w:line="360" w:lineRule="auto"/>
            <w:jc w:val="both"/>
          </w:pPr>
        </w:pPrChange>
      </w:pPr>
    </w:p>
    <w:p w14:paraId="65C1A6BD" w14:textId="19174291" w:rsidR="007801FB" w:rsidRPr="00272777" w:rsidDel="009E5480" w:rsidRDefault="00727A02">
      <w:pPr>
        <w:pStyle w:val="Subtitle"/>
        <w:spacing w:line="276" w:lineRule="auto"/>
        <w:rPr>
          <w:del w:id="2392" w:author="Microsoft account" w:date="2015-09-28T13:15:00Z"/>
        </w:rPr>
        <w:pPrChange w:id="2393" w:author="Microsoft account" w:date="2015-09-28T13:38:00Z">
          <w:pPr>
            <w:pStyle w:val="Subtitle"/>
          </w:pPr>
        </w:pPrChange>
      </w:pPr>
      <w:bookmarkStart w:id="2394" w:name="_TOC_250015"/>
      <w:del w:id="2395" w:author="Microsoft account" w:date="2015-09-28T13:15:00Z">
        <w:r w:rsidRPr="00272777" w:rsidDel="009E5480">
          <w:rPr>
            <w:b w:val="0"/>
          </w:rPr>
          <w:lastRenderedPageBreak/>
          <w:delText xml:space="preserve">3.5. </w:delText>
        </w:r>
        <w:r w:rsidR="007801FB" w:rsidRPr="00272777" w:rsidDel="009E5480">
          <w:rPr>
            <w:b w:val="0"/>
          </w:rPr>
          <w:delText>Web-based</w:delText>
        </w:r>
        <w:r w:rsidR="007801FB" w:rsidRPr="00272777" w:rsidDel="009E5480">
          <w:rPr>
            <w:b w:val="0"/>
            <w:spacing w:val="-1"/>
          </w:rPr>
          <w:delText xml:space="preserve"> </w:delText>
        </w:r>
        <w:r w:rsidR="007801FB" w:rsidRPr="00272777" w:rsidDel="009E5480">
          <w:rPr>
            <w:b w:val="0"/>
          </w:rPr>
          <w:delText>server</w:delText>
        </w:r>
        <w:bookmarkEnd w:id="2394"/>
      </w:del>
    </w:p>
    <w:p w14:paraId="51268AD5" w14:textId="345A4ABD" w:rsidR="007801FB" w:rsidRPr="00AF28A9" w:rsidRDefault="009E5480">
      <w:pPr>
        <w:pStyle w:val="Subtitle"/>
        <w:spacing w:line="276" w:lineRule="auto"/>
        <w:pPrChange w:id="2396" w:author="Microsoft account" w:date="2015-09-28T13:38:00Z">
          <w:pPr>
            <w:widowControl w:val="0"/>
            <w:spacing w:before="1" w:after="0" w:line="360" w:lineRule="auto"/>
            <w:jc w:val="both"/>
          </w:pPr>
        </w:pPrChange>
      </w:pPr>
      <w:bookmarkStart w:id="2397" w:name="_Toc431211919"/>
      <w:bookmarkStart w:id="2398" w:name="_Toc431301075"/>
      <w:ins w:id="2399" w:author="Microsoft account" w:date="2015-09-28T13:17:00Z">
        <w:r w:rsidRPr="00AF28A9">
          <w:t>3.4. Web-based server</w:t>
        </w:r>
      </w:ins>
      <w:bookmarkEnd w:id="2397"/>
      <w:bookmarkEnd w:id="2398"/>
    </w:p>
    <w:p w14:paraId="4EA8F5FA" w14:textId="09072B7D" w:rsidR="007801FB" w:rsidRPr="00272777" w:rsidDel="009731D4" w:rsidRDefault="00727A02">
      <w:pPr>
        <w:pStyle w:val="Heading41"/>
        <w:rPr>
          <w:del w:id="2400" w:author="Tim" w:date="2015-09-25T00:19:00Z"/>
        </w:rPr>
        <w:pPrChange w:id="2401" w:author="Tim" w:date="2015-09-28T14:54:00Z">
          <w:pPr>
            <w:pStyle w:val="Heading41"/>
            <w:ind w:firstLine="720"/>
          </w:pPr>
        </w:pPrChange>
      </w:pPr>
      <w:bookmarkStart w:id="2402" w:name="_TOC_250014"/>
      <w:del w:id="2403" w:author="Microsoft account" w:date="2015-09-28T13:17:00Z">
        <w:r w:rsidRPr="00272777" w:rsidDel="009E5480">
          <w:delText>3.5.1.</w:delText>
        </w:r>
        <w:r w:rsidR="007801FB" w:rsidRPr="00272777" w:rsidDel="009E5480">
          <w:delText>Server</w:delText>
        </w:r>
      </w:del>
      <w:bookmarkEnd w:id="2402"/>
    </w:p>
    <w:p w14:paraId="42F1678A" w14:textId="09AB55B2" w:rsidR="007801FB" w:rsidRPr="00AF28A9" w:rsidRDefault="00896FE5">
      <w:pPr>
        <w:pStyle w:val="Heading41"/>
        <w:pPrChange w:id="2404" w:author="Tim" w:date="2015-09-28T14:54:00Z">
          <w:pPr>
            <w:widowControl w:val="0"/>
            <w:spacing w:before="7" w:after="0" w:line="360" w:lineRule="auto"/>
            <w:jc w:val="both"/>
          </w:pPr>
        </w:pPrChange>
      </w:pPr>
      <w:ins w:id="2405" w:author="Microsoft account" w:date="2015-09-28T13:18:00Z">
        <w:r w:rsidRPr="00AF28A9">
          <w:t>3.4.1. php server program</w:t>
        </w:r>
      </w:ins>
    </w:p>
    <w:p w14:paraId="421DEC4E" w14:textId="77777777" w:rsidR="007801FB" w:rsidRPr="00272777" w:rsidRDefault="007801FB">
      <w:pPr>
        <w:widowControl w:val="0"/>
        <w:spacing w:before="69" w:after="0" w:line="276" w:lineRule="auto"/>
        <w:ind w:right="141" w:firstLine="540"/>
        <w:jc w:val="both"/>
        <w:rPr>
          <w:rFonts w:asciiTheme="majorHAnsi" w:eastAsia="Times New Roman" w:hAnsiTheme="majorHAnsi" w:cstheme="majorHAnsi"/>
          <w:sz w:val="26"/>
          <w:szCs w:val="26"/>
          <w:lang w:val="en-US"/>
        </w:rPr>
        <w:pPrChange w:id="2406" w:author="Microsoft account" w:date="2015-09-28T15:27:00Z">
          <w:pPr>
            <w:widowControl w:val="0"/>
            <w:spacing w:before="69" w:after="0" w:line="360" w:lineRule="auto"/>
            <w:ind w:right="141"/>
            <w:jc w:val="both"/>
          </w:pPr>
        </w:pPrChange>
      </w:pPr>
      <w:r w:rsidRPr="00272777">
        <w:rPr>
          <w:rFonts w:asciiTheme="majorHAnsi" w:eastAsia="Times New Roman" w:hAnsiTheme="majorHAnsi" w:cstheme="majorHAnsi"/>
          <w:sz w:val="26"/>
          <w:szCs w:val="26"/>
          <w:lang w:val="en-US"/>
        </w:rPr>
        <w:t>During project, a local offline server is firstly used for testing. XAMP server, which is</w:t>
      </w:r>
      <w:r w:rsidRPr="00272777">
        <w:rPr>
          <w:rFonts w:asciiTheme="majorHAnsi" w:eastAsia="Times New Roman" w:hAnsiTheme="majorHAnsi" w:cstheme="majorHAnsi"/>
          <w:spacing w:val="45"/>
          <w:sz w:val="26"/>
          <w:szCs w:val="26"/>
          <w:lang w:val="en-US"/>
        </w:rPr>
        <w:t xml:space="preserve"> </w:t>
      </w:r>
      <w:r w:rsidRPr="00272777">
        <w:rPr>
          <w:rFonts w:asciiTheme="majorHAnsi" w:eastAsia="Times New Roman" w:hAnsiTheme="majorHAnsi" w:cstheme="majorHAnsi"/>
          <w:sz w:val="26"/>
          <w:szCs w:val="26"/>
          <w:lang w:val="en-US"/>
        </w:rPr>
        <w:t>a completely and friendly Apache distribution containin</w:t>
      </w:r>
      <w:r w:rsidR="009F6FE3" w:rsidRPr="00272777">
        <w:rPr>
          <w:rFonts w:asciiTheme="majorHAnsi" w:eastAsia="Times New Roman" w:hAnsiTheme="majorHAnsi" w:cstheme="majorHAnsi"/>
          <w:sz w:val="26"/>
          <w:szCs w:val="26"/>
          <w:lang w:val="en-US"/>
        </w:rPr>
        <w:t>g MySQL, PHP, and Perl, is used</w:t>
      </w:r>
      <w:r w:rsidR="00F044F9" w:rsidRPr="00272777">
        <w:rPr>
          <w:rFonts w:asciiTheme="majorHAnsi" w:eastAsia="Times New Roman" w:hAnsiTheme="majorHAnsi" w:cstheme="majorHAnsi"/>
          <w:sz w:val="26"/>
          <w:szCs w:val="26"/>
          <w:lang w:val="en-US"/>
        </w:rPr>
        <w:t xml:space="preserve"> as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36"/>
          <w:sz w:val="26"/>
          <w:szCs w:val="26"/>
          <w:lang w:val="en-US"/>
        </w:rPr>
        <w:t xml:space="preserve"> </w:t>
      </w:r>
      <w:r w:rsidRPr="00272777">
        <w:rPr>
          <w:rFonts w:asciiTheme="majorHAnsi" w:eastAsia="Times New Roman" w:hAnsiTheme="majorHAnsi" w:cstheme="majorHAnsi"/>
          <w:sz w:val="26"/>
          <w:szCs w:val="26"/>
          <w:lang w:val="en-US"/>
        </w:rPr>
        <w:t>main</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XAMP</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a</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Window</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web</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development</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environment.</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This</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an open source package has been set up to be increasingly easy to install and</w:t>
      </w:r>
      <w:r w:rsidRPr="00272777">
        <w:rPr>
          <w:rFonts w:asciiTheme="majorHAnsi" w:eastAsia="Times New Roman" w:hAnsiTheme="majorHAnsi" w:cstheme="majorHAnsi"/>
          <w:spacing w:val="24"/>
          <w:sz w:val="26"/>
          <w:szCs w:val="26"/>
          <w:lang w:val="en-US"/>
        </w:rPr>
        <w:t xml:space="preserve"> </w:t>
      </w:r>
      <w:r w:rsidRPr="00272777">
        <w:rPr>
          <w:rFonts w:asciiTheme="majorHAnsi" w:eastAsia="Times New Roman" w:hAnsiTheme="majorHAnsi" w:cstheme="majorHAnsi"/>
          <w:sz w:val="26"/>
          <w:szCs w:val="26"/>
          <w:lang w:val="en-US"/>
        </w:rPr>
        <w:t>used. Alongside, phpMyAdmin allows developers to manage the databases</w:t>
      </w:r>
      <w:r w:rsidRPr="00272777">
        <w:rPr>
          <w:rFonts w:asciiTheme="majorHAnsi" w:eastAsia="Times New Roman" w:hAnsiTheme="majorHAnsi" w:cstheme="majorHAnsi"/>
          <w:spacing w:val="-14"/>
          <w:sz w:val="26"/>
          <w:szCs w:val="26"/>
          <w:lang w:val="en-US"/>
        </w:rPr>
        <w:t xml:space="preserve"> </w:t>
      </w:r>
      <w:r w:rsidRPr="00272777">
        <w:rPr>
          <w:rFonts w:asciiTheme="majorHAnsi" w:eastAsia="Times New Roman" w:hAnsiTheme="majorHAnsi" w:cstheme="majorHAnsi"/>
          <w:sz w:val="26"/>
          <w:szCs w:val="26"/>
          <w:lang w:val="en-US"/>
        </w:rPr>
        <w:t>easily.</w:t>
      </w:r>
    </w:p>
    <w:p w14:paraId="10FF37A4" w14:textId="77777777" w:rsidR="007801FB" w:rsidRPr="00272777" w:rsidRDefault="007801FB">
      <w:pPr>
        <w:widowControl w:val="0"/>
        <w:spacing w:before="10" w:after="0" w:line="276" w:lineRule="auto"/>
        <w:jc w:val="both"/>
        <w:rPr>
          <w:rFonts w:asciiTheme="majorHAnsi" w:eastAsia="Times New Roman" w:hAnsiTheme="majorHAnsi" w:cstheme="majorHAnsi"/>
          <w:sz w:val="26"/>
          <w:szCs w:val="26"/>
          <w:lang w:val="en-US"/>
        </w:rPr>
        <w:pPrChange w:id="2407" w:author="Microsoft account" w:date="2015-09-28T13:38:00Z">
          <w:pPr>
            <w:widowControl w:val="0"/>
            <w:spacing w:before="10" w:after="0" w:line="360" w:lineRule="auto"/>
            <w:jc w:val="both"/>
          </w:pPr>
        </w:pPrChange>
      </w:pPr>
    </w:p>
    <w:p w14:paraId="2A06571C" w14:textId="667E0892" w:rsidR="007801FB" w:rsidRPr="00272777" w:rsidDel="009731D4" w:rsidRDefault="007801FB">
      <w:pPr>
        <w:widowControl w:val="0"/>
        <w:spacing w:after="0" w:line="276" w:lineRule="auto"/>
        <w:jc w:val="both"/>
        <w:rPr>
          <w:del w:id="2408" w:author="Tim" w:date="2015-09-25T00:19:00Z"/>
          <w:rFonts w:asciiTheme="majorHAnsi" w:eastAsia="Times New Roman" w:hAnsiTheme="majorHAnsi" w:cstheme="majorHAnsi"/>
          <w:sz w:val="26"/>
          <w:szCs w:val="26"/>
          <w:lang w:val="en-US"/>
        </w:rPr>
        <w:pPrChange w:id="2409" w:author="Microsoft account" w:date="2015-09-28T13:38:00Z">
          <w:pPr>
            <w:widowControl w:val="0"/>
            <w:spacing w:after="0" w:line="360" w:lineRule="auto"/>
            <w:jc w:val="both"/>
          </w:pPr>
        </w:pPrChange>
      </w:pPr>
      <w:r w:rsidRPr="00AF28A9">
        <w:rPr>
          <w:rFonts w:asciiTheme="majorHAnsi" w:eastAsia="Times New Roman" w:hAnsiTheme="majorHAnsi" w:cstheme="majorHAnsi"/>
          <w:noProof/>
          <w:position w:val="-85"/>
          <w:sz w:val="26"/>
          <w:szCs w:val="26"/>
          <w:lang w:val="en-US"/>
        </w:rPr>
        <mc:AlternateContent>
          <mc:Choice Requires="wpg">
            <w:drawing>
              <wp:inline distT="0" distB="0" distL="0" distR="0" wp14:anchorId="4607F16B" wp14:editId="27385548">
                <wp:extent cx="5433695" cy="2727325"/>
                <wp:effectExtent l="8890" t="7620" r="5715" b="8255"/>
                <wp:docPr id="246" name="Group 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33695" cy="2727325"/>
                          <a:chOff x="0" y="0"/>
                          <a:chExt cx="8557" cy="4295"/>
                        </a:xfrm>
                      </wpg:grpSpPr>
                      <pic:pic xmlns:pic="http://schemas.openxmlformats.org/drawingml/2006/picture">
                        <pic:nvPicPr>
                          <pic:cNvPr id="247" name="Picture 2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15" y="15"/>
                            <a:ext cx="8527" cy="4265"/>
                          </a:xfrm>
                          <a:prstGeom prst="rect">
                            <a:avLst/>
                          </a:prstGeom>
                          <a:noFill/>
                          <a:extLst>
                            <a:ext uri="{909E8E84-426E-40DD-AFC4-6F175D3DCCD1}">
                              <a14:hiddenFill xmlns:a14="http://schemas.microsoft.com/office/drawing/2010/main">
                                <a:solidFill>
                                  <a:srgbClr val="FFFFFF"/>
                                </a:solidFill>
                              </a14:hiddenFill>
                            </a:ext>
                          </a:extLst>
                        </pic:spPr>
                      </pic:pic>
                      <wpg:grpSp>
                        <wpg:cNvPr id="248" name="Group 213"/>
                        <wpg:cNvGrpSpPr>
                          <a:grpSpLocks/>
                        </wpg:cNvGrpSpPr>
                        <wpg:grpSpPr bwMode="auto">
                          <a:xfrm>
                            <a:off x="8" y="8"/>
                            <a:ext cx="8542" cy="4280"/>
                            <a:chOff x="8" y="8"/>
                            <a:chExt cx="8542" cy="4280"/>
                          </a:xfrm>
                        </wpg:grpSpPr>
                        <wps:wsp>
                          <wps:cNvPr id="249" name="Freeform 214"/>
                          <wps:cNvSpPr>
                            <a:spLocks/>
                          </wps:cNvSpPr>
                          <wps:spPr bwMode="auto">
                            <a:xfrm>
                              <a:off x="8" y="8"/>
                              <a:ext cx="8542" cy="4280"/>
                            </a:xfrm>
                            <a:custGeom>
                              <a:avLst/>
                              <a:gdLst>
                                <a:gd name="T0" fmla="+- 0 8 8"/>
                                <a:gd name="T1" fmla="*/ T0 w 8542"/>
                                <a:gd name="T2" fmla="+- 0 4288 8"/>
                                <a:gd name="T3" fmla="*/ 4288 h 4280"/>
                                <a:gd name="T4" fmla="+- 0 8549 8"/>
                                <a:gd name="T5" fmla="*/ T4 w 8542"/>
                                <a:gd name="T6" fmla="+- 0 4288 8"/>
                                <a:gd name="T7" fmla="*/ 4288 h 4280"/>
                                <a:gd name="T8" fmla="+- 0 8549 8"/>
                                <a:gd name="T9" fmla="*/ T8 w 8542"/>
                                <a:gd name="T10" fmla="+- 0 8 8"/>
                                <a:gd name="T11" fmla="*/ 8 h 4280"/>
                                <a:gd name="T12" fmla="+- 0 8 8"/>
                                <a:gd name="T13" fmla="*/ T12 w 8542"/>
                                <a:gd name="T14" fmla="+- 0 8 8"/>
                                <a:gd name="T15" fmla="*/ 8 h 4280"/>
                                <a:gd name="T16" fmla="+- 0 8 8"/>
                                <a:gd name="T17" fmla="*/ T16 w 8542"/>
                                <a:gd name="T18" fmla="+- 0 4288 8"/>
                                <a:gd name="T19" fmla="*/ 4288 h 4280"/>
                              </a:gdLst>
                              <a:ahLst/>
                              <a:cxnLst>
                                <a:cxn ang="0">
                                  <a:pos x="T1" y="T3"/>
                                </a:cxn>
                                <a:cxn ang="0">
                                  <a:pos x="T5" y="T7"/>
                                </a:cxn>
                                <a:cxn ang="0">
                                  <a:pos x="T9" y="T11"/>
                                </a:cxn>
                                <a:cxn ang="0">
                                  <a:pos x="T13" y="T15"/>
                                </a:cxn>
                                <a:cxn ang="0">
                                  <a:pos x="T17" y="T19"/>
                                </a:cxn>
                              </a:cxnLst>
                              <a:rect l="0" t="0" r="r" b="b"/>
                              <a:pathLst>
                                <a:path w="8542" h="4280">
                                  <a:moveTo>
                                    <a:pt x="0" y="4280"/>
                                  </a:moveTo>
                                  <a:lnTo>
                                    <a:pt x="8541" y="4280"/>
                                  </a:lnTo>
                                  <a:lnTo>
                                    <a:pt x="8541" y="0"/>
                                  </a:lnTo>
                                  <a:lnTo>
                                    <a:pt x="0" y="0"/>
                                  </a:lnTo>
                                  <a:lnTo>
                                    <a:pt x="0" y="428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EFD8B99" id="Group 246" o:spid="_x0000_s1026" style="width:427.85pt;height:214.75pt;mso-position-horizontal-relative:char;mso-position-vertical-relative:line" coordsize="8557,42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">
                <v:shape id="Picture 212" o:spid="_x0000_s1027" type="#_x0000_t75" style="position:absolute;left:15;top:15;width:8527;height:4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HrAHEAAAA3AAAAA8AAABkcnMvZG93bnJldi54bWxEj0FrAjEUhO+F/ofwCt5qoi2trkZpCws9&#10;KVoRj4/Nc7O6eVk20V3/vSkUehxm5htmvuxdLa7UhsqzhtFQgSAuvKm41LD7yZ8nIEJENlh7Jg03&#10;CrBcPD7MMTO+4w1dt7EUCcIhQw02xiaTMhSWHIahb4iTd/Stw5hkW0rTYpfgrpZjpd6kw4rTgsWG&#10;viwV5+3Fach7130qddq/HOwap2s2+WpltB489R8zEJH6+B/+a38bDePXd/g9k46AXN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FHrAHEAAAA3AAAAA8AAAAAAAAAAAAAAAAA&#10;nwIAAGRycy9kb3ducmV2LnhtbFBLBQYAAAAABAAEAPcAAACQAwAAAAA=&#10;">
                  <v:imagedata r:id="rId33" o:title=""/>
                </v:shape>
                <v:group id="Group 213" o:spid="_x0000_s1028" style="position:absolute;left:8;top:8;width:8542;height:4280" coordorigin="8,8" coordsize="8542,4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shape id="Freeform 214" o:spid="_x0000_s1029" style="position:absolute;left:8;top:8;width:8542;height:4280;visibility:visible;mso-wrap-style:square;v-text-anchor:top" coordsize="8542,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NMusUA&#10;AADcAAAADwAAAGRycy9kb3ducmV2LnhtbESPQWvCQBSE74X+h+UVeqsbRa1GVxEh6KFQGwWvz+wz&#10;CWbfht2txn/fLQgeh5n5hpkvO9OIKzlfW1bQ7yUgiAuray4VHPbZxwSED8gaG8uk4E4elovXlzmm&#10;2t74h655KEWEsE9RQRVCm0rpi4oM+p5tiaN3ts5giNKVUju8Rbhp5CBJxtJgzXGhwpbWFRWX/Nco&#10;uOTn0eeX1Pa042E2+nbHbLfZKPX+1q1mIAJ14Rl+tLdawWA4hf8z8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U0y6xQAAANwAAAAPAAAAAAAAAAAAAAAAAJgCAABkcnMv&#10;ZG93bnJldi54bWxQSwUGAAAAAAQABAD1AAAAigMAAAAA&#10;" path="m,4280r8541,l8541,,,,,4280xe" filled="f">
                    <v:path arrowok="t" o:connecttype="custom" o:connectlocs="0,4288;8541,4288;8541,8;0,8;0,4288" o:connectangles="0,0,0,0,0"/>
                  </v:shape>
                </v:group>
                <w10:anchorlock/>
              </v:group>
            </w:pict>
          </mc:Fallback>
        </mc:AlternateContent>
      </w:r>
    </w:p>
    <w:p w14:paraId="5048A06B" w14:textId="77777777" w:rsidR="007801FB" w:rsidRPr="00272777" w:rsidRDefault="007801FB">
      <w:pPr>
        <w:widowControl w:val="0"/>
        <w:spacing w:after="0" w:line="276" w:lineRule="auto"/>
        <w:jc w:val="both"/>
        <w:rPr>
          <w:rFonts w:asciiTheme="majorHAnsi" w:eastAsia="Times New Roman" w:hAnsiTheme="majorHAnsi" w:cstheme="majorHAnsi"/>
          <w:sz w:val="26"/>
          <w:szCs w:val="26"/>
          <w:lang w:val="en-US"/>
        </w:rPr>
        <w:pPrChange w:id="2410" w:author="Microsoft account" w:date="2015-09-28T13:38:00Z">
          <w:pPr>
            <w:widowControl w:val="0"/>
            <w:spacing w:before="3" w:after="0" w:line="360" w:lineRule="auto"/>
            <w:jc w:val="both"/>
          </w:pPr>
        </w:pPrChange>
      </w:pPr>
    </w:p>
    <w:p w14:paraId="441F43E1" w14:textId="77777777" w:rsidR="00272777" w:rsidRDefault="00272777">
      <w:pPr>
        <w:widowControl w:val="0"/>
        <w:spacing w:after="0" w:line="276" w:lineRule="auto"/>
        <w:jc w:val="both"/>
        <w:rPr>
          <w:ins w:id="2411" w:author="Microsoft account" w:date="2015-09-28T13:42:00Z"/>
          <w:rFonts w:asciiTheme="majorHAnsi" w:eastAsia="Calibri" w:hAnsiTheme="majorHAnsi" w:cstheme="majorHAnsi"/>
          <w:b/>
          <w:sz w:val="26"/>
          <w:szCs w:val="26"/>
          <w:lang w:val="en-US"/>
        </w:rPr>
        <w:pPrChange w:id="2412" w:author="Microsoft account" w:date="2015-09-28T13:38:00Z">
          <w:pPr>
            <w:widowControl w:val="0"/>
            <w:spacing w:after="0" w:line="360" w:lineRule="auto"/>
            <w:jc w:val="both"/>
          </w:pPr>
        </w:pPrChange>
      </w:pPr>
    </w:p>
    <w:p w14:paraId="0D3EFB25" w14:textId="71930183" w:rsidR="007801FB" w:rsidRPr="00272777" w:rsidDel="009731D4" w:rsidRDefault="007801FB">
      <w:pPr>
        <w:widowControl w:val="0"/>
        <w:spacing w:after="0" w:line="276" w:lineRule="auto"/>
        <w:jc w:val="both"/>
        <w:rPr>
          <w:del w:id="2413" w:author="Tim" w:date="2015-09-25T00:19:00Z"/>
          <w:rFonts w:asciiTheme="majorHAnsi" w:eastAsia="Times New Roman" w:hAnsiTheme="majorHAnsi" w:cstheme="majorHAnsi"/>
          <w:sz w:val="26"/>
          <w:szCs w:val="26"/>
          <w:lang w:val="en-US"/>
        </w:rPr>
        <w:pPrChange w:id="2414" w:author="Microsoft account" w:date="2015-09-28T13:38:00Z">
          <w:pPr>
            <w:widowControl w:val="0"/>
            <w:spacing w:after="0" w:line="360" w:lineRule="auto"/>
            <w:jc w:val="both"/>
          </w:pPr>
        </w:pPrChange>
      </w:pPr>
      <w:r w:rsidRPr="00272777">
        <w:rPr>
          <w:rFonts w:asciiTheme="majorHAnsi" w:eastAsia="Calibri" w:hAnsiTheme="majorHAnsi" w:cstheme="majorHAnsi"/>
          <w:b/>
          <w:sz w:val="26"/>
          <w:szCs w:val="26"/>
          <w:lang w:val="en-US"/>
        </w:rPr>
        <w:t xml:space="preserve">Figure </w:t>
      </w:r>
      <w:del w:id="2415" w:author="Microsoft account" w:date="2015-09-28T13:39:00Z">
        <w:r w:rsidR="00CA6CB1" w:rsidRPr="00272777" w:rsidDel="00272777">
          <w:rPr>
            <w:rFonts w:asciiTheme="majorHAnsi" w:eastAsia="Calibri" w:hAnsiTheme="majorHAnsi" w:cstheme="majorHAnsi"/>
            <w:b/>
            <w:sz w:val="26"/>
            <w:szCs w:val="26"/>
            <w:lang w:val="en-US"/>
          </w:rPr>
          <w:delText>25</w:delText>
        </w:r>
      </w:del>
      <w:ins w:id="2416" w:author="Microsoft account" w:date="2015-09-28T13:39:00Z">
        <w:r w:rsidR="00272777">
          <w:rPr>
            <w:rFonts w:asciiTheme="majorHAnsi" w:eastAsia="Calibri" w:hAnsiTheme="majorHAnsi" w:cstheme="majorHAnsi"/>
            <w:b/>
            <w:sz w:val="26"/>
            <w:szCs w:val="26"/>
            <w:lang w:val="en-US"/>
          </w:rPr>
          <w:t>14</w:t>
        </w:r>
      </w:ins>
      <w:r w:rsidRPr="00272777">
        <w:rPr>
          <w:rFonts w:asciiTheme="majorHAnsi" w:eastAsia="Calibri" w:hAnsiTheme="majorHAnsi" w:cstheme="majorHAnsi"/>
          <w:i/>
          <w:sz w:val="26"/>
          <w:szCs w:val="26"/>
          <w:lang w:val="en-US"/>
        </w:rPr>
        <w:t>: PhpMyAdmin</w:t>
      </w:r>
      <w:r w:rsidRPr="00272777">
        <w:rPr>
          <w:rFonts w:asciiTheme="majorHAnsi" w:eastAsia="Calibri" w:hAnsiTheme="majorHAnsi" w:cstheme="majorHAnsi"/>
          <w:i/>
          <w:spacing w:val="-6"/>
          <w:sz w:val="26"/>
          <w:szCs w:val="26"/>
          <w:lang w:val="en-US"/>
        </w:rPr>
        <w:t xml:space="preserve"> </w:t>
      </w:r>
      <w:r w:rsidRPr="00272777">
        <w:rPr>
          <w:rFonts w:asciiTheme="majorHAnsi" w:eastAsia="Calibri" w:hAnsiTheme="majorHAnsi" w:cstheme="majorHAnsi"/>
          <w:i/>
          <w:sz w:val="26"/>
          <w:szCs w:val="26"/>
          <w:lang w:val="en-US"/>
        </w:rPr>
        <w:t>interfaces</w:t>
      </w:r>
    </w:p>
    <w:p w14:paraId="44357EDA" w14:textId="77777777" w:rsidR="007801FB" w:rsidRPr="00272777" w:rsidRDefault="007801FB">
      <w:pPr>
        <w:widowControl w:val="0"/>
        <w:spacing w:after="0" w:line="276" w:lineRule="auto"/>
        <w:jc w:val="both"/>
        <w:rPr>
          <w:rFonts w:asciiTheme="majorHAnsi" w:eastAsia="Times New Roman" w:hAnsiTheme="majorHAnsi" w:cstheme="majorHAnsi"/>
          <w:i/>
          <w:sz w:val="26"/>
          <w:szCs w:val="26"/>
          <w:lang w:val="en-US"/>
        </w:rPr>
        <w:pPrChange w:id="2417" w:author="Microsoft account" w:date="2015-09-28T13:38:00Z">
          <w:pPr>
            <w:widowControl w:val="0"/>
            <w:spacing w:after="0" w:line="360" w:lineRule="auto"/>
            <w:jc w:val="both"/>
          </w:pPr>
        </w:pPrChange>
      </w:pPr>
    </w:p>
    <w:p w14:paraId="7E7BF59D" w14:textId="77777777" w:rsidR="00272777" w:rsidRDefault="00272777">
      <w:pPr>
        <w:widowControl w:val="0"/>
        <w:spacing w:after="0" w:line="276" w:lineRule="auto"/>
        <w:jc w:val="both"/>
        <w:rPr>
          <w:ins w:id="2418" w:author="Microsoft account" w:date="2015-09-28T13:42:00Z"/>
          <w:rFonts w:asciiTheme="majorHAnsi" w:eastAsia="Times New Roman" w:hAnsiTheme="majorHAnsi" w:cstheme="majorHAnsi"/>
          <w:sz w:val="26"/>
          <w:szCs w:val="26"/>
          <w:lang w:val="en-US"/>
        </w:rPr>
        <w:pPrChange w:id="2419" w:author="Microsoft account" w:date="2015-09-28T13:38:00Z">
          <w:pPr>
            <w:widowControl w:val="0"/>
            <w:spacing w:before="5" w:after="0" w:line="360" w:lineRule="auto"/>
            <w:jc w:val="both"/>
          </w:pPr>
        </w:pPrChange>
      </w:pPr>
    </w:p>
    <w:p w14:paraId="535044D0" w14:textId="77777777" w:rsidR="007801FB" w:rsidRPr="00272777" w:rsidDel="009731D4" w:rsidRDefault="007801FB">
      <w:pPr>
        <w:widowControl w:val="0"/>
        <w:spacing w:after="0" w:line="276" w:lineRule="auto"/>
        <w:ind w:firstLine="540"/>
        <w:jc w:val="both"/>
        <w:rPr>
          <w:del w:id="2420" w:author="Tim" w:date="2015-09-25T00:19:00Z"/>
          <w:rFonts w:asciiTheme="majorHAnsi" w:eastAsia="Times New Roman" w:hAnsiTheme="majorHAnsi" w:cstheme="majorHAnsi"/>
          <w:sz w:val="26"/>
          <w:szCs w:val="26"/>
          <w:lang w:val="en-US"/>
        </w:rPr>
        <w:pPrChange w:id="2421" w:author="Microsoft account" w:date="2015-09-28T15:27:00Z">
          <w:pPr>
            <w:widowControl w:val="0"/>
            <w:spacing w:after="0" w:line="360" w:lineRule="auto"/>
            <w:jc w:val="both"/>
          </w:pPr>
        </w:pPrChange>
      </w:pPr>
      <w:r w:rsidRPr="00272777">
        <w:rPr>
          <w:rFonts w:asciiTheme="majorHAnsi" w:eastAsia="Times New Roman" w:hAnsiTheme="majorHAnsi" w:cstheme="majorHAnsi"/>
          <w:sz w:val="26"/>
          <w:szCs w:val="26"/>
          <w:lang w:val="en-US"/>
        </w:rPr>
        <w:t>For the final product, the database was uploaded into Internet via</w:t>
      </w:r>
      <w:r w:rsidRPr="00272777">
        <w:rPr>
          <w:rFonts w:asciiTheme="majorHAnsi" w:eastAsia="Times New Roman" w:hAnsiTheme="majorHAnsi" w:cstheme="majorHAnsi"/>
          <w:spacing w:val="-14"/>
          <w:sz w:val="26"/>
          <w:szCs w:val="26"/>
          <w:lang w:val="en-US"/>
        </w:rPr>
        <w:t xml:space="preserve"> </w:t>
      </w:r>
      <w:r w:rsidRPr="00272777">
        <w:rPr>
          <w:rFonts w:asciiTheme="majorHAnsi" w:eastAsia="Times New Roman" w:hAnsiTheme="majorHAnsi" w:cstheme="majorHAnsi"/>
          <w:sz w:val="26"/>
          <w:szCs w:val="26"/>
          <w:lang w:val="en-US"/>
        </w:rPr>
        <w:t>address:</w:t>
      </w:r>
    </w:p>
    <w:p w14:paraId="496CD4AD" w14:textId="77777777" w:rsidR="007801FB" w:rsidRPr="00272777" w:rsidRDefault="007801FB">
      <w:pPr>
        <w:widowControl w:val="0"/>
        <w:spacing w:after="0" w:line="276" w:lineRule="auto"/>
        <w:ind w:firstLine="540"/>
        <w:jc w:val="both"/>
        <w:rPr>
          <w:rFonts w:asciiTheme="majorHAnsi" w:eastAsia="Times New Roman" w:hAnsiTheme="majorHAnsi" w:cstheme="majorHAnsi"/>
          <w:sz w:val="26"/>
          <w:szCs w:val="26"/>
          <w:lang w:val="en-US"/>
        </w:rPr>
        <w:pPrChange w:id="2422" w:author="Microsoft account" w:date="2015-09-28T15:27:00Z">
          <w:pPr>
            <w:widowControl w:val="0"/>
            <w:spacing w:before="5" w:after="0" w:line="360" w:lineRule="auto"/>
            <w:jc w:val="both"/>
          </w:pPr>
        </w:pPrChange>
      </w:pPr>
    </w:p>
    <w:p w14:paraId="6F27C703" w14:textId="77777777" w:rsidR="007801FB" w:rsidRPr="00272777" w:rsidRDefault="001868A7">
      <w:pPr>
        <w:widowControl w:val="0"/>
        <w:spacing w:after="0" w:line="276" w:lineRule="auto"/>
        <w:ind w:right="549"/>
        <w:jc w:val="both"/>
        <w:rPr>
          <w:rFonts w:asciiTheme="majorHAnsi" w:eastAsia="Times New Roman" w:hAnsiTheme="majorHAnsi" w:cstheme="majorHAnsi"/>
          <w:sz w:val="26"/>
          <w:szCs w:val="26"/>
          <w:lang w:val="en-US"/>
        </w:rPr>
        <w:pPrChange w:id="2423" w:author="Microsoft account" w:date="2015-09-28T13:38:00Z">
          <w:pPr>
            <w:widowControl w:val="0"/>
            <w:spacing w:after="0" w:line="360" w:lineRule="auto"/>
            <w:ind w:right="549"/>
            <w:jc w:val="both"/>
          </w:pPr>
        </w:pPrChange>
      </w:pPr>
      <w:r w:rsidRPr="00AF28A9">
        <w:rPr>
          <w:rFonts w:asciiTheme="majorHAnsi" w:hAnsiTheme="majorHAnsi" w:cstheme="majorHAnsi"/>
          <w:sz w:val="26"/>
          <w:szCs w:val="26"/>
          <w:rPrChange w:id="2424" w:author="Microsoft account" w:date="2015-09-28T13:38:00Z">
            <w:rPr>
              <w:rFonts w:asciiTheme="majorHAnsi" w:eastAsia="Calibri" w:hAnsiTheme="majorHAnsi" w:cstheme="majorHAnsi"/>
              <w:b/>
              <w:i/>
              <w:sz w:val="26"/>
              <w:szCs w:val="26"/>
              <w:u w:val="thick" w:color="0000FF"/>
              <w:lang w:val="en-US"/>
            </w:rPr>
          </w:rPrChange>
        </w:rPr>
        <w:fldChar w:fldCharType="begin"/>
      </w:r>
      <w:r w:rsidRPr="00272777">
        <w:rPr>
          <w:rFonts w:asciiTheme="majorHAnsi" w:hAnsiTheme="majorHAnsi" w:cstheme="majorHAnsi"/>
          <w:sz w:val="26"/>
          <w:szCs w:val="26"/>
          <w:rPrChange w:id="2425" w:author="Microsoft account" w:date="2015-09-28T13:38:00Z">
            <w:rPr/>
          </w:rPrChange>
        </w:rPr>
        <w:instrText xml:space="preserve"> HYPERLINK "http://csc.hcmiu.edu.vn/bmeconf/ecg/" \h </w:instrText>
      </w:r>
      <w:r w:rsidRPr="00AF28A9">
        <w:rPr>
          <w:rFonts w:asciiTheme="majorHAnsi" w:hAnsiTheme="majorHAnsi" w:cstheme="majorHAnsi"/>
          <w:sz w:val="26"/>
          <w:szCs w:val="26"/>
          <w:rPrChange w:id="2426" w:author="Microsoft account" w:date="2015-09-28T13:38:00Z">
            <w:rPr>
              <w:rFonts w:asciiTheme="majorHAnsi" w:eastAsia="Calibri" w:hAnsiTheme="majorHAnsi" w:cstheme="majorHAnsi"/>
              <w:b/>
              <w:i/>
              <w:sz w:val="26"/>
              <w:szCs w:val="26"/>
              <w:u w:val="thick" w:color="0000FF"/>
              <w:lang w:val="en-US"/>
            </w:rPr>
          </w:rPrChange>
        </w:rPr>
        <w:fldChar w:fldCharType="separate"/>
      </w:r>
      <w:r w:rsidR="007801FB" w:rsidRPr="00272777">
        <w:rPr>
          <w:rFonts w:asciiTheme="majorHAnsi" w:eastAsia="Calibri" w:hAnsiTheme="majorHAnsi" w:cstheme="majorHAnsi"/>
          <w:b/>
          <w:i/>
          <w:sz w:val="26"/>
          <w:szCs w:val="26"/>
          <w:u w:val="thick" w:color="0000FF"/>
          <w:lang w:val="en-US"/>
        </w:rPr>
        <w:t>http://csc.hcmiu.edu.vn/bmeconf/ecg/</w:t>
      </w:r>
      <w:r w:rsidRPr="00AF28A9">
        <w:rPr>
          <w:rFonts w:asciiTheme="majorHAnsi" w:eastAsia="Calibri" w:hAnsiTheme="majorHAnsi" w:cstheme="majorHAnsi"/>
          <w:b/>
          <w:i/>
          <w:sz w:val="26"/>
          <w:szCs w:val="26"/>
          <w:u w:val="thick" w:color="0000FF"/>
          <w:lang w:val="en-US"/>
        </w:rPr>
        <w:fldChar w:fldCharType="end"/>
      </w:r>
    </w:p>
    <w:p w14:paraId="62C8180B" w14:textId="77777777" w:rsidR="00272777" w:rsidRPr="00E31C0D" w:rsidRDefault="00272777">
      <w:pPr>
        <w:widowControl w:val="0"/>
        <w:spacing w:before="69" w:after="0" w:line="276" w:lineRule="auto"/>
        <w:ind w:right="136" w:firstLine="540"/>
        <w:jc w:val="both"/>
        <w:rPr>
          <w:rFonts w:asciiTheme="majorHAnsi" w:eastAsia="Times New Roman" w:hAnsiTheme="majorHAnsi" w:cstheme="majorHAnsi"/>
          <w:sz w:val="26"/>
          <w:szCs w:val="26"/>
          <w:lang w:val="en-US"/>
        </w:rPr>
        <w:pPrChange w:id="2427" w:author="Microsoft account" w:date="2015-09-28T15:27:00Z">
          <w:pPr>
            <w:widowControl w:val="0"/>
            <w:spacing w:before="69" w:after="0" w:line="276" w:lineRule="auto"/>
            <w:ind w:right="136"/>
            <w:jc w:val="both"/>
          </w:pPr>
        </w:pPrChange>
      </w:pPr>
      <w:moveToRangeStart w:id="2428" w:author="Microsoft account" w:date="2015-09-28T13:39:00Z" w:name="move431210905"/>
      <w:moveTo w:id="2429" w:author="Microsoft account" w:date="2015-09-28T13:39:00Z">
        <w:r w:rsidRPr="00E31C0D">
          <w:rPr>
            <w:rFonts w:asciiTheme="majorHAnsi" w:eastAsia="Times New Roman" w:hAnsiTheme="majorHAnsi" w:cstheme="majorHAnsi"/>
            <w:sz w:val="26"/>
            <w:szCs w:val="26"/>
            <w:lang w:val="en-US"/>
          </w:rPr>
          <w:t>This is the official website of Biomedical Engineering Department,</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International University.</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This</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database</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used</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as</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main</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database</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for</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ECG</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storing.</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This</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part</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of website is constructed by following</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files:</w:t>
        </w:r>
      </w:moveTo>
    </w:p>
    <w:moveToRangeEnd w:id="2428"/>
    <w:p w14:paraId="41006453" w14:textId="77777777" w:rsidR="00272777" w:rsidRDefault="00272777">
      <w:pPr>
        <w:widowControl w:val="0"/>
        <w:spacing w:before="7" w:after="0" w:line="276" w:lineRule="auto"/>
        <w:jc w:val="both"/>
        <w:rPr>
          <w:ins w:id="2430" w:author="Microsoft account" w:date="2015-09-28T13:39:00Z"/>
          <w:rFonts w:asciiTheme="majorHAnsi" w:eastAsia="Times New Roman" w:hAnsiTheme="majorHAnsi" w:cstheme="majorHAnsi"/>
          <w:b/>
          <w:bCs/>
          <w:i/>
          <w:sz w:val="26"/>
          <w:szCs w:val="26"/>
          <w:lang w:val="en-US"/>
        </w:rPr>
        <w:pPrChange w:id="2431" w:author="Microsoft account" w:date="2015-09-28T13:38:00Z">
          <w:pPr>
            <w:widowControl w:val="0"/>
            <w:spacing w:before="7" w:after="0" w:line="360" w:lineRule="auto"/>
            <w:jc w:val="both"/>
          </w:pPr>
        </w:pPrChange>
      </w:pPr>
    </w:p>
    <w:p w14:paraId="47159407" w14:textId="77777777" w:rsidR="00272777" w:rsidRDefault="00272777">
      <w:pPr>
        <w:widowControl w:val="0"/>
        <w:spacing w:before="7" w:after="0" w:line="276" w:lineRule="auto"/>
        <w:jc w:val="both"/>
        <w:rPr>
          <w:ins w:id="2432" w:author="Microsoft account" w:date="2015-09-28T13:39:00Z"/>
          <w:rFonts w:asciiTheme="majorHAnsi" w:eastAsia="Times New Roman" w:hAnsiTheme="majorHAnsi" w:cstheme="majorHAnsi"/>
          <w:b/>
          <w:bCs/>
          <w:i/>
          <w:sz w:val="26"/>
          <w:szCs w:val="26"/>
          <w:lang w:val="en-US"/>
        </w:rPr>
        <w:pPrChange w:id="2433" w:author="Microsoft account" w:date="2015-09-28T13:38:00Z">
          <w:pPr>
            <w:widowControl w:val="0"/>
            <w:spacing w:before="7" w:after="0" w:line="360" w:lineRule="auto"/>
            <w:jc w:val="both"/>
          </w:pPr>
        </w:pPrChange>
      </w:pPr>
    </w:p>
    <w:p w14:paraId="21DC9C26" w14:textId="77777777" w:rsidR="00272777" w:rsidRPr="00272777" w:rsidRDefault="00272777">
      <w:pPr>
        <w:widowControl w:val="0"/>
        <w:spacing w:before="7" w:after="0" w:line="276" w:lineRule="auto"/>
        <w:jc w:val="both"/>
        <w:rPr>
          <w:rFonts w:asciiTheme="majorHAnsi" w:eastAsia="Times New Roman" w:hAnsiTheme="majorHAnsi" w:cstheme="majorHAnsi"/>
          <w:b/>
          <w:bCs/>
          <w:i/>
          <w:sz w:val="26"/>
          <w:szCs w:val="26"/>
          <w:lang w:val="en-US"/>
        </w:rPr>
        <w:pPrChange w:id="2434" w:author="Microsoft account" w:date="2015-09-28T13:38:00Z">
          <w:pPr>
            <w:widowControl w:val="0"/>
            <w:spacing w:before="7" w:after="0" w:line="360" w:lineRule="auto"/>
            <w:jc w:val="both"/>
          </w:pPr>
        </w:pPrChange>
      </w:pPr>
    </w:p>
    <w:tbl>
      <w:tblPr>
        <w:tblpPr w:leftFromText="180" w:rightFromText="180" w:vertAnchor="text" w:horzAnchor="margin" w:tblpXSpec="center" w:tblpY="1809"/>
        <w:tblW w:w="0" w:type="auto"/>
        <w:tblLayout w:type="fixed"/>
        <w:tblCellMar>
          <w:left w:w="0" w:type="dxa"/>
          <w:right w:w="0" w:type="dxa"/>
        </w:tblCellMar>
        <w:tblLook w:val="01E0" w:firstRow="1" w:lastRow="1" w:firstColumn="1" w:lastColumn="1" w:noHBand="0" w:noVBand="0"/>
      </w:tblPr>
      <w:tblGrid>
        <w:gridCol w:w="2336"/>
        <w:gridCol w:w="6313"/>
      </w:tblGrid>
      <w:tr w:rsidR="00383338" w:rsidRPr="00272777" w14:paraId="39DAC932" w14:textId="77777777" w:rsidTr="001474F1">
        <w:trPr>
          <w:trHeight w:hRule="exact" w:val="562"/>
        </w:trPr>
        <w:tc>
          <w:tcPr>
            <w:tcW w:w="2336" w:type="dxa"/>
            <w:tcBorders>
              <w:top w:val="single" w:sz="4" w:space="0" w:color="000000"/>
              <w:left w:val="single" w:sz="4" w:space="0" w:color="000000"/>
              <w:bottom w:val="single" w:sz="4" w:space="0" w:color="000000"/>
              <w:right w:val="single" w:sz="4" w:space="0" w:color="000000"/>
            </w:tcBorders>
          </w:tcPr>
          <w:p w14:paraId="0A8C5C7F"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35"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lastRenderedPageBreak/>
              <w:t>CLASS</w:t>
            </w:r>
          </w:p>
        </w:tc>
        <w:tc>
          <w:tcPr>
            <w:tcW w:w="6313" w:type="dxa"/>
            <w:tcBorders>
              <w:top w:val="single" w:sz="4" w:space="0" w:color="000000"/>
              <w:left w:val="single" w:sz="4" w:space="0" w:color="000000"/>
              <w:bottom w:val="single" w:sz="4" w:space="0" w:color="000000"/>
              <w:right w:val="single" w:sz="4" w:space="0" w:color="000000"/>
            </w:tcBorders>
          </w:tcPr>
          <w:p w14:paraId="45C536F9"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36"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FUNCTIONS</w:t>
            </w:r>
          </w:p>
        </w:tc>
      </w:tr>
      <w:tr w:rsidR="00383338" w:rsidRPr="00272777" w14:paraId="32264785" w14:textId="77777777" w:rsidTr="001474F1">
        <w:trPr>
          <w:trHeight w:hRule="exact" w:val="564"/>
        </w:trPr>
        <w:tc>
          <w:tcPr>
            <w:tcW w:w="2336" w:type="dxa"/>
            <w:tcBorders>
              <w:top w:val="single" w:sz="4" w:space="0" w:color="000000"/>
              <w:left w:val="single" w:sz="4" w:space="0" w:color="000000"/>
              <w:bottom w:val="single" w:sz="4" w:space="0" w:color="000000"/>
              <w:right w:val="single" w:sz="4" w:space="0" w:color="000000"/>
            </w:tcBorders>
          </w:tcPr>
          <w:p w14:paraId="19655BBB"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37"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chart3.php</w:t>
            </w:r>
          </w:p>
        </w:tc>
        <w:tc>
          <w:tcPr>
            <w:tcW w:w="6313" w:type="dxa"/>
            <w:tcBorders>
              <w:top w:val="single" w:sz="4" w:space="0" w:color="000000"/>
              <w:left w:val="single" w:sz="4" w:space="0" w:color="000000"/>
              <w:bottom w:val="single" w:sz="4" w:space="0" w:color="000000"/>
              <w:right w:val="single" w:sz="4" w:space="0" w:color="000000"/>
            </w:tcBorders>
          </w:tcPr>
          <w:p w14:paraId="607CE33B"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38"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 Plotting real-time or historical for</w:t>
            </w:r>
            <w:r w:rsidRPr="00272777">
              <w:rPr>
                <w:rFonts w:asciiTheme="majorHAnsi" w:eastAsia="Calibri" w:hAnsiTheme="majorHAnsi" w:cstheme="majorHAnsi"/>
                <w:spacing w:val="-13"/>
                <w:sz w:val="26"/>
                <w:szCs w:val="26"/>
                <w:lang w:val="en-US"/>
              </w:rPr>
              <w:t xml:space="preserve"> </w:t>
            </w:r>
            <w:r w:rsidRPr="00272777">
              <w:rPr>
                <w:rFonts w:asciiTheme="majorHAnsi" w:eastAsia="Calibri" w:hAnsiTheme="majorHAnsi" w:cstheme="majorHAnsi"/>
                <w:sz w:val="26"/>
                <w:szCs w:val="26"/>
                <w:lang w:val="en-US"/>
              </w:rPr>
              <w:t>screening.</w:t>
            </w:r>
          </w:p>
        </w:tc>
      </w:tr>
      <w:tr w:rsidR="00383338" w:rsidRPr="00272777" w14:paraId="79635985" w14:textId="77777777" w:rsidTr="001474F1">
        <w:trPr>
          <w:trHeight w:hRule="exact" w:val="562"/>
        </w:trPr>
        <w:tc>
          <w:tcPr>
            <w:tcW w:w="2336" w:type="dxa"/>
            <w:tcBorders>
              <w:top w:val="single" w:sz="4" w:space="0" w:color="000000"/>
              <w:left w:val="single" w:sz="4" w:space="0" w:color="000000"/>
              <w:bottom w:val="single" w:sz="4" w:space="0" w:color="000000"/>
              <w:right w:val="single" w:sz="4" w:space="0" w:color="000000"/>
            </w:tcBorders>
          </w:tcPr>
          <w:p w14:paraId="0192812D"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39"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create_product.php</w:t>
            </w:r>
          </w:p>
        </w:tc>
        <w:tc>
          <w:tcPr>
            <w:tcW w:w="6313" w:type="dxa"/>
            <w:tcBorders>
              <w:top w:val="single" w:sz="4" w:space="0" w:color="000000"/>
              <w:left w:val="single" w:sz="4" w:space="0" w:color="000000"/>
              <w:bottom w:val="single" w:sz="4" w:space="0" w:color="000000"/>
              <w:right w:val="single" w:sz="4" w:space="0" w:color="000000"/>
            </w:tcBorders>
          </w:tcPr>
          <w:p w14:paraId="6C72563D"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0"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Times New Roman" w:hAnsiTheme="majorHAnsi" w:cstheme="majorHAnsi"/>
                <w:sz w:val="26"/>
                <w:szCs w:val="26"/>
                <w:lang w:val="en-US"/>
              </w:rPr>
              <w:t>- Create new patient record in the “products”</w:t>
            </w:r>
            <w:r w:rsidRPr="00272777">
              <w:rPr>
                <w:rFonts w:asciiTheme="majorHAnsi" w:eastAsia="Times New Roman" w:hAnsiTheme="majorHAnsi" w:cstheme="majorHAnsi"/>
                <w:spacing w:val="-8"/>
                <w:sz w:val="26"/>
                <w:szCs w:val="26"/>
                <w:lang w:val="en-US"/>
              </w:rPr>
              <w:t xml:space="preserve"> </w:t>
            </w:r>
            <w:r w:rsidRPr="00272777">
              <w:rPr>
                <w:rFonts w:asciiTheme="majorHAnsi" w:eastAsia="Times New Roman" w:hAnsiTheme="majorHAnsi" w:cstheme="majorHAnsi"/>
                <w:sz w:val="26"/>
                <w:szCs w:val="26"/>
                <w:lang w:val="en-US"/>
              </w:rPr>
              <w:t>table.</w:t>
            </w:r>
          </w:p>
        </w:tc>
      </w:tr>
      <w:tr w:rsidR="00383338" w:rsidRPr="00272777" w14:paraId="0815D47E" w14:textId="77777777" w:rsidTr="001474F1">
        <w:trPr>
          <w:trHeight w:hRule="exact" w:val="1114"/>
        </w:trPr>
        <w:tc>
          <w:tcPr>
            <w:tcW w:w="2336" w:type="dxa"/>
            <w:tcBorders>
              <w:top w:val="single" w:sz="4" w:space="0" w:color="000000"/>
              <w:left w:val="single" w:sz="4" w:space="0" w:color="000000"/>
              <w:bottom w:val="single" w:sz="4" w:space="0" w:color="000000"/>
              <w:right w:val="single" w:sz="4" w:space="0" w:color="000000"/>
            </w:tcBorders>
          </w:tcPr>
          <w:p w14:paraId="736E3654"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1"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db_config.php</w:t>
            </w:r>
          </w:p>
        </w:tc>
        <w:tc>
          <w:tcPr>
            <w:tcW w:w="6313" w:type="dxa"/>
            <w:tcBorders>
              <w:top w:val="single" w:sz="4" w:space="0" w:color="000000"/>
              <w:left w:val="single" w:sz="4" w:space="0" w:color="000000"/>
              <w:bottom w:val="single" w:sz="4" w:space="0" w:color="000000"/>
              <w:right w:val="single" w:sz="4" w:space="0" w:color="000000"/>
            </w:tcBorders>
          </w:tcPr>
          <w:p w14:paraId="66272DD3" w14:textId="77777777" w:rsidR="001474F1" w:rsidRPr="00272777" w:rsidRDefault="001474F1">
            <w:pPr>
              <w:widowControl w:val="0"/>
              <w:spacing w:after="0" w:line="276" w:lineRule="auto"/>
              <w:ind w:right="104"/>
              <w:jc w:val="both"/>
              <w:rPr>
                <w:rFonts w:asciiTheme="majorHAnsi" w:eastAsia="Times New Roman" w:hAnsiTheme="majorHAnsi" w:cstheme="majorHAnsi"/>
                <w:sz w:val="26"/>
                <w:szCs w:val="26"/>
                <w:lang w:val="en-US"/>
              </w:rPr>
              <w:pPrChange w:id="2442" w:author="Microsoft account" w:date="2015-09-28T13:38:00Z">
                <w:pPr>
                  <w:framePr w:hSpace="180" w:wrap="around" w:vAnchor="text" w:hAnchor="margin" w:xAlign="center" w:y="1809"/>
                  <w:widowControl w:val="0"/>
                  <w:spacing w:after="0" w:line="360" w:lineRule="auto"/>
                  <w:ind w:right="104"/>
                  <w:jc w:val="both"/>
                </w:pPr>
              </w:pPrChange>
            </w:pPr>
            <w:r w:rsidRPr="00272777">
              <w:rPr>
                <w:rFonts w:asciiTheme="majorHAnsi" w:eastAsia="Calibri" w:hAnsiTheme="majorHAnsi" w:cstheme="majorHAnsi"/>
                <w:sz w:val="26"/>
                <w:szCs w:val="26"/>
                <w:lang w:val="en-US"/>
              </w:rPr>
              <w:t>- Configure the access information including user</w:t>
            </w:r>
            <w:r w:rsidRPr="00272777">
              <w:rPr>
                <w:rFonts w:asciiTheme="majorHAnsi" w:eastAsia="Calibri" w:hAnsiTheme="majorHAnsi" w:cstheme="majorHAnsi"/>
                <w:spacing w:val="32"/>
                <w:sz w:val="26"/>
                <w:szCs w:val="26"/>
                <w:lang w:val="en-US"/>
              </w:rPr>
              <w:t xml:space="preserve"> </w:t>
            </w:r>
            <w:r w:rsidRPr="00272777">
              <w:rPr>
                <w:rFonts w:asciiTheme="majorHAnsi" w:eastAsia="Calibri" w:hAnsiTheme="majorHAnsi" w:cstheme="majorHAnsi"/>
                <w:sz w:val="26"/>
                <w:szCs w:val="26"/>
                <w:lang w:val="en-US"/>
              </w:rPr>
              <w:t>name, password, database to login the main</w:t>
            </w:r>
            <w:r w:rsidRPr="00272777">
              <w:rPr>
                <w:rFonts w:asciiTheme="majorHAnsi" w:eastAsia="Calibri" w:hAnsiTheme="majorHAnsi" w:cstheme="majorHAnsi"/>
                <w:spacing w:val="-8"/>
                <w:sz w:val="26"/>
                <w:szCs w:val="26"/>
                <w:lang w:val="en-US"/>
              </w:rPr>
              <w:t xml:space="preserve"> </w:t>
            </w:r>
            <w:r w:rsidRPr="00272777">
              <w:rPr>
                <w:rFonts w:asciiTheme="majorHAnsi" w:eastAsia="Calibri" w:hAnsiTheme="majorHAnsi" w:cstheme="majorHAnsi"/>
                <w:sz w:val="26"/>
                <w:szCs w:val="26"/>
                <w:lang w:val="en-US"/>
              </w:rPr>
              <w:t>database.</w:t>
            </w:r>
          </w:p>
        </w:tc>
      </w:tr>
      <w:tr w:rsidR="00383338" w:rsidRPr="00272777" w14:paraId="210B4B2D" w14:textId="77777777" w:rsidTr="001474F1">
        <w:trPr>
          <w:trHeight w:hRule="exact" w:val="562"/>
        </w:trPr>
        <w:tc>
          <w:tcPr>
            <w:tcW w:w="2336" w:type="dxa"/>
            <w:tcBorders>
              <w:top w:val="single" w:sz="4" w:space="0" w:color="000000"/>
              <w:left w:val="single" w:sz="4" w:space="0" w:color="000000"/>
              <w:bottom w:val="single" w:sz="4" w:space="0" w:color="000000"/>
              <w:right w:val="single" w:sz="4" w:space="0" w:color="000000"/>
            </w:tcBorders>
          </w:tcPr>
          <w:p w14:paraId="48859B46"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3"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db_connect.php</w:t>
            </w:r>
          </w:p>
        </w:tc>
        <w:tc>
          <w:tcPr>
            <w:tcW w:w="6313" w:type="dxa"/>
            <w:tcBorders>
              <w:top w:val="single" w:sz="4" w:space="0" w:color="000000"/>
              <w:left w:val="single" w:sz="4" w:space="0" w:color="000000"/>
              <w:bottom w:val="single" w:sz="4" w:space="0" w:color="000000"/>
              <w:right w:val="single" w:sz="4" w:space="0" w:color="000000"/>
            </w:tcBorders>
          </w:tcPr>
          <w:p w14:paraId="48A29A6E"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4"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 Connect to database using sql</w:t>
            </w:r>
            <w:r w:rsidRPr="00272777">
              <w:rPr>
                <w:rFonts w:asciiTheme="majorHAnsi" w:eastAsia="Calibri" w:hAnsiTheme="majorHAnsi" w:cstheme="majorHAnsi"/>
                <w:spacing w:val="-10"/>
                <w:sz w:val="26"/>
                <w:szCs w:val="26"/>
                <w:lang w:val="en-US"/>
              </w:rPr>
              <w:t xml:space="preserve"> </w:t>
            </w:r>
            <w:r w:rsidRPr="00272777">
              <w:rPr>
                <w:rFonts w:asciiTheme="majorHAnsi" w:eastAsia="Calibri" w:hAnsiTheme="majorHAnsi" w:cstheme="majorHAnsi"/>
                <w:sz w:val="26"/>
                <w:szCs w:val="26"/>
                <w:lang w:val="en-US"/>
              </w:rPr>
              <w:t>commands</w:t>
            </w:r>
          </w:p>
        </w:tc>
      </w:tr>
      <w:tr w:rsidR="00383338" w:rsidRPr="00272777" w14:paraId="29DEE3BB" w14:textId="77777777" w:rsidTr="001474F1">
        <w:trPr>
          <w:trHeight w:hRule="exact" w:val="1114"/>
        </w:trPr>
        <w:tc>
          <w:tcPr>
            <w:tcW w:w="2336" w:type="dxa"/>
            <w:tcBorders>
              <w:top w:val="single" w:sz="4" w:space="0" w:color="000000"/>
              <w:left w:val="single" w:sz="4" w:space="0" w:color="000000"/>
              <w:bottom w:val="single" w:sz="4" w:space="0" w:color="000000"/>
              <w:right w:val="single" w:sz="4" w:space="0" w:color="000000"/>
            </w:tcBorders>
          </w:tcPr>
          <w:p w14:paraId="494FAF53"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5"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get_data.php</w:t>
            </w:r>
          </w:p>
        </w:tc>
        <w:tc>
          <w:tcPr>
            <w:tcW w:w="6313" w:type="dxa"/>
            <w:tcBorders>
              <w:top w:val="single" w:sz="4" w:space="0" w:color="000000"/>
              <w:left w:val="single" w:sz="4" w:space="0" w:color="000000"/>
              <w:bottom w:val="single" w:sz="4" w:space="0" w:color="000000"/>
              <w:right w:val="single" w:sz="4" w:space="0" w:color="000000"/>
            </w:tcBorders>
          </w:tcPr>
          <w:p w14:paraId="1105E2EA" w14:textId="77777777" w:rsidR="001474F1" w:rsidRPr="00272777" w:rsidRDefault="001474F1">
            <w:pPr>
              <w:widowControl w:val="0"/>
              <w:spacing w:after="0" w:line="276" w:lineRule="auto"/>
              <w:ind w:right="108"/>
              <w:jc w:val="both"/>
              <w:rPr>
                <w:rFonts w:asciiTheme="majorHAnsi" w:eastAsia="Times New Roman" w:hAnsiTheme="majorHAnsi" w:cstheme="majorHAnsi"/>
                <w:sz w:val="26"/>
                <w:szCs w:val="26"/>
                <w:lang w:val="en-US"/>
              </w:rPr>
              <w:pPrChange w:id="2446" w:author="Microsoft account" w:date="2015-09-28T13:38:00Z">
                <w:pPr>
                  <w:framePr w:hSpace="180" w:wrap="around" w:vAnchor="text" w:hAnchor="margin" w:xAlign="center" w:y="1809"/>
                  <w:widowControl w:val="0"/>
                  <w:spacing w:after="0" w:line="360" w:lineRule="auto"/>
                  <w:ind w:right="108"/>
                  <w:jc w:val="both"/>
                </w:pPr>
              </w:pPrChange>
            </w:pPr>
            <w:r w:rsidRPr="00272777">
              <w:rPr>
                <w:rFonts w:asciiTheme="majorHAnsi" w:eastAsia="Calibri" w:hAnsiTheme="majorHAnsi" w:cstheme="majorHAnsi"/>
                <w:sz w:val="26"/>
                <w:szCs w:val="26"/>
                <w:lang w:val="en-US"/>
              </w:rPr>
              <w:t>-</w:t>
            </w:r>
            <w:r w:rsidRPr="00272777">
              <w:rPr>
                <w:rFonts w:asciiTheme="majorHAnsi" w:eastAsia="Calibri" w:hAnsiTheme="majorHAnsi" w:cstheme="majorHAnsi"/>
                <w:spacing w:val="35"/>
                <w:sz w:val="26"/>
                <w:szCs w:val="26"/>
                <w:lang w:val="en-US"/>
              </w:rPr>
              <w:t xml:space="preserve"> </w:t>
            </w:r>
            <w:r w:rsidRPr="00272777">
              <w:rPr>
                <w:rFonts w:asciiTheme="majorHAnsi" w:eastAsia="Calibri" w:hAnsiTheme="majorHAnsi" w:cstheme="majorHAnsi"/>
                <w:sz w:val="26"/>
                <w:szCs w:val="26"/>
                <w:lang w:val="en-US"/>
              </w:rPr>
              <w:t>Load</w:t>
            </w:r>
            <w:r w:rsidRPr="00272777">
              <w:rPr>
                <w:rFonts w:asciiTheme="majorHAnsi" w:eastAsia="Calibri" w:hAnsiTheme="majorHAnsi" w:cstheme="majorHAnsi"/>
                <w:spacing w:val="33"/>
                <w:sz w:val="26"/>
                <w:szCs w:val="26"/>
                <w:lang w:val="en-US"/>
              </w:rPr>
              <w:t xml:space="preserve"> </w:t>
            </w:r>
            <w:r w:rsidRPr="00272777">
              <w:rPr>
                <w:rFonts w:asciiTheme="majorHAnsi" w:eastAsia="Calibri" w:hAnsiTheme="majorHAnsi" w:cstheme="majorHAnsi"/>
                <w:sz w:val="26"/>
                <w:szCs w:val="26"/>
                <w:lang w:val="en-US"/>
              </w:rPr>
              <w:t>data</w:t>
            </w:r>
            <w:r w:rsidRPr="00272777">
              <w:rPr>
                <w:rFonts w:asciiTheme="majorHAnsi" w:eastAsia="Calibri" w:hAnsiTheme="majorHAnsi" w:cstheme="majorHAnsi"/>
                <w:spacing w:val="32"/>
                <w:sz w:val="26"/>
                <w:szCs w:val="26"/>
                <w:lang w:val="en-US"/>
              </w:rPr>
              <w:t xml:space="preserve"> </w:t>
            </w:r>
            <w:r w:rsidRPr="00272777">
              <w:rPr>
                <w:rFonts w:asciiTheme="majorHAnsi" w:eastAsia="Calibri" w:hAnsiTheme="majorHAnsi" w:cstheme="majorHAnsi"/>
                <w:sz w:val="26"/>
                <w:szCs w:val="26"/>
                <w:lang w:val="en-US"/>
              </w:rPr>
              <w:t>of</w:t>
            </w:r>
            <w:r w:rsidRPr="00272777">
              <w:rPr>
                <w:rFonts w:asciiTheme="majorHAnsi" w:eastAsia="Calibri" w:hAnsiTheme="majorHAnsi" w:cstheme="majorHAnsi"/>
                <w:spacing w:val="33"/>
                <w:sz w:val="26"/>
                <w:szCs w:val="26"/>
                <w:lang w:val="en-US"/>
              </w:rPr>
              <w:t xml:space="preserve"> </w:t>
            </w:r>
            <w:r w:rsidRPr="00272777">
              <w:rPr>
                <w:rFonts w:asciiTheme="majorHAnsi" w:eastAsia="Calibri" w:hAnsiTheme="majorHAnsi" w:cstheme="majorHAnsi"/>
                <w:sz w:val="26"/>
                <w:szCs w:val="26"/>
                <w:lang w:val="en-US"/>
              </w:rPr>
              <w:t>specific</w:t>
            </w:r>
            <w:r w:rsidRPr="00272777">
              <w:rPr>
                <w:rFonts w:asciiTheme="majorHAnsi" w:eastAsia="Calibri" w:hAnsiTheme="majorHAnsi" w:cstheme="majorHAnsi"/>
                <w:spacing w:val="35"/>
                <w:sz w:val="26"/>
                <w:szCs w:val="26"/>
                <w:lang w:val="en-US"/>
              </w:rPr>
              <w:t xml:space="preserve"> </w:t>
            </w:r>
            <w:r w:rsidRPr="00272777">
              <w:rPr>
                <w:rFonts w:asciiTheme="majorHAnsi" w:eastAsia="Calibri" w:hAnsiTheme="majorHAnsi" w:cstheme="majorHAnsi"/>
                <w:sz w:val="26"/>
                <w:szCs w:val="26"/>
                <w:lang w:val="en-US"/>
              </w:rPr>
              <w:t>patient</w:t>
            </w:r>
            <w:r w:rsidRPr="00272777">
              <w:rPr>
                <w:rFonts w:asciiTheme="majorHAnsi" w:eastAsia="Calibri" w:hAnsiTheme="majorHAnsi" w:cstheme="majorHAnsi"/>
                <w:spacing w:val="34"/>
                <w:sz w:val="26"/>
                <w:szCs w:val="26"/>
                <w:lang w:val="en-US"/>
              </w:rPr>
              <w:t xml:space="preserve"> </w:t>
            </w:r>
            <w:r w:rsidRPr="00272777">
              <w:rPr>
                <w:rFonts w:asciiTheme="majorHAnsi" w:eastAsia="Calibri" w:hAnsiTheme="majorHAnsi" w:cstheme="majorHAnsi"/>
                <w:sz w:val="26"/>
                <w:szCs w:val="26"/>
                <w:lang w:val="en-US"/>
              </w:rPr>
              <w:t>from</w:t>
            </w:r>
            <w:r w:rsidRPr="00272777">
              <w:rPr>
                <w:rFonts w:asciiTheme="majorHAnsi" w:eastAsia="Calibri" w:hAnsiTheme="majorHAnsi" w:cstheme="majorHAnsi"/>
                <w:spacing w:val="34"/>
                <w:sz w:val="26"/>
                <w:szCs w:val="26"/>
                <w:lang w:val="en-US"/>
              </w:rPr>
              <w:t xml:space="preserve"> </w:t>
            </w:r>
            <w:r w:rsidRPr="00272777">
              <w:rPr>
                <w:rFonts w:asciiTheme="majorHAnsi" w:eastAsia="Calibri" w:hAnsiTheme="majorHAnsi" w:cstheme="majorHAnsi"/>
                <w:sz w:val="26"/>
                <w:szCs w:val="26"/>
                <w:lang w:val="en-US"/>
              </w:rPr>
              <w:t>database</w:t>
            </w:r>
            <w:r w:rsidRPr="00272777">
              <w:rPr>
                <w:rFonts w:asciiTheme="majorHAnsi" w:eastAsia="Calibri" w:hAnsiTheme="majorHAnsi" w:cstheme="majorHAnsi"/>
                <w:spacing w:val="33"/>
                <w:sz w:val="26"/>
                <w:szCs w:val="26"/>
                <w:lang w:val="en-US"/>
              </w:rPr>
              <w:t xml:space="preserve"> </w:t>
            </w:r>
            <w:r w:rsidRPr="00272777">
              <w:rPr>
                <w:rFonts w:asciiTheme="majorHAnsi" w:eastAsia="Calibri" w:hAnsiTheme="majorHAnsi" w:cstheme="majorHAnsi"/>
                <w:sz w:val="26"/>
                <w:szCs w:val="26"/>
                <w:lang w:val="en-US"/>
              </w:rPr>
              <w:t>and</w:t>
            </w:r>
            <w:r w:rsidRPr="00272777">
              <w:rPr>
                <w:rFonts w:asciiTheme="majorHAnsi" w:eastAsia="Calibri" w:hAnsiTheme="majorHAnsi" w:cstheme="majorHAnsi"/>
                <w:spacing w:val="33"/>
                <w:sz w:val="26"/>
                <w:szCs w:val="26"/>
                <w:lang w:val="en-US"/>
              </w:rPr>
              <w:t xml:space="preserve"> </w:t>
            </w:r>
            <w:r w:rsidRPr="00272777">
              <w:rPr>
                <w:rFonts w:asciiTheme="majorHAnsi" w:eastAsia="Calibri" w:hAnsiTheme="majorHAnsi" w:cstheme="majorHAnsi"/>
                <w:sz w:val="26"/>
                <w:szCs w:val="26"/>
                <w:lang w:val="en-US"/>
              </w:rPr>
              <w:t>display</w:t>
            </w:r>
            <w:r w:rsidRPr="00272777">
              <w:rPr>
                <w:rFonts w:asciiTheme="majorHAnsi" w:eastAsia="Calibri" w:hAnsiTheme="majorHAnsi" w:cstheme="majorHAnsi"/>
                <w:spacing w:val="26"/>
                <w:sz w:val="26"/>
                <w:szCs w:val="26"/>
                <w:lang w:val="en-US"/>
              </w:rPr>
              <w:t xml:space="preserve"> </w:t>
            </w:r>
            <w:r w:rsidRPr="00272777">
              <w:rPr>
                <w:rFonts w:asciiTheme="majorHAnsi" w:eastAsia="Calibri" w:hAnsiTheme="majorHAnsi" w:cstheme="majorHAnsi"/>
                <w:sz w:val="26"/>
                <w:szCs w:val="26"/>
                <w:lang w:val="en-US"/>
              </w:rPr>
              <w:t>on Android</w:t>
            </w:r>
            <w:r w:rsidRPr="00272777">
              <w:rPr>
                <w:rFonts w:asciiTheme="majorHAnsi" w:eastAsia="Calibri" w:hAnsiTheme="majorHAnsi" w:cstheme="majorHAnsi"/>
                <w:spacing w:val="-6"/>
                <w:sz w:val="26"/>
                <w:szCs w:val="26"/>
                <w:lang w:val="en-US"/>
              </w:rPr>
              <w:t xml:space="preserve"> </w:t>
            </w:r>
            <w:r w:rsidRPr="00272777">
              <w:rPr>
                <w:rFonts w:asciiTheme="majorHAnsi" w:eastAsia="Calibri" w:hAnsiTheme="majorHAnsi" w:cstheme="majorHAnsi"/>
                <w:sz w:val="26"/>
                <w:szCs w:val="26"/>
                <w:lang w:val="en-US"/>
              </w:rPr>
              <w:t>interfaces.</w:t>
            </w:r>
          </w:p>
        </w:tc>
      </w:tr>
      <w:tr w:rsidR="00383338" w:rsidRPr="00272777" w14:paraId="5C6A6237" w14:textId="77777777" w:rsidTr="001474F1">
        <w:trPr>
          <w:trHeight w:hRule="exact" w:val="1114"/>
        </w:trPr>
        <w:tc>
          <w:tcPr>
            <w:tcW w:w="2336" w:type="dxa"/>
            <w:tcBorders>
              <w:top w:val="single" w:sz="4" w:space="0" w:color="000000"/>
              <w:left w:val="single" w:sz="4" w:space="0" w:color="000000"/>
              <w:bottom w:val="single" w:sz="4" w:space="0" w:color="000000"/>
              <w:right w:val="single" w:sz="4" w:space="0" w:color="000000"/>
            </w:tcBorders>
          </w:tcPr>
          <w:p w14:paraId="66D343AA" w14:textId="77777777" w:rsidR="001474F1" w:rsidRPr="00272777" w:rsidRDefault="001474F1">
            <w:pPr>
              <w:widowControl w:val="0"/>
              <w:spacing w:after="0" w:line="276" w:lineRule="auto"/>
              <w:jc w:val="both"/>
              <w:rPr>
                <w:rFonts w:asciiTheme="majorHAnsi" w:eastAsia="Times New Roman" w:hAnsiTheme="majorHAnsi" w:cstheme="majorHAnsi"/>
                <w:sz w:val="26"/>
                <w:szCs w:val="26"/>
                <w:lang w:val="en-US"/>
              </w:rPr>
              <w:pPrChange w:id="2447" w:author="Microsoft account" w:date="2015-09-28T13:38:00Z">
                <w:pPr>
                  <w:framePr w:hSpace="180" w:wrap="around" w:vAnchor="text" w:hAnchor="margin" w:xAlign="center" w:y="1809"/>
                  <w:widowControl w:val="0"/>
                  <w:spacing w:after="0" w:line="360" w:lineRule="auto"/>
                  <w:jc w:val="both"/>
                </w:pPr>
              </w:pPrChange>
            </w:pPr>
            <w:r w:rsidRPr="00272777">
              <w:rPr>
                <w:rFonts w:asciiTheme="majorHAnsi" w:eastAsia="Calibri" w:hAnsiTheme="majorHAnsi" w:cstheme="majorHAnsi"/>
                <w:sz w:val="26"/>
                <w:szCs w:val="26"/>
                <w:lang w:val="en-US"/>
              </w:rPr>
              <w:t>update_device.php</w:t>
            </w:r>
          </w:p>
        </w:tc>
        <w:tc>
          <w:tcPr>
            <w:tcW w:w="6313" w:type="dxa"/>
            <w:tcBorders>
              <w:top w:val="single" w:sz="4" w:space="0" w:color="000000"/>
              <w:left w:val="single" w:sz="4" w:space="0" w:color="000000"/>
              <w:bottom w:val="single" w:sz="4" w:space="0" w:color="000000"/>
              <w:right w:val="single" w:sz="4" w:space="0" w:color="000000"/>
            </w:tcBorders>
          </w:tcPr>
          <w:p w14:paraId="51D7BC94" w14:textId="77777777" w:rsidR="001474F1" w:rsidRPr="00272777" w:rsidRDefault="001474F1">
            <w:pPr>
              <w:widowControl w:val="0"/>
              <w:spacing w:after="0" w:line="276" w:lineRule="auto"/>
              <w:ind w:right="106"/>
              <w:jc w:val="both"/>
              <w:rPr>
                <w:rFonts w:asciiTheme="majorHAnsi" w:eastAsia="Times New Roman" w:hAnsiTheme="majorHAnsi" w:cstheme="majorHAnsi"/>
                <w:sz w:val="26"/>
                <w:szCs w:val="26"/>
                <w:lang w:val="en-US"/>
              </w:rPr>
              <w:pPrChange w:id="2448" w:author="Microsoft account" w:date="2015-09-28T13:38:00Z">
                <w:pPr>
                  <w:framePr w:hSpace="180" w:wrap="around" w:vAnchor="text" w:hAnchor="margin" w:xAlign="center" w:y="1809"/>
                  <w:widowControl w:val="0"/>
                  <w:spacing w:after="0" w:line="360" w:lineRule="auto"/>
                  <w:ind w:right="106"/>
                  <w:jc w:val="both"/>
                </w:pPr>
              </w:pPrChange>
            </w:pPr>
            <w:r w:rsidRPr="00272777">
              <w:rPr>
                <w:rFonts w:asciiTheme="majorHAnsi" w:eastAsia="Times New Roman" w:hAnsiTheme="majorHAnsi" w:cstheme="majorHAnsi"/>
                <w:sz w:val="26"/>
                <w:szCs w:val="26"/>
                <w:lang w:val="en-US"/>
              </w:rPr>
              <w:t>-</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Update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status</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of</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device,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in</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which</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“0”</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offline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and</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“1”</w:t>
            </w:r>
            <w:r w:rsidRPr="00272777">
              <w:rPr>
                <w:rFonts w:asciiTheme="majorHAnsi" w:eastAsia="Times New Roman" w:hAnsiTheme="majorHAnsi" w:cstheme="majorHAnsi"/>
                <w:spacing w:val="33"/>
                <w:sz w:val="26"/>
                <w:szCs w:val="26"/>
                <w:lang w:val="en-US"/>
              </w:rPr>
              <w:t xml:space="preserve"> </w:t>
            </w:r>
            <w:r w:rsidRPr="00272777">
              <w:rPr>
                <w:rFonts w:asciiTheme="majorHAnsi" w:eastAsia="Times New Roman" w:hAnsiTheme="majorHAnsi" w:cstheme="majorHAnsi"/>
                <w:sz w:val="26"/>
                <w:szCs w:val="26"/>
                <w:lang w:val="en-US"/>
              </w:rPr>
              <w:t>is online</w:t>
            </w:r>
          </w:p>
        </w:tc>
      </w:tr>
    </w:tbl>
    <w:p w14:paraId="7846B9C2" w14:textId="5D88C3B0" w:rsidR="007801FB" w:rsidRPr="00272777" w:rsidDel="00272777" w:rsidRDefault="007801FB">
      <w:pPr>
        <w:widowControl w:val="0"/>
        <w:spacing w:before="69" w:after="0" w:line="276" w:lineRule="auto"/>
        <w:ind w:right="136"/>
        <w:jc w:val="both"/>
        <w:rPr>
          <w:rFonts w:asciiTheme="majorHAnsi" w:eastAsia="Times New Roman" w:hAnsiTheme="majorHAnsi" w:cstheme="majorHAnsi"/>
          <w:sz w:val="26"/>
          <w:szCs w:val="26"/>
          <w:lang w:val="en-US"/>
        </w:rPr>
        <w:pPrChange w:id="2449" w:author="Microsoft account" w:date="2015-09-28T13:38:00Z">
          <w:pPr>
            <w:widowControl w:val="0"/>
            <w:spacing w:before="69" w:after="0" w:line="360" w:lineRule="auto"/>
            <w:ind w:right="136"/>
            <w:jc w:val="both"/>
          </w:pPr>
        </w:pPrChange>
      </w:pPr>
      <w:moveFromRangeStart w:id="2450" w:author="Microsoft account" w:date="2015-09-28T13:39:00Z" w:name="move431210905"/>
      <w:moveFrom w:id="2451" w:author="Microsoft account" w:date="2015-09-28T13:39:00Z">
        <w:r w:rsidRPr="00272777" w:rsidDel="00272777">
          <w:rPr>
            <w:rFonts w:asciiTheme="majorHAnsi" w:eastAsia="Times New Roman" w:hAnsiTheme="majorHAnsi" w:cstheme="majorHAnsi"/>
            <w:sz w:val="26"/>
            <w:szCs w:val="26"/>
            <w:lang w:val="en-US"/>
          </w:rPr>
          <w:t>This is the official website of Biomedical Engineering Department,</w:t>
        </w:r>
        <w:r w:rsidRPr="00272777" w:rsidDel="00272777">
          <w:rPr>
            <w:rFonts w:asciiTheme="majorHAnsi" w:eastAsia="Times New Roman" w:hAnsiTheme="majorHAnsi" w:cstheme="majorHAnsi"/>
            <w:spacing w:val="39"/>
            <w:sz w:val="26"/>
            <w:szCs w:val="26"/>
            <w:lang w:val="en-US"/>
          </w:rPr>
          <w:t xml:space="preserve"> </w:t>
        </w:r>
        <w:r w:rsidRPr="00272777" w:rsidDel="00272777">
          <w:rPr>
            <w:rFonts w:asciiTheme="majorHAnsi" w:eastAsia="Times New Roman" w:hAnsiTheme="majorHAnsi" w:cstheme="majorHAnsi"/>
            <w:sz w:val="26"/>
            <w:szCs w:val="26"/>
            <w:lang w:val="en-US"/>
          </w:rPr>
          <w:t>International University.</w:t>
        </w:r>
        <w:r w:rsidRPr="00272777" w:rsidDel="00272777">
          <w:rPr>
            <w:rFonts w:asciiTheme="majorHAnsi" w:eastAsia="Times New Roman" w:hAnsiTheme="majorHAnsi" w:cstheme="majorHAnsi"/>
            <w:spacing w:val="34"/>
            <w:sz w:val="26"/>
            <w:szCs w:val="26"/>
            <w:lang w:val="en-US"/>
          </w:rPr>
          <w:t xml:space="preserve"> </w:t>
        </w:r>
        <w:r w:rsidRPr="00272777" w:rsidDel="00272777">
          <w:rPr>
            <w:rFonts w:asciiTheme="majorHAnsi" w:eastAsia="Times New Roman" w:hAnsiTheme="majorHAnsi" w:cstheme="majorHAnsi"/>
            <w:sz w:val="26"/>
            <w:szCs w:val="26"/>
            <w:lang w:val="en-US"/>
          </w:rPr>
          <w:t>This</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database</w:t>
        </w:r>
        <w:r w:rsidRPr="00272777" w:rsidDel="00272777">
          <w:rPr>
            <w:rFonts w:asciiTheme="majorHAnsi" w:eastAsia="Times New Roman" w:hAnsiTheme="majorHAnsi" w:cstheme="majorHAnsi"/>
            <w:spacing w:val="31"/>
            <w:sz w:val="26"/>
            <w:szCs w:val="26"/>
            <w:lang w:val="en-US"/>
          </w:rPr>
          <w:t xml:space="preserve"> </w:t>
        </w:r>
        <w:r w:rsidRPr="00272777" w:rsidDel="00272777">
          <w:rPr>
            <w:rFonts w:asciiTheme="majorHAnsi" w:eastAsia="Times New Roman" w:hAnsiTheme="majorHAnsi" w:cstheme="majorHAnsi"/>
            <w:sz w:val="26"/>
            <w:szCs w:val="26"/>
            <w:lang w:val="en-US"/>
          </w:rPr>
          <w:t>is</w:t>
        </w:r>
        <w:r w:rsidRPr="00272777" w:rsidDel="00272777">
          <w:rPr>
            <w:rFonts w:asciiTheme="majorHAnsi" w:eastAsia="Times New Roman" w:hAnsiTheme="majorHAnsi" w:cstheme="majorHAnsi"/>
            <w:spacing w:val="33"/>
            <w:sz w:val="26"/>
            <w:szCs w:val="26"/>
            <w:lang w:val="en-US"/>
          </w:rPr>
          <w:t xml:space="preserve"> </w:t>
        </w:r>
        <w:r w:rsidRPr="00272777" w:rsidDel="00272777">
          <w:rPr>
            <w:rFonts w:asciiTheme="majorHAnsi" w:eastAsia="Times New Roman" w:hAnsiTheme="majorHAnsi" w:cstheme="majorHAnsi"/>
            <w:sz w:val="26"/>
            <w:szCs w:val="26"/>
            <w:lang w:val="en-US"/>
          </w:rPr>
          <w:t>used</w:t>
        </w:r>
        <w:r w:rsidRPr="00272777" w:rsidDel="00272777">
          <w:rPr>
            <w:rFonts w:asciiTheme="majorHAnsi" w:eastAsia="Times New Roman" w:hAnsiTheme="majorHAnsi" w:cstheme="majorHAnsi"/>
            <w:spacing w:val="34"/>
            <w:sz w:val="26"/>
            <w:szCs w:val="26"/>
            <w:lang w:val="en-US"/>
          </w:rPr>
          <w:t xml:space="preserve"> </w:t>
        </w:r>
        <w:r w:rsidRPr="00272777" w:rsidDel="00272777">
          <w:rPr>
            <w:rFonts w:asciiTheme="majorHAnsi" w:eastAsia="Times New Roman" w:hAnsiTheme="majorHAnsi" w:cstheme="majorHAnsi"/>
            <w:sz w:val="26"/>
            <w:szCs w:val="26"/>
            <w:lang w:val="en-US"/>
          </w:rPr>
          <w:t>as</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main</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database</w:t>
        </w:r>
        <w:r w:rsidRPr="00272777" w:rsidDel="00272777">
          <w:rPr>
            <w:rFonts w:asciiTheme="majorHAnsi" w:eastAsia="Times New Roman" w:hAnsiTheme="majorHAnsi" w:cstheme="majorHAnsi"/>
            <w:spacing w:val="31"/>
            <w:sz w:val="26"/>
            <w:szCs w:val="26"/>
            <w:lang w:val="en-US"/>
          </w:rPr>
          <w:t xml:space="preserve"> </w:t>
        </w:r>
        <w:r w:rsidRPr="00272777" w:rsidDel="00272777">
          <w:rPr>
            <w:rFonts w:asciiTheme="majorHAnsi" w:eastAsia="Times New Roman" w:hAnsiTheme="majorHAnsi" w:cstheme="majorHAnsi"/>
            <w:sz w:val="26"/>
            <w:szCs w:val="26"/>
            <w:lang w:val="en-US"/>
          </w:rPr>
          <w:t>for</w:t>
        </w:r>
        <w:r w:rsidRPr="00272777" w:rsidDel="00272777">
          <w:rPr>
            <w:rFonts w:asciiTheme="majorHAnsi" w:eastAsia="Times New Roman" w:hAnsiTheme="majorHAnsi" w:cstheme="majorHAnsi"/>
            <w:spacing w:val="31"/>
            <w:sz w:val="26"/>
            <w:szCs w:val="26"/>
            <w:lang w:val="en-US"/>
          </w:rPr>
          <w:t xml:space="preserve"> </w:t>
        </w:r>
        <w:r w:rsidRPr="00272777" w:rsidDel="00272777">
          <w:rPr>
            <w:rFonts w:asciiTheme="majorHAnsi" w:eastAsia="Times New Roman" w:hAnsiTheme="majorHAnsi" w:cstheme="majorHAnsi"/>
            <w:sz w:val="26"/>
            <w:szCs w:val="26"/>
            <w:lang w:val="en-US"/>
          </w:rPr>
          <w:t>ECG</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data</w:t>
        </w:r>
        <w:r w:rsidRPr="00272777" w:rsidDel="00272777">
          <w:rPr>
            <w:rFonts w:asciiTheme="majorHAnsi" w:eastAsia="Times New Roman" w:hAnsiTheme="majorHAnsi" w:cstheme="majorHAnsi"/>
            <w:spacing w:val="37"/>
            <w:sz w:val="26"/>
            <w:szCs w:val="26"/>
            <w:lang w:val="en-US"/>
          </w:rPr>
          <w:t xml:space="preserve"> </w:t>
        </w:r>
        <w:r w:rsidRPr="00272777" w:rsidDel="00272777">
          <w:rPr>
            <w:rFonts w:asciiTheme="majorHAnsi" w:eastAsia="Times New Roman" w:hAnsiTheme="majorHAnsi" w:cstheme="majorHAnsi"/>
            <w:sz w:val="26"/>
            <w:szCs w:val="26"/>
            <w:lang w:val="en-US"/>
          </w:rPr>
          <w:t>storing.</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This</w:t>
        </w:r>
        <w:r w:rsidRPr="00272777" w:rsidDel="00272777">
          <w:rPr>
            <w:rFonts w:asciiTheme="majorHAnsi" w:eastAsia="Times New Roman" w:hAnsiTheme="majorHAnsi" w:cstheme="majorHAnsi"/>
            <w:spacing w:val="35"/>
            <w:sz w:val="26"/>
            <w:szCs w:val="26"/>
            <w:lang w:val="en-US"/>
          </w:rPr>
          <w:t xml:space="preserve"> </w:t>
        </w:r>
        <w:r w:rsidRPr="00272777" w:rsidDel="00272777">
          <w:rPr>
            <w:rFonts w:asciiTheme="majorHAnsi" w:eastAsia="Times New Roman" w:hAnsiTheme="majorHAnsi" w:cstheme="majorHAnsi"/>
            <w:sz w:val="26"/>
            <w:szCs w:val="26"/>
            <w:lang w:val="en-US"/>
          </w:rPr>
          <w:t>part</w:t>
        </w:r>
        <w:r w:rsidRPr="00272777" w:rsidDel="00272777">
          <w:rPr>
            <w:rFonts w:asciiTheme="majorHAnsi" w:eastAsia="Times New Roman" w:hAnsiTheme="majorHAnsi" w:cstheme="majorHAnsi"/>
            <w:spacing w:val="32"/>
            <w:sz w:val="26"/>
            <w:szCs w:val="26"/>
            <w:lang w:val="en-US"/>
          </w:rPr>
          <w:t xml:space="preserve"> </w:t>
        </w:r>
        <w:r w:rsidRPr="00272777" w:rsidDel="00272777">
          <w:rPr>
            <w:rFonts w:asciiTheme="majorHAnsi" w:eastAsia="Times New Roman" w:hAnsiTheme="majorHAnsi" w:cstheme="majorHAnsi"/>
            <w:sz w:val="26"/>
            <w:szCs w:val="26"/>
            <w:lang w:val="en-US"/>
          </w:rPr>
          <w:t>of website is constructed by following</w:t>
        </w:r>
        <w:r w:rsidRPr="00272777" w:rsidDel="00272777">
          <w:rPr>
            <w:rFonts w:asciiTheme="majorHAnsi" w:eastAsia="Times New Roman" w:hAnsiTheme="majorHAnsi" w:cstheme="majorHAnsi"/>
            <w:spacing w:val="-10"/>
            <w:sz w:val="26"/>
            <w:szCs w:val="26"/>
            <w:lang w:val="en-US"/>
          </w:rPr>
          <w:t xml:space="preserve"> </w:t>
        </w:r>
        <w:r w:rsidRPr="00272777" w:rsidDel="00272777">
          <w:rPr>
            <w:rFonts w:asciiTheme="majorHAnsi" w:eastAsia="Times New Roman" w:hAnsiTheme="majorHAnsi" w:cstheme="majorHAnsi"/>
            <w:sz w:val="26"/>
            <w:szCs w:val="26"/>
            <w:lang w:val="en-US"/>
          </w:rPr>
          <w:t>files:</w:t>
        </w:r>
      </w:moveFrom>
    </w:p>
    <w:moveFromRangeEnd w:id="2450"/>
    <w:p w14:paraId="4C514940" w14:textId="24AEFD53" w:rsidR="007801FB" w:rsidRPr="00272777" w:rsidDel="0016719F" w:rsidRDefault="007801FB">
      <w:pPr>
        <w:widowControl w:val="0"/>
        <w:spacing w:after="0" w:line="276" w:lineRule="auto"/>
        <w:jc w:val="both"/>
        <w:rPr>
          <w:del w:id="2452" w:author="Microsoft account" w:date="2015-09-28T16:24:00Z"/>
          <w:rFonts w:asciiTheme="majorHAnsi" w:eastAsia="Calibri" w:hAnsiTheme="majorHAnsi" w:cstheme="majorHAnsi"/>
          <w:sz w:val="26"/>
          <w:szCs w:val="26"/>
          <w:lang w:val="en-US"/>
        </w:rPr>
        <w:pPrChange w:id="2453" w:author="Microsoft account" w:date="2015-09-28T13:38:00Z">
          <w:pPr>
            <w:widowControl w:val="0"/>
            <w:spacing w:after="0" w:line="360" w:lineRule="auto"/>
            <w:jc w:val="both"/>
          </w:pPr>
        </w:pPrChange>
      </w:pPr>
    </w:p>
    <w:p w14:paraId="65740D2A" w14:textId="77777777" w:rsidR="001474F1" w:rsidRPr="00272777" w:rsidRDefault="001474F1">
      <w:pPr>
        <w:widowControl w:val="0"/>
        <w:spacing w:after="0" w:line="276" w:lineRule="auto"/>
        <w:jc w:val="both"/>
        <w:rPr>
          <w:rFonts w:asciiTheme="majorHAnsi" w:eastAsia="Calibri" w:hAnsiTheme="majorHAnsi" w:cstheme="majorHAnsi"/>
          <w:sz w:val="26"/>
          <w:szCs w:val="26"/>
          <w:lang w:val="en-US"/>
        </w:rPr>
        <w:pPrChange w:id="2454" w:author="Microsoft account" w:date="2015-09-28T13:38:00Z">
          <w:pPr>
            <w:widowControl w:val="0"/>
            <w:spacing w:after="0" w:line="360" w:lineRule="auto"/>
            <w:jc w:val="both"/>
          </w:pPr>
        </w:pPrChange>
      </w:pPr>
    </w:p>
    <w:p w14:paraId="3029FA32" w14:textId="77777777" w:rsidR="001474F1" w:rsidRPr="00AF28A9" w:rsidRDefault="001474F1" w:rsidP="00AF28A9">
      <w:pPr>
        <w:spacing w:line="276" w:lineRule="auto"/>
      </w:pPr>
      <w:r w:rsidRPr="00272777">
        <w:rPr>
          <w:rStyle w:val="FigureChar"/>
          <w:rFonts w:eastAsiaTheme="minorHAnsi"/>
          <w:rPrChange w:id="2455" w:author="Microsoft account" w:date="2015-09-28T13:38:00Z">
            <w:rPr>
              <w:rStyle w:val="FigureChar"/>
              <w:rFonts w:eastAsiaTheme="minorHAnsi"/>
              <w:b w:val="0"/>
            </w:rPr>
          </w:rPrChange>
        </w:rPr>
        <w:lastRenderedPageBreak/>
        <w:t>Table</w:t>
      </w:r>
      <w:r w:rsidR="00CA6CB1" w:rsidRPr="00272777">
        <w:rPr>
          <w:rStyle w:val="FigureChar"/>
          <w:rFonts w:eastAsiaTheme="minorHAnsi"/>
          <w:rPrChange w:id="2456" w:author="Microsoft account" w:date="2015-09-28T13:38:00Z">
            <w:rPr>
              <w:rStyle w:val="FigureChar"/>
              <w:rFonts w:eastAsiaTheme="minorHAnsi"/>
              <w:b w:val="0"/>
            </w:rPr>
          </w:rPrChange>
        </w:rPr>
        <w:t xml:space="preserve"> 3</w:t>
      </w:r>
      <w:r w:rsidRPr="00272777">
        <w:rPr>
          <w:rFonts w:asciiTheme="majorHAnsi" w:hAnsiTheme="majorHAnsi" w:cstheme="majorHAnsi"/>
          <w:sz w:val="26"/>
          <w:szCs w:val="26"/>
          <w:rPrChange w:id="2457" w:author="Microsoft account" w:date="2015-09-28T13:38:00Z">
            <w:rPr>
              <w:rFonts w:asciiTheme="majorHAnsi" w:hAnsiTheme="majorHAnsi" w:cstheme="majorHAnsi"/>
              <w:b/>
              <w:sz w:val="26"/>
              <w:szCs w:val="26"/>
              <w:lang w:val="en-US"/>
            </w:rPr>
          </w:rPrChange>
        </w:rPr>
        <w:t>: Function analysis of website</w:t>
      </w:r>
      <w:r w:rsidRPr="00272777">
        <w:rPr>
          <w:rFonts w:asciiTheme="majorHAnsi" w:hAnsiTheme="majorHAnsi" w:cstheme="majorHAnsi"/>
          <w:spacing w:val="-12"/>
          <w:sz w:val="26"/>
          <w:szCs w:val="26"/>
          <w:rPrChange w:id="2458" w:author="Microsoft account" w:date="2015-09-28T13:38:00Z">
            <w:rPr>
              <w:rFonts w:asciiTheme="majorHAnsi" w:hAnsiTheme="majorHAnsi" w:cstheme="majorHAnsi"/>
              <w:b/>
              <w:spacing w:val="-12"/>
              <w:sz w:val="26"/>
              <w:szCs w:val="26"/>
              <w:lang w:val="en-US"/>
            </w:rPr>
          </w:rPrChange>
        </w:rPr>
        <w:t xml:space="preserve"> </w:t>
      </w:r>
      <w:r w:rsidRPr="00272777">
        <w:rPr>
          <w:rFonts w:asciiTheme="majorHAnsi" w:hAnsiTheme="majorHAnsi" w:cstheme="majorHAnsi"/>
          <w:sz w:val="26"/>
          <w:szCs w:val="26"/>
          <w:rPrChange w:id="2459" w:author="Microsoft account" w:date="2015-09-28T13:38:00Z">
            <w:rPr>
              <w:rFonts w:asciiTheme="majorHAnsi" w:hAnsiTheme="majorHAnsi" w:cstheme="majorHAnsi"/>
              <w:b/>
              <w:sz w:val="26"/>
              <w:szCs w:val="26"/>
              <w:lang w:val="en-US"/>
            </w:rPr>
          </w:rPrChange>
        </w:rPr>
        <w:t>“</w:t>
      </w:r>
      <w:r w:rsidR="001868A7" w:rsidRPr="00272777">
        <w:rPr>
          <w:rFonts w:asciiTheme="majorHAnsi" w:hAnsiTheme="majorHAnsi" w:cstheme="majorHAnsi"/>
          <w:sz w:val="26"/>
          <w:szCs w:val="26"/>
          <w:rPrChange w:id="2460" w:author="Microsoft account" w:date="2015-09-28T13:38:00Z">
            <w:rPr>
              <w:rFonts w:asciiTheme="majorHAnsi" w:hAnsiTheme="majorHAnsi" w:cstheme="majorHAnsi"/>
              <w:b/>
              <w:sz w:val="26"/>
              <w:szCs w:val="26"/>
              <w:u w:val="single" w:color="000000"/>
              <w:lang w:val="en-US"/>
            </w:rPr>
          </w:rPrChange>
        </w:rPr>
        <w:fldChar w:fldCharType="begin"/>
      </w:r>
      <w:r w:rsidR="001868A7" w:rsidRPr="00272777">
        <w:rPr>
          <w:rFonts w:asciiTheme="majorHAnsi" w:hAnsiTheme="majorHAnsi" w:cstheme="majorHAnsi"/>
          <w:sz w:val="26"/>
          <w:szCs w:val="26"/>
          <w:rPrChange w:id="2461" w:author="Microsoft account" w:date="2015-09-28T13:38:00Z">
            <w:rPr>
              <w:rFonts w:asciiTheme="majorHAnsi" w:hAnsiTheme="majorHAnsi" w:cstheme="majorHAnsi"/>
              <w:b/>
              <w:sz w:val="26"/>
              <w:szCs w:val="26"/>
              <w:lang w:val="en-US"/>
            </w:rPr>
          </w:rPrChange>
        </w:rPr>
        <w:instrText xml:space="preserve"> HYPERLINK "http://csc.hcmiu.edu.vn/bmeconf/ecg/" \h </w:instrText>
      </w:r>
      <w:r w:rsidR="001868A7" w:rsidRPr="00272777">
        <w:rPr>
          <w:rFonts w:asciiTheme="majorHAnsi" w:hAnsiTheme="majorHAnsi" w:cstheme="majorHAnsi"/>
          <w:sz w:val="26"/>
          <w:szCs w:val="26"/>
          <w:rPrChange w:id="2462" w:author="Microsoft account" w:date="2015-09-28T13:38:00Z">
            <w:rPr>
              <w:rFonts w:asciiTheme="majorHAnsi" w:hAnsiTheme="majorHAnsi" w:cstheme="majorHAnsi"/>
              <w:b/>
              <w:sz w:val="26"/>
              <w:szCs w:val="26"/>
              <w:u w:val="single" w:color="000000"/>
              <w:lang w:val="en-US"/>
            </w:rPr>
          </w:rPrChange>
        </w:rPr>
        <w:fldChar w:fldCharType="separate"/>
      </w:r>
      <w:r w:rsidRPr="00272777">
        <w:rPr>
          <w:rFonts w:asciiTheme="majorHAnsi" w:hAnsiTheme="majorHAnsi" w:cstheme="majorHAnsi"/>
          <w:sz w:val="26"/>
          <w:szCs w:val="26"/>
          <w:u w:val="single" w:color="000000"/>
          <w:rPrChange w:id="2463" w:author="Microsoft account" w:date="2015-09-28T13:38:00Z">
            <w:rPr>
              <w:rFonts w:asciiTheme="majorHAnsi" w:hAnsiTheme="majorHAnsi" w:cstheme="majorHAnsi"/>
              <w:b/>
              <w:sz w:val="26"/>
              <w:szCs w:val="26"/>
              <w:u w:val="single" w:color="000000"/>
              <w:lang w:val="en-US"/>
            </w:rPr>
          </w:rPrChange>
        </w:rPr>
        <w:t>http://csc.hcmiu.edu.vn/bmeconf/ecg/</w:t>
      </w:r>
      <w:r w:rsidR="001868A7" w:rsidRPr="00272777">
        <w:rPr>
          <w:rFonts w:asciiTheme="majorHAnsi" w:hAnsiTheme="majorHAnsi" w:cstheme="majorHAnsi"/>
          <w:sz w:val="26"/>
          <w:szCs w:val="26"/>
          <w:u w:val="single" w:color="000000"/>
          <w:rPrChange w:id="2464" w:author="Microsoft account" w:date="2015-09-28T13:38:00Z">
            <w:rPr>
              <w:rFonts w:asciiTheme="majorHAnsi" w:hAnsiTheme="majorHAnsi" w:cstheme="majorHAnsi"/>
              <w:b/>
              <w:sz w:val="26"/>
              <w:szCs w:val="26"/>
              <w:u w:val="single" w:color="000000"/>
              <w:lang w:val="en-US"/>
            </w:rPr>
          </w:rPrChange>
        </w:rPr>
        <w:fldChar w:fldCharType="end"/>
      </w:r>
      <w:r w:rsidRPr="00272777">
        <w:rPr>
          <w:rFonts w:asciiTheme="majorHAnsi" w:hAnsiTheme="majorHAnsi" w:cstheme="majorHAnsi"/>
          <w:sz w:val="26"/>
          <w:szCs w:val="26"/>
          <w:rPrChange w:id="2465" w:author="Microsoft account" w:date="2015-09-28T13:38:00Z">
            <w:rPr>
              <w:rFonts w:asciiTheme="majorHAnsi" w:hAnsiTheme="majorHAnsi" w:cstheme="majorHAnsi"/>
              <w:b/>
              <w:sz w:val="26"/>
              <w:szCs w:val="26"/>
              <w:lang w:val="en-US"/>
            </w:rPr>
          </w:rPrChange>
        </w:rPr>
        <w:t>”</w:t>
      </w:r>
    </w:p>
    <w:p w14:paraId="55702641" w14:textId="77777777" w:rsidR="00D669B0" w:rsidRDefault="00D669B0">
      <w:pPr>
        <w:widowControl w:val="0"/>
        <w:spacing w:after="0" w:line="276" w:lineRule="auto"/>
        <w:jc w:val="both"/>
        <w:rPr>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2466" w:author="Microsoft account" w:date="2015-09-28T13:38:00Z">
          <w:pPr>
            <w:widowControl w:val="0"/>
            <w:spacing w:after="0" w:line="360" w:lineRule="auto"/>
            <w:jc w:val="both"/>
          </w:pPr>
        </w:pPrChange>
      </w:pPr>
    </w:p>
    <w:p w14:paraId="4A788080" w14:textId="77777777" w:rsidR="007801FB" w:rsidRPr="00272777" w:rsidRDefault="007801FB">
      <w:pPr>
        <w:widowControl w:val="0"/>
        <w:spacing w:before="8" w:after="0" w:line="276" w:lineRule="auto"/>
        <w:jc w:val="both"/>
        <w:rPr>
          <w:rFonts w:asciiTheme="majorHAnsi" w:eastAsia="Times New Roman" w:hAnsiTheme="majorHAnsi" w:cstheme="majorHAnsi"/>
          <w:i/>
          <w:sz w:val="26"/>
          <w:szCs w:val="26"/>
          <w:lang w:val="en-US"/>
        </w:rPr>
        <w:pPrChange w:id="2467" w:author="Microsoft account" w:date="2015-09-28T13:38:00Z">
          <w:pPr>
            <w:widowControl w:val="0"/>
            <w:spacing w:before="8" w:after="0" w:line="360" w:lineRule="auto"/>
            <w:jc w:val="both"/>
          </w:pPr>
        </w:pPrChange>
      </w:pPr>
    </w:p>
    <w:p w14:paraId="0BE69621" w14:textId="0D0345DD" w:rsidR="007801FB" w:rsidRPr="00272777" w:rsidRDefault="00727A02">
      <w:pPr>
        <w:pStyle w:val="Heading41"/>
        <w:pPrChange w:id="2468" w:author="Tim" w:date="2015-09-28T14:54:00Z">
          <w:pPr>
            <w:pStyle w:val="Heading41"/>
            <w:ind w:firstLine="720"/>
          </w:pPr>
        </w:pPrChange>
      </w:pPr>
      <w:bookmarkStart w:id="2469" w:name="_TOC_250013"/>
      <w:r w:rsidRPr="00272777">
        <w:t>3.</w:t>
      </w:r>
      <w:ins w:id="2470" w:author="Microsoft account" w:date="2015-09-28T13:19:00Z">
        <w:r w:rsidR="00896FE5" w:rsidRPr="00272777">
          <w:t>4</w:t>
        </w:r>
      </w:ins>
      <w:del w:id="2471" w:author="Microsoft account" w:date="2015-09-28T13:19:00Z">
        <w:r w:rsidRPr="00272777" w:rsidDel="00896FE5">
          <w:delText>5</w:delText>
        </w:r>
      </w:del>
      <w:r w:rsidRPr="00272777">
        <w:t xml:space="preserve">.2. </w:t>
      </w:r>
      <w:r w:rsidR="007801FB" w:rsidRPr="00272777">
        <w:t>Database</w:t>
      </w:r>
      <w:r w:rsidR="007801FB" w:rsidRPr="00272777">
        <w:rPr>
          <w:spacing w:val="-1"/>
        </w:rPr>
        <w:t xml:space="preserve"> </w:t>
      </w:r>
      <w:r w:rsidR="007801FB" w:rsidRPr="00272777">
        <w:t>structure</w:t>
      </w:r>
      <w:bookmarkEnd w:id="2469"/>
    </w:p>
    <w:p w14:paraId="281A2B7C" w14:textId="77777777" w:rsidR="007801FB" w:rsidRPr="00272777" w:rsidRDefault="007801FB">
      <w:pPr>
        <w:widowControl w:val="0"/>
        <w:spacing w:before="69" w:after="0" w:line="276" w:lineRule="auto"/>
        <w:ind w:right="137" w:firstLine="540"/>
        <w:jc w:val="both"/>
        <w:rPr>
          <w:rFonts w:asciiTheme="majorHAnsi" w:eastAsia="Times New Roman" w:hAnsiTheme="majorHAnsi" w:cstheme="majorHAnsi"/>
          <w:sz w:val="26"/>
          <w:szCs w:val="26"/>
          <w:lang w:val="en-US"/>
        </w:rPr>
        <w:pPrChange w:id="2472" w:author="Microsoft account" w:date="2015-09-28T13:38:00Z">
          <w:pPr>
            <w:widowControl w:val="0"/>
            <w:spacing w:before="69" w:after="0" w:line="360" w:lineRule="auto"/>
            <w:ind w:right="137"/>
            <w:jc w:val="both"/>
          </w:pPr>
        </w:pPrChange>
      </w:pPr>
      <w:r w:rsidRPr="00272777">
        <w:rPr>
          <w:rFonts w:asciiTheme="majorHAnsi" w:eastAsia="Times New Roman" w:hAnsiTheme="majorHAnsi" w:cstheme="majorHAnsi"/>
          <w:sz w:val="26"/>
          <w:szCs w:val="26"/>
          <w:lang w:val="en-US"/>
        </w:rPr>
        <w:t>In this project, ECG records are stored in website database, which can be accessed</w:t>
      </w:r>
      <w:r w:rsidRPr="00272777">
        <w:rPr>
          <w:rFonts w:asciiTheme="majorHAnsi" w:eastAsia="Times New Roman" w:hAnsiTheme="majorHAnsi" w:cstheme="majorHAnsi"/>
          <w:spacing w:val="55"/>
          <w:sz w:val="26"/>
          <w:szCs w:val="26"/>
          <w:lang w:val="en-US"/>
        </w:rPr>
        <w:t xml:space="preserve"> </w:t>
      </w:r>
      <w:r w:rsidRPr="00272777">
        <w:rPr>
          <w:rFonts w:asciiTheme="majorHAnsi" w:eastAsia="Times New Roman" w:hAnsiTheme="majorHAnsi" w:cstheme="majorHAnsi"/>
          <w:sz w:val="26"/>
          <w:szCs w:val="26"/>
          <w:lang w:val="en-US"/>
        </w:rPr>
        <w:t>by PhpMyAdmin. There are two tables in database: devices and</w:t>
      </w:r>
      <w:r w:rsidRPr="00272777">
        <w:rPr>
          <w:rFonts w:asciiTheme="majorHAnsi" w:eastAsia="Times New Roman" w:hAnsiTheme="majorHAnsi" w:cstheme="majorHAnsi"/>
          <w:spacing w:val="-8"/>
          <w:sz w:val="26"/>
          <w:szCs w:val="26"/>
          <w:lang w:val="en-US"/>
        </w:rPr>
        <w:t xml:space="preserve"> </w:t>
      </w:r>
      <w:r w:rsidRPr="00272777">
        <w:rPr>
          <w:rFonts w:asciiTheme="majorHAnsi" w:eastAsia="Times New Roman" w:hAnsiTheme="majorHAnsi" w:cstheme="majorHAnsi"/>
          <w:sz w:val="26"/>
          <w:szCs w:val="26"/>
          <w:lang w:val="en-US"/>
        </w:rPr>
        <w:t>products.</w:t>
      </w:r>
    </w:p>
    <w:p w14:paraId="0F02F011" w14:textId="77777777" w:rsidR="007801FB" w:rsidRPr="00272777" w:rsidRDefault="007801FB">
      <w:pPr>
        <w:pStyle w:val="ListParagraph"/>
        <w:widowControl w:val="0"/>
        <w:numPr>
          <w:ilvl w:val="0"/>
          <w:numId w:val="42"/>
        </w:numPr>
        <w:spacing w:before="206" w:after="0"/>
        <w:ind w:left="426" w:right="141"/>
        <w:jc w:val="both"/>
        <w:rPr>
          <w:rFonts w:asciiTheme="majorHAnsi" w:eastAsia="Times New Roman" w:hAnsiTheme="majorHAnsi" w:cstheme="majorHAnsi"/>
          <w:sz w:val="26"/>
          <w:szCs w:val="26"/>
        </w:rPr>
        <w:pPrChange w:id="2473" w:author="Microsoft account" w:date="2015-09-28T13:38:00Z">
          <w:pPr>
            <w:pStyle w:val="ListParagraph"/>
            <w:widowControl w:val="0"/>
            <w:numPr>
              <w:numId w:val="42"/>
            </w:numPr>
            <w:tabs>
              <w:tab w:val="left" w:pos="592"/>
            </w:tabs>
            <w:spacing w:before="206" w:after="0" w:line="360" w:lineRule="auto"/>
            <w:ind w:right="141" w:hanging="360"/>
            <w:jc w:val="both"/>
          </w:pPr>
        </w:pPrChange>
      </w:pPr>
      <w:r w:rsidRPr="00272777">
        <w:rPr>
          <w:rFonts w:asciiTheme="majorHAnsi" w:eastAsia="Times New Roman" w:hAnsiTheme="majorHAnsi" w:cstheme="majorHAnsi"/>
          <w:sz w:val="26"/>
          <w:szCs w:val="26"/>
        </w:rPr>
        <w:t>“devices” table contains 3 fields: deviceID, status and testid. “deviceID” represents</w:t>
      </w:r>
      <w:r w:rsidRPr="00272777">
        <w:rPr>
          <w:rFonts w:asciiTheme="majorHAnsi" w:eastAsia="Times New Roman" w:hAnsiTheme="majorHAnsi" w:cstheme="majorHAnsi"/>
          <w:spacing w:val="56"/>
          <w:sz w:val="26"/>
          <w:szCs w:val="26"/>
        </w:rPr>
        <w:t xml:space="preserve"> </w:t>
      </w:r>
      <w:r w:rsidRPr="00272777">
        <w:rPr>
          <w:rFonts w:asciiTheme="majorHAnsi" w:eastAsia="Times New Roman" w:hAnsiTheme="majorHAnsi" w:cstheme="majorHAnsi"/>
          <w:sz w:val="26"/>
          <w:szCs w:val="26"/>
        </w:rPr>
        <w:t>the device’s name, which is the primary key of table. This value is in varchar form.</w:t>
      </w:r>
      <w:r w:rsidRPr="00272777">
        <w:rPr>
          <w:rFonts w:asciiTheme="majorHAnsi" w:eastAsia="Times New Roman" w:hAnsiTheme="majorHAnsi" w:cstheme="majorHAnsi"/>
          <w:spacing w:val="6"/>
          <w:sz w:val="26"/>
          <w:szCs w:val="26"/>
        </w:rPr>
        <w:t xml:space="preserve"> </w:t>
      </w:r>
      <w:r w:rsidRPr="00272777">
        <w:rPr>
          <w:rFonts w:asciiTheme="majorHAnsi" w:eastAsia="Times New Roman" w:hAnsiTheme="majorHAnsi" w:cstheme="majorHAnsi"/>
          <w:sz w:val="26"/>
          <w:szCs w:val="26"/>
        </w:rPr>
        <w:t>“Status” shows</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the</w:t>
      </w:r>
      <w:r w:rsidRPr="00272777">
        <w:rPr>
          <w:rFonts w:asciiTheme="majorHAnsi" w:eastAsia="Times New Roman" w:hAnsiTheme="majorHAnsi" w:cstheme="majorHAnsi"/>
          <w:spacing w:val="19"/>
          <w:sz w:val="26"/>
          <w:szCs w:val="26"/>
        </w:rPr>
        <w:t xml:space="preserve"> </w:t>
      </w:r>
      <w:r w:rsidRPr="00272777">
        <w:rPr>
          <w:rFonts w:asciiTheme="majorHAnsi" w:eastAsia="Times New Roman" w:hAnsiTheme="majorHAnsi" w:cstheme="majorHAnsi"/>
          <w:sz w:val="26"/>
          <w:szCs w:val="26"/>
        </w:rPr>
        <w:t>status</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of</w:t>
      </w:r>
      <w:r w:rsidRPr="00272777">
        <w:rPr>
          <w:rFonts w:asciiTheme="majorHAnsi" w:eastAsia="Times New Roman" w:hAnsiTheme="majorHAnsi" w:cstheme="majorHAnsi"/>
          <w:spacing w:val="19"/>
          <w:sz w:val="26"/>
          <w:szCs w:val="26"/>
        </w:rPr>
        <w:t xml:space="preserve"> </w:t>
      </w:r>
      <w:r w:rsidRPr="00272777">
        <w:rPr>
          <w:rFonts w:asciiTheme="majorHAnsi" w:eastAsia="Times New Roman" w:hAnsiTheme="majorHAnsi" w:cstheme="majorHAnsi"/>
          <w:sz w:val="26"/>
          <w:szCs w:val="26"/>
        </w:rPr>
        <w:t>device,</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which</w:t>
      </w:r>
      <w:r w:rsidRPr="00272777">
        <w:rPr>
          <w:rFonts w:asciiTheme="majorHAnsi" w:eastAsia="Times New Roman" w:hAnsiTheme="majorHAnsi" w:cstheme="majorHAnsi"/>
          <w:spacing w:val="22"/>
          <w:sz w:val="26"/>
          <w:szCs w:val="26"/>
        </w:rPr>
        <w:t xml:space="preserve"> </w:t>
      </w:r>
      <w:r w:rsidRPr="00272777">
        <w:rPr>
          <w:rFonts w:asciiTheme="majorHAnsi" w:eastAsia="Times New Roman" w:hAnsiTheme="majorHAnsi" w:cstheme="majorHAnsi"/>
          <w:sz w:val="26"/>
          <w:szCs w:val="26"/>
        </w:rPr>
        <w:t>has</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2</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value</w:t>
      </w:r>
      <w:r w:rsidRPr="00272777">
        <w:rPr>
          <w:rFonts w:asciiTheme="majorHAnsi" w:eastAsia="Times New Roman" w:hAnsiTheme="majorHAnsi" w:cstheme="majorHAnsi"/>
          <w:spacing w:val="26"/>
          <w:sz w:val="26"/>
          <w:szCs w:val="26"/>
        </w:rPr>
        <w:t xml:space="preserve"> </w:t>
      </w:r>
      <w:r w:rsidRPr="00272777">
        <w:rPr>
          <w:rFonts w:asciiTheme="majorHAnsi" w:eastAsia="Times New Roman" w:hAnsiTheme="majorHAnsi" w:cstheme="majorHAnsi"/>
          <w:sz w:val="26"/>
          <w:szCs w:val="26"/>
        </w:rPr>
        <w:t>“0”</w:t>
      </w:r>
      <w:r w:rsidRPr="00272777">
        <w:rPr>
          <w:rFonts w:asciiTheme="majorHAnsi" w:eastAsia="Times New Roman" w:hAnsiTheme="majorHAnsi" w:cstheme="majorHAnsi"/>
          <w:spacing w:val="19"/>
          <w:sz w:val="26"/>
          <w:szCs w:val="26"/>
        </w:rPr>
        <w:t xml:space="preserve"> </w:t>
      </w:r>
      <w:r w:rsidRPr="00272777">
        <w:rPr>
          <w:rFonts w:asciiTheme="majorHAnsi" w:eastAsia="Times New Roman" w:hAnsiTheme="majorHAnsi" w:cstheme="majorHAnsi"/>
          <w:sz w:val="26"/>
          <w:szCs w:val="26"/>
        </w:rPr>
        <w:t>and</w:t>
      </w:r>
      <w:r w:rsidRPr="00272777">
        <w:rPr>
          <w:rFonts w:asciiTheme="majorHAnsi" w:eastAsia="Times New Roman" w:hAnsiTheme="majorHAnsi" w:cstheme="majorHAnsi"/>
          <w:spacing w:val="22"/>
          <w:sz w:val="26"/>
          <w:szCs w:val="26"/>
        </w:rPr>
        <w:t xml:space="preserve"> </w:t>
      </w:r>
      <w:r w:rsidRPr="00272777">
        <w:rPr>
          <w:rFonts w:asciiTheme="majorHAnsi" w:eastAsia="Times New Roman" w:hAnsiTheme="majorHAnsi" w:cstheme="majorHAnsi"/>
          <w:sz w:val="26"/>
          <w:szCs w:val="26"/>
        </w:rPr>
        <w:t>“1”.</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The</w:t>
      </w:r>
      <w:r w:rsidRPr="00272777">
        <w:rPr>
          <w:rFonts w:asciiTheme="majorHAnsi" w:eastAsia="Times New Roman" w:hAnsiTheme="majorHAnsi" w:cstheme="majorHAnsi"/>
          <w:spacing w:val="19"/>
          <w:sz w:val="26"/>
          <w:szCs w:val="26"/>
        </w:rPr>
        <w:t xml:space="preserve"> </w:t>
      </w:r>
      <w:r w:rsidRPr="00272777">
        <w:rPr>
          <w:rFonts w:asciiTheme="majorHAnsi" w:eastAsia="Times New Roman" w:hAnsiTheme="majorHAnsi" w:cstheme="majorHAnsi"/>
          <w:sz w:val="26"/>
          <w:szCs w:val="26"/>
        </w:rPr>
        <w:t>last</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one,</w:t>
      </w:r>
      <w:r w:rsidRPr="00272777">
        <w:rPr>
          <w:rFonts w:asciiTheme="majorHAnsi" w:eastAsia="Times New Roman" w:hAnsiTheme="majorHAnsi" w:cstheme="majorHAnsi"/>
          <w:spacing w:val="20"/>
          <w:sz w:val="26"/>
          <w:szCs w:val="26"/>
        </w:rPr>
        <w:t xml:space="preserve"> </w:t>
      </w:r>
      <w:r w:rsidRPr="00272777">
        <w:rPr>
          <w:rFonts w:asciiTheme="majorHAnsi" w:eastAsia="Times New Roman" w:hAnsiTheme="majorHAnsi" w:cstheme="majorHAnsi"/>
          <w:sz w:val="26"/>
          <w:szCs w:val="26"/>
        </w:rPr>
        <w:t>“testid”</w:t>
      </w:r>
      <w:r w:rsidRPr="00272777">
        <w:rPr>
          <w:rFonts w:asciiTheme="majorHAnsi" w:eastAsia="Times New Roman" w:hAnsiTheme="majorHAnsi" w:cstheme="majorHAnsi"/>
          <w:spacing w:val="19"/>
          <w:sz w:val="26"/>
          <w:szCs w:val="26"/>
        </w:rPr>
        <w:t xml:space="preserve"> </w:t>
      </w:r>
      <w:r w:rsidRPr="00272777">
        <w:rPr>
          <w:rFonts w:asciiTheme="majorHAnsi" w:eastAsia="Times New Roman" w:hAnsiTheme="majorHAnsi" w:cstheme="majorHAnsi"/>
          <w:sz w:val="26"/>
          <w:szCs w:val="26"/>
        </w:rPr>
        <w:t>is</w:t>
      </w:r>
      <w:r w:rsidRPr="00272777">
        <w:rPr>
          <w:rFonts w:asciiTheme="majorHAnsi" w:eastAsia="Times New Roman" w:hAnsiTheme="majorHAnsi" w:cstheme="majorHAnsi"/>
          <w:spacing w:val="21"/>
          <w:sz w:val="26"/>
          <w:szCs w:val="26"/>
        </w:rPr>
        <w:t xml:space="preserve"> </w:t>
      </w:r>
      <w:r w:rsidRPr="00272777">
        <w:rPr>
          <w:rFonts w:asciiTheme="majorHAnsi" w:eastAsia="Times New Roman" w:hAnsiTheme="majorHAnsi" w:cstheme="majorHAnsi"/>
          <w:sz w:val="26"/>
          <w:szCs w:val="26"/>
        </w:rPr>
        <w:t xml:space="preserve">the timestamp of record. </w:t>
      </w:r>
      <w:r w:rsidRPr="00272777">
        <w:rPr>
          <w:rFonts w:asciiTheme="majorHAnsi" w:eastAsia="Times New Roman" w:hAnsiTheme="majorHAnsi" w:cstheme="majorHAnsi"/>
          <w:spacing w:val="-3"/>
          <w:sz w:val="26"/>
          <w:szCs w:val="26"/>
        </w:rPr>
        <w:t xml:space="preserve">It </w:t>
      </w:r>
      <w:r w:rsidRPr="00272777">
        <w:rPr>
          <w:rFonts w:asciiTheme="majorHAnsi" w:eastAsia="Times New Roman" w:hAnsiTheme="majorHAnsi" w:cstheme="majorHAnsi"/>
          <w:sz w:val="26"/>
          <w:szCs w:val="26"/>
        </w:rPr>
        <w:t>is used as the foreign key of the “products”</w:t>
      </w:r>
      <w:r w:rsidRPr="00272777">
        <w:rPr>
          <w:rFonts w:asciiTheme="majorHAnsi" w:eastAsia="Times New Roman" w:hAnsiTheme="majorHAnsi" w:cstheme="majorHAnsi"/>
          <w:spacing w:val="-1"/>
          <w:sz w:val="26"/>
          <w:szCs w:val="26"/>
        </w:rPr>
        <w:t xml:space="preserve"> </w:t>
      </w:r>
      <w:r w:rsidRPr="00272777">
        <w:rPr>
          <w:rFonts w:asciiTheme="majorHAnsi" w:eastAsia="Times New Roman" w:hAnsiTheme="majorHAnsi" w:cstheme="majorHAnsi"/>
          <w:sz w:val="26"/>
          <w:szCs w:val="26"/>
        </w:rPr>
        <w:t>table.</w:t>
      </w:r>
    </w:p>
    <w:tbl>
      <w:tblPr>
        <w:tblpPr w:leftFromText="180" w:rightFromText="180" w:vertAnchor="text" w:horzAnchor="margin" w:tblpXSpec="center" w:tblpY="2367"/>
        <w:tblW w:w="0" w:type="auto"/>
        <w:tblLayout w:type="fixed"/>
        <w:tblCellMar>
          <w:left w:w="0" w:type="dxa"/>
          <w:right w:w="0" w:type="dxa"/>
        </w:tblCellMar>
        <w:tblLook w:val="01E0" w:firstRow="1" w:lastRow="1" w:firstColumn="1" w:lastColumn="1" w:noHBand="0" w:noVBand="0"/>
      </w:tblPr>
      <w:tblGrid>
        <w:gridCol w:w="1058"/>
        <w:gridCol w:w="1256"/>
        <w:gridCol w:w="1296"/>
        <w:gridCol w:w="1656"/>
        <w:gridCol w:w="2871"/>
      </w:tblGrid>
      <w:tr w:rsidR="00272777" w:rsidRPr="006829CB" w14:paraId="0FF9C128" w14:textId="77777777" w:rsidTr="00272777">
        <w:trPr>
          <w:trHeight w:hRule="exact" w:val="562"/>
        </w:trPr>
        <w:tc>
          <w:tcPr>
            <w:tcW w:w="1058" w:type="dxa"/>
            <w:tcBorders>
              <w:top w:val="single" w:sz="4" w:space="0" w:color="000000"/>
              <w:left w:val="single" w:sz="4" w:space="0" w:color="000000"/>
              <w:bottom w:val="single" w:sz="4" w:space="0" w:color="000000"/>
              <w:right w:val="single" w:sz="4" w:space="0" w:color="000000"/>
            </w:tcBorders>
          </w:tcPr>
          <w:p w14:paraId="522809B5"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74" w:author="Microsoft account" w:date="2015-09-28T13:41:00Z">
              <w:r w:rsidRPr="006829CB">
                <w:rPr>
                  <w:rFonts w:asciiTheme="majorHAnsi" w:eastAsia="Calibri" w:hAnsiTheme="majorHAnsi" w:cstheme="majorHAnsi"/>
                  <w:sz w:val="26"/>
                  <w:szCs w:val="26"/>
                  <w:lang w:val="en-US"/>
                </w:rPr>
                <w:t>Table</w:t>
              </w:r>
            </w:ins>
          </w:p>
        </w:tc>
        <w:tc>
          <w:tcPr>
            <w:tcW w:w="1256" w:type="dxa"/>
            <w:tcBorders>
              <w:top w:val="single" w:sz="4" w:space="0" w:color="000000"/>
              <w:left w:val="single" w:sz="4" w:space="0" w:color="000000"/>
              <w:bottom w:val="single" w:sz="4" w:space="0" w:color="000000"/>
              <w:right w:val="single" w:sz="4" w:space="0" w:color="000000"/>
            </w:tcBorders>
          </w:tcPr>
          <w:p w14:paraId="650936F3" w14:textId="77777777" w:rsidR="00272777" w:rsidRPr="006829CB" w:rsidRDefault="00272777" w:rsidP="00272777">
            <w:pPr>
              <w:widowControl w:val="0"/>
              <w:spacing w:after="0" w:line="276" w:lineRule="auto"/>
              <w:ind w:right="2"/>
              <w:jc w:val="both"/>
              <w:rPr>
                <w:rFonts w:asciiTheme="majorHAnsi" w:eastAsia="Times New Roman" w:hAnsiTheme="majorHAnsi" w:cstheme="majorHAnsi"/>
                <w:sz w:val="26"/>
                <w:szCs w:val="26"/>
                <w:lang w:val="en-US"/>
              </w:rPr>
            </w:pPr>
            <w:ins w:id="2475" w:author="Microsoft account" w:date="2015-09-28T13:41:00Z">
              <w:r w:rsidRPr="006829CB">
                <w:rPr>
                  <w:rFonts w:asciiTheme="majorHAnsi" w:eastAsia="Calibri" w:hAnsiTheme="majorHAnsi" w:cstheme="majorHAnsi"/>
                  <w:sz w:val="26"/>
                  <w:szCs w:val="26"/>
                  <w:lang w:val="en-US"/>
                </w:rPr>
                <w:t>Field</w:t>
              </w:r>
            </w:ins>
          </w:p>
        </w:tc>
        <w:tc>
          <w:tcPr>
            <w:tcW w:w="1296" w:type="dxa"/>
            <w:tcBorders>
              <w:top w:val="single" w:sz="4" w:space="0" w:color="000000"/>
              <w:left w:val="single" w:sz="4" w:space="0" w:color="000000"/>
              <w:bottom w:val="single" w:sz="4" w:space="0" w:color="000000"/>
              <w:right w:val="single" w:sz="4" w:space="0" w:color="000000"/>
            </w:tcBorders>
          </w:tcPr>
          <w:p w14:paraId="2D8DEC15" w14:textId="77777777" w:rsidR="00272777" w:rsidRPr="006829CB" w:rsidRDefault="00272777" w:rsidP="00272777">
            <w:pPr>
              <w:widowControl w:val="0"/>
              <w:spacing w:after="0" w:line="276" w:lineRule="auto"/>
              <w:ind w:right="2"/>
              <w:jc w:val="both"/>
              <w:rPr>
                <w:rFonts w:asciiTheme="majorHAnsi" w:eastAsia="Times New Roman" w:hAnsiTheme="majorHAnsi" w:cstheme="majorHAnsi"/>
                <w:sz w:val="26"/>
                <w:szCs w:val="26"/>
                <w:lang w:val="en-US"/>
              </w:rPr>
            </w:pPr>
            <w:ins w:id="2476" w:author="Microsoft account" w:date="2015-09-28T13:41:00Z">
              <w:r w:rsidRPr="006829CB">
                <w:rPr>
                  <w:rFonts w:asciiTheme="majorHAnsi" w:eastAsia="Calibri" w:hAnsiTheme="majorHAnsi" w:cstheme="majorHAnsi"/>
                  <w:sz w:val="26"/>
                  <w:szCs w:val="26"/>
                  <w:lang w:val="en-US"/>
                </w:rPr>
                <w:t>Type</w:t>
              </w:r>
            </w:ins>
          </w:p>
        </w:tc>
        <w:tc>
          <w:tcPr>
            <w:tcW w:w="1656" w:type="dxa"/>
            <w:tcBorders>
              <w:top w:val="single" w:sz="4" w:space="0" w:color="000000"/>
              <w:left w:val="single" w:sz="4" w:space="0" w:color="000000"/>
              <w:bottom w:val="single" w:sz="4" w:space="0" w:color="000000"/>
              <w:right w:val="single" w:sz="4" w:space="0" w:color="000000"/>
            </w:tcBorders>
          </w:tcPr>
          <w:p w14:paraId="38A6B95F" w14:textId="77777777" w:rsidR="00272777" w:rsidRPr="006829CB" w:rsidRDefault="00272777" w:rsidP="00272777">
            <w:pPr>
              <w:widowControl w:val="0"/>
              <w:spacing w:after="0" w:line="276" w:lineRule="auto"/>
              <w:ind w:right="3"/>
              <w:jc w:val="both"/>
              <w:rPr>
                <w:rFonts w:asciiTheme="majorHAnsi" w:eastAsia="Times New Roman" w:hAnsiTheme="majorHAnsi" w:cstheme="majorHAnsi"/>
                <w:sz w:val="26"/>
                <w:szCs w:val="26"/>
                <w:lang w:val="en-US"/>
              </w:rPr>
            </w:pPr>
            <w:ins w:id="2477" w:author="Microsoft account" w:date="2015-09-28T13:41:00Z">
              <w:r w:rsidRPr="006829CB">
                <w:rPr>
                  <w:rFonts w:asciiTheme="majorHAnsi" w:eastAsia="Calibri" w:hAnsiTheme="majorHAnsi" w:cstheme="majorHAnsi"/>
                  <w:sz w:val="26"/>
                  <w:szCs w:val="26"/>
                  <w:lang w:val="en-US"/>
                </w:rPr>
                <w:t>Description</w:t>
              </w:r>
            </w:ins>
          </w:p>
        </w:tc>
        <w:tc>
          <w:tcPr>
            <w:tcW w:w="2871" w:type="dxa"/>
            <w:tcBorders>
              <w:top w:val="single" w:sz="4" w:space="0" w:color="000000"/>
              <w:left w:val="single" w:sz="4" w:space="0" w:color="000000"/>
              <w:bottom w:val="single" w:sz="4" w:space="0" w:color="000000"/>
              <w:right w:val="single" w:sz="4" w:space="0" w:color="000000"/>
            </w:tcBorders>
          </w:tcPr>
          <w:p w14:paraId="6F223FE2"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78" w:author="Microsoft account" w:date="2015-09-28T13:41:00Z">
              <w:r w:rsidRPr="006829CB">
                <w:rPr>
                  <w:rFonts w:asciiTheme="majorHAnsi" w:eastAsia="Calibri" w:hAnsiTheme="majorHAnsi" w:cstheme="majorHAnsi"/>
                  <w:sz w:val="26"/>
                  <w:szCs w:val="26"/>
                  <w:lang w:val="en-US"/>
                </w:rPr>
                <w:t>Example</w:t>
              </w:r>
            </w:ins>
          </w:p>
        </w:tc>
      </w:tr>
      <w:tr w:rsidR="00272777" w:rsidRPr="006829CB" w14:paraId="10090B77" w14:textId="77777777" w:rsidTr="00272777">
        <w:trPr>
          <w:trHeight w:hRule="exact" w:val="643"/>
        </w:trPr>
        <w:tc>
          <w:tcPr>
            <w:tcW w:w="1058" w:type="dxa"/>
            <w:vMerge w:val="restart"/>
            <w:tcBorders>
              <w:top w:val="single" w:sz="4" w:space="0" w:color="000000"/>
              <w:left w:val="single" w:sz="4" w:space="0" w:color="000000"/>
              <w:right w:val="single" w:sz="4" w:space="0" w:color="000000"/>
            </w:tcBorders>
          </w:tcPr>
          <w:p w14:paraId="7B73DF57"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79" w:author="Microsoft account" w:date="2015-09-28T13:41:00Z">
              <w:r w:rsidRPr="006829CB">
                <w:rPr>
                  <w:rFonts w:asciiTheme="majorHAnsi" w:eastAsia="Calibri" w:hAnsiTheme="majorHAnsi" w:cstheme="majorHAnsi"/>
                  <w:sz w:val="26"/>
                  <w:szCs w:val="26"/>
                  <w:lang w:val="en-US"/>
                </w:rPr>
                <w:t>products</w:t>
              </w:r>
            </w:ins>
          </w:p>
        </w:tc>
        <w:tc>
          <w:tcPr>
            <w:tcW w:w="1256" w:type="dxa"/>
            <w:tcBorders>
              <w:top w:val="single" w:sz="4" w:space="0" w:color="000000"/>
              <w:left w:val="single" w:sz="4" w:space="0" w:color="000000"/>
              <w:bottom w:val="single" w:sz="4" w:space="0" w:color="000000"/>
              <w:right w:val="single" w:sz="4" w:space="0" w:color="000000"/>
            </w:tcBorders>
          </w:tcPr>
          <w:p w14:paraId="274BF535"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80" w:author="Microsoft account" w:date="2015-09-28T13:41:00Z">
              <w:r w:rsidRPr="006829CB">
                <w:rPr>
                  <w:rFonts w:asciiTheme="majorHAnsi" w:eastAsia="Calibri" w:hAnsiTheme="majorHAnsi" w:cstheme="majorHAnsi"/>
                  <w:sz w:val="26"/>
                  <w:szCs w:val="26"/>
                  <w:lang w:val="en-US"/>
                </w:rPr>
                <w:t>pid</w:t>
              </w:r>
            </w:ins>
          </w:p>
        </w:tc>
        <w:tc>
          <w:tcPr>
            <w:tcW w:w="1296" w:type="dxa"/>
            <w:tcBorders>
              <w:top w:val="single" w:sz="4" w:space="0" w:color="000000"/>
              <w:left w:val="single" w:sz="4" w:space="0" w:color="000000"/>
              <w:bottom w:val="single" w:sz="4" w:space="0" w:color="000000"/>
              <w:right w:val="single" w:sz="4" w:space="0" w:color="000000"/>
            </w:tcBorders>
          </w:tcPr>
          <w:p w14:paraId="280ABB9C" w14:textId="77777777" w:rsidR="00272777" w:rsidRPr="006829CB" w:rsidRDefault="00272777" w:rsidP="00272777">
            <w:pPr>
              <w:widowControl w:val="0"/>
              <w:spacing w:after="0" w:line="276" w:lineRule="auto"/>
              <w:ind w:right="3"/>
              <w:jc w:val="both"/>
              <w:rPr>
                <w:rFonts w:asciiTheme="majorHAnsi" w:eastAsia="Times New Roman" w:hAnsiTheme="majorHAnsi" w:cstheme="majorHAnsi"/>
                <w:sz w:val="26"/>
                <w:szCs w:val="26"/>
                <w:lang w:val="en-US"/>
              </w:rPr>
            </w:pPr>
            <w:ins w:id="2481" w:author="Microsoft account" w:date="2015-09-28T13:41:00Z">
              <w:r w:rsidRPr="006829CB">
                <w:rPr>
                  <w:rFonts w:asciiTheme="majorHAnsi" w:eastAsia="Calibri" w:hAnsiTheme="majorHAnsi" w:cstheme="majorHAnsi"/>
                  <w:sz w:val="26"/>
                  <w:szCs w:val="26"/>
                  <w:lang w:val="en-US"/>
                </w:rPr>
                <w:t>Int</w:t>
              </w:r>
            </w:ins>
          </w:p>
        </w:tc>
        <w:tc>
          <w:tcPr>
            <w:tcW w:w="1656" w:type="dxa"/>
            <w:tcBorders>
              <w:top w:val="single" w:sz="4" w:space="0" w:color="000000"/>
              <w:left w:val="single" w:sz="4" w:space="0" w:color="000000"/>
              <w:bottom w:val="single" w:sz="4" w:space="0" w:color="000000"/>
              <w:right w:val="single" w:sz="4" w:space="0" w:color="000000"/>
            </w:tcBorders>
          </w:tcPr>
          <w:p w14:paraId="3ECC22D8" w14:textId="77777777" w:rsidR="00272777" w:rsidRPr="006829CB" w:rsidRDefault="00272777" w:rsidP="00272777">
            <w:pPr>
              <w:widowControl w:val="0"/>
              <w:spacing w:after="0" w:line="276" w:lineRule="auto"/>
              <w:ind w:right="202" w:hanging="140"/>
              <w:jc w:val="both"/>
              <w:rPr>
                <w:rFonts w:asciiTheme="majorHAnsi" w:eastAsia="Times New Roman" w:hAnsiTheme="majorHAnsi" w:cstheme="majorHAnsi"/>
                <w:sz w:val="26"/>
                <w:szCs w:val="26"/>
                <w:lang w:val="en-US"/>
              </w:rPr>
            </w:pPr>
            <w:ins w:id="2482" w:author="Microsoft account" w:date="2015-09-28T13:41:00Z">
              <w:r w:rsidRPr="006829CB">
                <w:rPr>
                  <w:rFonts w:asciiTheme="majorHAnsi" w:eastAsia="Calibri" w:hAnsiTheme="majorHAnsi" w:cstheme="majorHAnsi"/>
                  <w:sz w:val="26"/>
                  <w:szCs w:val="26"/>
                  <w:lang w:val="en-US"/>
                </w:rPr>
                <w:t>Primary</w:t>
              </w:r>
              <w:r w:rsidRPr="006829CB">
                <w:rPr>
                  <w:rFonts w:asciiTheme="majorHAnsi" w:eastAsia="Calibri" w:hAnsiTheme="majorHAnsi" w:cstheme="majorHAnsi"/>
                  <w:spacing w:val="-5"/>
                  <w:sz w:val="26"/>
                  <w:szCs w:val="26"/>
                  <w:lang w:val="en-US"/>
                </w:rPr>
                <w:t xml:space="preserve"> </w:t>
              </w:r>
              <w:r w:rsidRPr="006829CB">
                <w:rPr>
                  <w:rFonts w:asciiTheme="majorHAnsi" w:eastAsia="Calibri" w:hAnsiTheme="majorHAnsi" w:cstheme="majorHAnsi"/>
                  <w:sz w:val="26"/>
                  <w:szCs w:val="26"/>
                  <w:lang w:val="en-US"/>
                </w:rPr>
                <w:t>key, increment</w:t>
              </w:r>
            </w:ins>
          </w:p>
        </w:tc>
        <w:tc>
          <w:tcPr>
            <w:tcW w:w="2871" w:type="dxa"/>
            <w:tcBorders>
              <w:top w:val="single" w:sz="4" w:space="0" w:color="000000"/>
              <w:left w:val="single" w:sz="4" w:space="0" w:color="000000"/>
              <w:bottom w:val="single" w:sz="4" w:space="0" w:color="000000"/>
              <w:right w:val="single" w:sz="4" w:space="0" w:color="000000"/>
            </w:tcBorders>
          </w:tcPr>
          <w:p w14:paraId="386183C6"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83" w:author="Microsoft account" w:date="2015-09-28T13:41:00Z">
              <w:r w:rsidRPr="006829CB">
                <w:rPr>
                  <w:rFonts w:asciiTheme="majorHAnsi" w:eastAsia="Calibri" w:hAnsiTheme="majorHAnsi" w:cstheme="majorHAnsi"/>
                  <w:sz w:val="26"/>
                  <w:szCs w:val="26"/>
                  <w:lang w:val="en-US"/>
                </w:rPr>
                <w:t>1,2,3</w:t>
              </w:r>
            </w:ins>
          </w:p>
        </w:tc>
      </w:tr>
      <w:tr w:rsidR="00272777" w:rsidRPr="006829CB" w14:paraId="70FCEDB1" w14:textId="77777777" w:rsidTr="00272777">
        <w:trPr>
          <w:trHeight w:hRule="exact" w:val="562"/>
        </w:trPr>
        <w:tc>
          <w:tcPr>
            <w:tcW w:w="1058" w:type="dxa"/>
            <w:vMerge/>
            <w:tcBorders>
              <w:left w:val="single" w:sz="4" w:space="0" w:color="000000"/>
              <w:right w:val="single" w:sz="4" w:space="0" w:color="000000"/>
            </w:tcBorders>
          </w:tcPr>
          <w:p w14:paraId="4609811D"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75AB07CE" w14:textId="77777777" w:rsidR="00272777" w:rsidRPr="006829CB" w:rsidRDefault="00272777" w:rsidP="00272777">
            <w:pPr>
              <w:widowControl w:val="0"/>
              <w:spacing w:after="0" w:line="276" w:lineRule="auto"/>
              <w:ind w:right="1"/>
              <w:jc w:val="both"/>
              <w:rPr>
                <w:rFonts w:asciiTheme="majorHAnsi" w:eastAsia="Times New Roman" w:hAnsiTheme="majorHAnsi" w:cstheme="majorHAnsi"/>
                <w:sz w:val="26"/>
                <w:szCs w:val="26"/>
                <w:lang w:val="en-US"/>
              </w:rPr>
            </w:pPr>
            <w:ins w:id="2484" w:author="Microsoft account" w:date="2015-09-28T13:41:00Z">
              <w:r w:rsidRPr="006829CB">
                <w:rPr>
                  <w:rFonts w:asciiTheme="majorHAnsi" w:eastAsia="Calibri" w:hAnsiTheme="majorHAnsi" w:cstheme="majorHAnsi"/>
                  <w:sz w:val="26"/>
                  <w:szCs w:val="26"/>
                  <w:lang w:val="en-US"/>
                </w:rPr>
                <w:t>patientid</w:t>
              </w:r>
            </w:ins>
          </w:p>
        </w:tc>
        <w:tc>
          <w:tcPr>
            <w:tcW w:w="1296" w:type="dxa"/>
            <w:tcBorders>
              <w:top w:val="single" w:sz="4" w:space="0" w:color="000000"/>
              <w:left w:val="single" w:sz="4" w:space="0" w:color="000000"/>
              <w:bottom w:val="single" w:sz="4" w:space="0" w:color="000000"/>
              <w:right w:val="single" w:sz="4" w:space="0" w:color="000000"/>
            </w:tcBorders>
          </w:tcPr>
          <w:p w14:paraId="3D57549C"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85" w:author="Microsoft account" w:date="2015-09-28T13:41:00Z">
              <w:r w:rsidRPr="006829CB">
                <w:rPr>
                  <w:rFonts w:asciiTheme="majorHAnsi" w:eastAsia="Calibri" w:hAnsiTheme="majorHAnsi" w:cstheme="majorHAnsi"/>
                  <w:sz w:val="26"/>
                  <w:szCs w:val="26"/>
                  <w:lang w:val="en-US"/>
                </w:rPr>
                <w:t>Varchar</w:t>
              </w:r>
            </w:ins>
          </w:p>
        </w:tc>
        <w:tc>
          <w:tcPr>
            <w:tcW w:w="1656" w:type="dxa"/>
            <w:tcBorders>
              <w:top w:val="single" w:sz="4" w:space="0" w:color="000000"/>
              <w:left w:val="single" w:sz="4" w:space="0" w:color="000000"/>
              <w:bottom w:val="single" w:sz="4" w:space="0" w:color="000000"/>
              <w:right w:val="single" w:sz="4" w:space="0" w:color="000000"/>
            </w:tcBorders>
          </w:tcPr>
          <w:p w14:paraId="5A55B85E"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86" w:author="Microsoft account" w:date="2015-09-28T13:41:00Z">
              <w:r w:rsidRPr="006829CB">
                <w:rPr>
                  <w:rFonts w:asciiTheme="majorHAnsi" w:eastAsia="Times New Roman" w:hAnsiTheme="majorHAnsi" w:cstheme="majorHAnsi"/>
                  <w:sz w:val="26"/>
                  <w:szCs w:val="26"/>
                  <w:lang w:val="en-US"/>
                </w:rPr>
                <w:t>Patient’s</w:t>
              </w:r>
              <w:r w:rsidRPr="006829CB">
                <w:rPr>
                  <w:rFonts w:asciiTheme="majorHAnsi" w:eastAsia="Times New Roman" w:hAnsiTheme="majorHAnsi" w:cstheme="majorHAnsi"/>
                  <w:spacing w:val="-3"/>
                  <w:sz w:val="26"/>
                  <w:szCs w:val="26"/>
                  <w:lang w:val="en-US"/>
                </w:rPr>
                <w:t xml:space="preserve"> </w:t>
              </w:r>
              <w:r w:rsidRPr="006829CB">
                <w:rPr>
                  <w:rFonts w:asciiTheme="majorHAnsi" w:eastAsia="Times New Roman" w:hAnsiTheme="majorHAnsi" w:cstheme="majorHAnsi"/>
                  <w:sz w:val="26"/>
                  <w:szCs w:val="26"/>
                  <w:lang w:val="en-US"/>
                </w:rPr>
                <w:t>name</w:t>
              </w:r>
            </w:ins>
          </w:p>
        </w:tc>
        <w:tc>
          <w:tcPr>
            <w:tcW w:w="2871" w:type="dxa"/>
            <w:tcBorders>
              <w:top w:val="single" w:sz="4" w:space="0" w:color="000000"/>
              <w:left w:val="single" w:sz="4" w:space="0" w:color="000000"/>
              <w:bottom w:val="single" w:sz="4" w:space="0" w:color="000000"/>
              <w:right w:val="single" w:sz="4" w:space="0" w:color="000000"/>
            </w:tcBorders>
          </w:tcPr>
          <w:p w14:paraId="258EC3DE" w14:textId="77777777" w:rsidR="00272777" w:rsidRPr="006829CB" w:rsidRDefault="00272777" w:rsidP="00272777">
            <w:pPr>
              <w:widowControl w:val="0"/>
              <w:spacing w:after="0" w:line="276" w:lineRule="auto"/>
              <w:ind w:right="1"/>
              <w:jc w:val="both"/>
              <w:rPr>
                <w:rFonts w:asciiTheme="majorHAnsi" w:eastAsia="Times New Roman" w:hAnsiTheme="majorHAnsi" w:cstheme="majorHAnsi"/>
                <w:sz w:val="26"/>
                <w:szCs w:val="26"/>
                <w:lang w:val="en-US"/>
              </w:rPr>
            </w:pPr>
            <w:ins w:id="2487" w:author="Microsoft account" w:date="2015-09-28T13:41:00Z">
              <w:r w:rsidRPr="006829CB">
                <w:rPr>
                  <w:rFonts w:asciiTheme="majorHAnsi" w:eastAsia="Calibri" w:hAnsiTheme="majorHAnsi" w:cstheme="majorHAnsi"/>
                  <w:sz w:val="26"/>
                  <w:szCs w:val="26"/>
                  <w:lang w:val="en-US"/>
                </w:rPr>
                <w:t>HUY,</w:t>
              </w:r>
              <w:r w:rsidRPr="006829CB">
                <w:rPr>
                  <w:rFonts w:asciiTheme="majorHAnsi" w:eastAsia="Calibri" w:hAnsiTheme="majorHAnsi" w:cstheme="majorHAnsi"/>
                  <w:spacing w:val="-5"/>
                  <w:sz w:val="26"/>
                  <w:szCs w:val="26"/>
                  <w:lang w:val="en-US"/>
                </w:rPr>
                <w:t xml:space="preserve"> </w:t>
              </w:r>
              <w:r w:rsidRPr="006829CB">
                <w:rPr>
                  <w:rFonts w:asciiTheme="majorHAnsi" w:eastAsia="Calibri" w:hAnsiTheme="majorHAnsi" w:cstheme="majorHAnsi"/>
                  <w:sz w:val="26"/>
                  <w:szCs w:val="26"/>
                  <w:lang w:val="en-US"/>
                </w:rPr>
                <w:t>TUAN</w:t>
              </w:r>
            </w:ins>
          </w:p>
        </w:tc>
      </w:tr>
      <w:tr w:rsidR="00272777" w:rsidRPr="006829CB" w14:paraId="6EC13020" w14:textId="77777777" w:rsidTr="00272777">
        <w:trPr>
          <w:trHeight w:hRule="exact" w:val="564"/>
        </w:trPr>
        <w:tc>
          <w:tcPr>
            <w:tcW w:w="1058" w:type="dxa"/>
            <w:vMerge/>
            <w:tcBorders>
              <w:left w:val="single" w:sz="4" w:space="0" w:color="000000"/>
              <w:right w:val="single" w:sz="4" w:space="0" w:color="000000"/>
            </w:tcBorders>
          </w:tcPr>
          <w:p w14:paraId="32379B88"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1A56908B" w14:textId="77777777" w:rsidR="00272777" w:rsidRPr="006829CB" w:rsidRDefault="00272777" w:rsidP="00272777">
            <w:pPr>
              <w:widowControl w:val="0"/>
              <w:spacing w:after="0" w:line="276" w:lineRule="auto"/>
              <w:ind w:right="2"/>
              <w:jc w:val="both"/>
              <w:rPr>
                <w:rFonts w:asciiTheme="majorHAnsi" w:eastAsia="Times New Roman" w:hAnsiTheme="majorHAnsi" w:cstheme="majorHAnsi"/>
                <w:sz w:val="26"/>
                <w:szCs w:val="26"/>
                <w:lang w:val="en-US"/>
              </w:rPr>
            </w:pPr>
            <w:ins w:id="2488" w:author="Microsoft account" w:date="2015-09-28T13:41:00Z">
              <w:r w:rsidRPr="006829CB">
                <w:rPr>
                  <w:rFonts w:asciiTheme="majorHAnsi" w:eastAsia="Calibri" w:hAnsiTheme="majorHAnsi" w:cstheme="majorHAnsi"/>
                  <w:sz w:val="26"/>
                  <w:szCs w:val="26"/>
                  <w:lang w:val="en-US"/>
                </w:rPr>
                <w:t>testid</w:t>
              </w:r>
            </w:ins>
          </w:p>
        </w:tc>
        <w:tc>
          <w:tcPr>
            <w:tcW w:w="1296" w:type="dxa"/>
            <w:tcBorders>
              <w:top w:val="single" w:sz="4" w:space="0" w:color="000000"/>
              <w:left w:val="single" w:sz="4" w:space="0" w:color="000000"/>
              <w:bottom w:val="single" w:sz="4" w:space="0" w:color="000000"/>
              <w:right w:val="single" w:sz="4" w:space="0" w:color="000000"/>
            </w:tcBorders>
          </w:tcPr>
          <w:p w14:paraId="05F3D9B3"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89" w:author="Microsoft account" w:date="2015-09-28T13:41:00Z">
              <w:r w:rsidRPr="006829CB">
                <w:rPr>
                  <w:rFonts w:asciiTheme="majorHAnsi" w:eastAsia="Calibri" w:hAnsiTheme="majorHAnsi" w:cstheme="majorHAnsi"/>
                  <w:sz w:val="26"/>
                  <w:szCs w:val="26"/>
                  <w:lang w:val="en-US"/>
                </w:rPr>
                <w:t>Timestamp</w:t>
              </w:r>
            </w:ins>
          </w:p>
        </w:tc>
        <w:tc>
          <w:tcPr>
            <w:tcW w:w="1656" w:type="dxa"/>
            <w:tcBorders>
              <w:top w:val="single" w:sz="4" w:space="0" w:color="000000"/>
              <w:left w:val="single" w:sz="4" w:space="0" w:color="000000"/>
              <w:bottom w:val="single" w:sz="4" w:space="0" w:color="000000"/>
              <w:right w:val="single" w:sz="4" w:space="0" w:color="000000"/>
            </w:tcBorders>
          </w:tcPr>
          <w:p w14:paraId="76F35A27"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90" w:author="Microsoft account" w:date="2015-09-28T13:41:00Z">
              <w:r w:rsidRPr="006829CB">
                <w:rPr>
                  <w:rFonts w:asciiTheme="majorHAnsi" w:eastAsia="Times New Roman" w:hAnsiTheme="majorHAnsi" w:cstheme="majorHAnsi"/>
                  <w:sz w:val="26"/>
                  <w:szCs w:val="26"/>
                  <w:lang w:val="en-US"/>
                </w:rPr>
                <w:t>Test’s</w:t>
              </w:r>
              <w:r w:rsidRPr="006829CB">
                <w:rPr>
                  <w:rFonts w:asciiTheme="majorHAnsi" w:eastAsia="Times New Roman" w:hAnsiTheme="majorHAnsi" w:cstheme="majorHAnsi"/>
                  <w:spacing w:val="-2"/>
                  <w:sz w:val="26"/>
                  <w:szCs w:val="26"/>
                  <w:lang w:val="en-US"/>
                </w:rPr>
                <w:t xml:space="preserve"> </w:t>
              </w:r>
              <w:r w:rsidRPr="006829CB">
                <w:rPr>
                  <w:rFonts w:asciiTheme="majorHAnsi" w:eastAsia="Times New Roman" w:hAnsiTheme="majorHAnsi" w:cstheme="majorHAnsi"/>
                  <w:sz w:val="26"/>
                  <w:szCs w:val="26"/>
                  <w:lang w:val="en-US"/>
                </w:rPr>
                <w:t>time</w:t>
              </w:r>
            </w:ins>
          </w:p>
        </w:tc>
        <w:tc>
          <w:tcPr>
            <w:tcW w:w="2871" w:type="dxa"/>
            <w:tcBorders>
              <w:top w:val="single" w:sz="4" w:space="0" w:color="000000"/>
              <w:left w:val="single" w:sz="4" w:space="0" w:color="000000"/>
              <w:bottom w:val="single" w:sz="4" w:space="0" w:color="000000"/>
              <w:right w:val="single" w:sz="4" w:space="0" w:color="000000"/>
            </w:tcBorders>
          </w:tcPr>
          <w:p w14:paraId="70D677DC"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91" w:author="Microsoft account" w:date="2015-09-28T13:41:00Z">
              <w:r w:rsidRPr="006829CB">
                <w:rPr>
                  <w:rFonts w:asciiTheme="majorHAnsi" w:eastAsia="Calibri" w:hAnsiTheme="majorHAnsi" w:cstheme="majorHAnsi"/>
                  <w:sz w:val="26"/>
                  <w:szCs w:val="26"/>
                  <w:lang w:val="en-US"/>
                </w:rPr>
                <w:t>2015-04-20</w:t>
              </w:r>
              <w:r w:rsidRPr="006829CB">
                <w:rPr>
                  <w:rFonts w:asciiTheme="majorHAnsi" w:eastAsia="Calibri" w:hAnsiTheme="majorHAnsi" w:cstheme="majorHAnsi"/>
                  <w:spacing w:val="-2"/>
                  <w:sz w:val="26"/>
                  <w:szCs w:val="26"/>
                  <w:lang w:val="en-US"/>
                </w:rPr>
                <w:t xml:space="preserve"> </w:t>
              </w:r>
              <w:r w:rsidRPr="006829CB">
                <w:rPr>
                  <w:rFonts w:asciiTheme="majorHAnsi" w:eastAsia="Calibri" w:hAnsiTheme="majorHAnsi" w:cstheme="majorHAnsi"/>
                  <w:sz w:val="26"/>
                  <w:szCs w:val="26"/>
                  <w:lang w:val="en-US"/>
                </w:rPr>
                <w:t>23:23:28</w:t>
              </w:r>
            </w:ins>
          </w:p>
        </w:tc>
      </w:tr>
      <w:tr w:rsidR="00272777" w:rsidRPr="006829CB" w14:paraId="7633CE1E" w14:textId="77777777" w:rsidTr="00272777">
        <w:trPr>
          <w:trHeight w:hRule="exact" w:val="1114"/>
        </w:trPr>
        <w:tc>
          <w:tcPr>
            <w:tcW w:w="1058" w:type="dxa"/>
            <w:vMerge/>
            <w:tcBorders>
              <w:left w:val="single" w:sz="4" w:space="0" w:color="000000"/>
              <w:right w:val="single" w:sz="4" w:space="0" w:color="000000"/>
            </w:tcBorders>
          </w:tcPr>
          <w:p w14:paraId="0460298C"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7826A551" w14:textId="77777777" w:rsidR="00272777" w:rsidRPr="006829CB" w:rsidRDefault="00272777" w:rsidP="00272777">
            <w:pPr>
              <w:widowControl w:val="0"/>
              <w:spacing w:after="0" w:line="276" w:lineRule="auto"/>
              <w:ind w:right="5"/>
              <w:jc w:val="both"/>
              <w:rPr>
                <w:rFonts w:asciiTheme="majorHAnsi" w:eastAsia="Times New Roman" w:hAnsiTheme="majorHAnsi" w:cstheme="majorHAnsi"/>
                <w:sz w:val="26"/>
                <w:szCs w:val="26"/>
                <w:lang w:val="en-US"/>
              </w:rPr>
            </w:pPr>
            <w:ins w:id="2492" w:author="Microsoft account" w:date="2015-09-28T13:41:00Z">
              <w:r w:rsidRPr="006829CB">
                <w:rPr>
                  <w:rFonts w:asciiTheme="majorHAnsi" w:eastAsia="Calibri" w:hAnsiTheme="majorHAnsi" w:cstheme="majorHAnsi"/>
                  <w:sz w:val="26"/>
                  <w:szCs w:val="26"/>
                  <w:lang w:val="en-US"/>
                </w:rPr>
                <w:t>segidx</w:t>
              </w:r>
            </w:ins>
          </w:p>
        </w:tc>
        <w:tc>
          <w:tcPr>
            <w:tcW w:w="1296" w:type="dxa"/>
            <w:tcBorders>
              <w:top w:val="single" w:sz="4" w:space="0" w:color="000000"/>
              <w:left w:val="single" w:sz="4" w:space="0" w:color="000000"/>
              <w:bottom w:val="single" w:sz="4" w:space="0" w:color="000000"/>
              <w:right w:val="single" w:sz="4" w:space="0" w:color="000000"/>
            </w:tcBorders>
          </w:tcPr>
          <w:p w14:paraId="7DA0FCDF" w14:textId="77777777" w:rsidR="00272777" w:rsidRPr="006829CB" w:rsidRDefault="00272777" w:rsidP="00272777">
            <w:pPr>
              <w:widowControl w:val="0"/>
              <w:spacing w:after="0" w:line="276" w:lineRule="auto"/>
              <w:ind w:right="3"/>
              <w:jc w:val="both"/>
              <w:rPr>
                <w:rFonts w:asciiTheme="majorHAnsi" w:eastAsia="Times New Roman" w:hAnsiTheme="majorHAnsi" w:cstheme="majorHAnsi"/>
                <w:sz w:val="26"/>
                <w:szCs w:val="26"/>
                <w:lang w:val="en-US"/>
              </w:rPr>
            </w:pPr>
            <w:ins w:id="2493" w:author="Microsoft account" w:date="2015-09-28T13:41:00Z">
              <w:r w:rsidRPr="006829CB">
                <w:rPr>
                  <w:rFonts w:asciiTheme="majorHAnsi" w:eastAsia="Calibri" w:hAnsiTheme="majorHAnsi" w:cstheme="majorHAnsi"/>
                  <w:sz w:val="26"/>
                  <w:szCs w:val="26"/>
                  <w:lang w:val="en-US"/>
                </w:rPr>
                <w:t>Int</w:t>
              </w:r>
            </w:ins>
          </w:p>
        </w:tc>
        <w:tc>
          <w:tcPr>
            <w:tcW w:w="1656" w:type="dxa"/>
            <w:tcBorders>
              <w:top w:val="single" w:sz="4" w:space="0" w:color="000000"/>
              <w:left w:val="single" w:sz="4" w:space="0" w:color="000000"/>
              <w:bottom w:val="single" w:sz="4" w:space="0" w:color="000000"/>
              <w:right w:val="single" w:sz="4" w:space="0" w:color="000000"/>
            </w:tcBorders>
          </w:tcPr>
          <w:p w14:paraId="2411FF4F" w14:textId="77777777" w:rsidR="00272777" w:rsidRPr="006829CB" w:rsidRDefault="00272777" w:rsidP="00272777">
            <w:pPr>
              <w:widowControl w:val="0"/>
              <w:spacing w:after="0" w:line="276" w:lineRule="auto"/>
              <w:ind w:right="412" w:hanging="10"/>
              <w:jc w:val="both"/>
              <w:rPr>
                <w:rFonts w:asciiTheme="majorHAnsi" w:eastAsia="Times New Roman" w:hAnsiTheme="majorHAnsi" w:cstheme="majorHAnsi"/>
                <w:sz w:val="26"/>
                <w:szCs w:val="26"/>
                <w:lang w:val="en-US"/>
              </w:rPr>
            </w:pPr>
            <w:ins w:id="2494" w:author="Microsoft account" w:date="2015-09-28T13:41:00Z">
              <w:r w:rsidRPr="006829CB">
                <w:rPr>
                  <w:rFonts w:asciiTheme="majorHAnsi" w:eastAsia="Calibri" w:hAnsiTheme="majorHAnsi" w:cstheme="majorHAnsi"/>
                  <w:sz w:val="26"/>
                  <w:szCs w:val="26"/>
                  <w:lang w:val="en-US"/>
                </w:rPr>
                <w:t>Order</w:t>
              </w:r>
              <w:r w:rsidRPr="006829CB">
                <w:rPr>
                  <w:rFonts w:asciiTheme="majorHAnsi" w:eastAsia="Calibri" w:hAnsiTheme="majorHAnsi" w:cstheme="majorHAnsi"/>
                  <w:spacing w:val="-2"/>
                  <w:sz w:val="26"/>
                  <w:szCs w:val="26"/>
                  <w:lang w:val="en-US"/>
                </w:rPr>
                <w:t xml:space="preserve"> </w:t>
              </w:r>
              <w:r w:rsidRPr="006829CB">
                <w:rPr>
                  <w:rFonts w:asciiTheme="majorHAnsi" w:eastAsia="Calibri" w:hAnsiTheme="majorHAnsi" w:cstheme="majorHAnsi"/>
                  <w:sz w:val="26"/>
                  <w:szCs w:val="26"/>
                  <w:lang w:val="en-US"/>
                </w:rPr>
                <w:t>of segment</w:t>
              </w:r>
            </w:ins>
          </w:p>
        </w:tc>
        <w:tc>
          <w:tcPr>
            <w:tcW w:w="2871" w:type="dxa"/>
            <w:tcBorders>
              <w:top w:val="single" w:sz="4" w:space="0" w:color="000000"/>
              <w:left w:val="single" w:sz="4" w:space="0" w:color="000000"/>
              <w:bottom w:val="single" w:sz="4" w:space="0" w:color="000000"/>
              <w:right w:val="single" w:sz="4" w:space="0" w:color="000000"/>
            </w:tcBorders>
          </w:tcPr>
          <w:p w14:paraId="617C3CC2"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95" w:author="Microsoft account" w:date="2015-09-28T13:41:00Z">
              <w:r w:rsidRPr="006829CB">
                <w:rPr>
                  <w:rFonts w:asciiTheme="majorHAnsi" w:eastAsia="Calibri" w:hAnsiTheme="majorHAnsi" w:cstheme="majorHAnsi"/>
                  <w:sz w:val="26"/>
                  <w:szCs w:val="26"/>
                  <w:lang w:val="en-US"/>
                </w:rPr>
                <w:t>1,2,3</w:t>
              </w:r>
            </w:ins>
          </w:p>
        </w:tc>
      </w:tr>
      <w:tr w:rsidR="00272777" w:rsidRPr="006829CB" w14:paraId="79EE1C78" w14:textId="77777777" w:rsidTr="00272777">
        <w:trPr>
          <w:trHeight w:hRule="exact" w:val="562"/>
        </w:trPr>
        <w:tc>
          <w:tcPr>
            <w:tcW w:w="1058" w:type="dxa"/>
            <w:vMerge/>
            <w:tcBorders>
              <w:left w:val="single" w:sz="4" w:space="0" w:color="000000"/>
              <w:bottom w:val="single" w:sz="4" w:space="0" w:color="000000"/>
              <w:right w:val="single" w:sz="4" w:space="0" w:color="000000"/>
            </w:tcBorders>
          </w:tcPr>
          <w:p w14:paraId="3C774777"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46FD6FBB" w14:textId="77777777" w:rsidR="00272777" w:rsidRPr="006829CB" w:rsidRDefault="00272777" w:rsidP="00272777">
            <w:pPr>
              <w:widowControl w:val="0"/>
              <w:spacing w:after="0" w:line="276" w:lineRule="auto"/>
              <w:ind w:right="4"/>
              <w:jc w:val="both"/>
              <w:rPr>
                <w:rFonts w:asciiTheme="majorHAnsi" w:eastAsia="Times New Roman" w:hAnsiTheme="majorHAnsi" w:cstheme="majorHAnsi"/>
                <w:sz w:val="26"/>
                <w:szCs w:val="26"/>
                <w:lang w:val="en-US"/>
              </w:rPr>
            </w:pPr>
            <w:ins w:id="2496" w:author="Microsoft account" w:date="2015-09-28T13:41:00Z">
              <w:r w:rsidRPr="006829CB">
                <w:rPr>
                  <w:rFonts w:asciiTheme="majorHAnsi" w:eastAsia="Calibri" w:hAnsiTheme="majorHAnsi" w:cstheme="majorHAnsi"/>
                  <w:sz w:val="26"/>
                  <w:szCs w:val="26"/>
                  <w:lang w:val="en-US"/>
                </w:rPr>
                <w:t>data</w:t>
              </w:r>
            </w:ins>
          </w:p>
        </w:tc>
        <w:tc>
          <w:tcPr>
            <w:tcW w:w="1296" w:type="dxa"/>
            <w:tcBorders>
              <w:top w:val="single" w:sz="4" w:space="0" w:color="000000"/>
              <w:left w:val="single" w:sz="4" w:space="0" w:color="000000"/>
              <w:bottom w:val="single" w:sz="4" w:space="0" w:color="000000"/>
              <w:right w:val="single" w:sz="4" w:space="0" w:color="000000"/>
            </w:tcBorders>
          </w:tcPr>
          <w:p w14:paraId="03B42810"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97" w:author="Microsoft account" w:date="2015-09-28T13:41:00Z">
              <w:r w:rsidRPr="006829CB">
                <w:rPr>
                  <w:rFonts w:asciiTheme="majorHAnsi" w:eastAsia="Calibri" w:hAnsiTheme="majorHAnsi" w:cstheme="majorHAnsi"/>
                  <w:sz w:val="26"/>
                  <w:szCs w:val="26"/>
                  <w:lang w:val="en-US"/>
                </w:rPr>
                <w:t>text</w:t>
              </w:r>
            </w:ins>
          </w:p>
        </w:tc>
        <w:tc>
          <w:tcPr>
            <w:tcW w:w="1656" w:type="dxa"/>
            <w:tcBorders>
              <w:top w:val="single" w:sz="4" w:space="0" w:color="000000"/>
              <w:left w:val="single" w:sz="4" w:space="0" w:color="000000"/>
              <w:bottom w:val="single" w:sz="4" w:space="0" w:color="000000"/>
              <w:right w:val="single" w:sz="4" w:space="0" w:color="000000"/>
            </w:tcBorders>
          </w:tcPr>
          <w:p w14:paraId="31719A19" w14:textId="77777777" w:rsidR="00272777" w:rsidRPr="006829CB" w:rsidRDefault="00272777" w:rsidP="00272777">
            <w:pPr>
              <w:widowControl w:val="0"/>
              <w:spacing w:after="0" w:line="276" w:lineRule="auto"/>
              <w:ind w:right="1"/>
              <w:jc w:val="both"/>
              <w:rPr>
                <w:rFonts w:asciiTheme="majorHAnsi" w:eastAsia="Times New Roman" w:hAnsiTheme="majorHAnsi" w:cstheme="majorHAnsi"/>
                <w:sz w:val="26"/>
                <w:szCs w:val="26"/>
                <w:lang w:val="en-US"/>
              </w:rPr>
            </w:pPr>
            <w:ins w:id="2498" w:author="Microsoft account" w:date="2015-09-28T13:41:00Z">
              <w:r w:rsidRPr="006829CB">
                <w:rPr>
                  <w:rFonts w:asciiTheme="majorHAnsi" w:eastAsia="Calibri" w:hAnsiTheme="majorHAnsi" w:cstheme="majorHAnsi"/>
                  <w:sz w:val="26"/>
                  <w:szCs w:val="26"/>
                  <w:lang w:val="en-US"/>
                </w:rPr>
                <w:t>ECG</w:t>
              </w:r>
              <w:r w:rsidRPr="006829CB">
                <w:rPr>
                  <w:rFonts w:asciiTheme="majorHAnsi" w:eastAsia="Calibri" w:hAnsiTheme="majorHAnsi" w:cstheme="majorHAnsi"/>
                  <w:spacing w:val="-1"/>
                  <w:sz w:val="26"/>
                  <w:szCs w:val="26"/>
                  <w:lang w:val="en-US"/>
                </w:rPr>
                <w:t xml:space="preserve"> </w:t>
              </w:r>
              <w:r w:rsidRPr="006829CB">
                <w:rPr>
                  <w:rFonts w:asciiTheme="majorHAnsi" w:eastAsia="Calibri" w:hAnsiTheme="majorHAnsi" w:cstheme="majorHAnsi"/>
                  <w:sz w:val="26"/>
                  <w:szCs w:val="26"/>
                  <w:lang w:val="en-US"/>
                </w:rPr>
                <w:t>data</w:t>
              </w:r>
            </w:ins>
          </w:p>
        </w:tc>
        <w:tc>
          <w:tcPr>
            <w:tcW w:w="2871" w:type="dxa"/>
            <w:tcBorders>
              <w:top w:val="single" w:sz="4" w:space="0" w:color="000000"/>
              <w:left w:val="single" w:sz="4" w:space="0" w:color="000000"/>
              <w:bottom w:val="single" w:sz="4" w:space="0" w:color="000000"/>
              <w:right w:val="single" w:sz="4" w:space="0" w:color="000000"/>
            </w:tcBorders>
          </w:tcPr>
          <w:p w14:paraId="6E3171F8"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499" w:author="Microsoft account" w:date="2015-09-28T13:41:00Z">
              <w:r w:rsidRPr="006829CB">
                <w:rPr>
                  <w:rFonts w:asciiTheme="majorHAnsi" w:eastAsia="Calibri" w:hAnsiTheme="majorHAnsi" w:cstheme="majorHAnsi"/>
                  <w:sz w:val="26"/>
                  <w:szCs w:val="26"/>
                  <w:lang w:val="en-US"/>
                </w:rPr>
                <w:t>1225896;6603610;6604099</w:t>
              </w:r>
            </w:ins>
          </w:p>
        </w:tc>
      </w:tr>
      <w:tr w:rsidR="00272777" w:rsidRPr="006829CB" w14:paraId="1B8291A6" w14:textId="77777777" w:rsidTr="00272777">
        <w:trPr>
          <w:trHeight w:hRule="exact" w:val="562"/>
        </w:trPr>
        <w:tc>
          <w:tcPr>
            <w:tcW w:w="1058" w:type="dxa"/>
            <w:vMerge w:val="restart"/>
            <w:tcBorders>
              <w:top w:val="single" w:sz="4" w:space="0" w:color="000000"/>
              <w:left w:val="single" w:sz="4" w:space="0" w:color="000000"/>
              <w:right w:val="single" w:sz="4" w:space="0" w:color="000000"/>
            </w:tcBorders>
          </w:tcPr>
          <w:p w14:paraId="3EC71EA8"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00" w:author="Microsoft account" w:date="2015-09-28T13:41:00Z">
              <w:r w:rsidRPr="006829CB">
                <w:rPr>
                  <w:rFonts w:asciiTheme="majorHAnsi" w:eastAsia="Calibri" w:hAnsiTheme="majorHAnsi" w:cstheme="majorHAnsi"/>
                  <w:sz w:val="26"/>
                  <w:szCs w:val="26"/>
                  <w:lang w:val="en-US"/>
                </w:rPr>
                <w:t>devices</w:t>
              </w:r>
            </w:ins>
          </w:p>
        </w:tc>
        <w:tc>
          <w:tcPr>
            <w:tcW w:w="1256" w:type="dxa"/>
            <w:tcBorders>
              <w:top w:val="single" w:sz="4" w:space="0" w:color="000000"/>
              <w:left w:val="single" w:sz="4" w:space="0" w:color="000000"/>
              <w:bottom w:val="single" w:sz="4" w:space="0" w:color="000000"/>
              <w:right w:val="single" w:sz="4" w:space="0" w:color="000000"/>
            </w:tcBorders>
          </w:tcPr>
          <w:p w14:paraId="77EFDEA1" w14:textId="77777777" w:rsidR="00272777" w:rsidRPr="006829CB" w:rsidRDefault="00272777" w:rsidP="00272777">
            <w:pPr>
              <w:widowControl w:val="0"/>
              <w:spacing w:after="0" w:line="276" w:lineRule="auto"/>
              <w:ind w:right="3"/>
              <w:jc w:val="both"/>
              <w:rPr>
                <w:rFonts w:asciiTheme="majorHAnsi" w:eastAsia="Times New Roman" w:hAnsiTheme="majorHAnsi" w:cstheme="majorHAnsi"/>
                <w:sz w:val="26"/>
                <w:szCs w:val="26"/>
                <w:lang w:val="en-US"/>
              </w:rPr>
            </w:pPr>
            <w:ins w:id="2501" w:author="Microsoft account" w:date="2015-09-28T13:41:00Z">
              <w:r w:rsidRPr="006829CB">
                <w:rPr>
                  <w:rFonts w:asciiTheme="majorHAnsi" w:eastAsia="Calibri" w:hAnsiTheme="majorHAnsi" w:cstheme="majorHAnsi"/>
                  <w:sz w:val="26"/>
                  <w:szCs w:val="26"/>
                  <w:lang w:val="en-US"/>
                </w:rPr>
                <w:t>deviceID</w:t>
              </w:r>
            </w:ins>
          </w:p>
        </w:tc>
        <w:tc>
          <w:tcPr>
            <w:tcW w:w="1296" w:type="dxa"/>
            <w:tcBorders>
              <w:top w:val="single" w:sz="4" w:space="0" w:color="000000"/>
              <w:left w:val="single" w:sz="4" w:space="0" w:color="000000"/>
              <w:bottom w:val="single" w:sz="4" w:space="0" w:color="000000"/>
              <w:right w:val="single" w:sz="4" w:space="0" w:color="000000"/>
            </w:tcBorders>
          </w:tcPr>
          <w:p w14:paraId="483CD141"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02" w:author="Microsoft account" w:date="2015-09-28T13:41:00Z">
              <w:r w:rsidRPr="006829CB">
                <w:rPr>
                  <w:rFonts w:asciiTheme="majorHAnsi" w:eastAsia="Calibri" w:hAnsiTheme="majorHAnsi" w:cstheme="majorHAnsi"/>
                  <w:sz w:val="26"/>
                  <w:szCs w:val="26"/>
                  <w:lang w:val="en-US"/>
                </w:rPr>
                <w:t>Varchar</w:t>
              </w:r>
            </w:ins>
          </w:p>
        </w:tc>
        <w:tc>
          <w:tcPr>
            <w:tcW w:w="1656" w:type="dxa"/>
            <w:tcBorders>
              <w:top w:val="single" w:sz="4" w:space="0" w:color="000000"/>
              <w:left w:val="single" w:sz="4" w:space="0" w:color="000000"/>
              <w:bottom w:val="single" w:sz="4" w:space="0" w:color="000000"/>
              <w:right w:val="single" w:sz="4" w:space="0" w:color="000000"/>
            </w:tcBorders>
          </w:tcPr>
          <w:p w14:paraId="603493BC"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03" w:author="Microsoft account" w:date="2015-09-28T13:41:00Z">
              <w:r w:rsidRPr="006829CB">
                <w:rPr>
                  <w:rFonts w:asciiTheme="majorHAnsi" w:eastAsia="Calibri" w:hAnsiTheme="majorHAnsi" w:cstheme="majorHAnsi"/>
                  <w:sz w:val="26"/>
                  <w:szCs w:val="26"/>
                  <w:lang w:val="en-US"/>
                </w:rPr>
                <w:t>Primary key</w:t>
              </w:r>
            </w:ins>
          </w:p>
        </w:tc>
        <w:tc>
          <w:tcPr>
            <w:tcW w:w="2871" w:type="dxa"/>
            <w:tcBorders>
              <w:top w:val="single" w:sz="4" w:space="0" w:color="000000"/>
              <w:left w:val="single" w:sz="4" w:space="0" w:color="000000"/>
              <w:bottom w:val="single" w:sz="4" w:space="0" w:color="000000"/>
              <w:right w:val="single" w:sz="4" w:space="0" w:color="000000"/>
            </w:tcBorders>
          </w:tcPr>
          <w:p w14:paraId="5C148D6E" w14:textId="77777777" w:rsidR="00272777" w:rsidRPr="006829CB" w:rsidRDefault="00272777" w:rsidP="00272777">
            <w:pPr>
              <w:widowControl w:val="0"/>
              <w:spacing w:after="0" w:line="276" w:lineRule="auto"/>
              <w:ind w:right="1"/>
              <w:jc w:val="both"/>
              <w:rPr>
                <w:rFonts w:asciiTheme="majorHAnsi" w:eastAsia="Times New Roman" w:hAnsiTheme="majorHAnsi" w:cstheme="majorHAnsi"/>
                <w:sz w:val="26"/>
                <w:szCs w:val="26"/>
                <w:lang w:val="en-US"/>
              </w:rPr>
            </w:pPr>
            <w:ins w:id="2504" w:author="Microsoft account" w:date="2015-09-28T13:41:00Z">
              <w:r w:rsidRPr="006829CB">
                <w:rPr>
                  <w:rFonts w:asciiTheme="majorHAnsi" w:eastAsia="Calibri" w:hAnsiTheme="majorHAnsi" w:cstheme="majorHAnsi"/>
                  <w:sz w:val="26"/>
                  <w:szCs w:val="26"/>
                  <w:lang w:val="en-US"/>
                </w:rPr>
                <w:t>6C:EC:EB:15:54:87</w:t>
              </w:r>
            </w:ins>
          </w:p>
        </w:tc>
      </w:tr>
      <w:tr w:rsidR="00272777" w:rsidRPr="006829CB" w14:paraId="447B6056" w14:textId="77777777" w:rsidTr="00272777">
        <w:trPr>
          <w:trHeight w:hRule="exact" w:val="562"/>
        </w:trPr>
        <w:tc>
          <w:tcPr>
            <w:tcW w:w="1058" w:type="dxa"/>
            <w:vMerge/>
            <w:tcBorders>
              <w:left w:val="single" w:sz="4" w:space="0" w:color="000000"/>
              <w:right w:val="single" w:sz="4" w:space="0" w:color="000000"/>
            </w:tcBorders>
          </w:tcPr>
          <w:p w14:paraId="7B1A5B3A"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3D2ABCAD"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05" w:author="Microsoft account" w:date="2015-09-28T13:41:00Z">
              <w:r w:rsidRPr="006829CB">
                <w:rPr>
                  <w:rFonts w:asciiTheme="majorHAnsi" w:eastAsia="Calibri" w:hAnsiTheme="majorHAnsi" w:cstheme="majorHAnsi"/>
                  <w:sz w:val="26"/>
                  <w:szCs w:val="26"/>
                  <w:lang w:val="en-US"/>
                </w:rPr>
                <w:t>status</w:t>
              </w:r>
            </w:ins>
          </w:p>
        </w:tc>
        <w:tc>
          <w:tcPr>
            <w:tcW w:w="1296" w:type="dxa"/>
            <w:tcBorders>
              <w:top w:val="single" w:sz="4" w:space="0" w:color="000000"/>
              <w:left w:val="single" w:sz="4" w:space="0" w:color="000000"/>
              <w:bottom w:val="single" w:sz="4" w:space="0" w:color="000000"/>
              <w:right w:val="single" w:sz="4" w:space="0" w:color="000000"/>
            </w:tcBorders>
          </w:tcPr>
          <w:p w14:paraId="2B951563" w14:textId="77777777" w:rsidR="00272777" w:rsidRPr="006829CB" w:rsidRDefault="00272777" w:rsidP="00272777">
            <w:pPr>
              <w:widowControl w:val="0"/>
              <w:spacing w:after="0" w:line="276" w:lineRule="auto"/>
              <w:ind w:right="3"/>
              <w:jc w:val="both"/>
              <w:rPr>
                <w:rFonts w:asciiTheme="majorHAnsi" w:eastAsia="Times New Roman" w:hAnsiTheme="majorHAnsi" w:cstheme="majorHAnsi"/>
                <w:sz w:val="26"/>
                <w:szCs w:val="26"/>
                <w:lang w:val="en-US"/>
              </w:rPr>
            </w:pPr>
            <w:ins w:id="2506" w:author="Microsoft account" w:date="2015-09-28T13:41:00Z">
              <w:r w:rsidRPr="006829CB">
                <w:rPr>
                  <w:rFonts w:asciiTheme="majorHAnsi" w:eastAsia="Calibri" w:hAnsiTheme="majorHAnsi" w:cstheme="majorHAnsi"/>
                  <w:sz w:val="26"/>
                  <w:szCs w:val="26"/>
                  <w:lang w:val="en-US"/>
                </w:rPr>
                <w:t>Int</w:t>
              </w:r>
            </w:ins>
          </w:p>
        </w:tc>
        <w:tc>
          <w:tcPr>
            <w:tcW w:w="1656" w:type="dxa"/>
            <w:tcBorders>
              <w:top w:val="single" w:sz="4" w:space="0" w:color="000000"/>
              <w:left w:val="single" w:sz="4" w:space="0" w:color="000000"/>
              <w:bottom w:val="single" w:sz="4" w:space="0" w:color="000000"/>
              <w:right w:val="single" w:sz="4" w:space="0" w:color="000000"/>
            </w:tcBorders>
          </w:tcPr>
          <w:p w14:paraId="116236F5" w14:textId="77777777" w:rsidR="00272777" w:rsidRPr="006829CB" w:rsidRDefault="00272777" w:rsidP="00272777">
            <w:pPr>
              <w:widowControl w:val="0"/>
              <w:spacing w:after="0" w:line="276" w:lineRule="auto"/>
              <w:ind w:right="2"/>
              <w:jc w:val="both"/>
              <w:rPr>
                <w:rFonts w:asciiTheme="majorHAnsi" w:eastAsia="Times New Roman" w:hAnsiTheme="majorHAnsi" w:cstheme="majorHAnsi"/>
                <w:sz w:val="26"/>
                <w:szCs w:val="26"/>
                <w:lang w:val="en-US"/>
              </w:rPr>
            </w:pPr>
            <w:ins w:id="2507" w:author="Microsoft account" w:date="2015-09-28T13:41:00Z">
              <w:r w:rsidRPr="006829CB">
                <w:rPr>
                  <w:rFonts w:asciiTheme="majorHAnsi" w:eastAsia="Times New Roman" w:hAnsiTheme="majorHAnsi" w:cstheme="majorHAnsi"/>
                  <w:sz w:val="26"/>
                  <w:szCs w:val="26"/>
                  <w:lang w:val="en-US"/>
                </w:rPr>
                <w:t>“1” or</w:t>
              </w:r>
              <w:r w:rsidRPr="006829CB">
                <w:rPr>
                  <w:rFonts w:asciiTheme="majorHAnsi" w:eastAsia="Times New Roman" w:hAnsiTheme="majorHAnsi" w:cstheme="majorHAnsi"/>
                  <w:spacing w:val="-2"/>
                  <w:sz w:val="26"/>
                  <w:szCs w:val="26"/>
                  <w:lang w:val="en-US"/>
                </w:rPr>
                <w:t xml:space="preserve"> </w:t>
              </w:r>
              <w:r w:rsidRPr="006829CB">
                <w:rPr>
                  <w:rFonts w:asciiTheme="majorHAnsi" w:eastAsia="Times New Roman" w:hAnsiTheme="majorHAnsi" w:cstheme="majorHAnsi"/>
                  <w:sz w:val="26"/>
                  <w:szCs w:val="26"/>
                  <w:lang w:val="en-US"/>
                </w:rPr>
                <w:t>“0”</w:t>
              </w:r>
            </w:ins>
          </w:p>
        </w:tc>
        <w:tc>
          <w:tcPr>
            <w:tcW w:w="2871" w:type="dxa"/>
            <w:tcBorders>
              <w:top w:val="single" w:sz="4" w:space="0" w:color="000000"/>
              <w:left w:val="single" w:sz="4" w:space="0" w:color="000000"/>
              <w:bottom w:val="single" w:sz="4" w:space="0" w:color="000000"/>
              <w:right w:val="single" w:sz="4" w:space="0" w:color="000000"/>
            </w:tcBorders>
          </w:tcPr>
          <w:p w14:paraId="7FE30D1F" w14:textId="77777777" w:rsidR="00272777" w:rsidRPr="006829CB" w:rsidRDefault="00272777" w:rsidP="00272777">
            <w:pPr>
              <w:widowControl w:val="0"/>
              <w:spacing w:after="0" w:line="276" w:lineRule="auto"/>
              <w:ind w:right="1"/>
              <w:jc w:val="both"/>
              <w:rPr>
                <w:rFonts w:asciiTheme="majorHAnsi" w:eastAsia="Times New Roman" w:hAnsiTheme="majorHAnsi" w:cstheme="majorHAnsi"/>
                <w:sz w:val="26"/>
                <w:szCs w:val="26"/>
                <w:lang w:val="en-US"/>
              </w:rPr>
            </w:pPr>
            <w:ins w:id="2508" w:author="Microsoft account" w:date="2015-09-28T13:41:00Z">
              <w:r w:rsidRPr="006829CB">
                <w:rPr>
                  <w:rFonts w:asciiTheme="majorHAnsi" w:eastAsia="Calibri" w:hAnsiTheme="majorHAnsi" w:cstheme="majorHAnsi"/>
                  <w:sz w:val="26"/>
                  <w:szCs w:val="26"/>
                  <w:lang w:val="en-US"/>
                </w:rPr>
                <w:t>0,1</w:t>
              </w:r>
            </w:ins>
          </w:p>
        </w:tc>
      </w:tr>
      <w:tr w:rsidR="00272777" w:rsidRPr="006829CB" w14:paraId="0579B5BB" w14:textId="77777777" w:rsidTr="00272777">
        <w:trPr>
          <w:trHeight w:hRule="exact" w:val="564"/>
        </w:trPr>
        <w:tc>
          <w:tcPr>
            <w:tcW w:w="1058" w:type="dxa"/>
            <w:vMerge/>
            <w:tcBorders>
              <w:left w:val="single" w:sz="4" w:space="0" w:color="000000"/>
              <w:bottom w:val="single" w:sz="4" w:space="0" w:color="000000"/>
              <w:right w:val="single" w:sz="4" w:space="0" w:color="000000"/>
            </w:tcBorders>
          </w:tcPr>
          <w:p w14:paraId="4C2BA9AB" w14:textId="77777777" w:rsidR="00272777" w:rsidRPr="006829CB" w:rsidRDefault="00272777" w:rsidP="00272777">
            <w:pPr>
              <w:widowControl w:val="0"/>
              <w:spacing w:after="0" w:line="276" w:lineRule="auto"/>
              <w:jc w:val="both"/>
              <w:rPr>
                <w:rFonts w:asciiTheme="majorHAnsi" w:eastAsia="Calibri" w:hAnsiTheme="majorHAnsi" w:cstheme="majorHAnsi"/>
                <w:sz w:val="26"/>
                <w:szCs w:val="26"/>
                <w:lang w:val="en-US"/>
              </w:rPr>
            </w:pPr>
          </w:p>
        </w:tc>
        <w:tc>
          <w:tcPr>
            <w:tcW w:w="1256" w:type="dxa"/>
            <w:tcBorders>
              <w:top w:val="single" w:sz="4" w:space="0" w:color="000000"/>
              <w:left w:val="single" w:sz="4" w:space="0" w:color="000000"/>
              <w:bottom w:val="single" w:sz="4" w:space="0" w:color="000000"/>
              <w:right w:val="single" w:sz="4" w:space="0" w:color="000000"/>
            </w:tcBorders>
          </w:tcPr>
          <w:p w14:paraId="4218EA93" w14:textId="77777777" w:rsidR="00272777" w:rsidRPr="006829CB" w:rsidRDefault="00272777" w:rsidP="00272777">
            <w:pPr>
              <w:widowControl w:val="0"/>
              <w:spacing w:after="0" w:line="276" w:lineRule="auto"/>
              <w:ind w:right="2"/>
              <w:jc w:val="both"/>
              <w:rPr>
                <w:rFonts w:asciiTheme="majorHAnsi" w:eastAsia="Times New Roman" w:hAnsiTheme="majorHAnsi" w:cstheme="majorHAnsi"/>
                <w:sz w:val="26"/>
                <w:szCs w:val="26"/>
                <w:lang w:val="en-US"/>
              </w:rPr>
            </w:pPr>
            <w:ins w:id="2509" w:author="Microsoft account" w:date="2015-09-28T13:41:00Z">
              <w:r w:rsidRPr="006829CB">
                <w:rPr>
                  <w:rFonts w:asciiTheme="majorHAnsi" w:eastAsia="Calibri" w:hAnsiTheme="majorHAnsi" w:cstheme="majorHAnsi"/>
                  <w:sz w:val="26"/>
                  <w:szCs w:val="26"/>
                  <w:lang w:val="en-US"/>
                </w:rPr>
                <w:t>testid</w:t>
              </w:r>
            </w:ins>
          </w:p>
        </w:tc>
        <w:tc>
          <w:tcPr>
            <w:tcW w:w="1296" w:type="dxa"/>
            <w:tcBorders>
              <w:top w:val="single" w:sz="4" w:space="0" w:color="000000"/>
              <w:left w:val="single" w:sz="4" w:space="0" w:color="000000"/>
              <w:bottom w:val="single" w:sz="4" w:space="0" w:color="000000"/>
              <w:right w:val="single" w:sz="4" w:space="0" w:color="000000"/>
            </w:tcBorders>
          </w:tcPr>
          <w:p w14:paraId="50EBE0FE"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10" w:author="Microsoft account" w:date="2015-09-28T13:41:00Z">
              <w:r w:rsidRPr="006829CB">
                <w:rPr>
                  <w:rFonts w:asciiTheme="majorHAnsi" w:eastAsia="Calibri" w:hAnsiTheme="majorHAnsi" w:cstheme="majorHAnsi"/>
                  <w:sz w:val="26"/>
                  <w:szCs w:val="26"/>
                  <w:lang w:val="en-US"/>
                </w:rPr>
                <w:t>Timestamp</w:t>
              </w:r>
            </w:ins>
          </w:p>
        </w:tc>
        <w:tc>
          <w:tcPr>
            <w:tcW w:w="1656" w:type="dxa"/>
            <w:tcBorders>
              <w:top w:val="single" w:sz="4" w:space="0" w:color="000000"/>
              <w:left w:val="single" w:sz="4" w:space="0" w:color="000000"/>
              <w:bottom w:val="single" w:sz="4" w:space="0" w:color="000000"/>
              <w:right w:val="single" w:sz="4" w:space="0" w:color="000000"/>
            </w:tcBorders>
          </w:tcPr>
          <w:p w14:paraId="04235714"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11" w:author="Microsoft account" w:date="2015-09-28T13:41:00Z">
              <w:r w:rsidRPr="006829CB">
                <w:rPr>
                  <w:rFonts w:asciiTheme="majorHAnsi" w:eastAsia="Times New Roman" w:hAnsiTheme="majorHAnsi" w:cstheme="majorHAnsi"/>
                  <w:sz w:val="26"/>
                  <w:szCs w:val="26"/>
                  <w:lang w:val="en-US"/>
                </w:rPr>
                <w:t>Test’s</w:t>
              </w:r>
              <w:r w:rsidRPr="006829CB">
                <w:rPr>
                  <w:rFonts w:asciiTheme="majorHAnsi" w:eastAsia="Times New Roman" w:hAnsiTheme="majorHAnsi" w:cstheme="majorHAnsi"/>
                  <w:spacing w:val="-2"/>
                  <w:sz w:val="26"/>
                  <w:szCs w:val="26"/>
                  <w:lang w:val="en-US"/>
                </w:rPr>
                <w:t xml:space="preserve"> </w:t>
              </w:r>
              <w:r w:rsidRPr="006829CB">
                <w:rPr>
                  <w:rFonts w:asciiTheme="majorHAnsi" w:eastAsia="Times New Roman" w:hAnsiTheme="majorHAnsi" w:cstheme="majorHAnsi"/>
                  <w:sz w:val="26"/>
                  <w:szCs w:val="26"/>
                  <w:lang w:val="en-US"/>
                </w:rPr>
                <w:t>time</w:t>
              </w:r>
            </w:ins>
          </w:p>
        </w:tc>
        <w:tc>
          <w:tcPr>
            <w:tcW w:w="2871" w:type="dxa"/>
            <w:tcBorders>
              <w:top w:val="single" w:sz="4" w:space="0" w:color="000000"/>
              <w:left w:val="single" w:sz="4" w:space="0" w:color="000000"/>
              <w:bottom w:val="single" w:sz="4" w:space="0" w:color="000000"/>
              <w:right w:val="single" w:sz="4" w:space="0" w:color="000000"/>
            </w:tcBorders>
          </w:tcPr>
          <w:p w14:paraId="5AD055D5" w14:textId="77777777" w:rsidR="00272777" w:rsidRPr="006829CB" w:rsidRDefault="00272777" w:rsidP="00272777">
            <w:pPr>
              <w:widowControl w:val="0"/>
              <w:spacing w:after="0" w:line="276" w:lineRule="auto"/>
              <w:jc w:val="both"/>
              <w:rPr>
                <w:rFonts w:asciiTheme="majorHAnsi" w:eastAsia="Times New Roman" w:hAnsiTheme="majorHAnsi" w:cstheme="majorHAnsi"/>
                <w:sz w:val="26"/>
                <w:szCs w:val="26"/>
                <w:lang w:val="en-US"/>
              </w:rPr>
            </w:pPr>
            <w:ins w:id="2512" w:author="Microsoft account" w:date="2015-09-28T13:41:00Z">
              <w:r w:rsidRPr="006829CB">
                <w:rPr>
                  <w:rFonts w:asciiTheme="majorHAnsi" w:eastAsia="Calibri" w:hAnsiTheme="majorHAnsi" w:cstheme="majorHAnsi"/>
                  <w:sz w:val="26"/>
                  <w:szCs w:val="26"/>
                  <w:lang w:val="en-US"/>
                </w:rPr>
                <w:t>2015-06-15</w:t>
              </w:r>
              <w:r w:rsidRPr="006829CB">
                <w:rPr>
                  <w:rFonts w:asciiTheme="majorHAnsi" w:eastAsia="Calibri" w:hAnsiTheme="majorHAnsi" w:cstheme="majorHAnsi"/>
                  <w:spacing w:val="-2"/>
                  <w:sz w:val="26"/>
                  <w:szCs w:val="26"/>
                  <w:lang w:val="en-US"/>
                </w:rPr>
                <w:t xml:space="preserve"> </w:t>
              </w:r>
              <w:r w:rsidRPr="006829CB">
                <w:rPr>
                  <w:rFonts w:asciiTheme="majorHAnsi" w:eastAsia="Calibri" w:hAnsiTheme="majorHAnsi" w:cstheme="majorHAnsi"/>
                  <w:sz w:val="26"/>
                  <w:szCs w:val="26"/>
                  <w:lang w:val="en-US"/>
                </w:rPr>
                <w:t>11:22:50</w:t>
              </w:r>
            </w:ins>
          </w:p>
        </w:tc>
      </w:tr>
    </w:tbl>
    <w:p w14:paraId="18D2C3EB" w14:textId="76C91F79" w:rsidR="00272777" w:rsidRPr="00E31C0D" w:rsidRDefault="00272777" w:rsidP="00272777">
      <w:pPr>
        <w:widowControl w:val="0"/>
        <w:numPr>
          <w:ilvl w:val="0"/>
          <w:numId w:val="31"/>
        </w:numPr>
        <w:spacing w:before="69" w:after="0" w:line="276" w:lineRule="auto"/>
        <w:ind w:left="426" w:right="140" w:hanging="360"/>
        <w:jc w:val="both"/>
        <w:rPr>
          <w:rFonts w:asciiTheme="majorHAnsi" w:eastAsia="Times New Roman" w:hAnsiTheme="majorHAnsi" w:cstheme="majorHAnsi"/>
          <w:sz w:val="26"/>
          <w:szCs w:val="26"/>
          <w:lang w:val="en-US"/>
        </w:rPr>
      </w:pPr>
      <w:ins w:id="2513" w:author="Microsoft account" w:date="2015-09-28T13:41:00Z">
        <w:r>
          <w:rPr>
            <w:rFonts w:asciiTheme="majorHAnsi" w:eastAsia="Times New Roman" w:hAnsiTheme="majorHAnsi" w:cstheme="majorHAnsi"/>
            <w:noProof/>
            <w:sz w:val="26"/>
            <w:szCs w:val="26"/>
            <w:lang w:val="en-US"/>
            <w:rPrChange w:id="2514" w:author="Unknown">
              <w:rPr>
                <w:noProof/>
                <w:lang w:val="en-US"/>
              </w:rPr>
            </w:rPrChange>
          </w:rPr>
          <mc:AlternateContent>
            <mc:Choice Requires="wps">
              <w:drawing>
                <wp:anchor distT="0" distB="0" distL="114300" distR="114300" simplePos="0" relativeHeight="251683840" behindDoc="0" locked="0" layoutInCell="1" allowOverlap="1" wp14:anchorId="1CC95906" wp14:editId="372C654D">
                  <wp:simplePos x="0" y="0"/>
                  <wp:positionH relativeFrom="column">
                    <wp:posOffset>299872</wp:posOffset>
                  </wp:positionH>
                  <wp:positionV relativeFrom="paragraph">
                    <wp:posOffset>5132544</wp:posOffset>
                  </wp:positionV>
                  <wp:extent cx="5227092" cy="272955"/>
                  <wp:effectExtent l="0" t="0" r="0" b="0"/>
                  <wp:wrapNone/>
                  <wp:docPr id="2778" name="Text Box 2778"/>
                  <wp:cNvGraphicFramePr/>
                  <a:graphic xmlns:a="http://schemas.openxmlformats.org/drawingml/2006/main">
                    <a:graphicData uri="http://schemas.microsoft.com/office/word/2010/wordprocessingShape">
                      <wps:wsp>
                        <wps:cNvSpPr txBox="1"/>
                        <wps:spPr>
                          <a:xfrm>
                            <a:off x="0" y="0"/>
                            <a:ext cx="5227092" cy="2729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F1CA7" w14:textId="3D40E322" w:rsidR="00DB7790" w:rsidRDefault="00DB7790">
                              <w:ins w:id="2515" w:author="Microsoft account" w:date="2015-09-28T13:41:00Z">
                                <w:r w:rsidRPr="00272777">
                                  <w:rPr>
                                    <w:rFonts w:asciiTheme="majorHAnsi" w:hAnsiTheme="majorHAnsi" w:cstheme="majorHAnsi"/>
                                    <w:b/>
                                    <w:sz w:val="26"/>
                                    <w:szCs w:val="26"/>
                                    <w:rPrChange w:id="2516" w:author="Microsoft account" w:date="2015-09-28T13:41:00Z">
                                      <w:rPr>
                                        <w:rFonts w:asciiTheme="majorHAnsi" w:hAnsiTheme="majorHAnsi" w:cstheme="majorHAnsi"/>
                                        <w:sz w:val="26"/>
                                        <w:szCs w:val="26"/>
                                      </w:rPr>
                                    </w:rPrChange>
                                  </w:rPr>
                                  <w:t>Table 4</w:t>
                                </w:r>
                                <w:r w:rsidRPr="00E31C0D">
                                  <w:rPr>
                                    <w:rFonts w:asciiTheme="majorHAnsi" w:hAnsiTheme="majorHAnsi" w:cstheme="majorHAnsi"/>
                                    <w:sz w:val="26"/>
                                    <w:szCs w:val="26"/>
                                  </w:rPr>
                                  <w:t xml:space="preserve">: </w:t>
                                </w:r>
                                <w:r w:rsidRPr="00272777">
                                  <w:rPr>
                                    <w:rFonts w:asciiTheme="majorHAnsi" w:hAnsiTheme="majorHAnsi" w:cstheme="majorHAnsi"/>
                                    <w:i/>
                                    <w:sz w:val="26"/>
                                    <w:szCs w:val="26"/>
                                    <w:rPrChange w:id="2517" w:author="Microsoft account" w:date="2015-09-28T13:41:00Z">
                                      <w:rPr>
                                        <w:rFonts w:asciiTheme="majorHAnsi" w:hAnsiTheme="majorHAnsi" w:cstheme="majorHAnsi"/>
                                        <w:sz w:val="26"/>
                                        <w:szCs w:val="26"/>
                                      </w:rPr>
                                    </w:rPrChange>
                                  </w:rPr>
                                  <w:t>Database structure of</w:t>
                                </w:r>
                                <w:r w:rsidRPr="00272777">
                                  <w:rPr>
                                    <w:rFonts w:asciiTheme="majorHAnsi" w:hAnsiTheme="majorHAnsi" w:cstheme="majorHAnsi"/>
                                    <w:i/>
                                    <w:spacing w:val="-6"/>
                                    <w:sz w:val="26"/>
                                    <w:szCs w:val="26"/>
                                    <w:rPrChange w:id="2518" w:author="Microsoft account" w:date="2015-09-28T13:41:00Z">
                                      <w:rPr>
                                        <w:rFonts w:asciiTheme="majorHAnsi" w:hAnsiTheme="majorHAnsi" w:cstheme="majorHAnsi"/>
                                        <w:spacing w:val="-6"/>
                                        <w:sz w:val="26"/>
                                        <w:szCs w:val="26"/>
                                      </w:rPr>
                                    </w:rPrChange>
                                  </w:rPr>
                                  <w:t xml:space="preserve"> </w:t>
                                </w:r>
                                <w:r w:rsidRPr="00272777">
                                  <w:rPr>
                                    <w:rFonts w:asciiTheme="majorHAnsi" w:hAnsiTheme="majorHAnsi" w:cstheme="majorHAnsi"/>
                                    <w:i/>
                                    <w:sz w:val="26"/>
                                    <w:szCs w:val="26"/>
                                    <w:rPrChange w:id="2519" w:author="Microsoft account" w:date="2015-09-28T13:41:00Z">
                                      <w:rPr>
                                        <w:rFonts w:asciiTheme="majorHAnsi" w:hAnsiTheme="majorHAnsi" w:cstheme="majorHAnsi"/>
                                        <w:sz w:val="26"/>
                                        <w:szCs w:val="26"/>
                                      </w:rPr>
                                    </w:rPrChange>
                                  </w:rPr>
                                  <w:t>phpMyadmin</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C95906" id="Text Box 2778" o:spid="_x0000_s1030" type="#_x0000_t202" style="position:absolute;left:0;text-align:left;margin-left:23.6pt;margin-top:404.15pt;width:411.6pt;height:2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" fillcolor="white [3201]" stroked="f" strokeweight=".5pt">
                  <v:textbox>
                    <w:txbxContent>
                      <w:p w14:paraId="1DAF1CA7" w14:textId="3D40E322" w:rsidR="00DB7790" w:rsidRDefault="00DB7790">
                        <w:ins w:id="2521" w:author="Microsoft account" w:date="2015-09-28T13:41:00Z">
                          <w:r w:rsidRPr="00272777">
                            <w:rPr>
                              <w:rFonts w:asciiTheme="majorHAnsi" w:hAnsiTheme="majorHAnsi" w:cstheme="majorHAnsi"/>
                              <w:b/>
                              <w:sz w:val="26"/>
                              <w:szCs w:val="26"/>
                              <w:rPrChange w:id="2522" w:author="Microsoft account" w:date="2015-09-28T13:41:00Z">
                                <w:rPr>
                                  <w:rFonts w:asciiTheme="majorHAnsi" w:hAnsiTheme="majorHAnsi" w:cstheme="majorHAnsi"/>
                                  <w:sz w:val="26"/>
                                  <w:szCs w:val="26"/>
                                </w:rPr>
                              </w:rPrChange>
                            </w:rPr>
                            <w:t>Table 4</w:t>
                          </w:r>
                          <w:r w:rsidRPr="00E31C0D">
                            <w:rPr>
                              <w:rFonts w:asciiTheme="majorHAnsi" w:hAnsiTheme="majorHAnsi" w:cstheme="majorHAnsi"/>
                              <w:sz w:val="26"/>
                              <w:szCs w:val="26"/>
                            </w:rPr>
                            <w:t xml:space="preserve">: </w:t>
                          </w:r>
                          <w:r w:rsidRPr="00272777">
                            <w:rPr>
                              <w:rFonts w:asciiTheme="majorHAnsi" w:hAnsiTheme="majorHAnsi" w:cstheme="majorHAnsi"/>
                              <w:i/>
                              <w:sz w:val="26"/>
                              <w:szCs w:val="26"/>
                              <w:rPrChange w:id="2523" w:author="Microsoft account" w:date="2015-09-28T13:41:00Z">
                                <w:rPr>
                                  <w:rFonts w:asciiTheme="majorHAnsi" w:hAnsiTheme="majorHAnsi" w:cstheme="majorHAnsi"/>
                                  <w:sz w:val="26"/>
                                  <w:szCs w:val="26"/>
                                </w:rPr>
                              </w:rPrChange>
                            </w:rPr>
                            <w:t>Database structure of</w:t>
                          </w:r>
                          <w:r w:rsidRPr="00272777">
                            <w:rPr>
                              <w:rFonts w:asciiTheme="majorHAnsi" w:hAnsiTheme="majorHAnsi" w:cstheme="majorHAnsi"/>
                              <w:i/>
                              <w:spacing w:val="-6"/>
                              <w:sz w:val="26"/>
                              <w:szCs w:val="26"/>
                              <w:rPrChange w:id="2524" w:author="Microsoft account" w:date="2015-09-28T13:41:00Z">
                                <w:rPr>
                                  <w:rFonts w:asciiTheme="majorHAnsi" w:hAnsiTheme="majorHAnsi" w:cstheme="majorHAnsi"/>
                                  <w:spacing w:val="-6"/>
                                  <w:sz w:val="26"/>
                                  <w:szCs w:val="26"/>
                                </w:rPr>
                              </w:rPrChange>
                            </w:rPr>
                            <w:t xml:space="preserve"> </w:t>
                          </w:r>
                          <w:r w:rsidRPr="00272777">
                            <w:rPr>
                              <w:rFonts w:asciiTheme="majorHAnsi" w:hAnsiTheme="majorHAnsi" w:cstheme="majorHAnsi"/>
                              <w:i/>
                              <w:sz w:val="26"/>
                              <w:szCs w:val="26"/>
                              <w:rPrChange w:id="2525" w:author="Microsoft account" w:date="2015-09-28T13:41:00Z">
                                <w:rPr>
                                  <w:rFonts w:asciiTheme="majorHAnsi" w:hAnsiTheme="majorHAnsi" w:cstheme="majorHAnsi"/>
                                  <w:sz w:val="26"/>
                                  <w:szCs w:val="26"/>
                                </w:rPr>
                              </w:rPrChange>
                            </w:rPr>
                            <w:t>phpMyadmin</w:t>
                          </w:r>
                        </w:ins>
                      </w:p>
                    </w:txbxContent>
                  </v:textbox>
                </v:shape>
              </w:pict>
            </mc:Fallback>
          </mc:AlternateContent>
        </w:r>
      </w:ins>
      <w:ins w:id="2520" w:author="Microsoft account" w:date="2015-09-28T13:40:00Z">
        <w:r w:rsidRPr="00E31C0D">
          <w:rPr>
            <w:rFonts w:asciiTheme="majorHAnsi" w:eastAsia="Times New Roman" w:hAnsiTheme="majorHAnsi" w:cstheme="majorHAnsi"/>
            <w:sz w:val="26"/>
            <w:szCs w:val="26"/>
            <w:lang w:val="en-US"/>
          </w:rPr>
          <w:t xml:space="preserve"> </w:t>
        </w:r>
      </w:ins>
      <w:moveToRangeStart w:id="2521" w:author="Microsoft account" w:date="2015-09-28T13:40:00Z" w:name="move431210932"/>
      <w:moveTo w:id="2522" w:author="Microsoft account" w:date="2015-09-28T13:40:00Z">
        <w:r w:rsidRPr="00E31C0D">
          <w:rPr>
            <w:rFonts w:asciiTheme="majorHAnsi" w:eastAsia="Times New Roman" w:hAnsiTheme="majorHAnsi" w:cstheme="majorHAnsi"/>
            <w:sz w:val="26"/>
            <w:szCs w:val="26"/>
            <w:lang w:val="en-US"/>
          </w:rPr>
          <w:t>“products” table contains 5 fields: pid, patientid, testid, segidx and data. "pid” is</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the primary</w:t>
        </w:r>
        <w:r w:rsidRPr="00E31C0D">
          <w:rPr>
            <w:rFonts w:asciiTheme="majorHAnsi" w:eastAsia="Times New Roman" w:hAnsiTheme="majorHAnsi" w:cstheme="majorHAnsi"/>
            <w:spacing w:val="22"/>
            <w:sz w:val="26"/>
            <w:szCs w:val="26"/>
            <w:lang w:val="en-US"/>
          </w:rPr>
          <w:t xml:space="preserve"> </w:t>
        </w:r>
        <w:r w:rsidRPr="00E31C0D">
          <w:rPr>
            <w:rFonts w:asciiTheme="majorHAnsi" w:eastAsia="Times New Roman" w:hAnsiTheme="majorHAnsi" w:cstheme="majorHAnsi"/>
            <w:sz w:val="26"/>
            <w:szCs w:val="26"/>
            <w:lang w:val="en-US"/>
          </w:rPr>
          <w:t>key,</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which</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an</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increment</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variable.</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“patientid”</w:t>
        </w:r>
        <w:r w:rsidRPr="00E31C0D">
          <w:rPr>
            <w:rFonts w:asciiTheme="majorHAnsi" w:eastAsia="Times New Roman" w:hAnsiTheme="majorHAnsi" w:cstheme="majorHAnsi"/>
            <w:spacing w:val="26"/>
            <w:sz w:val="26"/>
            <w:szCs w:val="26"/>
            <w:lang w:val="en-US"/>
          </w:rPr>
          <w:t xml:space="preserve"> </w:t>
        </w:r>
        <w:r w:rsidRPr="00E31C0D">
          <w:rPr>
            <w:rFonts w:asciiTheme="majorHAnsi" w:eastAsia="Times New Roman" w:hAnsiTheme="majorHAnsi" w:cstheme="majorHAnsi"/>
            <w:sz w:val="26"/>
            <w:szCs w:val="26"/>
            <w:lang w:val="en-US"/>
          </w:rPr>
          <w:t>represents</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patient’s</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name</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and “testid” shows timestamp of the test. In this project, these two fields are used to</w:t>
        </w:r>
        <w:r w:rsidRPr="00E31C0D">
          <w:rPr>
            <w:rFonts w:asciiTheme="majorHAnsi" w:eastAsia="Times New Roman" w:hAnsiTheme="majorHAnsi" w:cstheme="majorHAnsi"/>
            <w:spacing w:val="57"/>
            <w:sz w:val="26"/>
            <w:szCs w:val="26"/>
            <w:lang w:val="en-US"/>
          </w:rPr>
          <w:t xml:space="preserve"> </w:t>
        </w:r>
        <w:r w:rsidRPr="00E31C0D">
          <w:rPr>
            <w:rFonts w:asciiTheme="majorHAnsi" w:eastAsia="Times New Roman" w:hAnsiTheme="majorHAnsi" w:cstheme="majorHAnsi"/>
            <w:sz w:val="26"/>
            <w:szCs w:val="26"/>
            <w:lang w:val="en-US"/>
          </w:rPr>
          <w:t>identify the</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specific</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ECG</w:t>
        </w:r>
        <w:r w:rsidRPr="00E31C0D">
          <w:rPr>
            <w:rFonts w:asciiTheme="majorHAnsi" w:eastAsia="Times New Roman" w:hAnsiTheme="majorHAnsi" w:cstheme="majorHAnsi"/>
            <w:spacing w:val="17"/>
            <w:sz w:val="26"/>
            <w:szCs w:val="26"/>
            <w:lang w:val="en-US"/>
          </w:rPr>
          <w:t xml:space="preserve"> </w:t>
        </w:r>
        <w:r w:rsidRPr="00E31C0D">
          <w:rPr>
            <w:rFonts w:asciiTheme="majorHAnsi" w:eastAsia="Times New Roman" w:hAnsiTheme="majorHAnsi" w:cstheme="majorHAnsi"/>
            <w:sz w:val="26"/>
            <w:szCs w:val="26"/>
            <w:lang w:val="en-US"/>
          </w:rPr>
          <w:t>record.</w:t>
        </w:r>
        <w:r w:rsidRPr="00E31C0D">
          <w:rPr>
            <w:rFonts w:asciiTheme="majorHAnsi" w:eastAsia="Times New Roman" w:hAnsiTheme="majorHAnsi" w:cstheme="majorHAnsi"/>
            <w:spacing w:val="17"/>
            <w:sz w:val="26"/>
            <w:szCs w:val="26"/>
            <w:lang w:val="en-US"/>
          </w:rPr>
          <w:t xml:space="preserve"> </w:t>
        </w:r>
        <w:r w:rsidRPr="00E31C0D">
          <w:rPr>
            <w:rFonts w:asciiTheme="majorHAnsi" w:eastAsia="Times New Roman" w:hAnsiTheme="majorHAnsi" w:cstheme="majorHAnsi"/>
            <w:sz w:val="26"/>
            <w:szCs w:val="26"/>
            <w:lang w:val="en-US"/>
          </w:rPr>
          <w:t>“segidx”</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defines</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number</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order</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ECG</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segments,</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which</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is used to checked if there is any missing segment in data transmitting. The last field</w:t>
        </w:r>
        <w:r w:rsidRPr="00E31C0D">
          <w:rPr>
            <w:rFonts w:asciiTheme="majorHAnsi" w:eastAsia="Times New Roman" w:hAnsiTheme="majorHAnsi" w:cstheme="majorHAnsi"/>
            <w:spacing w:val="1"/>
            <w:sz w:val="26"/>
            <w:szCs w:val="26"/>
            <w:lang w:val="en-US"/>
          </w:rPr>
          <w:t xml:space="preserve"> </w:t>
        </w:r>
        <w:r w:rsidRPr="00E31C0D">
          <w:rPr>
            <w:rFonts w:asciiTheme="majorHAnsi" w:eastAsia="Times New Roman" w:hAnsiTheme="majorHAnsi" w:cstheme="majorHAnsi"/>
            <w:sz w:val="26"/>
            <w:szCs w:val="26"/>
            <w:lang w:val="en-US"/>
          </w:rPr>
          <w:t>“data” is the ECG signal, which is stored in text</w:t>
        </w:r>
        <w:r w:rsidRPr="00E31C0D">
          <w:rPr>
            <w:rFonts w:asciiTheme="majorHAnsi" w:eastAsia="Times New Roman" w:hAnsiTheme="majorHAnsi" w:cstheme="majorHAnsi"/>
            <w:spacing w:val="-2"/>
            <w:sz w:val="26"/>
            <w:szCs w:val="26"/>
            <w:lang w:val="en-US"/>
          </w:rPr>
          <w:t xml:space="preserve"> </w:t>
        </w:r>
        <w:r w:rsidRPr="00E31C0D">
          <w:rPr>
            <w:rFonts w:asciiTheme="majorHAnsi" w:eastAsia="Times New Roman" w:hAnsiTheme="majorHAnsi" w:cstheme="majorHAnsi"/>
            <w:sz w:val="26"/>
            <w:szCs w:val="26"/>
            <w:lang w:val="en-US"/>
          </w:rPr>
          <w:t>type.</w:t>
        </w:r>
      </w:moveTo>
    </w:p>
    <w:moveToRangeEnd w:id="2521"/>
    <w:p w14:paraId="42C84A2F" w14:textId="77777777" w:rsidR="00D669B0" w:rsidRDefault="00D669B0">
      <w:pPr>
        <w:widowControl w:val="0"/>
        <w:spacing w:after="0" w:line="276" w:lineRule="auto"/>
        <w:jc w:val="both"/>
        <w:rPr>
          <w:rFonts w:asciiTheme="majorHAnsi" w:eastAsia="Times New Roman" w:hAnsiTheme="majorHAnsi" w:cstheme="majorHAnsi"/>
          <w:sz w:val="26"/>
          <w:szCs w:val="26"/>
          <w:lang w:val="en-US"/>
        </w:rPr>
        <w:sectPr w:rsidR="00D669B0">
          <w:pgSz w:w="12240" w:h="15840"/>
          <w:pgMar w:top="2140" w:right="1300" w:bottom="1200" w:left="1720" w:header="639" w:footer="1008" w:gutter="0"/>
          <w:cols w:space="720"/>
        </w:sectPr>
        <w:pPrChange w:id="2523" w:author="Microsoft account" w:date="2015-09-28T15:27:00Z">
          <w:pPr>
            <w:widowControl w:val="0"/>
            <w:spacing w:after="0" w:line="360" w:lineRule="auto"/>
            <w:jc w:val="both"/>
          </w:pPr>
        </w:pPrChange>
      </w:pPr>
    </w:p>
    <w:p w14:paraId="3A5F6A9F" w14:textId="77777777" w:rsidR="007801FB" w:rsidRPr="00272777" w:rsidDel="00D86A1A" w:rsidRDefault="007801FB">
      <w:pPr>
        <w:widowControl w:val="0"/>
        <w:spacing w:before="3" w:after="0" w:line="276" w:lineRule="auto"/>
        <w:jc w:val="both"/>
        <w:rPr>
          <w:del w:id="2524" w:author="Microsoft account" w:date="2015-09-28T15:27:00Z"/>
          <w:rFonts w:asciiTheme="majorHAnsi" w:eastAsia="Times New Roman" w:hAnsiTheme="majorHAnsi" w:cstheme="majorHAnsi"/>
          <w:sz w:val="26"/>
          <w:szCs w:val="26"/>
          <w:lang w:val="en-US"/>
        </w:rPr>
        <w:pPrChange w:id="2525" w:author="Microsoft account" w:date="2015-09-28T13:38:00Z">
          <w:pPr>
            <w:widowControl w:val="0"/>
            <w:spacing w:before="3" w:after="0" w:line="360" w:lineRule="auto"/>
            <w:jc w:val="both"/>
          </w:pPr>
        </w:pPrChange>
      </w:pPr>
    </w:p>
    <w:p w14:paraId="798A2868" w14:textId="72DA7BB2" w:rsidR="007801FB" w:rsidRPr="00272777" w:rsidDel="00272777" w:rsidRDefault="007801FB">
      <w:pPr>
        <w:widowControl w:val="0"/>
        <w:tabs>
          <w:tab w:val="left" w:pos="611"/>
        </w:tabs>
        <w:spacing w:before="69" w:after="0" w:line="276" w:lineRule="auto"/>
        <w:ind w:right="140"/>
        <w:jc w:val="both"/>
        <w:rPr>
          <w:rFonts w:asciiTheme="majorHAnsi" w:eastAsia="Times New Roman" w:hAnsiTheme="majorHAnsi" w:cstheme="majorHAnsi"/>
          <w:sz w:val="26"/>
          <w:szCs w:val="26"/>
          <w:lang w:val="en-US"/>
        </w:rPr>
        <w:pPrChange w:id="2526" w:author="Microsoft account" w:date="2015-09-28T15:27:00Z">
          <w:pPr>
            <w:widowControl w:val="0"/>
            <w:numPr>
              <w:numId w:val="31"/>
            </w:numPr>
            <w:tabs>
              <w:tab w:val="left" w:pos="611"/>
            </w:tabs>
            <w:spacing w:before="69" w:after="0" w:line="360" w:lineRule="auto"/>
            <w:ind w:left="440" w:right="140" w:hanging="149"/>
            <w:jc w:val="both"/>
          </w:pPr>
        </w:pPrChange>
      </w:pPr>
      <w:moveFromRangeStart w:id="2527" w:author="Microsoft account" w:date="2015-09-28T13:40:00Z" w:name="move431210932"/>
      <w:moveFrom w:id="2528" w:author="Microsoft account" w:date="2015-09-28T13:40:00Z">
        <w:r w:rsidRPr="00272777" w:rsidDel="00272777">
          <w:rPr>
            <w:rFonts w:asciiTheme="majorHAnsi" w:eastAsia="Times New Roman" w:hAnsiTheme="majorHAnsi" w:cstheme="majorHAnsi"/>
            <w:sz w:val="26"/>
            <w:szCs w:val="26"/>
            <w:lang w:val="en-US"/>
          </w:rPr>
          <w:t>“products” table contains 5 fields: pid, patientid, testid, segidx and data. "pid” is</w:t>
        </w:r>
        <w:r w:rsidRPr="00272777" w:rsidDel="00272777">
          <w:rPr>
            <w:rFonts w:asciiTheme="majorHAnsi" w:eastAsia="Times New Roman" w:hAnsiTheme="majorHAnsi" w:cstheme="majorHAnsi"/>
            <w:spacing w:val="35"/>
            <w:sz w:val="26"/>
            <w:szCs w:val="26"/>
            <w:lang w:val="en-US"/>
          </w:rPr>
          <w:t xml:space="preserve"> </w:t>
        </w:r>
        <w:r w:rsidRPr="00272777" w:rsidDel="00272777">
          <w:rPr>
            <w:rFonts w:asciiTheme="majorHAnsi" w:eastAsia="Times New Roman" w:hAnsiTheme="majorHAnsi" w:cstheme="majorHAnsi"/>
            <w:sz w:val="26"/>
            <w:szCs w:val="26"/>
            <w:lang w:val="en-US"/>
          </w:rPr>
          <w:t>the primary</w:t>
        </w:r>
        <w:r w:rsidRPr="00272777" w:rsidDel="00272777">
          <w:rPr>
            <w:rFonts w:asciiTheme="majorHAnsi" w:eastAsia="Times New Roman" w:hAnsiTheme="majorHAnsi" w:cstheme="majorHAnsi"/>
            <w:spacing w:val="22"/>
            <w:sz w:val="26"/>
            <w:szCs w:val="26"/>
            <w:lang w:val="en-US"/>
          </w:rPr>
          <w:t xml:space="preserve"> </w:t>
        </w:r>
        <w:r w:rsidRPr="00272777" w:rsidDel="00272777">
          <w:rPr>
            <w:rFonts w:asciiTheme="majorHAnsi" w:eastAsia="Times New Roman" w:hAnsiTheme="majorHAnsi" w:cstheme="majorHAnsi"/>
            <w:sz w:val="26"/>
            <w:szCs w:val="26"/>
            <w:lang w:val="en-US"/>
          </w:rPr>
          <w:t>key,</w:t>
        </w:r>
        <w:r w:rsidRPr="00272777" w:rsidDel="00272777">
          <w:rPr>
            <w:rFonts w:asciiTheme="majorHAnsi" w:eastAsia="Times New Roman" w:hAnsiTheme="majorHAnsi" w:cstheme="majorHAnsi"/>
            <w:spacing w:val="29"/>
            <w:sz w:val="26"/>
            <w:szCs w:val="26"/>
            <w:lang w:val="en-US"/>
          </w:rPr>
          <w:t xml:space="preserve"> </w:t>
        </w:r>
        <w:r w:rsidRPr="00272777" w:rsidDel="00272777">
          <w:rPr>
            <w:rFonts w:asciiTheme="majorHAnsi" w:eastAsia="Times New Roman" w:hAnsiTheme="majorHAnsi" w:cstheme="majorHAnsi"/>
            <w:sz w:val="26"/>
            <w:szCs w:val="26"/>
            <w:lang w:val="en-US"/>
          </w:rPr>
          <w:t>which</w:t>
        </w:r>
        <w:r w:rsidRPr="00272777" w:rsidDel="00272777">
          <w:rPr>
            <w:rFonts w:asciiTheme="majorHAnsi" w:eastAsia="Times New Roman" w:hAnsiTheme="majorHAnsi" w:cstheme="majorHAnsi"/>
            <w:spacing w:val="29"/>
            <w:sz w:val="26"/>
            <w:szCs w:val="26"/>
            <w:lang w:val="en-US"/>
          </w:rPr>
          <w:t xml:space="preserve"> </w:t>
        </w:r>
        <w:r w:rsidRPr="00272777" w:rsidDel="00272777">
          <w:rPr>
            <w:rFonts w:asciiTheme="majorHAnsi" w:eastAsia="Times New Roman" w:hAnsiTheme="majorHAnsi" w:cstheme="majorHAnsi"/>
            <w:sz w:val="26"/>
            <w:szCs w:val="26"/>
            <w:lang w:val="en-US"/>
          </w:rPr>
          <w:t>is</w:t>
        </w:r>
        <w:r w:rsidRPr="00272777" w:rsidDel="00272777">
          <w:rPr>
            <w:rFonts w:asciiTheme="majorHAnsi" w:eastAsia="Times New Roman" w:hAnsiTheme="majorHAnsi" w:cstheme="majorHAnsi"/>
            <w:spacing w:val="28"/>
            <w:sz w:val="26"/>
            <w:szCs w:val="26"/>
            <w:lang w:val="en-US"/>
          </w:rPr>
          <w:t xml:space="preserve"> </w:t>
        </w:r>
        <w:r w:rsidRPr="00272777" w:rsidDel="00272777">
          <w:rPr>
            <w:rFonts w:asciiTheme="majorHAnsi" w:eastAsia="Times New Roman" w:hAnsiTheme="majorHAnsi" w:cstheme="majorHAnsi"/>
            <w:sz w:val="26"/>
            <w:szCs w:val="26"/>
            <w:lang w:val="en-US"/>
          </w:rPr>
          <w:t>an</w:t>
        </w:r>
        <w:r w:rsidRPr="00272777" w:rsidDel="00272777">
          <w:rPr>
            <w:rFonts w:asciiTheme="majorHAnsi" w:eastAsia="Times New Roman" w:hAnsiTheme="majorHAnsi" w:cstheme="majorHAnsi"/>
            <w:spacing w:val="27"/>
            <w:sz w:val="26"/>
            <w:szCs w:val="26"/>
            <w:lang w:val="en-US"/>
          </w:rPr>
          <w:t xml:space="preserve"> </w:t>
        </w:r>
        <w:r w:rsidRPr="00272777" w:rsidDel="00272777">
          <w:rPr>
            <w:rFonts w:asciiTheme="majorHAnsi" w:eastAsia="Times New Roman" w:hAnsiTheme="majorHAnsi" w:cstheme="majorHAnsi"/>
            <w:sz w:val="26"/>
            <w:szCs w:val="26"/>
            <w:lang w:val="en-US"/>
          </w:rPr>
          <w:t>increment</w:t>
        </w:r>
        <w:r w:rsidRPr="00272777" w:rsidDel="00272777">
          <w:rPr>
            <w:rFonts w:asciiTheme="majorHAnsi" w:eastAsia="Times New Roman" w:hAnsiTheme="majorHAnsi" w:cstheme="majorHAnsi"/>
            <w:spacing w:val="28"/>
            <w:sz w:val="26"/>
            <w:szCs w:val="26"/>
            <w:lang w:val="en-US"/>
          </w:rPr>
          <w:t xml:space="preserve"> </w:t>
        </w:r>
        <w:r w:rsidRPr="00272777" w:rsidDel="00272777">
          <w:rPr>
            <w:rFonts w:asciiTheme="majorHAnsi" w:eastAsia="Times New Roman" w:hAnsiTheme="majorHAnsi" w:cstheme="majorHAnsi"/>
            <w:sz w:val="26"/>
            <w:szCs w:val="26"/>
            <w:lang w:val="en-US"/>
          </w:rPr>
          <w:t>variable.</w:t>
        </w:r>
        <w:r w:rsidRPr="00272777" w:rsidDel="00272777">
          <w:rPr>
            <w:rFonts w:asciiTheme="majorHAnsi" w:eastAsia="Times New Roman" w:hAnsiTheme="majorHAnsi" w:cstheme="majorHAnsi"/>
            <w:spacing w:val="34"/>
            <w:sz w:val="26"/>
            <w:szCs w:val="26"/>
            <w:lang w:val="en-US"/>
          </w:rPr>
          <w:t xml:space="preserve"> </w:t>
        </w:r>
        <w:r w:rsidRPr="00272777" w:rsidDel="00272777">
          <w:rPr>
            <w:rFonts w:asciiTheme="majorHAnsi" w:eastAsia="Times New Roman" w:hAnsiTheme="majorHAnsi" w:cstheme="majorHAnsi"/>
            <w:sz w:val="26"/>
            <w:szCs w:val="26"/>
            <w:lang w:val="en-US"/>
          </w:rPr>
          <w:t>“patientid”</w:t>
        </w:r>
        <w:r w:rsidRPr="00272777" w:rsidDel="00272777">
          <w:rPr>
            <w:rFonts w:asciiTheme="majorHAnsi" w:eastAsia="Times New Roman" w:hAnsiTheme="majorHAnsi" w:cstheme="majorHAnsi"/>
            <w:spacing w:val="26"/>
            <w:sz w:val="26"/>
            <w:szCs w:val="26"/>
            <w:lang w:val="en-US"/>
          </w:rPr>
          <w:t xml:space="preserve"> </w:t>
        </w:r>
        <w:r w:rsidRPr="00272777" w:rsidDel="00272777">
          <w:rPr>
            <w:rFonts w:asciiTheme="majorHAnsi" w:eastAsia="Times New Roman" w:hAnsiTheme="majorHAnsi" w:cstheme="majorHAnsi"/>
            <w:sz w:val="26"/>
            <w:szCs w:val="26"/>
            <w:lang w:val="en-US"/>
          </w:rPr>
          <w:t>represents</w:t>
        </w:r>
        <w:r w:rsidRPr="00272777" w:rsidDel="00272777">
          <w:rPr>
            <w:rFonts w:asciiTheme="majorHAnsi" w:eastAsia="Times New Roman" w:hAnsiTheme="majorHAnsi" w:cstheme="majorHAnsi"/>
            <w:spacing w:val="28"/>
            <w:sz w:val="26"/>
            <w:szCs w:val="26"/>
            <w:lang w:val="en-US"/>
          </w:rPr>
          <w:t xml:space="preserve"> </w:t>
        </w:r>
        <w:r w:rsidRPr="00272777" w:rsidDel="00272777">
          <w:rPr>
            <w:rFonts w:asciiTheme="majorHAnsi" w:eastAsia="Times New Roman" w:hAnsiTheme="majorHAnsi" w:cstheme="majorHAnsi"/>
            <w:sz w:val="26"/>
            <w:szCs w:val="26"/>
            <w:lang w:val="en-US"/>
          </w:rPr>
          <w:t>patient’s</w:t>
        </w:r>
        <w:r w:rsidRPr="00272777" w:rsidDel="00272777">
          <w:rPr>
            <w:rFonts w:asciiTheme="majorHAnsi" w:eastAsia="Times New Roman" w:hAnsiTheme="majorHAnsi" w:cstheme="majorHAnsi"/>
            <w:spacing w:val="27"/>
            <w:sz w:val="26"/>
            <w:szCs w:val="26"/>
            <w:lang w:val="en-US"/>
          </w:rPr>
          <w:t xml:space="preserve"> </w:t>
        </w:r>
        <w:r w:rsidRPr="00272777" w:rsidDel="00272777">
          <w:rPr>
            <w:rFonts w:asciiTheme="majorHAnsi" w:eastAsia="Times New Roman" w:hAnsiTheme="majorHAnsi" w:cstheme="majorHAnsi"/>
            <w:sz w:val="26"/>
            <w:szCs w:val="26"/>
            <w:lang w:val="en-US"/>
          </w:rPr>
          <w:t>name</w:t>
        </w:r>
        <w:r w:rsidRPr="00272777" w:rsidDel="00272777">
          <w:rPr>
            <w:rFonts w:asciiTheme="majorHAnsi" w:eastAsia="Times New Roman" w:hAnsiTheme="majorHAnsi" w:cstheme="majorHAnsi"/>
            <w:spacing w:val="29"/>
            <w:sz w:val="26"/>
            <w:szCs w:val="26"/>
            <w:lang w:val="en-US"/>
          </w:rPr>
          <w:t xml:space="preserve"> </w:t>
        </w:r>
        <w:r w:rsidRPr="00272777" w:rsidDel="00272777">
          <w:rPr>
            <w:rFonts w:asciiTheme="majorHAnsi" w:eastAsia="Times New Roman" w:hAnsiTheme="majorHAnsi" w:cstheme="majorHAnsi"/>
            <w:sz w:val="26"/>
            <w:szCs w:val="26"/>
            <w:lang w:val="en-US"/>
          </w:rPr>
          <w:t>and “testid” shows timestamp of the test. In this project, these two fields are used to</w:t>
        </w:r>
        <w:r w:rsidRPr="00272777" w:rsidDel="00272777">
          <w:rPr>
            <w:rFonts w:asciiTheme="majorHAnsi" w:eastAsia="Times New Roman" w:hAnsiTheme="majorHAnsi" w:cstheme="majorHAnsi"/>
            <w:spacing w:val="57"/>
            <w:sz w:val="26"/>
            <w:szCs w:val="26"/>
            <w:lang w:val="en-US"/>
          </w:rPr>
          <w:t xml:space="preserve"> </w:t>
        </w:r>
        <w:r w:rsidRPr="00272777" w:rsidDel="00272777">
          <w:rPr>
            <w:rFonts w:asciiTheme="majorHAnsi" w:eastAsia="Times New Roman" w:hAnsiTheme="majorHAnsi" w:cstheme="majorHAnsi"/>
            <w:sz w:val="26"/>
            <w:szCs w:val="26"/>
            <w:lang w:val="en-US"/>
          </w:rPr>
          <w:t>identify the</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specific</w:t>
        </w:r>
        <w:r w:rsidRPr="00272777" w:rsidDel="00272777">
          <w:rPr>
            <w:rFonts w:asciiTheme="majorHAnsi" w:eastAsia="Times New Roman" w:hAnsiTheme="majorHAnsi" w:cstheme="majorHAnsi"/>
            <w:spacing w:val="14"/>
            <w:sz w:val="26"/>
            <w:szCs w:val="26"/>
            <w:lang w:val="en-US"/>
          </w:rPr>
          <w:t xml:space="preserve"> </w:t>
        </w:r>
        <w:r w:rsidRPr="00272777" w:rsidDel="00272777">
          <w:rPr>
            <w:rFonts w:asciiTheme="majorHAnsi" w:eastAsia="Times New Roman" w:hAnsiTheme="majorHAnsi" w:cstheme="majorHAnsi"/>
            <w:sz w:val="26"/>
            <w:szCs w:val="26"/>
            <w:lang w:val="en-US"/>
          </w:rPr>
          <w:t>ECG</w:t>
        </w:r>
        <w:r w:rsidRPr="00272777" w:rsidDel="00272777">
          <w:rPr>
            <w:rFonts w:asciiTheme="majorHAnsi" w:eastAsia="Times New Roman" w:hAnsiTheme="majorHAnsi" w:cstheme="majorHAnsi"/>
            <w:spacing w:val="17"/>
            <w:sz w:val="26"/>
            <w:szCs w:val="26"/>
            <w:lang w:val="en-US"/>
          </w:rPr>
          <w:t xml:space="preserve"> </w:t>
        </w:r>
        <w:r w:rsidRPr="00272777" w:rsidDel="00272777">
          <w:rPr>
            <w:rFonts w:asciiTheme="majorHAnsi" w:eastAsia="Times New Roman" w:hAnsiTheme="majorHAnsi" w:cstheme="majorHAnsi"/>
            <w:sz w:val="26"/>
            <w:szCs w:val="26"/>
            <w:lang w:val="en-US"/>
          </w:rPr>
          <w:t>record.</w:t>
        </w:r>
        <w:r w:rsidRPr="00272777" w:rsidDel="00272777">
          <w:rPr>
            <w:rFonts w:asciiTheme="majorHAnsi" w:eastAsia="Times New Roman" w:hAnsiTheme="majorHAnsi" w:cstheme="majorHAnsi"/>
            <w:spacing w:val="17"/>
            <w:sz w:val="26"/>
            <w:szCs w:val="26"/>
            <w:lang w:val="en-US"/>
          </w:rPr>
          <w:t xml:space="preserve"> </w:t>
        </w:r>
        <w:r w:rsidRPr="00272777" w:rsidDel="00272777">
          <w:rPr>
            <w:rFonts w:asciiTheme="majorHAnsi" w:eastAsia="Times New Roman" w:hAnsiTheme="majorHAnsi" w:cstheme="majorHAnsi"/>
            <w:sz w:val="26"/>
            <w:szCs w:val="26"/>
            <w:lang w:val="en-US"/>
          </w:rPr>
          <w:t>“segidx”</w:t>
        </w:r>
        <w:r w:rsidRPr="00272777" w:rsidDel="00272777">
          <w:rPr>
            <w:rFonts w:asciiTheme="majorHAnsi" w:eastAsia="Times New Roman" w:hAnsiTheme="majorHAnsi" w:cstheme="majorHAnsi"/>
            <w:spacing w:val="14"/>
            <w:sz w:val="26"/>
            <w:szCs w:val="26"/>
            <w:lang w:val="en-US"/>
          </w:rPr>
          <w:t xml:space="preserve"> </w:t>
        </w:r>
        <w:r w:rsidRPr="00272777" w:rsidDel="00272777">
          <w:rPr>
            <w:rFonts w:asciiTheme="majorHAnsi" w:eastAsia="Times New Roman" w:hAnsiTheme="majorHAnsi" w:cstheme="majorHAnsi"/>
            <w:sz w:val="26"/>
            <w:szCs w:val="26"/>
            <w:lang w:val="en-US"/>
          </w:rPr>
          <w:t>defines</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the</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number</w:t>
        </w:r>
        <w:r w:rsidRPr="00272777" w:rsidDel="00272777">
          <w:rPr>
            <w:rFonts w:asciiTheme="majorHAnsi" w:eastAsia="Times New Roman" w:hAnsiTheme="majorHAnsi" w:cstheme="majorHAnsi"/>
            <w:spacing w:val="14"/>
            <w:sz w:val="26"/>
            <w:szCs w:val="26"/>
            <w:lang w:val="en-US"/>
          </w:rPr>
          <w:t xml:space="preserve"> </w:t>
        </w:r>
        <w:r w:rsidRPr="00272777" w:rsidDel="00272777">
          <w:rPr>
            <w:rFonts w:asciiTheme="majorHAnsi" w:eastAsia="Times New Roman" w:hAnsiTheme="majorHAnsi" w:cstheme="majorHAnsi"/>
            <w:sz w:val="26"/>
            <w:szCs w:val="26"/>
            <w:lang w:val="en-US"/>
          </w:rPr>
          <w:t>order</w:t>
        </w:r>
        <w:r w:rsidRPr="00272777" w:rsidDel="00272777">
          <w:rPr>
            <w:rFonts w:asciiTheme="majorHAnsi" w:eastAsia="Times New Roman" w:hAnsiTheme="majorHAnsi" w:cstheme="majorHAnsi"/>
            <w:spacing w:val="14"/>
            <w:sz w:val="26"/>
            <w:szCs w:val="26"/>
            <w:lang w:val="en-US"/>
          </w:rPr>
          <w:t xml:space="preserve"> </w:t>
        </w:r>
        <w:r w:rsidRPr="00272777" w:rsidDel="00272777">
          <w:rPr>
            <w:rFonts w:asciiTheme="majorHAnsi" w:eastAsia="Times New Roman" w:hAnsiTheme="majorHAnsi" w:cstheme="majorHAnsi"/>
            <w:sz w:val="26"/>
            <w:szCs w:val="26"/>
            <w:lang w:val="en-US"/>
          </w:rPr>
          <w:t>of</w:t>
        </w:r>
        <w:r w:rsidRPr="00272777" w:rsidDel="00272777">
          <w:rPr>
            <w:rFonts w:asciiTheme="majorHAnsi" w:eastAsia="Times New Roman" w:hAnsiTheme="majorHAnsi" w:cstheme="majorHAnsi"/>
            <w:spacing w:val="14"/>
            <w:sz w:val="26"/>
            <w:szCs w:val="26"/>
            <w:lang w:val="en-US"/>
          </w:rPr>
          <w:t xml:space="preserve"> </w:t>
        </w:r>
        <w:r w:rsidRPr="00272777" w:rsidDel="00272777">
          <w:rPr>
            <w:rFonts w:asciiTheme="majorHAnsi" w:eastAsia="Times New Roman" w:hAnsiTheme="majorHAnsi" w:cstheme="majorHAnsi"/>
            <w:sz w:val="26"/>
            <w:szCs w:val="26"/>
            <w:lang w:val="en-US"/>
          </w:rPr>
          <w:t>ECG</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segments,</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which</w:t>
        </w:r>
        <w:r w:rsidRPr="00272777" w:rsidDel="00272777">
          <w:rPr>
            <w:rFonts w:asciiTheme="majorHAnsi" w:eastAsia="Times New Roman" w:hAnsiTheme="majorHAnsi" w:cstheme="majorHAnsi"/>
            <w:spacing w:val="15"/>
            <w:sz w:val="26"/>
            <w:szCs w:val="26"/>
            <w:lang w:val="en-US"/>
          </w:rPr>
          <w:t xml:space="preserve"> </w:t>
        </w:r>
        <w:r w:rsidRPr="00272777" w:rsidDel="00272777">
          <w:rPr>
            <w:rFonts w:asciiTheme="majorHAnsi" w:eastAsia="Times New Roman" w:hAnsiTheme="majorHAnsi" w:cstheme="majorHAnsi"/>
            <w:sz w:val="26"/>
            <w:szCs w:val="26"/>
            <w:lang w:val="en-US"/>
          </w:rPr>
          <w:t>is used to checked if there is any missing segment in data transmitting. The last field</w:t>
        </w:r>
        <w:r w:rsidRPr="00272777" w:rsidDel="00272777">
          <w:rPr>
            <w:rFonts w:asciiTheme="majorHAnsi" w:eastAsia="Times New Roman" w:hAnsiTheme="majorHAnsi" w:cstheme="majorHAnsi"/>
            <w:spacing w:val="1"/>
            <w:sz w:val="26"/>
            <w:szCs w:val="26"/>
            <w:lang w:val="en-US"/>
          </w:rPr>
          <w:t xml:space="preserve"> </w:t>
        </w:r>
        <w:r w:rsidRPr="00272777" w:rsidDel="00272777">
          <w:rPr>
            <w:rFonts w:asciiTheme="majorHAnsi" w:eastAsia="Times New Roman" w:hAnsiTheme="majorHAnsi" w:cstheme="majorHAnsi"/>
            <w:sz w:val="26"/>
            <w:szCs w:val="26"/>
            <w:lang w:val="en-US"/>
          </w:rPr>
          <w:t>“data” is the ECG signal, which is stored in text</w:t>
        </w:r>
        <w:r w:rsidRPr="00272777" w:rsidDel="00272777">
          <w:rPr>
            <w:rFonts w:asciiTheme="majorHAnsi" w:eastAsia="Times New Roman" w:hAnsiTheme="majorHAnsi" w:cstheme="majorHAnsi"/>
            <w:spacing w:val="-2"/>
            <w:sz w:val="26"/>
            <w:szCs w:val="26"/>
            <w:lang w:val="en-US"/>
          </w:rPr>
          <w:t xml:space="preserve"> </w:t>
        </w:r>
        <w:r w:rsidRPr="00272777" w:rsidDel="00272777">
          <w:rPr>
            <w:rFonts w:asciiTheme="majorHAnsi" w:eastAsia="Times New Roman" w:hAnsiTheme="majorHAnsi" w:cstheme="majorHAnsi"/>
            <w:sz w:val="26"/>
            <w:szCs w:val="26"/>
            <w:lang w:val="en-US"/>
          </w:rPr>
          <w:t>type.</w:t>
        </w:r>
      </w:moveFrom>
    </w:p>
    <w:moveFromRangeEnd w:id="2527"/>
    <w:p w14:paraId="443D0508" w14:textId="05C68E58" w:rsidR="007801FB" w:rsidRPr="00272777" w:rsidDel="00272777" w:rsidRDefault="007801FB">
      <w:pPr>
        <w:pStyle w:val="Figure"/>
        <w:rPr>
          <w:del w:id="2529" w:author="Microsoft account" w:date="2015-09-28T13:40:00Z"/>
          <w:rFonts w:eastAsia="Times New Roman"/>
        </w:rPr>
        <w:pPrChange w:id="2530" w:author="Microsoft account" w:date="2015-09-28T13:38:00Z">
          <w:pPr>
            <w:widowControl w:val="0"/>
            <w:numPr>
              <w:numId w:val="31"/>
            </w:numPr>
            <w:tabs>
              <w:tab w:val="left" w:pos="611"/>
            </w:tabs>
            <w:spacing w:before="69" w:after="0" w:line="276" w:lineRule="auto"/>
            <w:ind w:left="440" w:right="140" w:hanging="149"/>
            <w:jc w:val="both"/>
          </w:pPr>
        </w:pPrChange>
      </w:pPr>
      <w:del w:id="2531" w:author="Microsoft account" w:date="2015-09-28T13:40:00Z">
        <w:r w:rsidRPr="00272777" w:rsidDel="00272777">
          <w:rPr>
            <w:b w:val="0"/>
          </w:rPr>
          <w:delText xml:space="preserve">Table </w:delText>
        </w:r>
        <w:r w:rsidR="00CA6CB1" w:rsidRPr="00272777" w:rsidDel="00272777">
          <w:rPr>
            <w:b w:val="0"/>
          </w:rPr>
          <w:delText>4</w:delText>
        </w:r>
        <w:r w:rsidRPr="00272777" w:rsidDel="00272777">
          <w:rPr>
            <w:b w:val="0"/>
          </w:rPr>
          <w:delText>: Database structure of</w:delText>
        </w:r>
        <w:r w:rsidRPr="00272777" w:rsidDel="00272777">
          <w:rPr>
            <w:b w:val="0"/>
            <w:spacing w:val="-6"/>
          </w:rPr>
          <w:delText xml:space="preserve"> </w:delText>
        </w:r>
        <w:r w:rsidRPr="00272777" w:rsidDel="00272777">
          <w:rPr>
            <w:b w:val="0"/>
          </w:rPr>
          <w:delText>phpMyadmin</w:delText>
        </w:r>
      </w:del>
    </w:p>
    <w:p w14:paraId="73F6E96E" w14:textId="519BEB9A" w:rsidR="007801FB" w:rsidRPr="00AF28A9" w:rsidDel="00896FE5" w:rsidRDefault="007801FB">
      <w:pPr>
        <w:pStyle w:val="Figure"/>
        <w:rPr>
          <w:del w:id="2532" w:author="Microsoft account" w:date="2015-09-28T13:19:00Z"/>
        </w:rPr>
        <w:pPrChange w:id="2533" w:author="Microsoft account" w:date="2015-09-28T13:38:00Z">
          <w:pPr>
            <w:widowControl w:val="0"/>
            <w:spacing w:after="0" w:line="360" w:lineRule="auto"/>
            <w:jc w:val="both"/>
          </w:pPr>
        </w:pPrChange>
      </w:pPr>
    </w:p>
    <w:p w14:paraId="626625E2" w14:textId="4842D684" w:rsidR="007801FB" w:rsidRPr="00272777" w:rsidDel="00272777" w:rsidRDefault="007801FB">
      <w:pPr>
        <w:widowControl w:val="0"/>
        <w:spacing w:after="0" w:line="276" w:lineRule="auto"/>
        <w:jc w:val="both"/>
        <w:rPr>
          <w:del w:id="2534" w:author="Microsoft account" w:date="2015-09-28T13:41:00Z"/>
          <w:rFonts w:asciiTheme="majorHAnsi" w:eastAsia="Times New Roman" w:hAnsiTheme="majorHAnsi" w:cstheme="majorHAnsi"/>
          <w:i/>
          <w:sz w:val="26"/>
          <w:szCs w:val="26"/>
          <w:lang w:val="en-US"/>
        </w:rPr>
        <w:pPrChange w:id="2535" w:author="Microsoft account" w:date="2015-09-28T13:38:00Z">
          <w:pPr>
            <w:widowControl w:val="0"/>
            <w:spacing w:after="0" w:line="360" w:lineRule="auto"/>
            <w:jc w:val="both"/>
          </w:pPr>
        </w:pPrChange>
      </w:pPr>
    </w:p>
    <w:p w14:paraId="63DFB733" w14:textId="472C4F3C" w:rsidR="00D669B0" w:rsidRDefault="00D669B0">
      <w:pPr>
        <w:pStyle w:val="Heading41"/>
        <w:rPr>
          <w:del w:id="2536" w:author="Microsoft account" w:date="2015-09-28T13:41:00Z"/>
        </w:rPr>
        <w:sectPr w:rsidR="00D669B0">
          <w:pgSz w:w="12240" w:h="15840"/>
          <w:pgMar w:top="2140" w:right="1300" w:bottom="1200" w:left="1720" w:header="639" w:footer="1008" w:gutter="0"/>
          <w:cols w:space="720"/>
        </w:sectPr>
        <w:pPrChange w:id="2537" w:author="Tim" w:date="2015-09-28T14:54:00Z">
          <w:pPr>
            <w:widowControl w:val="0"/>
            <w:spacing w:after="0" w:line="360" w:lineRule="auto"/>
            <w:jc w:val="both"/>
          </w:pPr>
        </w:pPrChange>
      </w:pPr>
    </w:p>
    <w:p w14:paraId="188400B6" w14:textId="045175C2" w:rsidR="007801FB" w:rsidRPr="00272777" w:rsidDel="00272777" w:rsidRDefault="007801FB">
      <w:pPr>
        <w:pStyle w:val="Heading41"/>
        <w:rPr>
          <w:del w:id="2538" w:author="Microsoft account" w:date="2015-09-28T13:41:00Z"/>
        </w:rPr>
        <w:pPrChange w:id="2539" w:author="Tim" w:date="2015-09-28T14:54:00Z">
          <w:pPr>
            <w:widowControl w:val="0"/>
            <w:spacing w:before="11" w:after="0" w:line="360" w:lineRule="auto"/>
            <w:jc w:val="both"/>
          </w:pPr>
        </w:pPrChange>
      </w:pPr>
    </w:p>
    <w:p w14:paraId="1B1C1026" w14:textId="4A61DDF9" w:rsidR="007801FB" w:rsidRPr="00272777" w:rsidDel="00896FE5" w:rsidRDefault="00C4587E" w:rsidP="00AF28A9">
      <w:pPr>
        <w:pStyle w:val="Heading41"/>
      </w:pPr>
      <w:bookmarkStart w:id="2540" w:name="_TOC_250012"/>
      <w:moveFromRangeStart w:id="2541" w:author="Microsoft account" w:date="2015-09-28T13:20:00Z" w:name="move431209729"/>
      <w:moveFrom w:id="2542" w:author="Microsoft account" w:date="2015-09-28T13:20:00Z">
        <w:r w:rsidRPr="00272777" w:rsidDel="00896FE5">
          <w:t>3.5.3.</w:t>
        </w:r>
        <w:r w:rsidRPr="00272777" w:rsidDel="00896FE5">
          <w:tab/>
        </w:r>
        <w:r w:rsidR="007801FB" w:rsidRPr="00272777" w:rsidDel="00896FE5">
          <w:t>Program</w:t>
        </w:r>
        <w:r w:rsidR="007801FB" w:rsidRPr="00272777" w:rsidDel="00896FE5">
          <w:rPr>
            <w:spacing w:val="-4"/>
          </w:rPr>
          <w:t xml:space="preserve"> </w:t>
        </w:r>
        <w:r w:rsidR="007801FB" w:rsidRPr="00272777" w:rsidDel="00896FE5">
          <w:t>workflo</w:t>
        </w:r>
        <w:del w:id="2543" w:author="Microsoft account" w:date="2015-09-28T15:27:00Z">
          <w:r w:rsidR="007801FB" w:rsidRPr="00272777" w:rsidDel="00D86A1A">
            <w:delText>w</w:delText>
          </w:r>
        </w:del>
      </w:moveFrom>
      <w:bookmarkEnd w:id="2540"/>
    </w:p>
    <w:moveFromRangeEnd w:id="2541"/>
    <w:p w14:paraId="1EA446F7" w14:textId="14A6CEEF" w:rsidR="007801FB" w:rsidRPr="00AF28A9" w:rsidDel="00896FE5" w:rsidRDefault="007801FB">
      <w:pPr>
        <w:pStyle w:val="Heading41"/>
        <w:rPr>
          <w:del w:id="2544" w:author="Microsoft account" w:date="2015-09-28T13:19:00Z"/>
        </w:rPr>
        <w:pPrChange w:id="2545" w:author="Tim" w:date="2015-09-28T14:54:00Z">
          <w:pPr>
            <w:widowControl w:val="0"/>
            <w:spacing w:after="0" w:line="360" w:lineRule="auto"/>
            <w:jc w:val="both"/>
          </w:pPr>
        </w:pPrChange>
      </w:pPr>
    </w:p>
    <w:p w14:paraId="1F433E4F" w14:textId="49B4A67E" w:rsidR="007801FB" w:rsidRPr="00AF28A9" w:rsidDel="00896FE5" w:rsidRDefault="00896FE5">
      <w:pPr>
        <w:pStyle w:val="Heading41"/>
        <w:rPr>
          <w:del w:id="2546" w:author="Microsoft account" w:date="2015-09-28T13:20:00Z"/>
        </w:rPr>
        <w:pPrChange w:id="2547" w:author="Tim" w:date="2015-09-28T14:54:00Z">
          <w:pPr>
            <w:widowControl w:val="0"/>
            <w:spacing w:before="8" w:after="0" w:line="360" w:lineRule="auto"/>
            <w:jc w:val="both"/>
          </w:pPr>
        </w:pPrChange>
      </w:pPr>
      <w:moveToRangeStart w:id="2548" w:author="Microsoft account" w:date="2015-09-28T13:20:00Z" w:name="move431209729"/>
      <w:moveTo w:id="2549" w:author="Microsoft account" w:date="2015-09-28T13:20:00Z">
        <w:del w:id="2550" w:author="Microsoft account" w:date="2015-09-28T13:20:00Z">
          <w:r w:rsidRPr="00AF28A9" w:rsidDel="00896FE5">
            <w:delText>3.5.3.</w:delText>
          </w:r>
          <w:r w:rsidRPr="00AF28A9" w:rsidDel="00896FE5">
            <w:tab/>
            <w:delText>Program</w:delText>
          </w:r>
          <w:r w:rsidRPr="00AF28A9" w:rsidDel="00896FE5">
            <w:rPr>
              <w:spacing w:val="-4"/>
            </w:rPr>
            <w:delText xml:space="preserve"> </w:delText>
          </w:r>
          <w:r w:rsidRPr="00AF28A9" w:rsidDel="00896FE5">
            <w:delText>workflow</w:delText>
          </w:r>
        </w:del>
      </w:moveTo>
      <w:moveToRangeEnd w:id="2548"/>
    </w:p>
    <w:p w14:paraId="71BA2899" w14:textId="2736ECFD" w:rsidR="007801FB" w:rsidRPr="00272777" w:rsidDel="00896FE5" w:rsidRDefault="007801FB">
      <w:pPr>
        <w:pStyle w:val="Heading41"/>
        <w:rPr>
          <w:del w:id="2551" w:author="Microsoft account" w:date="2015-09-28T13:20:00Z"/>
        </w:rPr>
        <w:pPrChange w:id="2552" w:author="Tim" w:date="2015-09-28T14:54:00Z">
          <w:pPr>
            <w:widowControl w:val="0"/>
            <w:spacing w:after="0" w:line="360" w:lineRule="auto"/>
            <w:ind w:right="139"/>
            <w:jc w:val="both"/>
          </w:pPr>
        </w:pPrChange>
      </w:pPr>
      <w:del w:id="2553" w:author="Microsoft account" w:date="2015-09-28T13:20:00Z">
        <w:r w:rsidRPr="00272777" w:rsidDel="00896FE5">
          <w:delText>First, two files create_product.php and update_device.php are called in the beginning</w:delText>
        </w:r>
        <w:r w:rsidRPr="00272777" w:rsidDel="00896FE5">
          <w:rPr>
            <w:spacing w:val="5"/>
          </w:rPr>
          <w:delText xml:space="preserve"> </w:delText>
        </w:r>
        <w:r w:rsidRPr="00272777" w:rsidDel="00896FE5">
          <w:delText>of Android program. Those make request to access database using mysql_query</w:delText>
        </w:r>
        <w:r w:rsidRPr="00272777" w:rsidDel="00896FE5">
          <w:rPr>
            <w:spacing w:val="25"/>
          </w:rPr>
          <w:delText xml:space="preserve"> </w:delText>
        </w:r>
        <w:r w:rsidRPr="00272777" w:rsidDel="00896FE5">
          <w:delText>command. In</w:delText>
        </w:r>
        <w:r w:rsidRPr="00272777" w:rsidDel="00896FE5">
          <w:rPr>
            <w:spacing w:val="51"/>
          </w:rPr>
          <w:delText xml:space="preserve"> </w:delText>
        </w:r>
        <w:r w:rsidRPr="00272777" w:rsidDel="00896FE5">
          <w:delText>order</w:delText>
        </w:r>
        <w:r w:rsidRPr="00272777" w:rsidDel="00896FE5">
          <w:rPr>
            <w:spacing w:val="48"/>
          </w:rPr>
          <w:delText xml:space="preserve"> </w:delText>
        </w:r>
        <w:r w:rsidRPr="00272777" w:rsidDel="00896FE5">
          <w:delText>to</w:delText>
        </w:r>
        <w:r w:rsidRPr="00272777" w:rsidDel="00896FE5">
          <w:rPr>
            <w:spacing w:val="49"/>
          </w:rPr>
          <w:delText xml:space="preserve"> </w:delText>
        </w:r>
        <w:r w:rsidRPr="00272777" w:rsidDel="00896FE5">
          <w:delText>login</w:delText>
        </w:r>
        <w:r w:rsidRPr="00272777" w:rsidDel="00896FE5">
          <w:rPr>
            <w:spacing w:val="49"/>
          </w:rPr>
          <w:delText xml:space="preserve"> </w:delText>
        </w:r>
        <w:r w:rsidRPr="00272777" w:rsidDel="00896FE5">
          <w:delText>the</w:delText>
        </w:r>
        <w:r w:rsidRPr="00272777" w:rsidDel="00896FE5">
          <w:rPr>
            <w:spacing w:val="48"/>
          </w:rPr>
          <w:delText xml:space="preserve"> </w:delText>
        </w:r>
        <w:r w:rsidRPr="00272777" w:rsidDel="00896FE5">
          <w:delText>database</w:delText>
        </w:r>
        <w:r w:rsidRPr="00272777" w:rsidDel="00896FE5">
          <w:rPr>
            <w:spacing w:val="50"/>
          </w:rPr>
          <w:delText xml:space="preserve"> </w:delText>
        </w:r>
        <w:r w:rsidRPr="00272777" w:rsidDel="00896FE5">
          <w:delText>and</w:delText>
        </w:r>
        <w:r w:rsidRPr="00272777" w:rsidDel="00896FE5">
          <w:rPr>
            <w:spacing w:val="49"/>
          </w:rPr>
          <w:delText xml:space="preserve"> </w:delText>
        </w:r>
        <w:r w:rsidRPr="00272777" w:rsidDel="00896FE5">
          <w:delText>tables,</w:delText>
        </w:r>
        <w:r w:rsidRPr="00272777" w:rsidDel="00896FE5">
          <w:rPr>
            <w:spacing w:val="51"/>
          </w:rPr>
          <w:delText xml:space="preserve"> </w:delText>
        </w:r>
        <w:r w:rsidRPr="00272777" w:rsidDel="00896FE5">
          <w:delText>some</w:delText>
        </w:r>
        <w:r w:rsidRPr="00272777" w:rsidDel="00896FE5">
          <w:rPr>
            <w:spacing w:val="48"/>
          </w:rPr>
          <w:delText xml:space="preserve"> </w:delText>
        </w:r>
        <w:r w:rsidRPr="00272777" w:rsidDel="00896FE5">
          <w:delText>parameters</w:delText>
        </w:r>
        <w:r w:rsidRPr="00272777" w:rsidDel="00896FE5">
          <w:rPr>
            <w:spacing w:val="50"/>
          </w:rPr>
          <w:delText xml:space="preserve"> </w:delText>
        </w:r>
        <w:r w:rsidRPr="00272777" w:rsidDel="00896FE5">
          <w:delText>must</w:delText>
        </w:r>
        <w:r w:rsidRPr="00272777" w:rsidDel="00896FE5">
          <w:rPr>
            <w:spacing w:val="50"/>
          </w:rPr>
          <w:delText xml:space="preserve"> </w:delText>
        </w:r>
        <w:r w:rsidRPr="00272777" w:rsidDel="00896FE5">
          <w:delText>be</w:delText>
        </w:r>
        <w:r w:rsidRPr="00272777" w:rsidDel="00896FE5">
          <w:rPr>
            <w:spacing w:val="48"/>
          </w:rPr>
          <w:delText xml:space="preserve"> </w:delText>
        </w:r>
        <w:r w:rsidRPr="00272777" w:rsidDel="00896FE5">
          <w:delText>assigned.</w:delText>
        </w:r>
        <w:r w:rsidRPr="00272777" w:rsidDel="00896FE5">
          <w:rPr>
            <w:spacing w:val="49"/>
          </w:rPr>
          <w:delText xml:space="preserve"> </w:delText>
        </w:r>
        <w:r w:rsidRPr="00272777" w:rsidDel="00896FE5">
          <w:delText>Those values are declared in db_config.php file. Then, the db_connect.php uses those values</w:delText>
        </w:r>
        <w:r w:rsidRPr="00272777" w:rsidDel="00896FE5">
          <w:rPr>
            <w:spacing w:val="11"/>
          </w:rPr>
          <w:delText xml:space="preserve"> </w:delText>
        </w:r>
        <w:r w:rsidRPr="00272777" w:rsidDel="00896FE5">
          <w:delText>to make a connection with database and tables. After login successfully,</w:delText>
        </w:r>
        <w:r w:rsidRPr="00272777" w:rsidDel="00896FE5">
          <w:rPr>
            <w:spacing w:val="40"/>
          </w:rPr>
          <w:delText xml:space="preserve"> </w:delText>
        </w:r>
        <w:r w:rsidRPr="00272777" w:rsidDel="00896FE5">
          <w:delText>the create_product.php file plays role as generating a new row of data with those values:</w:delText>
        </w:r>
        <w:r w:rsidRPr="00272777" w:rsidDel="00896FE5">
          <w:rPr>
            <w:spacing w:val="9"/>
          </w:rPr>
          <w:delText xml:space="preserve"> </w:delText>
        </w:r>
        <w:r w:rsidRPr="00272777" w:rsidDel="00896FE5">
          <w:delText>pid, patientid, testid, segidx, data by implementing “INSERT INTO” command. Besides,</w:delText>
        </w:r>
        <w:r w:rsidRPr="00272777" w:rsidDel="00896FE5">
          <w:rPr>
            <w:spacing w:val="26"/>
          </w:rPr>
          <w:delText xml:space="preserve"> </w:delText>
        </w:r>
        <w:r w:rsidRPr="00272777" w:rsidDel="00896FE5">
          <w:delText>the later one helps to update status of the specific device with “UPDATE” command.</w:delText>
        </w:r>
        <w:r w:rsidRPr="00272777" w:rsidDel="00896FE5">
          <w:rPr>
            <w:spacing w:val="51"/>
          </w:rPr>
          <w:delText xml:space="preserve"> </w:delText>
        </w:r>
        <w:r w:rsidRPr="00272777" w:rsidDel="00896FE5">
          <w:delText>There are</w:delText>
        </w:r>
        <w:r w:rsidRPr="00272777" w:rsidDel="00896FE5">
          <w:rPr>
            <w:spacing w:val="9"/>
          </w:rPr>
          <w:delText xml:space="preserve"> </w:delText>
        </w:r>
        <w:r w:rsidRPr="00272777" w:rsidDel="00896FE5">
          <w:delText>two</w:delText>
        </w:r>
        <w:r w:rsidRPr="00272777" w:rsidDel="00896FE5">
          <w:rPr>
            <w:spacing w:val="10"/>
          </w:rPr>
          <w:delText xml:space="preserve"> </w:delText>
        </w:r>
        <w:r w:rsidRPr="00272777" w:rsidDel="00896FE5">
          <w:delText>stages</w:delText>
        </w:r>
        <w:r w:rsidRPr="00272777" w:rsidDel="00896FE5">
          <w:rPr>
            <w:spacing w:val="11"/>
          </w:rPr>
          <w:delText xml:space="preserve"> </w:delText>
        </w:r>
        <w:r w:rsidRPr="00272777" w:rsidDel="00896FE5">
          <w:delText>of</w:delText>
        </w:r>
        <w:r w:rsidRPr="00272777" w:rsidDel="00896FE5">
          <w:rPr>
            <w:spacing w:val="12"/>
          </w:rPr>
          <w:delText xml:space="preserve"> </w:delText>
        </w:r>
        <w:r w:rsidRPr="00272777" w:rsidDel="00896FE5">
          <w:delText>a</w:delText>
        </w:r>
        <w:r w:rsidRPr="00272777" w:rsidDel="00896FE5">
          <w:rPr>
            <w:spacing w:val="9"/>
          </w:rPr>
          <w:delText xml:space="preserve"> </w:delText>
        </w:r>
        <w:r w:rsidRPr="00272777" w:rsidDel="00896FE5">
          <w:delText>device:</w:delText>
        </w:r>
        <w:r w:rsidRPr="00272777" w:rsidDel="00896FE5">
          <w:rPr>
            <w:spacing w:val="11"/>
          </w:rPr>
          <w:delText xml:space="preserve"> </w:delText>
        </w:r>
        <w:r w:rsidRPr="00272777" w:rsidDel="00896FE5">
          <w:delText>offline</w:delText>
        </w:r>
        <w:r w:rsidRPr="00272777" w:rsidDel="00896FE5">
          <w:rPr>
            <w:spacing w:val="10"/>
          </w:rPr>
          <w:delText xml:space="preserve"> </w:delText>
        </w:r>
        <w:r w:rsidRPr="00272777" w:rsidDel="00896FE5">
          <w:delText>and</w:delText>
        </w:r>
        <w:r w:rsidRPr="00272777" w:rsidDel="00896FE5">
          <w:rPr>
            <w:spacing w:val="10"/>
          </w:rPr>
          <w:delText xml:space="preserve"> </w:delText>
        </w:r>
        <w:r w:rsidRPr="00272777" w:rsidDel="00896FE5">
          <w:delText>online,</w:delText>
        </w:r>
        <w:r w:rsidRPr="00272777" w:rsidDel="00896FE5">
          <w:rPr>
            <w:spacing w:val="14"/>
          </w:rPr>
          <w:delText xml:space="preserve"> </w:delText>
        </w:r>
        <w:r w:rsidRPr="00272777" w:rsidDel="00896FE5">
          <w:delText>which</w:delText>
        </w:r>
        <w:r w:rsidRPr="00272777" w:rsidDel="00896FE5">
          <w:rPr>
            <w:spacing w:val="10"/>
          </w:rPr>
          <w:delText xml:space="preserve"> </w:delText>
        </w:r>
        <w:r w:rsidRPr="00272777" w:rsidDel="00896FE5">
          <w:delText>are</w:delText>
        </w:r>
        <w:r w:rsidRPr="00272777" w:rsidDel="00896FE5">
          <w:rPr>
            <w:spacing w:val="9"/>
          </w:rPr>
          <w:delText xml:space="preserve"> </w:delText>
        </w:r>
        <w:r w:rsidRPr="00272777" w:rsidDel="00896FE5">
          <w:delText>0</w:delText>
        </w:r>
        <w:r w:rsidRPr="00272777" w:rsidDel="00896FE5">
          <w:rPr>
            <w:spacing w:val="12"/>
          </w:rPr>
          <w:delText xml:space="preserve"> </w:delText>
        </w:r>
        <w:r w:rsidRPr="00272777" w:rsidDel="00896FE5">
          <w:delText>and</w:delText>
        </w:r>
        <w:r w:rsidRPr="00272777" w:rsidDel="00896FE5">
          <w:rPr>
            <w:spacing w:val="10"/>
          </w:rPr>
          <w:delText xml:space="preserve"> </w:delText>
        </w:r>
        <w:r w:rsidRPr="00272777" w:rsidDel="00896FE5">
          <w:delText>1,</w:delText>
        </w:r>
        <w:r w:rsidRPr="00272777" w:rsidDel="00896FE5">
          <w:rPr>
            <w:spacing w:val="13"/>
          </w:rPr>
          <w:delText xml:space="preserve"> </w:delText>
        </w:r>
        <w:r w:rsidRPr="00272777" w:rsidDel="00896FE5">
          <w:delText>respectively.</w:delText>
        </w:r>
        <w:r w:rsidRPr="00272777" w:rsidDel="00896FE5">
          <w:rPr>
            <w:spacing w:val="13"/>
          </w:rPr>
          <w:delText xml:space="preserve"> </w:delText>
        </w:r>
        <w:r w:rsidRPr="00272777" w:rsidDel="00896FE5">
          <w:delText>After</w:delText>
        </w:r>
        <w:r w:rsidRPr="00272777" w:rsidDel="00896FE5">
          <w:rPr>
            <w:spacing w:val="9"/>
          </w:rPr>
          <w:delText xml:space="preserve"> </w:delText>
        </w:r>
        <w:r w:rsidRPr="00272777" w:rsidDel="00896FE5">
          <w:delText>this step, data would be stored in</w:delText>
        </w:r>
        <w:r w:rsidRPr="00272777" w:rsidDel="00896FE5">
          <w:rPr>
            <w:spacing w:val="-6"/>
          </w:rPr>
          <w:delText xml:space="preserve"> </w:delText>
        </w:r>
        <w:r w:rsidRPr="00272777" w:rsidDel="00896FE5">
          <w:delText>database.</w:delText>
        </w:r>
      </w:del>
    </w:p>
    <w:p w14:paraId="0DB475DD" w14:textId="3710386D" w:rsidR="007801FB" w:rsidRPr="00272777" w:rsidDel="00272777" w:rsidRDefault="007801FB">
      <w:pPr>
        <w:pStyle w:val="Heading41"/>
        <w:rPr>
          <w:del w:id="2554" w:author="Microsoft account" w:date="2015-09-28T13:41:00Z"/>
        </w:rPr>
        <w:pPrChange w:id="2555" w:author="Tim" w:date="2015-09-28T14:54:00Z">
          <w:pPr>
            <w:widowControl w:val="0"/>
            <w:spacing w:before="207" w:after="0" w:line="360" w:lineRule="auto"/>
            <w:ind w:right="138"/>
            <w:jc w:val="both"/>
          </w:pPr>
        </w:pPrChange>
      </w:pPr>
      <w:del w:id="2556" w:author="Microsoft account" w:date="2015-09-28T13:20:00Z">
        <w:r w:rsidRPr="00272777" w:rsidDel="00896FE5">
          <w:delText>Then,</w:delText>
        </w:r>
        <w:r w:rsidRPr="00272777" w:rsidDel="00896FE5">
          <w:rPr>
            <w:spacing w:val="21"/>
          </w:rPr>
          <w:delText xml:space="preserve"> </w:delText>
        </w:r>
        <w:r w:rsidRPr="00272777" w:rsidDel="00896FE5">
          <w:delText>in</w:delText>
        </w:r>
        <w:r w:rsidRPr="00272777" w:rsidDel="00896FE5">
          <w:rPr>
            <w:spacing w:val="22"/>
          </w:rPr>
          <w:delText xml:space="preserve"> </w:delText>
        </w:r>
        <w:r w:rsidRPr="00272777" w:rsidDel="00896FE5">
          <w:delText>order</w:delText>
        </w:r>
        <w:r w:rsidRPr="00272777" w:rsidDel="00896FE5">
          <w:rPr>
            <w:spacing w:val="21"/>
          </w:rPr>
          <w:delText xml:space="preserve"> </w:delText>
        </w:r>
        <w:r w:rsidRPr="00272777" w:rsidDel="00896FE5">
          <w:delText>to</w:delText>
        </w:r>
        <w:r w:rsidRPr="00272777" w:rsidDel="00896FE5">
          <w:rPr>
            <w:spacing w:val="22"/>
          </w:rPr>
          <w:delText xml:space="preserve"> </w:delText>
        </w:r>
        <w:r w:rsidRPr="00272777" w:rsidDel="00896FE5">
          <w:delText>retrieve</w:delText>
        </w:r>
        <w:r w:rsidRPr="00272777" w:rsidDel="00896FE5">
          <w:rPr>
            <w:spacing w:val="20"/>
          </w:rPr>
          <w:delText xml:space="preserve"> </w:delText>
        </w:r>
        <w:r w:rsidRPr="00272777" w:rsidDel="00896FE5">
          <w:delText>data</w:delText>
        </w:r>
        <w:r w:rsidRPr="00272777" w:rsidDel="00896FE5">
          <w:rPr>
            <w:spacing w:val="21"/>
          </w:rPr>
          <w:delText xml:space="preserve"> </w:delText>
        </w:r>
        <w:r w:rsidRPr="00272777" w:rsidDel="00896FE5">
          <w:delText>from</w:delText>
        </w:r>
        <w:r w:rsidRPr="00272777" w:rsidDel="00896FE5">
          <w:rPr>
            <w:spacing w:val="22"/>
          </w:rPr>
          <w:delText xml:space="preserve"> </w:delText>
        </w:r>
        <w:r w:rsidRPr="00272777" w:rsidDel="00896FE5">
          <w:delText>database,</w:delText>
        </w:r>
        <w:r w:rsidRPr="00272777" w:rsidDel="00896FE5">
          <w:rPr>
            <w:spacing w:val="21"/>
          </w:rPr>
          <w:delText xml:space="preserve"> </w:delText>
        </w:r>
        <w:r w:rsidRPr="00272777" w:rsidDel="00896FE5">
          <w:delText>the</w:delText>
        </w:r>
        <w:r w:rsidRPr="00272777" w:rsidDel="00896FE5">
          <w:rPr>
            <w:spacing w:val="20"/>
          </w:rPr>
          <w:delText xml:space="preserve"> </w:delText>
        </w:r>
        <w:r w:rsidRPr="00272777" w:rsidDel="00896FE5">
          <w:delText>get_data.php</w:delText>
        </w:r>
        <w:r w:rsidRPr="00272777" w:rsidDel="00896FE5">
          <w:rPr>
            <w:spacing w:val="21"/>
          </w:rPr>
          <w:delText xml:space="preserve"> </w:delText>
        </w:r>
        <w:r w:rsidRPr="00272777" w:rsidDel="00896FE5">
          <w:delText>is</w:delText>
        </w:r>
        <w:r w:rsidRPr="00272777" w:rsidDel="00896FE5">
          <w:rPr>
            <w:spacing w:val="22"/>
          </w:rPr>
          <w:delText xml:space="preserve"> </w:delText>
        </w:r>
        <w:r w:rsidRPr="00272777" w:rsidDel="00896FE5">
          <w:delText>used.</w:delText>
        </w:r>
        <w:r w:rsidRPr="00272777" w:rsidDel="00896FE5">
          <w:rPr>
            <w:spacing w:val="21"/>
          </w:rPr>
          <w:delText xml:space="preserve"> </w:delText>
        </w:r>
        <w:r w:rsidRPr="00272777" w:rsidDel="00896FE5">
          <w:delText>This</w:delText>
        </w:r>
        <w:r w:rsidRPr="00272777" w:rsidDel="00896FE5">
          <w:rPr>
            <w:spacing w:val="22"/>
          </w:rPr>
          <w:delText xml:space="preserve"> </w:delText>
        </w:r>
        <w:r w:rsidRPr="00272777" w:rsidDel="00896FE5">
          <w:delText>file</w:delText>
        </w:r>
        <w:r w:rsidRPr="00272777" w:rsidDel="00896FE5">
          <w:rPr>
            <w:spacing w:val="21"/>
          </w:rPr>
          <w:delText xml:space="preserve"> </w:delText>
        </w:r>
        <w:r w:rsidRPr="00272777" w:rsidDel="00896FE5">
          <w:delText>allows users</w:delText>
        </w:r>
        <w:r w:rsidRPr="00272777" w:rsidDel="00896FE5">
          <w:rPr>
            <w:spacing w:val="23"/>
          </w:rPr>
          <w:delText xml:space="preserve"> </w:delText>
        </w:r>
        <w:r w:rsidRPr="00272777" w:rsidDel="00896FE5">
          <w:delText>to</w:delText>
        </w:r>
        <w:r w:rsidRPr="00272777" w:rsidDel="00896FE5">
          <w:rPr>
            <w:spacing w:val="23"/>
          </w:rPr>
          <w:delText xml:space="preserve"> </w:delText>
        </w:r>
        <w:r w:rsidRPr="00272777" w:rsidDel="00896FE5">
          <w:delText>get</w:delText>
        </w:r>
        <w:r w:rsidRPr="00272777" w:rsidDel="00896FE5">
          <w:rPr>
            <w:spacing w:val="23"/>
          </w:rPr>
          <w:delText xml:space="preserve"> </w:delText>
        </w:r>
        <w:r w:rsidRPr="00272777" w:rsidDel="00896FE5">
          <w:delText>data</w:delText>
        </w:r>
        <w:r w:rsidRPr="00272777" w:rsidDel="00896FE5">
          <w:rPr>
            <w:spacing w:val="24"/>
          </w:rPr>
          <w:delText xml:space="preserve"> </w:delText>
        </w:r>
        <w:r w:rsidRPr="00272777" w:rsidDel="00896FE5">
          <w:delText>from</w:delText>
        </w:r>
        <w:r w:rsidRPr="00272777" w:rsidDel="00896FE5">
          <w:rPr>
            <w:spacing w:val="23"/>
          </w:rPr>
          <w:delText xml:space="preserve"> </w:delText>
        </w:r>
        <w:r w:rsidRPr="00272777" w:rsidDel="00896FE5">
          <w:delText>specific</w:delText>
        </w:r>
        <w:r w:rsidRPr="00272777" w:rsidDel="00896FE5">
          <w:rPr>
            <w:spacing w:val="22"/>
          </w:rPr>
          <w:delText xml:space="preserve"> </w:delText>
        </w:r>
        <w:r w:rsidRPr="00272777" w:rsidDel="00896FE5">
          <w:delText>patient,</w:delText>
        </w:r>
        <w:r w:rsidRPr="00272777" w:rsidDel="00896FE5">
          <w:rPr>
            <w:spacing w:val="23"/>
          </w:rPr>
          <w:delText xml:space="preserve"> </w:delText>
        </w:r>
        <w:r w:rsidRPr="00272777" w:rsidDel="00896FE5">
          <w:delText>test</w:delText>
        </w:r>
        <w:r w:rsidRPr="00272777" w:rsidDel="00896FE5">
          <w:rPr>
            <w:spacing w:val="23"/>
          </w:rPr>
          <w:delText xml:space="preserve"> </w:delText>
        </w:r>
        <w:r w:rsidRPr="00272777" w:rsidDel="00896FE5">
          <w:delText>id</w:delText>
        </w:r>
        <w:r w:rsidRPr="00272777" w:rsidDel="00896FE5">
          <w:rPr>
            <w:spacing w:val="23"/>
          </w:rPr>
          <w:delText xml:space="preserve"> </w:delText>
        </w:r>
        <w:r w:rsidRPr="00272777" w:rsidDel="00896FE5">
          <w:delText>or</w:delText>
        </w:r>
        <w:r w:rsidRPr="00272777" w:rsidDel="00896FE5">
          <w:rPr>
            <w:spacing w:val="22"/>
          </w:rPr>
          <w:delText xml:space="preserve"> </w:delText>
        </w:r>
        <w:r w:rsidRPr="00272777" w:rsidDel="00896FE5">
          <w:delText>segment</w:delText>
        </w:r>
        <w:r w:rsidRPr="00272777" w:rsidDel="00896FE5">
          <w:rPr>
            <w:spacing w:val="23"/>
          </w:rPr>
          <w:delText xml:space="preserve"> </w:delText>
        </w:r>
        <w:r w:rsidRPr="00272777" w:rsidDel="00896FE5">
          <w:delText>id.</w:delText>
        </w:r>
        <w:r w:rsidRPr="00272777" w:rsidDel="00896FE5">
          <w:rPr>
            <w:spacing w:val="23"/>
          </w:rPr>
          <w:delText xml:space="preserve"> </w:delText>
        </w:r>
        <w:r w:rsidRPr="00272777" w:rsidDel="00896FE5">
          <w:delText>Therefore,</w:delText>
        </w:r>
        <w:r w:rsidRPr="00272777" w:rsidDel="00896FE5">
          <w:rPr>
            <w:spacing w:val="27"/>
          </w:rPr>
          <w:delText xml:space="preserve"> </w:delText>
        </w:r>
        <w:r w:rsidRPr="00272777" w:rsidDel="00896FE5">
          <w:delText>a</w:delText>
        </w:r>
        <w:r w:rsidRPr="00272777" w:rsidDel="00896FE5">
          <w:rPr>
            <w:spacing w:val="21"/>
          </w:rPr>
          <w:delText xml:space="preserve"> </w:delText>
        </w:r>
        <w:r w:rsidRPr="00272777" w:rsidDel="00896FE5">
          <w:delText>selective</w:delText>
        </w:r>
        <w:r w:rsidRPr="00272777" w:rsidDel="00896FE5">
          <w:rPr>
            <w:spacing w:val="21"/>
          </w:rPr>
          <w:delText xml:space="preserve"> </w:delText>
        </w:r>
        <w:r w:rsidRPr="00272777" w:rsidDel="00896FE5">
          <w:delText>box was</w:delText>
        </w:r>
        <w:r w:rsidRPr="00272777" w:rsidDel="00896FE5">
          <w:rPr>
            <w:spacing w:val="15"/>
          </w:rPr>
          <w:delText xml:space="preserve"> </w:delText>
        </w:r>
        <w:r w:rsidRPr="00272777" w:rsidDel="00896FE5">
          <w:delText>made</w:delText>
        </w:r>
        <w:r w:rsidRPr="00272777" w:rsidDel="00896FE5">
          <w:rPr>
            <w:spacing w:val="14"/>
          </w:rPr>
          <w:delText xml:space="preserve"> </w:delText>
        </w:r>
        <w:r w:rsidRPr="00272777" w:rsidDel="00896FE5">
          <w:delText>in</w:delText>
        </w:r>
        <w:r w:rsidRPr="00272777" w:rsidDel="00896FE5">
          <w:rPr>
            <w:spacing w:val="16"/>
          </w:rPr>
          <w:delText xml:space="preserve"> </w:delText>
        </w:r>
        <w:r w:rsidRPr="00272777" w:rsidDel="00896FE5">
          <w:delText>Android</w:delText>
        </w:r>
        <w:r w:rsidRPr="00272777" w:rsidDel="00896FE5">
          <w:rPr>
            <w:spacing w:val="15"/>
          </w:rPr>
          <w:delText xml:space="preserve"> </w:delText>
        </w:r>
        <w:r w:rsidRPr="00272777" w:rsidDel="00896FE5">
          <w:delText>and</w:delText>
        </w:r>
        <w:r w:rsidRPr="00272777" w:rsidDel="00896FE5">
          <w:rPr>
            <w:spacing w:val="15"/>
          </w:rPr>
          <w:delText xml:space="preserve"> </w:delText>
        </w:r>
        <w:r w:rsidRPr="00272777" w:rsidDel="00896FE5">
          <w:delText>website</w:delText>
        </w:r>
        <w:r w:rsidRPr="00272777" w:rsidDel="00896FE5">
          <w:rPr>
            <w:spacing w:val="17"/>
          </w:rPr>
          <w:delText xml:space="preserve"> </w:delText>
        </w:r>
        <w:r w:rsidRPr="00272777" w:rsidDel="00896FE5">
          <w:delText>application,</w:delText>
        </w:r>
        <w:r w:rsidRPr="00272777" w:rsidDel="00896FE5">
          <w:rPr>
            <w:spacing w:val="15"/>
          </w:rPr>
          <w:delText xml:space="preserve"> </w:delText>
        </w:r>
        <w:r w:rsidRPr="00272777" w:rsidDel="00896FE5">
          <w:delText>in</w:delText>
        </w:r>
        <w:r w:rsidRPr="00272777" w:rsidDel="00896FE5">
          <w:rPr>
            <w:spacing w:val="18"/>
          </w:rPr>
          <w:delText xml:space="preserve"> </w:delText>
        </w:r>
        <w:r w:rsidRPr="00272777" w:rsidDel="00896FE5">
          <w:delText>which</w:delText>
        </w:r>
        <w:r w:rsidRPr="00272777" w:rsidDel="00896FE5">
          <w:rPr>
            <w:spacing w:val="15"/>
          </w:rPr>
          <w:delText xml:space="preserve"> </w:delText>
        </w:r>
        <w:r w:rsidRPr="00272777" w:rsidDel="00896FE5">
          <w:delText>users</w:delText>
        </w:r>
        <w:r w:rsidRPr="00272777" w:rsidDel="00896FE5">
          <w:rPr>
            <w:spacing w:val="17"/>
          </w:rPr>
          <w:delText xml:space="preserve"> </w:delText>
        </w:r>
        <w:r w:rsidRPr="00272777" w:rsidDel="00896FE5">
          <w:delText>are</w:delText>
        </w:r>
        <w:r w:rsidRPr="00272777" w:rsidDel="00896FE5">
          <w:rPr>
            <w:spacing w:val="16"/>
          </w:rPr>
          <w:delText xml:space="preserve"> </w:delText>
        </w:r>
        <w:r w:rsidRPr="00272777" w:rsidDel="00896FE5">
          <w:delText>able</w:delText>
        </w:r>
        <w:r w:rsidRPr="00272777" w:rsidDel="00896FE5">
          <w:rPr>
            <w:spacing w:val="17"/>
          </w:rPr>
          <w:delText xml:space="preserve"> </w:delText>
        </w:r>
        <w:r w:rsidRPr="00272777" w:rsidDel="00896FE5">
          <w:delText>to</w:delText>
        </w:r>
        <w:r w:rsidRPr="00272777" w:rsidDel="00896FE5">
          <w:rPr>
            <w:spacing w:val="18"/>
          </w:rPr>
          <w:delText xml:space="preserve"> </w:delText>
        </w:r>
        <w:r w:rsidRPr="00272777" w:rsidDel="00896FE5">
          <w:delText>choose</w:delText>
        </w:r>
        <w:r w:rsidRPr="00272777" w:rsidDel="00896FE5">
          <w:rPr>
            <w:spacing w:val="14"/>
          </w:rPr>
          <w:delText xml:space="preserve"> </w:delText>
        </w:r>
        <w:r w:rsidRPr="00272777" w:rsidDel="00896FE5">
          <w:delText>patient and test id to view ECG signal. When these parameters were chosen by users, a link</w:delText>
        </w:r>
        <w:r w:rsidRPr="00272777" w:rsidDel="00896FE5">
          <w:rPr>
            <w:spacing w:val="10"/>
          </w:rPr>
          <w:delText xml:space="preserve"> </w:delText>
        </w:r>
        <w:r w:rsidRPr="00272777" w:rsidDel="00896FE5">
          <w:delText>will be generated, which allows client to retrieve specific data from database. In</w:delText>
        </w:r>
        <w:r w:rsidRPr="00272777" w:rsidDel="00896FE5">
          <w:rPr>
            <w:spacing w:val="29"/>
          </w:rPr>
          <w:delText xml:space="preserve"> </w:delText>
        </w:r>
        <w:r w:rsidRPr="00272777" w:rsidDel="00896FE5">
          <w:delText>get_data.php, the “SELECT” command is used in order to load</w:delText>
        </w:r>
        <w:r w:rsidRPr="00272777" w:rsidDel="00896FE5">
          <w:rPr>
            <w:spacing w:val="-9"/>
          </w:rPr>
          <w:delText xml:space="preserve"> </w:delText>
        </w:r>
        <w:r w:rsidRPr="00272777" w:rsidDel="00896FE5">
          <w:delText>data</w:delText>
        </w:r>
      </w:del>
      <w:del w:id="2557" w:author="Microsoft account" w:date="2015-09-28T13:42:00Z">
        <w:r w:rsidRPr="00272777" w:rsidDel="00272777">
          <w:delText>.</w:delText>
        </w:r>
      </w:del>
    </w:p>
    <w:p w14:paraId="5F1A518F" w14:textId="09E87D01" w:rsidR="00D669B0" w:rsidRDefault="00D669B0">
      <w:pPr>
        <w:pStyle w:val="Heading41"/>
        <w:rPr>
          <w:del w:id="2558" w:author="Microsoft account" w:date="2015-09-28T13:41:00Z"/>
        </w:rPr>
        <w:sectPr w:rsidR="00D669B0">
          <w:pgSz w:w="12240" w:h="15840"/>
          <w:pgMar w:top="2140" w:right="1300" w:bottom="1200" w:left="1720" w:header="639" w:footer="1008" w:gutter="0"/>
          <w:cols w:space="720"/>
        </w:sectPr>
        <w:pPrChange w:id="2559" w:author="Tim" w:date="2015-09-28T14:54:00Z">
          <w:pPr>
            <w:widowControl w:val="0"/>
            <w:spacing w:after="0" w:line="360" w:lineRule="auto"/>
            <w:jc w:val="both"/>
          </w:pPr>
        </w:pPrChange>
      </w:pPr>
    </w:p>
    <w:p w14:paraId="0FB7D696" w14:textId="74F99C2A" w:rsidR="007801FB" w:rsidRPr="00272777" w:rsidDel="00896FE5" w:rsidRDefault="007801FB">
      <w:pPr>
        <w:pStyle w:val="Heading41"/>
        <w:rPr>
          <w:del w:id="2560" w:author="Microsoft account" w:date="2015-09-28T13:20:00Z"/>
        </w:rPr>
        <w:pPrChange w:id="2561" w:author="Tim" w:date="2015-09-28T14:54:00Z">
          <w:pPr>
            <w:widowControl w:val="0"/>
            <w:spacing w:before="11" w:after="0" w:line="360" w:lineRule="auto"/>
            <w:jc w:val="both"/>
          </w:pPr>
        </w:pPrChange>
      </w:pPr>
    </w:p>
    <w:p w14:paraId="1AAFE0BB" w14:textId="43FEFEBF" w:rsidR="007801FB" w:rsidRPr="00272777" w:rsidDel="00896FE5" w:rsidRDefault="00C4587E">
      <w:pPr>
        <w:pStyle w:val="Heading41"/>
        <w:rPr>
          <w:del w:id="2562" w:author="Microsoft account" w:date="2015-09-28T13:20:00Z"/>
        </w:rPr>
      </w:pPr>
      <w:bookmarkStart w:id="2563" w:name="_TOC_250011"/>
      <w:del w:id="2564" w:author="Microsoft account" w:date="2015-09-28T13:20:00Z">
        <w:r w:rsidRPr="00272777" w:rsidDel="00896FE5">
          <w:delText>3.5.4.</w:delText>
        </w:r>
        <w:r w:rsidRPr="00272777" w:rsidDel="00896FE5">
          <w:tab/>
        </w:r>
        <w:r w:rsidR="007801FB" w:rsidRPr="00272777" w:rsidDel="00896FE5">
          <w:delText>Program</w:delText>
        </w:r>
        <w:r w:rsidR="007801FB" w:rsidRPr="00272777" w:rsidDel="00896FE5">
          <w:rPr>
            <w:spacing w:val="-4"/>
          </w:rPr>
          <w:delText xml:space="preserve"> </w:delText>
        </w:r>
        <w:r w:rsidR="007801FB" w:rsidRPr="00272777" w:rsidDel="00896FE5">
          <w:delText>structure</w:delText>
        </w:r>
        <w:bookmarkEnd w:id="2563"/>
      </w:del>
    </w:p>
    <w:p w14:paraId="684D2E2A" w14:textId="5CEEB17F" w:rsidR="007801FB" w:rsidRPr="00AF28A9" w:rsidRDefault="00896FE5">
      <w:pPr>
        <w:pStyle w:val="Heading41"/>
        <w:pPrChange w:id="2565" w:author="Tim" w:date="2015-09-28T14:54:00Z">
          <w:pPr>
            <w:widowControl w:val="0"/>
            <w:spacing w:after="0" w:line="360" w:lineRule="auto"/>
            <w:jc w:val="both"/>
          </w:pPr>
        </w:pPrChange>
      </w:pPr>
      <w:ins w:id="2566" w:author="Microsoft account" w:date="2015-09-28T13:20:00Z">
        <w:r w:rsidRPr="00AF28A9">
          <w:t>3.4.3.</w:t>
        </w:r>
        <w:r w:rsidRPr="00AF28A9">
          <w:tab/>
          <w:t>Program</w:t>
        </w:r>
        <w:r w:rsidRPr="00AF28A9">
          <w:rPr>
            <w:spacing w:val="-4"/>
          </w:rPr>
          <w:t xml:space="preserve"> </w:t>
        </w:r>
        <w:r w:rsidRPr="00AF28A9">
          <w:t>structure</w:t>
        </w:r>
      </w:ins>
    </w:p>
    <w:p w14:paraId="73F0DEFE" w14:textId="7CAC7DA8" w:rsidR="007801FB" w:rsidRPr="00272777" w:rsidDel="00896FE5" w:rsidRDefault="007801FB">
      <w:pPr>
        <w:widowControl w:val="0"/>
        <w:spacing w:before="8" w:after="0" w:line="276" w:lineRule="auto"/>
        <w:jc w:val="both"/>
        <w:rPr>
          <w:del w:id="2567" w:author="Microsoft account" w:date="2015-09-28T13:20:00Z"/>
          <w:rFonts w:asciiTheme="majorHAnsi" w:eastAsia="Times New Roman" w:hAnsiTheme="majorHAnsi" w:cstheme="majorHAnsi"/>
          <w:b/>
          <w:bCs/>
          <w:sz w:val="26"/>
          <w:szCs w:val="26"/>
          <w:lang w:val="en-US"/>
        </w:rPr>
        <w:pPrChange w:id="2568" w:author="Microsoft account" w:date="2015-09-28T13:38:00Z">
          <w:pPr>
            <w:widowControl w:val="0"/>
            <w:spacing w:before="8" w:after="0" w:line="360" w:lineRule="auto"/>
            <w:jc w:val="both"/>
          </w:pPr>
        </w:pPrChange>
      </w:pPr>
    </w:p>
    <w:p w14:paraId="005D7E7C" w14:textId="77777777" w:rsidR="00896FE5" w:rsidRPr="00272777" w:rsidRDefault="00896FE5">
      <w:pPr>
        <w:widowControl w:val="0"/>
        <w:spacing w:after="0" w:line="276" w:lineRule="auto"/>
        <w:ind w:right="136"/>
        <w:jc w:val="both"/>
        <w:rPr>
          <w:ins w:id="2569" w:author="Microsoft account" w:date="2015-09-28T13:20:00Z"/>
          <w:rFonts w:asciiTheme="majorHAnsi" w:eastAsia="Times New Roman" w:hAnsiTheme="majorHAnsi" w:cstheme="majorHAnsi"/>
          <w:sz w:val="26"/>
          <w:szCs w:val="26"/>
          <w:lang w:val="en-US"/>
        </w:rPr>
        <w:pPrChange w:id="2570" w:author="Microsoft account" w:date="2015-09-28T13:38:00Z">
          <w:pPr>
            <w:widowControl w:val="0"/>
            <w:spacing w:after="0" w:line="360" w:lineRule="auto"/>
            <w:ind w:right="136"/>
            <w:jc w:val="both"/>
          </w:pPr>
        </w:pPrChange>
      </w:pPr>
    </w:p>
    <w:p w14:paraId="7AA79907" w14:textId="77777777" w:rsidR="007801FB" w:rsidRPr="00272777" w:rsidRDefault="007801FB">
      <w:pPr>
        <w:widowControl w:val="0"/>
        <w:spacing w:after="0" w:line="276" w:lineRule="auto"/>
        <w:ind w:right="136" w:firstLine="540"/>
        <w:jc w:val="both"/>
        <w:rPr>
          <w:rFonts w:asciiTheme="majorHAnsi" w:eastAsia="Times New Roman" w:hAnsiTheme="majorHAnsi" w:cstheme="majorHAnsi"/>
          <w:sz w:val="26"/>
          <w:szCs w:val="26"/>
          <w:lang w:val="en-US"/>
        </w:rPr>
        <w:pPrChange w:id="2571" w:author="Microsoft account" w:date="2015-09-28T13:38:00Z">
          <w:pPr>
            <w:widowControl w:val="0"/>
            <w:spacing w:after="0" w:line="360" w:lineRule="auto"/>
            <w:ind w:right="136"/>
            <w:jc w:val="both"/>
          </w:pPr>
        </w:pPrChange>
      </w:pPr>
      <w:r w:rsidRPr="00272777">
        <w:rPr>
          <w:rFonts w:asciiTheme="majorHAnsi" w:eastAsia="Times New Roman" w:hAnsiTheme="majorHAnsi" w:cstheme="majorHAnsi"/>
          <w:sz w:val="26"/>
          <w:szCs w:val="26"/>
          <w:lang w:val="en-US"/>
        </w:rPr>
        <w:t>As mentioned in table above, there are 6 PHP files used in this website part, in which 4</w:t>
      </w:r>
      <w:r w:rsidRPr="00272777">
        <w:rPr>
          <w:rFonts w:asciiTheme="majorHAnsi" w:eastAsia="Times New Roman" w:hAnsiTheme="majorHAnsi" w:cstheme="majorHAnsi"/>
          <w:spacing w:val="-2"/>
          <w:sz w:val="26"/>
          <w:szCs w:val="26"/>
          <w:lang w:val="en-US"/>
        </w:rPr>
        <w:t xml:space="preserve"> </w:t>
      </w:r>
      <w:r w:rsidRPr="00272777">
        <w:rPr>
          <w:rFonts w:asciiTheme="majorHAnsi" w:eastAsia="Times New Roman" w:hAnsiTheme="majorHAnsi" w:cstheme="majorHAnsi"/>
          <w:sz w:val="26"/>
          <w:szCs w:val="26"/>
          <w:lang w:val="en-US"/>
        </w:rPr>
        <w:t>of them (create_product.php, db_config.php, db_connect.php, update_device.php) are</w:t>
      </w:r>
      <w:r w:rsidRPr="00272777">
        <w:rPr>
          <w:rFonts w:asciiTheme="majorHAnsi" w:eastAsia="Times New Roman" w:hAnsiTheme="majorHAnsi" w:cstheme="majorHAnsi"/>
          <w:spacing w:val="30"/>
          <w:sz w:val="26"/>
          <w:szCs w:val="26"/>
          <w:lang w:val="en-US"/>
        </w:rPr>
        <w:t xml:space="preserve"> </w:t>
      </w:r>
      <w:r w:rsidRPr="00272777">
        <w:rPr>
          <w:rFonts w:asciiTheme="majorHAnsi" w:eastAsia="Times New Roman" w:hAnsiTheme="majorHAnsi" w:cstheme="majorHAnsi"/>
          <w:sz w:val="26"/>
          <w:szCs w:val="26"/>
          <w:lang w:val="en-US"/>
        </w:rPr>
        <w:t>used as</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server</w:t>
      </w:r>
      <w:r w:rsidRPr="00272777">
        <w:rPr>
          <w:rFonts w:asciiTheme="majorHAnsi" w:eastAsia="Times New Roman" w:hAnsiTheme="majorHAnsi" w:cstheme="majorHAnsi"/>
          <w:spacing w:val="25"/>
          <w:sz w:val="26"/>
          <w:szCs w:val="26"/>
          <w:lang w:val="en-US"/>
        </w:rPr>
        <w:t xml:space="preserve"> </w:t>
      </w:r>
      <w:r w:rsidRPr="00272777">
        <w:rPr>
          <w:rFonts w:asciiTheme="majorHAnsi" w:eastAsia="Times New Roman" w:hAnsiTheme="majorHAnsi" w:cstheme="majorHAnsi"/>
          <w:sz w:val="26"/>
          <w:szCs w:val="26"/>
          <w:lang w:val="en-US"/>
        </w:rPr>
        <w:t>side,</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while</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others</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(chart3.php</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and</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get_data.php)</w:t>
      </w:r>
      <w:r w:rsidRPr="00272777">
        <w:rPr>
          <w:rFonts w:asciiTheme="majorHAnsi" w:eastAsia="Times New Roman" w:hAnsiTheme="majorHAnsi" w:cstheme="majorHAnsi"/>
          <w:spacing w:val="25"/>
          <w:sz w:val="26"/>
          <w:szCs w:val="26"/>
          <w:lang w:val="en-US"/>
        </w:rPr>
        <w:t xml:space="preserve"> </w:t>
      </w:r>
      <w:r w:rsidRPr="00272777">
        <w:rPr>
          <w:rFonts w:asciiTheme="majorHAnsi" w:eastAsia="Times New Roman" w:hAnsiTheme="majorHAnsi" w:cstheme="majorHAnsi"/>
          <w:sz w:val="26"/>
          <w:szCs w:val="26"/>
          <w:lang w:val="en-US"/>
        </w:rPr>
        <w:t>are</w:t>
      </w:r>
      <w:r w:rsidRPr="00272777">
        <w:rPr>
          <w:rFonts w:asciiTheme="majorHAnsi" w:eastAsia="Times New Roman" w:hAnsiTheme="majorHAnsi" w:cstheme="majorHAnsi"/>
          <w:spacing w:val="25"/>
          <w:sz w:val="26"/>
          <w:szCs w:val="26"/>
          <w:lang w:val="en-US"/>
        </w:rPr>
        <w:t xml:space="preserve"> </w:t>
      </w:r>
      <w:r w:rsidRPr="00272777">
        <w:rPr>
          <w:rFonts w:asciiTheme="majorHAnsi" w:eastAsia="Times New Roman" w:hAnsiTheme="majorHAnsi" w:cstheme="majorHAnsi"/>
          <w:sz w:val="26"/>
          <w:szCs w:val="26"/>
          <w:lang w:val="en-US"/>
        </w:rPr>
        <w:t>in</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client</w:t>
      </w:r>
      <w:r w:rsidRPr="00272777">
        <w:rPr>
          <w:rFonts w:asciiTheme="majorHAnsi" w:eastAsia="Times New Roman" w:hAnsiTheme="majorHAnsi" w:cstheme="majorHAnsi"/>
          <w:spacing w:val="27"/>
          <w:sz w:val="26"/>
          <w:szCs w:val="26"/>
          <w:lang w:val="en-US"/>
        </w:rPr>
        <w:t xml:space="preserve"> </w:t>
      </w:r>
      <w:r w:rsidRPr="00272777">
        <w:rPr>
          <w:rFonts w:asciiTheme="majorHAnsi" w:eastAsia="Times New Roman" w:hAnsiTheme="majorHAnsi" w:cstheme="majorHAnsi"/>
          <w:sz w:val="26"/>
          <w:szCs w:val="26"/>
          <w:lang w:val="en-US"/>
        </w:rPr>
        <w:t>side.</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pacing w:val="-3"/>
          <w:sz w:val="26"/>
          <w:szCs w:val="26"/>
          <w:lang w:val="en-US"/>
        </w:rPr>
        <w:t>In</w:t>
      </w:r>
      <w:r w:rsidRPr="00272777">
        <w:rPr>
          <w:rFonts w:asciiTheme="majorHAnsi" w:eastAsia="Times New Roman" w:hAnsiTheme="majorHAnsi" w:cstheme="majorHAnsi"/>
          <w:spacing w:val="26"/>
          <w:sz w:val="26"/>
          <w:szCs w:val="26"/>
          <w:lang w:val="en-US"/>
        </w:rPr>
        <w:t xml:space="preserve"> </w:t>
      </w:r>
      <w:r w:rsidRPr="00272777">
        <w:rPr>
          <w:rFonts w:asciiTheme="majorHAnsi" w:eastAsia="Times New Roman" w:hAnsiTheme="majorHAnsi" w:cstheme="majorHAnsi"/>
          <w:sz w:val="26"/>
          <w:szCs w:val="26"/>
          <w:lang w:val="en-US"/>
        </w:rPr>
        <w:t>this part,</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first</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4</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classes</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will</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be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discussed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in</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detail,</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while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two</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other</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will</w:t>
      </w:r>
      <w:r w:rsidRPr="00272777">
        <w:rPr>
          <w:rFonts w:asciiTheme="majorHAnsi" w:eastAsia="Times New Roman" w:hAnsiTheme="majorHAnsi" w:cstheme="majorHAnsi"/>
          <w:spacing w:val="14"/>
          <w:sz w:val="26"/>
          <w:szCs w:val="26"/>
          <w:lang w:val="en-US"/>
        </w:rPr>
        <w:t xml:space="preserve"> </w:t>
      </w:r>
      <w:r w:rsidRPr="00272777">
        <w:rPr>
          <w:rFonts w:asciiTheme="majorHAnsi" w:eastAsia="Times New Roman" w:hAnsiTheme="majorHAnsi" w:cstheme="majorHAnsi"/>
          <w:sz w:val="26"/>
          <w:szCs w:val="26"/>
          <w:lang w:val="en-US"/>
        </w:rPr>
        <w:t>be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mentioned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in next</w:t>
      </w:r>
      <w:r w:rsidRPr="00272777">
        <w:rPr>
          <w:rFonts w:asciiTheme="majorHAnsi" w:eastAsia="Times New Roman" w:hAnsiTheme="majorHAnsi" w:cstheme="majorHAnsi"/>
          <w:spacing w:val="1"/>
          <w:sz w:val="26"/>
          <w:szCs w:val="26"/>
          <w:lang w:val="en-US"/>
        </w:rPr>
        <w:t xml:space="preserve"> </w:t>
      </w:r>
      <w:r w:rsidRPr="00272777">
        <w:rPr>
          <w:rFonts w:asciiTheme="majorHAnsi" w:eastAsia="Times New Roman" w:hAnsiTheme="majorHAnsi" w:cstheme="majorHAnsi"/>
          <w:sz w:val="26"/>
          <w:szCs w:val="26"/>
          <w:lang w:val="en-US"/>
        </w:rPr>
        <w:t>session.</w:t>
      </w:r>
    </w:p>
    <w:p w14:paraId="0AA68AF8" w14:textId="4141B994" w:rsidR="007801FB" w:rsidRPr="00272777" w:rsidRDefault="007801FB">
      <w:pPr>
        <w:widowControl w:val="0"/>
        <w:spacing w:before="4" w:after="0" w:line="276" w:lineRule="auto"/>
        <w:jc w:val="both"/>
        <w:rPr>
          <w:rFonts w:asciiTheme="majorHAnsi" w:eastAsia="Times New Roman" w:hAnsiTheme="majorHAnsi" w:cstheme="majorHAnsi"/>
          <w:sz w:val="26"/>
          <w:szCs w:val="26"/>
          <w:lang w:val="en-US"/>
        </w:rPr>
        <w:pPrChange w:id="2572" w:author="Microsoft account" w:date="2015-09-28T13:38:00Z">
          <w:pPr>
            <w:widowControl w:val="0"/>
            <w:spacing w:before="4" w:after="0" w:line="360" w:lineRule="auto"/>
            <w:jc w:val="both"/>
          </w:pPr>
        </w:pPrChange>
      </w:pPr>
    </w:p>
    <w:p w14:paraId="01DFC896" w14:textId="30A3DC9D" w:rsidR="00D669B0" w:rsidRDefault="00D669B0">
      <w:pPr>
        <w:widowControl w:val="0"/>
        <w:spacing w:after="0" w:line="276" w:lineRule="auto"/>
        <w:jc w:val="both"/>
        <w:rPr>
          <w:rFonts w:asciiTheme="majorHAnsi" w:eastAsia="Times New Roman" w:hAnsiTheme="majorHAnsi" w:cstheme="majorHAnsi"/>
          <w:sz w:val="26"/>
          <w:szCs w:val="26"/>
          <w:lang w:val="en-US"/>
        </w:rPr>
        <w:sectPr w:rsidR="00D669B0">
          <w:pgSz w:w="12240" w:h="15840"/>
          <w:pgMar w:top="2140" w:right="1300" w:bottom="1200" w:left="1720" w:header="639" w:footer="1008" w:gutter="0"/>
          <w:cols w:space="720"/>
        </w:sectPr>
        <w:pPrChange w:id="2573" w:author="Microsoft account" w:date="2015-09-28T13:38:00Z">
          <w:pPr>
            <w:widowControl w:val="0"/>
            <w:spacing w:after="0" w:line="360" w:lineRule="auto"/>
            <w:jc w:val="both"/>
          </w:pPr>
        </w:pPrChange>
      </w:pPr>
    </w:p>
    <w:p w14:paraId="77EF0969" w14:textId="222AE64E" w:rsidR="007801FB" w:rsidRPr="00272777" w:rsidDel="001602B2" w:rsidRDefault="00272777">
      <w:pPr>
        <w:widowControl w:val="0"/>
        <w:spacing w:before="172" w:after="0" w:line="276" w:lineRule="auto"/>
        <w:ind w:right="1615"/>
        <w:jc w:val="both"/>
        <w:rPr>
          <w:del w:id="2574" w:author="Tim" w:date="2015-09-25T00:19:00Z"/>
          <w:rFonts w:asciiTheme="majorHAnsi" w:eastAsia="Calibri" w:hAnsiTheme="majorHAnsi" w:cstheme="majorHAnsi"/>
          <w:sz w:val="26"/>
          <w:szCs w:val="26"/>
          <w:lang w:val="en-US"/>
        </w:rPr>
        <w:pPrChange w:id="2575" w:author="Microsoft account" w:date="2015-09-28T13:38:00Z">
          <w:pPr>
            <w:widowControl w:val="0"/>
            <w:spacing w:before="172" w:after="0" w:line="360" w:lineRule="auto"/>
            <w:ind w:right="1615"/>
            <w:jc w:val="both"/>
          </w:pPr>
        </w:pPrChange>
      </w:pPr>
      <w:ins w:id="2576" w:author="Microsoft account" w:date="2015-09-28T13:43:00Z">
        <w:r>
          <w:rPr>
            <w:rFonts w:asciiTheme="majorHAnsi" w:eastAsia="Times New Roman" w:hAnsiTheme="majorHAnsi" w:cstheme="majorHAnsi"/>
            <w:noProof/>
            <w:sz w:val="26"/>
            <w:szCs w:val="26"/>
            <w:lang w:val="en-US"/>
            <w:rPrChange w:id="2577" w:author="Unknown">
              <w:rPr>
                <w:noProof/>
                <w:lang w:val="en-US"/>
              </w:rPr>
            </w:rPrChange>
          </w:rPr>
          <mc:AlternateContent>
            <mc:Choice Requires="wps">
              <w:drawing>
                <wp:anchor distT="0" distB="0" distL="114300" distR="114300" simplePos="0" relativeHeight="251684864" behindDoc="0" locked="0" layoutInCell="1" allowOverlap="1" wp14:anchorId="62D207B0" wp14:editId="3D371304">
                  <wp:simplePos x="0" y="0"/>
                  <wp:positionH relativeFrom="column">
                    <wp:posOffset>81508</wp:posOffset>
                  </wp:positionH>
                  <wp:positionV relativeFrom="paragraph">
                    <wp:posOffset>3503428</wp:posOffset>
                  </wp:positionV>
                  <wp:extent cx="5404514" cy="504967"/>
                  <wp:effectExtent l="0" t="0" r="5715" b="9525"/>
                  <wp:wrapNone/>
                  <wp:docPr id="2779" name="Text Box 2779"/>
                  <wp:cNvGraphicFramePr/>
                  <a:graphic xmlns:a="http://schemas.openxmlformats.org/drawingml/2006/main">
                    <a:graphicData uri="http://schemas.microsoft.com/office/word/2010/wordprocessingShape">
                      <wps:wsp>
                        <wps:cNvSpPr txBox="1"/>
                        <wps:spPr>
                          <a:xfrm>
                            <a:off x="0" y="0"/>
                            <a:ext cx="5404514" cy="50496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AACEFDF" w14:textId="60F6F3A7" w:rsidR="00DB7790" w:rsidRPr="00272777" w:rsidRDefault="00DB7790">
                              <w:pPr>
                                <w:rPr>
                                  <w:rFonts w:asciiTheme="majorHAnsi" w:hAnsiTheme="majorHAnsi" w:cstheme="majorHAnsi"/>
                                  <w:i/>
                                  <w:sz w:val="26"/>
                                  <w:szCs w:val="26"/>
                                  <w:lang w:val="en-US"/>
                                  <w:rPrChange w:id="2578" w:author="Microsoft account" w:date="2015-09-28T13:43:00Z">
                                    <w:rPr/>
                                  </w:rPrChange>
                                </w:rPr>
                              </w:pPr>
                              <w:ins w:id="2579" w:author="Microsoft account" w:date="2015-09-28T13:43:00Z">
                                <w:r w:rsidRPr="00272777">
                                  <w:rPr>
                                    <w:rFonts w:asciiTheme="majorHAnsi" w:hAnsiTheme="majorHAnsi" w:cstheme="majorHAnsi"/>
                                    <w:b/>
                                    <w:sz w:val="26"/>
                                    <w:szCs w:val="26"/>
                                    <w:lang w:val="en-US"/>
                                    <w:rPrChange w:id="2580" w:author="Microsoft account" w:date="2015-09-28T13:43:00Z">
                                      <w:rPr>
                                        <w:lang w:val="en-US"/>
                                      </w:rPr>
                                    </w:rPrChange>
                                  </w:rPr>
                                  <w:t xml:space="preserve">Figure </w:t>
                                </w:r>
                              </w:ins>
                              <w:ins w:id="2581" w:author="Microsoft account" w:date="2015-09-28T13:44:00Z">
                                <w:r>
                                  <w:rPr>
                                    <w:rFonts w:asciiTheme="majorHAnsi" w:hAnsiTheme="majorHAnsi" w:cstheme="majorHAnsi"/>
                                    <w:b/>
                                    <w:sz w:val="26"/>
                                    <w:szCs w:val="26"/>
                                    <w:lang w:val="en-US"/>
                                  </w:rPr>
                                  <w:t xml:space="preserve">15: </w:t>
                                </w:r>
                              </w:ins>
                              <w:ins w:id="2582" w:author="Microsoft account" w:date="2015-09-28T14:19:00Z">
                                <w:r>
                                  <w:rPr>
                                    <w:rFonts w:asciiTheme="majorHAnsi" w:hAnsiTheme="majorHAnsi" w:cstheme="majorHAnsi"/>
                                    <w:i/>
                                    <w:sz w:val="26"/>
                                    <w:szCs w:val="26"/>
                                    <w:lang w:val="en-US"/>
                                  </w:rPr>
                                  <w:t>Network diagram of telemedicine system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207B0" id="Text Box 2779" o:spid="_x0000_s1031" type="#_x0000_t202" style="position:absolute;left:0;text-align:left;margin-left:6.4pt;margin-top:275.85pt;width:425.55pt;height:39.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" fillcolor="white [3201]" stroked="f" strokeweight=".5pt">
                  <v:textbox>
                    <w:txbxContent>
                      <w:p w14:paraId="1AACEFDF" w14:textId="60F6F3A7" w:rsidR="00DB7790" w:rsidRPr="00272777" w:rsidRDefault="00DB7790">
                        <w:pPr>
                          <w:rPr>
                            <w:rFonts w:asciiTheme="majorHAnsi" w:hAnsiTheme="majorHAnsi" w:cstheme="majorHAnsi"/>
                            <w:i/>
                            <w:sz w:val="26"/>
                            <w:szCs w:val="26"/>
                            <w:lang w:val="en-US"/>
                            <w:rPrChange w:id="2589" w:author="Microsoft account" w:date="2015-09-28T13:43:00Z">
                              <w:rPr/>
                            </w:rPrChange>
                          </w:rPr>
                        </w:pPr>
                        <w:ins w:id="2590" w:author="Microsoft account" w:date="2015-09-28T13:43:00Z">
                          <w:r w:rsidRPr="00272777">
                            <w:rPr>
                              <w:rFonts w:asciiTheme="majorHAnsi" w:hAnsiTheme="majorHAnsi" w:cstheme="majorHAnsi"/>
                              <w:b/>
                              <w:sz w:val="26"/>
                              <w:szCs w:val="26"/>
                              <w:lang w:val="en-US"/>
                              <w:rPrChange w:id="2591" w:author="Microsoft account" w:date="2015-09-28T13:43:00Z">
                                <w:rPr>
                                  <w:lang w:val="en-US"/>
                                </w:rPr>
                              </w:rPrChange>
                            </w:rPr>
                            <w:t xml:space="preserve">Figure </w:t>
                          </w:r>
                        </w:ins>
                        <w:ins w:id="2592" w:author="Microsoft account" w:date="2015-09-28T13:44:00Z">
                          <w:r>
                            <w:rPr>
                              <w:rFonts w:asciiTheme="majorHAnsi" w:hAnsiTheme="majorHAnsi" w:cstheme="majorHAnsi"/>
                              <w:b/>
                              <w:sz w:val="26"/>
                              <w:szCs w:val="26"/>
                              <w:lang w:val="en-US"/>
                            </w:rPr>
                            <w:t xml:space="preserve">15: </w:t>
                          </w:r>
                        </w:ins>
                        <w:ins w:id="2593" w:author="Microsoft account" w:date="2015-09-28T14:19:00Z">
                          <w:r>
                            <w:rPr>
                              <w:rFonts w:asciiTheme="majorHAnsi" w:hAnsiTheme="majorHAnsi" w:cstheme="majorHAnsi"/>
                              <w:i/>
                              <w:sz w:val="26"/>
                              <w:szCs w:val="26"/>
                              <w:lang w:val="en-US"/>
                            </w:rPr>
                            <w:t>Network diagram of telemedicine system</w:t>
                          </w:r>
                        </w:ins>
                      </w:p>
                    </w:txbxContent>
                  </v:textbox>
                </v:shape>
              </w:pict>
            </mc:Fallback>
          </mc:AlternateContent>
        </w:r>
      </w:ins>
      <w:del w:id="2583" w:author="Microsoft account" w:date="2015-09-28T13:43:00Z">
        <w:r w:rsidDel="00272777">
          <w:rPr>
            <w:rFonts w:asciiTheme="majorHAnsi" w:eastAsia="Times New Roman" w:hAnsiTheme="majorHAnsi" w:cstheme="majorHAnsi"/>
            <w:noProof/>
            <w:sz w:val="26"/>
            <w:szCs w:val="26"/>
            <w:lang w:val="en-US"/>
            <w:rPrChange w:id="2584" w:author="Unknown">
              <w:rPr>
                <w:noProof/>
                <w:lang w:val="en-US"/>
              </w:rPr>
            </w:rPrChange>
          </w:rPr>
          <mc:AlternateContent>
            <mc:Choice Requires="wps">
              <w:drawing>
                <wp:anchor distT="0" distB="0" distL="114300" distR="114300" simplePos="0" relativeHeight="251680768" behindDoc="0" locked="0" layoutInCell="1" allowOverlap="1" wp14:anchorId="34012120" wp14:editId="04E14458">
                  <wp:simplePos x="0" y="0"/>
                  <wp:positionH relativeFrom="column">
                    <wp:posOffset>-379</wp:posOffset>
                  </wp:positionH>
                  <wp:positionV relativeFrom="paragraph">
                    <wp:posOffset>3411590</wp:posOffset>
                  </wp:positionV>
                  <wp:extent cx="5581650" cy="571500"/>
                  <wp:effectExtent l="0" t="0" r="0" b="0"/>
                  <wp:wrapSquare wrapText="bothSides"/>
                  <wp:docPr id="2776" name="Text Box 2776"/>
                  <wp:cNvGraphicFramePr/>
                  <a:graphic xmlns:a="http://schemas.openxmlformats.org/drawingml/2006/main">
                    <a:graphicData uri="http://schemas.microsoft.com/office/word/2010/wordprocessingShape">
                      <wps:wsp>
                        <wps:cNvSpPr txBox="1"/>
                        <wps:spPr>
                          <a:xfrm>
                            <a:off x="0" y="0"/>
                            <a:ext cx="5581650" cy="571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9B3B71" w14:textId="4C4A559E" w:rsidR="00DB7790" w:rsidRPr="00C11DB0" w:rsidDel="00C11DB0" w:rsidRDefault="00DB7790">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360" w:lineRule="auto"/>
                                <w:ind w:right="134"/>
                                <w:rPr>
                                  <w:del w:id="2585" w:author="Microsoft account" w:date="2015-09-28T13:22:00Z"/>
                                  <w:rFonts w:asciiTheme="majorHAnsi" w:eastAsia="Times New Roman" w:hAnsiTheme="majorHAnsi" w:cstheme="majorHAnsi"/>
                                  <w:sz w:val="26"/>
                                  <w:szCs w:val="26"/>
                                  <w:lang w:val="en-US"/>
                                </w:rPr>
                                <w:pPrChange w:id="2586" w:author="Microsoft account" w:date="2015-09-28T13:22:00Z">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360" w:lineRule="auto"/>
                                    <w:ind w:right="134"/>
                                    <w:jc w:val="both"/>
                                  </w:pPr>
                                </w:pPrChange>
                              </w:pPr>
                              <w:ins w:id="2587" w:author="Microsoft account" w:date="2015-09-28T13:43:00Z">
                                <w:r w:rsidRPr="00272777">
                                  <w:rPr>
                                    <w:rFonts w:asciiTheme="majorHAnsi" w:eastAsia="Times New Roman" w:hAnsiTheme="majorHAnsi" w:cstheme="majorHAnsi"/>
                                    <w:sz w:val="26"/>
                                    <w:szCs w:val="26"/>
                                    <w:lang w:val="en-US"/>
                                  </w:rPr>
                                  <w:t>Figure 26:</w:t>
                                </w:r>
                                <w:r w:rsidRPr="00272777">
                                  <w:rPr>
                                    <w:rFonts w:asciiTheme="majorHAnsi" w:eastAsia="Times New Roman" w:hAnsiTheme="majorHAnsi" w:cstheme="majorHAnsi"/>
                                    <w:sz w:val="26"/>
                                    <w:szCs w:val="26"/>
                                    <w:lang w:val="en-US"/>
                                  </w:rPr>
                                  <w:tab/>
                                  <w:t>Network</w:t>
                                </w:r>
                                <w:r w:rsidRPr="00272777">
                                  <w:rPr>
                                    <w:rFonts w:asciiTheme="majorHAnsi" w:eastAsia="Times New Roman" w:hAnsiTheme="majorHAnsi" w:cstheme="majorHAnsi"/>
                                    <w:sz w:val="26"/>
                                    <w:szCs w:val="26"/>
                                    <w:lang w:val="en-US"/>
                                  </w:rPr>
                                  <w:tab/>
                                  <w:t>diagram</w:t>
                                </w:r>
                                <w:r w:rsidRPr="00272777">
                                  <w:rPr>
                                    <w:rFonts w:asciiTheme="majorHAnsi" w:eastAsia="Times New Roman" w:hAnsiTheme="majorHAnsi" w:cstheme="majorHAnsi"/>
                                    <w:sz w:val="26"/>
                                    <w:szCs w:val="26"/>
                                    <w:lang w:val="en-US"/>
                                  </w:rPr>
                                  <w:tab/>
                                  <w:t>of</w:t>
                                </w:r>
                                <w:r w:rsidRPr="00272777">
                                  <w:rPr>
                                    <w:rFonts w:asciiTheme="majorHAnsi" w:eastAsia="Times New Roman" w:hAnsiTheme="majorHAnsi" w:cstheme="majorHAnsi"/>
                                    <w:sz w:val="26"/>
                                    <w:szCs w:val="26"/>
                                    <w:lang w:val="en-US"/>
                                  </w:rPr>
                                  <w:tab/>
                                  <w:t>6</w:t>
                                </w:r>
                                <w:r w:rsidRPr="00272777">
                                  <w:rPr>
                                    <w:rFonts w:asciiTheme="majorHAnsi" w:eastAsia="Times New Roman" w:hAnsiTheme="majorHAnsi" w:cstheme="majorHAnsi"/>
                                    <w:sz w:val="26"/>
                                    <w:szCs w:val="26"/>
                                    <w:lang w:val="en-US"/>
                                  </w:rPr>
                                  <w:tab/>
                                  <w:t>PHP</w:t>
                                </w:r>
                                <w:r w:rsidRPr="00272777">
                                  <w:rPr>
                                    <w:rFonts w:asciiTheme="majorHAnsi" w:eastAsia="Times New Roman" w:hAnsiTheme="majorHAnsi" w:cstheme="majorHAnsi"/>
                                    <w:sz w:val="26"/>
                                    <w:szCs w:val="26"/>
                                    <w:lang w:val="en-US"/>
                                  </w:rPr>
                                  <w:tab/>
                                  <w:t>files</w:t>
                                </w:r>
                                <w:r w:rsidRPr="00272777">
                                  <w:rPr>
                                    <w:rFonts w:asciiTheme="majorHAnsi" w:eastAsia="Times New Roman" w:hAnsiTheme="majorHAnsi" w:cstheme="majorHAnsi"/>
                                    <w:sz w:val="26"/>
                                    <w:szCs w:val="26"/>
                                    <w:lang w:val="en-US"/>
                                  </w:rPr>
                                  <w:tab/>
                                  <w:t>used</w:t>
                                </w:r>
                                <w:r w:rsidRPr="00272777">
                                  <w:rPr>
                                    <w:rFonts w:asciiTheme="majorHAnsi" w:eastAsia="Times New Roman" w:hAnsiTheme="majorHAnsi" w:cstheme="majorHAnsi"/>
                                    <w:sz w:val="26"/>
                                    <w:szCs w:val="26"/>
                                    <w:lang w:val="en-US"/>
                                  </w:rPr>
                                  <w:tab/>
                                  <w:t>in</w:t>
                                </w:r>
                                <w:r w:rsidRPr="00272777">
                                  <w:rPr>
                                    <w:rFonts w:asciiTheme="majorHAnsi" w:eastAsia="Times New Roman" w:hAnsiTheme="majorHAnsi" w:cstheme="majorHAnsi"/>
                                    <w:sz w:val="26"/>
                                    <w:szCs w:val="26"/>
                                    <w:lang w:val="en-US"/>
                                  </w:rPr>
                                  <w:tab/>
                                  <w:t>the</w:t>
                                </w:r>
                                <w:r w:rsidRPr="00272777">
                                  <w:rPr>
                                    <w:rFonts w:asciiTheme="majorHAnsi" w:eastAsia="Times New Roman" w:hAnsiTheme="majorHAnsi" w:cstheme="majorHAnsi"/>
                                    <w:sz w:val="26"/>
                                    <w:szCs w:val="26"/>
                                    <w:lang w:val="en-US"/>
                                  </w:rPr>
                                  <w:tab/>
                                  <w:t>website “http://csc.hcmiu.edu.vn/bmeconf/ecg/”</w:t>
                                </w:r>
                              </w:ins>
                              <w:moveToRangeStart w:id="2588" w:author="Microsoft account" w:date="2015-09-28T13:21:00Z" w:name="move431209840"/>
                              <w:moveTo w:id="2589" w:author="Microsoft account" w:date="2015-09-28T13:21:00Z">
                                <w:del w:id="2590" w:author="Microsoft account" w:date="2015-09-28T13:22:00Z">
                                  <w:r w:rsidRPr="00C11DB0" w:rsidDel="00C11DB0">
                                    <w:rPr>
                                      <w:rFonts w:asciiTheme="majorHAnsi" w:eastAsia="Times New Roman" w:hAnsiTheme="majorHAnsi" w:cstheme="majorHAnsi"/>
                                      <w:sz w:val="26"/>
                                      <w:szCs w:val="26"/>
                                      <w:lang w:val="en-US"/>
                                      <w:rPrChange w:id="2591" w:author="Microsoft account" w:date="2015-09-28T13:22:00Z">
                                        <w:rPr>
                                          <w:rFonts w:asciiTheme="majorHAnsi" w:eastAsia="Times New Roman" w:hAnsiTheme="majorHAnsi" w:cstheme="majorHAnsi"/>
                                          <w:b/>
                                          <w:sz w:val="26"/>
                                          <w:szCs w:val="26"/>
                                          <w:lang w:val="en-US"/>
                                        </w:rPr>
                                      </w:rPrChange>
                                    </w:rPr>
                                    <w:delText>Figure 26:</w:delText>
                                  </w:r>
                                  <w:r w:rsidRPr="00C11DB0" w:rsidDel="00C11DB0">
                                    <w:rPr>
                                      <w:rFonts w:asciiTheme="majorHAnsi" w:eastAsia="Times New Roman" w:hAnsiTheme="majorHAnsi" w:cstheme="majorHAnsi"/>
                                      <w:i/>
                                      <w:sz w:val="26"/>
                                      <w:szCs w:val="26"/>
                                      <w:lang w:val="en-US"/>
                                    </w:rPr>
                                    <w:tab/>
                                  </w:r>
                                  <w:r w:rsidRPr="00C11DB0" w:rsidDel="00C11DB0">
                                    <w:rPr>
                                      <w:rFonts w:asciiTheme="majorHAnsi" w:eastAsia="Times New Roman" w:hAnsiTheme="majorHAnsi" w:cstheme="majorHAnsi"/>
                                      <w:i/>
                                      <w:spacing w:val="-1"/>
                                      <w:sz w:val="26"/>
                                      <w:szCs w:val="26"/>
                                      <w:lang w:val="en-US"/>
                                    </w:rPr>
                                    <w:delText>Network</w:delText>
                                  </w:r>
                                  <w:r w:rsidRPr="00C11DB0" w:rsidDel="00C11DB0">
                                    <w:rPr>
                                      <w:rFonts w:asciiTheme="majorHAnsi" w:eastAsia="Times New Roman" w:hAnsiTheme="majorHAnsi" w:cstheme="majorHAnsi"/>
                                      <w:i/>
                                      <w:spacing w:val="-1"/>
                                      <w:sz w:val="26"/>
                                      <w:szCs w:val="26"/>
                                      <w:lang w:val="en-US"/>
                                    </w:rPr>
                                    <w:tab/>
                                  </w:r>
                                  <w:r w:rsidRPr="00C11DB0" w:rsidDel="00C11DB0">
                                    <w:rPr>
                                      <w:rFonts w:asciiTheme="majorHAnsi" w:eastAsia="Times New Roman" w:hAnsiTheme="majorHAnsi" w:cstheme="majorHAnsi"/>
                                      <w:i/>
                                      <w:sz w:val="26"/>
                                      <w:szCs w:val="26"/>
                                      <w:lang w:val="en-US"/>
                                    </w:rPr>
                                    <w:delText>diagram</w:delText>
                                  </w:r>
                                  <w:r w:rsidRPr="00C11DB0" w:rsidDel="00C11DB0">
                                    <w:rPr>
                                      <w:rFonts w:asciiTheme="majorHAnsi" w:eastAsia="Times New Roman" w:hAnsiTheme="majorHAnsi" w:cstheme="majorHAnsi"/>
                                      <w:i/>
                                      <w:sz w:val="26"/>
                                      <w:szCs w:val="26"/>
                                      <w:lang w:val="en-US"/>
                                    </w:rPr>
                                    <w:tab/>
                                    <w:delText>of</w:delText>
                                  </w:r>
                                  <w:r w:rsidRPr="00C11DB0" w:rsidDel="00C11DB0">
                                    <w:rPr>
                                      <w:rFonts w:asciiTheme="majorHAnsi" w:eastAsia="Times New Roman" w:hAnsiTheme="majorHAnsi" w:cstheme="majorHAnsi"/>
                                      <w:i/>
                                      <w:sz w:val="26"/>
                                      <w:szCs w:val="26"/>
                                      <w:lang w:val="en-US"/>
                                    </w:rPr>
                                    <w:tab/>
                                    <w:delText>6</w:delText>
                                  </w:r>
                                  <w:r w:rsidRPr="00C11DB0" w:rsidDel="00C11DB0">
                                    <w:rPr>
                                      <w:rFonts w:asciiTheme="majorHAnsi" w:eastAsia="Times New Roman" w:hAnsiTheme="majorHAnsi" w:cstheme="majorHAnsi"/>
                                      <w:i/>
                                      <w:sz w:val="26"/>
                                      <w:szCs w:val="26"/>
                                      <w:lang w:val="en-US"/>
                                    </w:rPr>
                                    <w:tab/>
                                    <w:delText>PHP</w:delText>
                                  </w:r>
                                  <w:r w:rsidRPr="00C11DB0" w:rsidDel="00C11DB0">
                                    <w:rPr>
                                      <w:rFonts w:asciiTheme="majorHAnsi" w:eastAsia="Times New Roman" w:hAnsiTheme="majorHAnsi" w:cstheme="majorHAnsi"/>
                                      <w:i/>
                                      <w:sz w:val="26"/>
                                      <w:szCs w:val="26"/>
                                      <w:lang w:val="en-US"/>
                                    </w:rPr>
                                    <w:tab/>
                                    <w:delText>files</w:delText>
                                  </w:r>
                                  <w:r w:rsidRPr="00C11DB0" w:rsidDel="00C11DB0">
                                    <w:rPr>
                                      <w:rFonts w:asciiTheme="majorHAnsi" w:eastAsia="Times New Roman" w:hAnsiTheme="majorHAnsi" w:cstheme="majorHAnsi"/>
                                      <w:i/>
                                      <w:sz w:val="26"/>
                                      <w:szCs w:val="26"/>
                                      <w:lang w:val="en-US"/>
                                    </w:rPr>
                                    <w:tab/>
                                    <w:delText>used</w:delText>
                                  </w:r>
                                  <w:r w:rsidRPr="00C11DB0" w:rsidDel="00C11DB0">
                                    <w:rPr>
                                      <w:rFonts w:asciiTheme="majorHAnsi" w:eastAsia="Times New Roman" w:hAnsiTheme="majorHAnsi" w:cstheme="majorHAnsi"/>
                                      <w:i/>
                                      <w:sz w:val="26"/>
                                      <w:szCs w:val="26"/>
                                      <w:lang w:val="en-US"/>
                                    </w:rPr>
                                    <w:tab/>
                                    <w:delText>in</w:delText>
                                  </w:r>
                                  <w:r w:rsidRPr="00C11DB0" w:rsidDel="00C11DB0">
                                    <w:rPr>
                                      <w:rFonts w:asciiTheme="majorHAnsi" w:eastAsia="Times New Roman" w:hAnsiTheme="majorHAnsi" w:cstheme="majorHAnsi"/>
                                      <w:i/>
                                      <w:sz w:val="26"/>
                                      <w:szCs w:val="26"/>
                                      <w:lang w:val="en-US"/>
                                    </w:rPr>
                                    <w:tab/>
                                    <w:delText>the</w:delText>
                                  </w:r>
                                  <w:r w:rsidRPr="00C11DB0" w:rsidDel="00C11DB0">
                                    <w:rPr>
                                      <w:rFonts w:asciiTheme="majorHAnsi" w:eastAsia="Times New Roman" w:hAnsiTheme="majorHAnsi" w:cstheme="majorHAnsi"/>
                                      <w:i/>
                                      <w:sz w:val="26"/>
                                      <w:szCs w:val="26"/>
                                      <w:lang w:val="en-US"/>
                                    </w:rPr>
                                    <w:tab/>
                                    <w:delText>website “</w:delText>
                                  </w:r>
                                  <w:r w:rsidRPr="00AF28A9" w:rsidDel="00C11DB0">
                                    <w:rPr>
                                      <w:rFonts w:asciiTheme="majorHAnsi" w:hAnsiTheme="majorHAnsi" w:cstheme="majorHAnsi"/>
                                      <w:sz w:val="26"/>
                                      <w:szCs w:val="26"/>
                                      <w:rPrChange w:id="2592" w:author="Microsoft account" w:date="2015-09-28T13:22:00Z">
                                        <w:rPr>
                                          <w:rFonts w:asciiTheme="majorHAnsi" w:eastAsia="Times New Roman" w:hAnsiTheme="majorHAnsi" w:cstheme="majorHAnsi"/>
                                          <w:i/>
                                          <w:sz w:val="26"/>
                                          <w:szCs w:val="26"/>
                                          <w:u w:val="single" w:color="000000"/>
                                          <w:lang w:val="en-US"/>
                                        </w:rPr>
                                      </w:rPrChange>
                                    </w:rPr>
                                    <w:fldChar w:fldCharType="begin"/>
                                  </w:r>
                                  <w:r w:rsidRPr="00C11DB0" w:rsidDel="00C11DB0">
                                    <w:rPr>
                                      <w:rFonts w:asciiTheme="majorHAnsi" w:hAnsiTheme="majorHAnsi" w:cstheme="majorHAnsi"/>
                                      <w:sz w:val="26"/>
                                      <w:szCs w:val="26"/>
                                      <w:rPrChange w:id="2593" w:author="Microsoft account" w:date="2015-09-28T13:22:00Z">
                                        <w:rPr>
                                          <w:rFonts w:asciiTheme="majorHAnsi" w:hAnsiTheme="majorHAnsi" w:cstheme="majorHAnsi"/>
                                        </w:rPr>
                                      </w:rPrChange>
                                    </w:rPr>
                                    <w:delInstrText xml:space="preserve"> HYPERLINK "http://csc.hcmiu.edu.vn/bmeconf/ecg/" \h </w:delInstrText>
                                  </w:r>
                                  <w:r w:rsidRPr="00AF28A9" w:rsidDel="00C11DB0">
                                    <w:rPr>
                                      <w:rFonts w:asciiTheme="majorHAnsi" w:hAnsiTheme="majorHAnsi" w:cstheme="majorHAnsi"/>
                                      <w:sz w:val="26"/>
                                      <w:szCs w:val="26"/>
                                      <w:rPrChange w:id="2594" w:author="Microsoft account" w:date="2015-09-28T13:22:00Z">
                                        <w:rPr>
                                          <w:rFonts w:asciiTheme="majorHAnsi" w:eastAsia="Times New Roman" w:hAnsiTheme="majorHAnsi" w:cstheme="majorHAnsi"/>
                                          <w:i/>
                                          <w:sz w:val="26"/>
                                          <w:szCs w:val="26"/>
                                          <w:u w:val="single" w:color="000000"/>
                                          <w:lang w:val="en-US"/>
                                        </w:rPr>
                                      </w:rPrChange>
                                    </w:rPr>
                                    <w:fldChar w:fldCharType="separate"/>
                                  </w:r>
                                  <w:r w:rsidRPr="00C11DB0" w:rsidDel="00C11DB0">
                                    <w:rPr>
                                      <w:rFonts w:asciiTheme="majorHAnsi" w:eastAsia="Times New Roman" w:hAnsiTheme="majorHAnsi" w:cstheme="majorHAnsi"/>
                                      <w:i/>
                                      <w:sz w:val="26"/>
                                      <w:szCs w:val="26"/>
                                      <w:u w:val="single" w:color="000000"/>
                                      <w:lang w:val="en-US"/>
                                    </w:rPr>
                                    <w:delText>http://csc.hcmiu.edu.vn/bmeconf/ecg/</w:delText>
                                  </w:r>
                                  <w:r w:rsidRPr="00AF28A9" w:rsidDel="00C11DB0">
                                    <w:rPr>
                                      <w:rFonts w:asciiTheme="majorHAnsi" w:eastAsia="Times New Roman" w:hAnsiTheme="majorHAnsi" w:cstheme="majorHAnsi"/>
                                      <w:i/>
                                      <w:sz w:val="26"/>
                                      <w:szCs w:val="26"/>
                                      <w:u w:val="single" w:color="000000"/>
                                      <w:lang w:val="en-US"/>
                                    </w:rPr>
                                    <w:fldChar w:fldCharType="end"/>
                                  </w:r>
                                  <w:r w:rsidRPr="00C11DB0" w:rsidDel="00C11DB0">
                                    <w:rPr>
                                      <w:rFonts w:asciiTheme="majorHAnsi" w:eastAsia="Times New Roman" w:hAnsiTheme="majorHAnsi" w:cstheme="majorHAnsi"/>
                                      <w:i/>
                                      <w:sz w:val="26"/>
                                      <w:szCs w:val="26"/>
                                      <w:lang w:val="en-US"/>
                                    </w:rPr>
                                    <w:delText>”</w:delText>
                                  </w:r>
                                </w:del>
                              </w:moveTo>
                            </w:p>
                            <w:moveToRangeEnd w:id="2588"/>
                            <w:p w14:paraId="1416D070" w14:textId="77777777" w:rsidR="00DB7790" w:rsidRPr="00C11DB0" w:rsidRDefault="00DB7790">
                              <w:pPr>
                                <w:rPr>
                                  <w:rFonts w:asciiTheme="majorHAnsi" w:hAnsiTheme="majorHAnsi" w:cstheme="majorHAnsi"/>
                                  <w:sz w:val="26"/>
                                  <w:szCs w:val="26"/>
                                  <w:lang w:val="en-US"/>
                                  <w:rPrChange w:id="2595" w:author="Microsoft account" w:date="2015-09-28T13:22:00Z">
                                    <w:rPr/>
                                  </w:rPrChang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012120" id="Text Box 2776" o:spid="_x0000_s1032" type="#_x0000_t202" style="position:absolute;left:0;text-align:left;margin-left:-.05pt;margin-top:268.65pt;width:439.5pt;height:4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" fillcolor="white [3201]" stroked="f" strokeweight=".5pt">
                  <v:textbox>
                    <w:txbxContent>
                      <w:p w14:paraId="769B3B71" w14:textId="4C4A559E" w:rsidR="00DB7790" w:rsidRPr="00C11DB0" w:rsidDel="00C11DB0" w:rsidRDefault="00DB7790">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360" w:lineRule="auto"/>
                          <w:ind w:right="134"/>
                          <w:rPr>
                            <w:del w:id="2607" w:author="Microsoft account" w:date="2015-09-28T13:22:00Z"/>
                            <w:rFonts w:asciiTheme="majorHAnsi" w:eastAsia="Times New Roman" w:hAnsiTheme="majorHAnsi" w:cstheme="majorHAnsi"/>
                            <w:sz w:val="26"/>
                            <w:szCs w:val="26"/>
                            <w:lang w:val="en-US"/>
                          </w:rPr>
                          <w:pPrChange w:id="2608" w:author="Microsoft account" w:date="2015-09-28T13:22:00Z">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360" w:lineRule="auto"/>
                              <w:ind w:right="134"/>
                              <w:jc w:val="both"/>
                            </w:pPr>
                          </w:pPrChange>
                        </w:pPr>
                        <w:ins w:id="2609" w:author="Microsoft account" w:date="2015-09-28T13:43:00Z">
                          <w:r w:rsidRPr="00272777">
                            <w:rPr>
                              <w:rFonts w:asciiTheme="majorHAnsi" w:eastAsia="Times New Roman" w:hAnsiTheme="majorHAnsi" w:cstheme="majorHAnsi"/>
                              <w:sz w:val="26"/>
                              <w:szCs w:val="26"/>
                              <w:lang w:val="en-US"/>
                            </w:rPr>
                            <w:t>Figure 26:</w:t>
                          </w:r>
                          <w:r w:rsidRPr="00272777">
                            <w:rPr>
                              <w:rFonts w:asciiTheme="majorHAnsi" w:eastAsia="Times New Roman" w:hAnsiTheme="majorHAnsi" w:cstheme="majorHAnsi"/>
                              <w:sz w:val="26"/>
                              <w:szCs w:val="26"/>
                              <w:lang w:val="en-US"/>
                            </w:rPr>
                            <w:tab/>
                            <w:t>Network</w:t>
                          </w:r>
                          <w:r w:rsidRPr="00272777">
                            <w:rPr>
                              <w:rFonts w:asciiTheme="majorHAnsi" w:eastAsia="Times New Roman" w:hAnsiTheme="majorHAnsi" w:cstheme="majorHAnsi"/>
                              <w:sz w:val="26"/>
                              <w:szCs w:val="26"/>
                              <w:lang w:val="en-US"/>
                            </w:rPr>
                            <w:tab/>
                            <w:t>diagram</w:t>
                          </w:r>
                          <w:r w:rsidRPr="00272777">
                            <w:rPr>
                              <w:rFonts w:asciiTheme="majorHAnsi" w:eastAsia="Times New Roman" w:hAnsiTheme="majorHAnsi" w:cstheme="majorHAnsi"/>
                              <w:sz w:val="26"/>
                              <w:szCs w:val="26"/>
                              <w:lang w:val="en-US"/>
                            </w:rPr>
                            <w:tab/>
                            <w:t>of</w:t>
                          </w:r>
                          <w:r w:rsidRPr="00272777">
                            <w:rPr>
                              <w:rFonts w:asciiTheme="majorHAnsi" w:eastAsia="Times New Roman" w:hAnsiTheme="majorHAnsi" w:cstheme="majorHAnsi"/>
                              <w:sz w:val="26"/>
                              <w:szCs w:val="26"/>
                              <w:lang w:val="en-US"/>
                            </w:rPr>
                            <w:tab/>
                            <w:t>6</w:t>
                          </w:r>
                          <w:r w:rsidRPr="00272777">
                            <w:rPr>
                              <w:rFonts w:asciiTheme="majorHAnsi" w:eastAsia="Times New Roman" w:hAnsiTheme="majorHAnsi" w:cstheme="majorHAnsi"/>
                              <w:sz w:val="26"/>
                              <w:szCs w:val="26"/>
                              <w:lang w:val="en-US"/>
                            </w:rPr>
                            <w:tab/>
                            <w:t>PHP</w:t>
                          </w:r>
                          <w:r w:rsidRPr="00272777">
                            <w:rPr>
                              <w:rFonts w:asciiTheme="majorHAnsi" w:eastAsia="Times New Roman" w:hAnsiTheme="majorHAnsi" w:cstheme="majorHAnsi"/>
                              <w:sz w:val="26"/>
                              <w:szCs w:val="26"/>
                              <w:lang w:val="en-US"/>
                            </w:rPr>
                            <w:tab/>
                            <w:t>files</w:t>
                          </w:r>
                          <w:r w:rsidRPr="00272777">
                            <w:rPr>
                              <w:rFonts w:asciiTheme="majorHAnsi" w:eastAsia="Times New Roman" w:hAnsiTheme="majorHAnsi" w:cstheme="majorHAnsi"/>
                              <w:sz w:val="26"/>
                              <w:szCs w:val="26"/>
                              <w:lang w:val="en-US"/>
                            </w:rPr>
                            <w:tab/>
                            <w:t>used</w:t>
                          </w:r>
                          <w:r w:rsidRPr="00272777">
                            <w:rPr>
                              <w:rFonts w:asciiTheme="majorHAnsi" w:eastAsia="Times New Roman" w:hAnsiTheme="majorHAnsi" w:cstheme="majorHAnsi"/>
                              <w:sz w:val="26"/>
                              <w:szCs w:val="26"/>
                              <w:lang w:val="en-US"/>
                            </w:rPr>
                            <w:tab/>
                            <w:t>in</w:t>
                          </w:r>
                          <w:r w:rsidRPr="00272777">
                            <w:rPr>
                              <w:rFonts w:asciiTheme="majorHAnsi" w:eastAsia="Times New Roman" w:hAnsiTheme="majorHAnsi" w:cstheme="majorHAnsi"/>
                              <w:sz w:val="26"/>
                              <w:szCs w:val="26"/>
                              <w:lang w:val="en-US"/>
                            </w:rPr>
                            <w:tab/>
                            <w:t>the</w:t>
                          </w:r>
                          <w:r w:rsidRPr="00272777">
                            <w:rPr>
                              <w:rFonts w:asciiTheme="majorHAnsi" w:eastAsia="Times New Roman" w:hAnsiTheme="majorHAnsi" w:cstheme="majorHAnsi"/>
                              <w:sz w:val="26"/>
                              <w:szCs w:val="26"/>
                              <w:lang w:val="en-US"/>
                            </w:rPr>
                            <w:tab/>
                            <w:t>website “http://csc.hcmiu.edu.vn/bmeconf/ecg/”</w:t>
                          </w:r>
                        </w:ins>
                        <w:moveToRangeStart w:id="2610" w:author="Microsoft account" w:date="2015-09-28T13:21:00Z" w:name="move431209840"/>
                        <w:moveTo w:id="2611" w:author="Microsoft account" w:date="2015-09-28T13:21:00Z">
                          <w:del w:id="2612" w:author="Microsoft account" w:date="2015-09-28T13:22:00Z">
                            <w:r w:rsidRPr="00C11DB0" w:rsidDel="00C11DB0">
                              <w:rPr>
                                <w:rFonts w:asciiTheme="majorHAnsi" w:eastAsia="Times New Roman" w:hAnsiTheme="majorHAnsi" w:cstheme="majorHAnsi"/>
                                <w:sz w:val="26"/>
                                <w:szCs w:val="26"/>
                                <w:lang w:val="en-US"/>
                                <w:rPrChange w:id="2613" w:author="Microsoft account" w:date="2015-09-28T13:22:00Z">
                                  <w:rPr>
                                    <w:rFonts w:asciiTheme="majorHAnsi" w:eastAsia="Times New Roman" w:hAnsiTheme="majorHAnsi" w:cstheme="majorHAnsi"/>
                                    <w:b/>
                                    <w:sz w:val="26"/>
                                    <w:szCs w:val="26"/>
                                    <w:lang w:val="en-US"/>
                                  </w:rPr>
                                </w:rPrChange>
                              </w:rPr>
                              <w:delText>Figure 26:</w:delText>
                            </w:r>
                            <w:r w:rsidRPr="00C11DB0" w:rsidDel="00C11DB0">
                              <w:rPr>
                                <w:rFonts w:asciiTheme="majorHAnsi" w:eastAsia="Times New Roman" w:hAnsiTheme="majorHAnsi" w:cstheme="majorHAnsi"/>
                                <w:i/>
                                <w:sz w:val="26"/>
                                <w:szCs w:val="26"/>
                                <w:lang w:val="en-US"/>
                              </w:rPr>
                              <w:tab/>
                            </w:r>
                            <w:r w:rsidRPr="00C11DB0" w:rsidDel="00C11DB0">
                              <w:rPr>
                                <w:rFonts w:asciiTheme="majorHAnsi" w:eastAsia="Times New Roman" w:hAnsiTheme="majorHAnsi" w:cstheme="majorHAnsi"/>
                                <w:i/>
                                <w:spacing w:val="-1"/>
                                <w:sz w:val="26"/>
                                <w:szCs w:val="26"/>
                                <w:lang w:val="en-US"/>
                              </w:rPr>
                              <w:delText>Network</w:delText>
                            </w:r>
                            <w:r w:rsidRPr="00C11DB0" w:rsidDel="00C11DB0">
                              <w:rPr>
                                <w:rFonts w:asciiTheme="majorHAnsi" w:eastAsia="Times New Roman" w:hAnsiTheme="majorHAnsi" w:cstheme="majorHAnsi"/>
                                <w:i/>
                                <w:spacing w:val="-1"/>
                                <w:sz w:val="26"/>
                                <w:szCs w:val="26"/>
                                <w:lang w:val="en-US"/>
                              </w:rPr>
                              <w:tab/>
                            </w:r>
                            <w:r w:rsidRPr="00C11DB0" w:rsidDel="00C11DB0">
                              <w:rPr>
                                <w:rFonts w:asciiTheme="majorHAnsi" w:eastAsia="Times New Roman" w:hAnsiTheme="majorHAnsi" w:cstheme="majorHAnsi"/>
                                <w:i/>
                                <w:sz w:val="26"/>
                                <w:szCs w:val="26"/>
                                <w:lang w:val="en-US"/>
                              </w:rPr>
                              <w:delText>diagram</w:delText>
                            </w:r>
                            <w:r w:rsidRPr="00C11DB0" w:rsidDel="00C11DB0">
                              <w:rPr>
                                <w:rFonts w:asciiTheme="majorHAnsi" w:eastAsia="Times New Roman" w:hAnsiTheme="majorHAnsi" w:cstheme="majorHAnsi"/>
                                <w:i/>
                                <w:sz w:val="26"/>
                                <w:szCs w:val="26"/>
                                <w:lang w:val="en-US"/>
                              </w:rPr>
                              <w:tab/>
                              <w:delText>of</w:delText>
                            </w:r>
                            <w:r w:rsidRPr="00C11DB0" w:rsidDel="00C11DB0">
                              <w:rPr>
                                <w:rFonts w:asciiTheme="majorHAnsi" w:eastAsia="Times New Roman" w:hAnsiTheme="majorHAnsi" w:cstheme="majorHAnsi"/>
                                <w:i/>
                                <w:sz w:val="26"/>
                                <w:szCs w:val="26"/>
                                <w:lang w:val="en-US"/>
                              </w:rPr>
                              <w:tab/>
                              <w:delText>6</w:delText>
                            </w:r>
                            <w:r w:rsidRPr="00C11DB0" w:rsidDel="00C11DB0">
                              <w:rPr>
                                <w:rFonts w:asciiTheme="majorHAnsi" w:eastAsia="Times New Roman" w:hAnsiTheme="majorHAnsi" w:cstheme="majorHAnsi"/>
                                <w:i/>
                                <w:sz w:val="26"/>
                                <w:szCs w:val="26"/>
                                <w:lang w:val="en-US"/>
                              </w:rPr>
                              <w:tab/>
                              <w:delText>PHP</w:delText>
                            </w:r>
                            <w:r w:rsidRPr="00C11DB0" w:rsidDel="00C11DB0">
                              <w:rPr>
                                <w:rFonts w:asciiTheme="majorHAnsi" w:eastAsia="Times New Roman" w:hAnsiTheme="majorHAnsi" w:cstheme="majorHAnsi"/>
                                <w:i/>
                                <w:sz w:val="26"/>
                                <w:szCs w:val="26"/>
                                <w:lang w:val="en-US"/>
                              </w:rPr>
                              <w:tab/>
                              <w:delText>files</w:delText>
                            </w:r>
                            <w:r w:rsidRPr="00C11DB0" w:rsidDel="00C11DB0">
                              <w:rPr>
                                <w:rFonts w:asciiTheme="majorHAnsi" w:eastAsia="Times New Roman" w:hAnsiTheme="majorHAnsi" w:cstheme="majorHAnsi"/>
                                <w:i/>
                                <w:sz w:val="26"/>
                                <w:szCs w:val="26"/>
                                <w:lang w:val="en-US"/>
                              </w:rPr>
                              <w:tab/>
                              <w:delText>used</w:delText>
                            </w:r>
                            <w:r w:rsidRPr="00C11DB0" w:rsidDel="00C11DB0">
                              <w:rPr>
                                <w:rFonts w:asciiTheme="majorHAnsi" w:eastAsia="Times New Roman" w:hAnsiTheme="majorHAnsi" w:cstheme="majorHAnsi"/>
                                <w:i/>
                                <w:sz w:val="26"/>
                                <w:szCs w:val="26"/>
                                <w:lang w:val="en-US"/>
                              </w:rPr>
                              <w:tab/>
                              <w:delText>in</w:delText>
                            </w:r>
                            <w:r w:rsidRPr="00C11DB0" w:rsidDel="00C11DB0">
                              <w:rPr>
                                <w:rFonts w:asciiTheme="majorHAnsi" w:eastAsia="Times New Roman" w:hAnsiTheme="majorHAnsi" w:cstheme="majorHAnsi"/>
                                <w:i/>
                                <w:sz w:val="26"/>
                                <w:szCs w:val="26"/>
                                <w:lang w:val="en-US"/>
                              </w:rPr>
                              <w:tab/>
                              <w:delText>the</w:delText>
                            </w:r>
                            <w:r w:rsidRPr="00C11DB0" w:rsidDel="00C11DB0">
                              <w:rPr>
                                <w:rFonts w:asciiTheme="majorHAnsi" w:eastAsia="Times New Roman" w:hAnsiTheme="majorHAnsi" w:cstheme="majorHAnsi"/>
                                <w:i/>
                                <w:sz w:val="26"/>
                                <w:szCs w:val="26"/>
                                <w:lang w:val="en-US"/>
                              </w:rPr>
                              <w:tab/>
                              <w:delText>website “</w:delText>
                            </w:r>
                            <w:r w:rsidRPr="00AF28A9" w:rsidDel="00C11DB0">
                              <w:rPr>
                                <w:rFonts w:asciiTheme="majorHAnsi" w:hAnsiTheme="majorHAnsi" w:cstheme="majorHAnsi"/>
                                <w:sz w:val="26"/>
                                <w:szCs w:val="26"/>
                                <w:rPrChange w:id="2614" w:author="Microsoft account" w:date="2015-09-28T13:22:00Z">
                                  <w:rPr>
                                    <w:rFonts w:asciiTheme="majorHAnsi" w:eastAsia="Times New Roman" w:hAnsiTheme="majorHAnsi" w:cstheme="majorHAnsi"/>
                                    <w:i/>
                                    <w:sz w:val="26"/>
                                    <w:szCs w:val="26"/>
                                    <w:u w:val="single" w:color="000000"/>
                                    <w:lang w:val="en-US"/>
                                  </w:rPr>
                                </w:rPrChange>
                              </w:rPr>
                              <w:fldChar w:fldCharType="begin"/>
                            </w:r>
                            <w:r w:rsidRPr="00C11DB0" w:rsidDel="00C11DB0">
                              <w:rPr>
                                <w:rFonts w:asciiTheme="majorHAnsi" w:hAnsiTheme="majorHAnsi" w:cstheme="majorHAnsi"/>
                                <w:sz w:val="26"/>
                                <w:szCs w:val="26"/>
                                <w:rPrChange w:id="2615" w:author="Microsoft account" w:date="2015-09-28T13:22:00Z">
                                  <w:rPr>
                                    <w:rFonts w:asciiTheme="majorHAnsi" w:hAnsiTheme="majorHAnsi" w:cstheme="majorHAnsi"/>
                                  </w:rPr>
                                </w:rPrChange>
                              </w:rPr>
                              <w:delInstrText xml:space="preserve"> HYPERLINK "http://csc.hcmiu.edu.vn/bmeconf/ecg/" \h </w:delInstrText>
                            </w:r>
                            <w:r w:rsidRPr="00AF28A9" w:rsidDel="00C11DB0">
                              <w:rPr>
                                <w:rFonts w:asciiTheme="majorHAnsi" w:hAnsiTheme="majorHAnsi" w:cstheme="majorHAnsi"/>
                                <w:sz w:val="26"/>
                                <w:szCs w:val="26"/>
                                <w:rPrChange w:id="2616" w:author="Microsoft account" w:date="2015-09-28T13:22:00Z">
                                  <w:rPr>
                                    <w:rFonts w:asciiTheme="majorHAnsi" w:eastAsia="Times New Roman" w:hAnsiTheme="majorHAnsi" w:cstheme="majorHAnsi"/>
                                    <w:i/>
                                    <w:sz w:val="26"/>
                                    <w:szCs w:val="26"/>
                                    <w:u w:val="single" w:color="000000"/>
                                    <w:lang w:val="en-US"/>
                                  </w:rPr>
                                </w:rPrChange>
                              </w:rPr>
                              <w:fldChar w:fldCharType="separate"/>
                            </w:r>
                            <w:r w:rsidRPr="00C11DB0" w:rsidDel="00C11DB0">
                              <w:rPr>
                                <w:rFonts w:asciiTheme="majorHAnsi" w:eastAsia="Times New Roman" w:hAnsiTheme="majorHAnsi" w:cstheme="majorHAnsi"/>
                                <w:i/>
                                <w:sz w:val="26"/>
                                <w:szCs w:val="26"/>
                                <w:u w:val="single" w:color="000000"/>
                                <w:lang w:val="en-US"/>
                              </w:rPr>
                              <w:delText>http://csc.hcmiu.edu.vn/bmeconf/ecg/</w:delText>
                            </w:r>
                            <w:r w:rsidRPr="00AF28A9" w:rsidDel="00C11DB0">
                              <w:rPr>
                                <w:rFonts w:asciiTheme="majorHAnsi" w:eastAsia="Times New Roman" w:hAnsiTheme="majorHAnsi" w:cstheme="majorHAnsi"/>
                                <w:i/>
                                <w:sz w:val="26"/>
                                <w:szCs w:val="26"/>
                                <w:u w:val="single" w:color="000000"/>
                                <w:lang w:val="en-US"/>
                              </w:rPr>
                              <w:fldChar w:fldCharType="end"/>
                            </w:r>
                            <w:r w:rsidRPr="00C11DB0" w:rsidDel="00C11DB0">
                              <w:rPr>
                                <w:rFonts w:asciiTheme="majorHAnsi" w:eastAsia="Times New Roman" w:hAnsiTheme="majorHAnsi" w:cstheme="majorHAnsi"/>
                                <w:i/>
                                <w:sz w:val="26"/>
                                <w:szCs w:val="26"/>
                                <w:lang w:val="en-US"/>
                              </w:rPr>
                              <w:delText>”</w:delText>
                            </w:r>
                          </w:del>
                        </w:moveTo>
                      </w:p>
                      <w:moveToRangeEnd w:id="2610"/>
                      <w:p w14:paraId="1416D070" w14:textId="77777777" w:rsidR="00DB7790" w:rsidRPr="00C11DB0" w:rsidRDefault="00DB7790">
                        <w:pPr>
                          <w:rPr>
                            <w:rFonts w:asciiTheme="majorHAnsi" w:hAnsiTheme="majorHAnsi" w:cstheme="majorHAnsi"/>
                            <w:sz w:val="26"/>
                            <w:szCs w:val="26"/>
                            <w:lang w:val="en-US"/>
                            <w:rPrChange w:id="2617" w:author="Microsoft account" w:date="2015-09-28T13:22:00Z">
                              <w:rPr/>
                            </w:rPrChange>
                          </w:rPr>
                        </w:pPr>
                      </w:p>
                    </w:txbxContent>
                  </v:textbox>
                  <w10:wrap type="square"/>
                </v:shape>
              </w:pict>
            </mc:Fallback>
          </mc:AlternateContent>
        </w:r>
      </w:del>
      <w:r>
        <w:rPr>
          <w:rFonts w:asciiTheme="majorHAnsi" w:eastAsia="Times New Roman" w:hAnsiTheme="majorHAnsi" w:cstheme="majorHAnsi"/>
          <w:noProof/>
          <w:sz w:val="26"/>
          <w:szCs w:val="26"/>
          <w:lang w:val="en-US"/>
        </w:rPr>
        <w:drawing>
          <wp:anchor distT="0" distB="0" distL="114300" distR="114300" simplePos="0" relativeHeight="251681792" behindDoc="0" locked="0" layoutInCell="1" allowOverlap="1" wp14:anchorId="57CE3427" wp14:editId="510786CF">
            <wp:simplePos x="0" y="0"/>
            <wp:positionH relativeFrom="column">
              <wp:posOffset>-379</wp:posOffset>
            </wp:positionH>
            <wp:positionV relativeFrom="paragraph">
              <wp:posOffset>77840</wp:posOffset>
            </wp:positionV>
            <wp:extent cx="5581650" cy="3263900"/>
            <wp:effectExtent l="0" t="0" r="0" b="0"/>
            <wp:wrapSquare wrapText="bothSides"/>
            <wp:docPr id="2795"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742"/>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3263900"/>
                    </a:xfrm>
                    <a:prstGeom prst="rect">
                      <a:avLst/>
                    </a:prstGeom>
                    <a:noFill/>
                    <a:ln>
                      <a:noFill/>
                    </a:ln>
                    <a:effectLst/>
                    <a:extLst/>
                  </pic:spPr>
                </pic:pic>
              </a:graphicData>
            </a:graphic>
          </wp:anchor>
        </w:drawing>
      </w:r>
      <w:r w:rsidR="007801FB" w:rsidRPr="00272777">
        <w:rPr>
          <w:rFonts w:asciiTheme="majorHAnsi" w:eastAsia="Times New Roman" w:hAnsiTheme="majorHAnsi" w:cstheme="majorHAnsi"/>
          <w:sz w:val="26"/>
          <w:szCs w:val="26"/>
          <w:lang w:val="en-US"/>
        </w:rPr>
        <w:br w:type="column"/>
      </w:r>
    </w:p>
    <w:p w14:paraId="2848F79C" w14:textId="77777777" w:rsidR="00D669B0" w:rsidRDefault="00D669B0">
      <w:pPr>
        <w:widowControl w:val="0"/>
        <w:spacing w:before="172" w:after="0" w:line="276" w:lineRule="auto"/>
        <w:ind w:right="1615"/>
        <w:jc w:val="both"/>
        <w:rPr>
          <w:rFonts w:asciiTheme="majorHAnsi" w:eastAsia="Calibri" w:hAnsiTheme="majorHAnsi" w:cstheme="majorHAnsi"/>
          <w:sz w:val="26"/>
          <w:szCs w:val="26"/>
          <w:lang w:val="en-US"/>
        </w:rPr>
        <w:sectPr w:rsidR="00D669B0">
          <w:type w:val="continuous"/>
          <w:pgSz w:w="12240" w:h="15840"/>
          <w:pgMar w:top="2140" w:right="1300" w:bottom="1200" w:left="1720" w:header="720" w:footer="720" w:gutter="0"/>
          <w:cols w:num="2" w:space="720" w:equalWidth="0">
            <w:col w:w="2924" w:space="1888"/>
            <w:col w:w="4408"/>
          </w:cols>
        </w:sectPr>
        <w:pPrChange w:id="2596" w:author="Microsoft account" w:date="2015-09-28T13:38:00Z">
          <w:pPr>
            <w:widowControl w:val="0"/>
            <w:spacing w:after="0" w:line="360" w:lineRule="auto"/>
            <w:jc w:val="both"/>
          </w:pPr>
        </w:pPrChange>
      </w:pPr>
    </w:p>
    <w:p w14:paraId="328879DF" w14:textId="13DC14AF" w:rsidR="007801FB" w:rsidRPr="00272777" w:rsidDel="00C11DB0" w:rsidRDefault="00CA6CB1">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276" w:lineRule="auto"/>
        <w:ind w:right="134"/>
        <w:jc w:val="both"/>
        <w:rPr>
          <w:rFonts w:asciiTheme="majorHAnsi" w:eastAsia="Times New Roman" w:hAnsiTheme="majorHAnsi" w:cstheme="majorHAnsi"/>
          <w:sz w:val="26"/>
          <w:szCs w:val="26"/>
          <w:lang w:val="en-US"/>
        </w:rPr>
        <w:pPrChange w:id="2597" w:author="Microsoft account" w:date="2015-09-28T13:38:00Z">
          <w:pPr>
            <w:widowControl w:val="0"/>
            <w:tabs>
              <w:tab w:val="left" w:pos="1385"/>
              <w:tab w:val="left" w:pos="1998"/>
              <w:tab w:val="left" w:pos="3106"/>
              <w:tab w:val="left" w:pos="4214"/>
              <w:tab w:val="left" w:pos="4694"/>
              <w:tab w:val="left" w:pos="5106"/>
              <w:tab w:val="left" w:pos="5867"/>
              <w:tab w:val="left" w:pos="6560"/>
              <w:tab w:val="left" w:pos="7291"/>
              <w:tab w:val="left" w:pos="7773"/>
              <w:tab w:val="left" w:pos="8359"/>
            </w:tabs>
            <w:spacing w:before="69" w:after="0" w:line="360" w:lineRule="auto"/>
            <w:ind w:right="134"/>
            <w:jc w:val="both"/>
          </w:pPr>
        </w:pPrChange>
      </w:pPr>
      <w:moveFromRangeStart w:id="2598" w:author="Microsoft account" w:date="2015-09-28T13:21:00Z" w:name="move431209840"/>
      <w:moveFrom w:id="2599" w:author="Microsoft account" w:date="2015-09-28T13:21:00Z">
        <w:r w:rsidRPr="00272777" w:rsidDel="00C11DB0">
          <w:rPr>
            <w:rFonts w:asciiTheme="majorHAnsi" w:eastAsia="Times New Roman" w:hAnsiTheme="majorHAnsi" w:cstheme="majorHAnsi"/>
            <w:b/>
            <w:sz w:val="26"/>
            <w:szCs w:val="26"/>
            <w:lang w:val="en-US"/>
          </w:rPr>
          <w:lastRenderedPageBreak/>
          <w:t>Figure 26:</w:t>
        </w:r>
        <w:r w:rsidR="007801FB" w:rsidRPr="00272777" w:rsidDel="00C11DB0">
          <w:rPr>
            <w:rFonts w:asciiTheme="majorHAnsi" w:eastAsia="Times New Roman" w:hAnsiTheme="majorHAnsi" w:cstheme="majorHAnsi"/>
            <w:i/>
            <w:sz w:val="26"/>
            <w:szCs w:val="26"/>
            <w:lang w:val="en-US"/>
          </w:rPr>
          <w:tab/>
        </w:r>
        <w:r w:rsidR="007801FB" w:rsidRPr="00272777" w:rsidDel="00C11DB0">
          <w:rPr>
            <w:rFonts w:asciiTheme="majorHAnsi" w:eastAsia="Times New Roman" w:hAnsiTheme="majorHAnsi" w:cstheme="majorHAnsi"/>
            <w:i/>
            <w:spacing w:val="-1"/>
            <w:sz w:val="26"/>
            <w:szCs w:val="26"/>
            <w:lang w:val="en-US"/>
          </w:rPr>
          <w:t>Network</w:t>
        </w:r>
        <w:r w:rsidR="007801FB" w:rsidRPr="00272777" w:rsidDel="00C11DB0">
          <w:rPr>
            <w:rFonts w:asciiTheme="majorHAnsi" w:eastAsia="Times New Roman" w:hAnsiTheme="majorHAnsi" w:cstheme="majorHAnsi"/>
            <w:i/>
            <w:spacing w:val="-1"/>
            <w:sz w:val="26"/>
            <w:szCs w:val="26"/>
            <w:lang w:val="en-US"/>
          </w:rPr>
          <w:tab/>
        </w:r>
        <w:r w:rsidR="007801FB" w:rsidRPr="00272777" w:rsidDel="00C11DB0">
          <w:rPr>
            <w:rFonts w:asciiTheme="majorHAnsi" w:eastAsia="Times New Roman" w:hAnsiTheme="majorHAnsi" w:cstheme="majorHAnsi"/>
            <w:i/>
            <w:sz w:val="26"/>
            <w:szCs w:val="26"/>
            <w:lang w:val="en-US"/>
          </w:rPr>
          <w:t>diagram</w:t>
        </w:r>
        <w:r w:rsidR="007801FB" w:rsidRPr="00272777" w:rsidDel="00C11DB0">
          <w:rPr>
            <w:rFonts w:asciiTheme="majorHAnsi" w:eastAsia="Times New Roman" w:hAnsiTheme="majorHAnsi" w:cstheme="majorHAnsi"/>
            <w:i/>
            <w:sz w:val="26"/>
            <w:szCs w:val="26"/>
            <w:lang w:val="en-US"/>
          </w:rPr>
          <w:tab/>
          <w:t>of</w:t>
        </w:r>
        <w:r w:rsidR="007801FB" w:rsidRPr="00272777" w:rsidDel="00C11DB0">
          <w:rPr>
            <w:rFonts w:asciiTheme="majorHAnsi" w:eastAsia="Times New Roman" w:hAnsiTheme="majorHAnsi" w:cstheme="majorHAnsi"/>
            <w:i/>
            <w:sz w:val="26"/>
            <w:szCs w:val="26"/>
            <w:lang w:val="en-US"/>
          </w:rPr>
          <w:tab/>
          <w:t>6</w:t>
        </w:r>
        <w:r w:rsidR="007801FB" w:rsidRPr="00272777" w:rsidDel="00C11DB0">
          <w:rPr>
            <w:rFonts w:asciiTheme="majorHAnsi" w:eastAsia="Times New Roman" w:hAnsiTheme="majorHAnsi" w:cstheme="majorHAnsi"/>
            <w:i/>
            <w:sz w:val="26"/>
            <w:szCs w:val="26"/>
            <w:lang w:val="en-US"/>
          </w:rPr>
          <w:tab/>
          <w:t>PHP</w:t>
        </w:r>
        <w:r w:rsidR="007801FB" w:rsidRPr="00272777" w:rsidDel="00C11DB0">
          <w:rPr>
            <w:rFonts w:asciiTheme="majorHAnsi" w:eastAsia="Times New Roman" w:hAnsiTheme="majorHAnsi" w:cstheme="majorHAnsi"/>
            <w:i/>
            <w:sz w:val="26"/>
            <w:szCs w:val="26"/>
            <w:lang w:val="en-US"/>
          </w:rPr>
          <w:tab/>
          <w:t>files</w:t>
        </w:r>
        <w:r w:rsidR="007801FB" w:rsidRPr="00272777" w:rsidDel="00C11DB0">
          <w:rPr>
            <w:rFonts w:asciiTheme="majorHAnsi" w:eastAsia="Times New Roman" w:hAnsiTheme="majorHAnsi" w:cstheme="majorHAnsi"/>
            <w:i/>
            <w:sz w:val="26"/>
            <w:szCs w:val="26"/>
            <w:lang w:val="en-US"/>
          </w:rPr>
          <w:tab/>
          <w:t>used</w:t>
        </w:r>
        <w:r w:rsidR="007801FB" w:rsidRPr="00272777" w:rsidDel="00C11DB0">
          <w:rPr>
            <w:rFonts w:asciiTheme="majorHAnsi" w:eastAsia="Times New Roman" w:hAnsiTheme="majorHAnsi" w:cstheme="majorHAnsi"/>
            <w:i/>
            <w:sz w:val="26"/>
            <w:szCs w:val="26"/>
            <w:lang w:val="en-US"/>
          </w:rPr>
          <w:tab/>
          <w:t>in</w:t>
        </w:r>
        <w:r w:rsidR="007801FB" w:rsidRPr="00272777" w:rsidDel="00C11DB0">
          <w:rPr>
            <w:rFonts w:asciiTheme="majorHAnsi" w:eastAsia="Times New Roman" w:hAnsiTheme="majorHAnsi" w:cstheme="majorHAnsi"/>
            <w:i/>
            <w:sz w:val="26"/>
            <w:szCs w:val="26"/>
            <w:lang w:val="en-US"/>
          </w:rPr>
          <w:tab/>
          <w:t>the</w:t>
        </w:r>
        <w:r w:rsidR="007801FB" w:rsidRPr="00272777" w:rsidDel="00C11DB0">
          <w:rPr>
            <w:rFonts w:asciiTheme="majorHAnsi" w:eastAsia="Times New Roman" w:hAnsiTheme="majorHAnsi" w:cstheme="majorHAnsi"/>
            <w:i/>
            <w:sz w:val="26"/>
            <w:szCs w:val="26"/>
            <w:lang w:val="en-US"/>
          </w:rPr>
          <w:tab/>
          <w:t>website “</w:t>
        </w:r>
        <w:r w:rsidR="001868A7" w:rsidRPr="00AF28A9" w:rsidDel="00C11DB0">
          <w:rPr>
            <w:rFonts w:asciiTheme="majorHAnsi" w:hAnsiTheme="majorHAnsi" w:cstheme="majorHAnsi"/>
            <w:sz w:val="26"/>
            <w:szCs w:val="26"/>
            <w:rPrChange w:id="2600" w:author="Microsoft account" w:date="2015-09-28T13:38:00Z">
              <w:rPr>
                <w:rFonts w:asciiTheme="majorHAnsi" w:eastAsia="Times New Roman" w:hAnsiTheme="majorHAnsi" w:cstheme="majorHAnsi"/>
                <w:i/>
                <w:sz w:val="26"/>
                <w:szCs w:val="26"/>
                <w:u w:val="single" w:color="000000"/>
                <w:lang w:val="en-US"/>
              </w:rPr>
            </w:rPrChange>
          </w:rPr>
          <w:fldChar w:fldCharType="begin"/>
        </w:r>
        <w:r w:rsidR="001868A7" w:rsidRPr="00272777" w:rsidDel="00C11DB0">
          <w:rPr>
            <w:rFonts w:asciiTheme="majorHAnsi" w:hAnsiTheme="majorHAnsi" w:cstheme="majorHAnsi"/>
            <w:sz w:val="26"/>
            <w:szCs w:val="26"/>
            <w:rPrChange w:id="2601" w:author="Microsoft account" w:date="2015-09-28T13:38:00Z">
              <w:rPr/>
            </w:rPrChange>
          </w:rPr>
          <w:instrText xml:space="preserve"> HYPERLINK "http://csc.hcmiu.edu.vn/bmeconf/ecg/" \h </w:instrText>
        </w:r>
        <w:r w:rsidR="001868A7" w:rsidRPr="00AF28A9" w:rsidDel="00C11DB0">
          <w:rPr>
            <w:rFonts w:asciiTheme="majorHAnsi" w:hAnsiTheme="majorHAnsi" w:cstheme="majorHAnsi"/>
            <w:sz w:val="26"/>
            <w:szCs w:val="26"/>
            <w:rPrChange w:id="2602" w:author="Microsoft account" w:date="2015-09-28T13:38:00Z">
              <w:rPr>
                <w:rFonts w:asciiTheme="majorHAnsi" w:eastAsia="Times New Roman" w:hAnsiTheme="majorHAnsi" w:cstheme="majorHAnsi"/>
                <w:i/>
                <w:sz w:val="26"/>
                <w:szCs w:val="26"/>
                <w:u w:val="single" w:color="000000"/>
                <w:lang w:val="en-US"/>
              </w:rPr>
            </w:rPrChange>
          </w:rPr>
          <w:fldChar w:fldCharType="separate"/>
        </w:r>
        <w:r w:rsidR="007801FB" w:rsidRPr="00272777" w:rsidDel="00C11DB0">
          <w:rPr>
            <w:rFonts w:asciiTheme="majorHAnsi" w:eastAsia="Times New Roman" w:hAnsiTheme="majorHAnsi" w:cstheme="majorHAnsi"/>
            <w:i/>
            <w:sz w:val="26"/>
            <w:szCs w:val="26"/>
            <w:u w:val="single" w:color="000000"/>
            <w:lang w:val="en-US"/>
          </w:rPr>
          <w:t>http://csc.hcmiu.edu.vn/bmeconf/ecg/</w:t>
        </w:r>
        <w:r w:rsidR="001868A7" w:rsidRPr="00AF28A9" w:rsidDel="00C11DB0">
          <w:rPr>
            <w:rFonts w:asciiTheme="majorHAnsi" w:eastAsia="Times New Roman" w:hAnsiTheme="majorHAnsi" w:cstheme="majorHAnsi"/>
            <w:i/>
            <w:sz w:val="26"/>
            <w:szCs w:val="26"/>
            <w:u w:val="single" w:color="000000"/>
            <w:lang w:val="en-US"/>
          </w:rPr>
          <w:fldChar w:fldCharType="end"/>
        </w:r>
        <w:r w:rsidR="007801FB" w:rsidRPr="00272777" w:rsidDel="00C11DB0">
          <w:rPr>
            <w:rFonts w:asciiTheme="majorHAnsi" w:eastAsia="Times New Roman" w:hAnsiTheme="majorHAnsi" w:cstheme="majorHAnsi"/>
            <w:i/>
            <w:sz w:val="26"/>
            <w:szCs w:val="26"/>
            <w:lang w:val="en-US"/>
          </w:rPr>
          <w:t>”</w:t>
        </w:r>
      </w:moveFrom>
    </w:p>
    <w:moveFromRangeEnd w:id="2598"/>
    <w:p w14:paraId="38B82998" w14:textId="77777777" w:rsidR="007801FB" w:rsidRPr="00272777" w:rsidRDefault="007801FB">
      <w:pPr>
        <w:widowControl w:val="0"/>
        <w:spacing w:before="11" w:after="0" w:line="276" w:lineRule="auto"/>
        <w:jc w:val="both"/>
        <w:rPr>
          <w:rFonts w:asciiTheme="majorHAnsi" w:eastAsia="Times New Roman" w:hAnsiTheme="majorHAnsi" w:cstheme="majorHAnsi"/>
          <w:i/>
          <w:sz w:val="26"/>
          <w:szCs w:val="26"/>
          <w:lang w:val="en-US"/>
        </w:rPr>
        <w:pPrChange w:id="2603" w:author="Microsoft account" w:date="2015-09-28T13:38:00Z">
          <w:pPr>
            <w:widowControl w:val="0"/>
            <w:spacing w:before="11" w:after="0" w:line="360" w:lineRule="auto"/>
            <w:jc w:val="both"/>
          </w:pPr>
        </w:pPrChange>
      </w:pPr>
    </w:p>
    <w:p w14:paraId="0C206DEF" w14:textId="77777777" w:rsidR="007801FB" w:rsidRPr="00272777" w:rsidRDefault="007801FB">
      <w:pPr>
        <w:widowControl w:val="0"/>
        <w:numPr>
          <w:ilvl w:val="0"/>
          <w:numId w:val="20"/>
        </w:numPr>
        <w:tabs>
          <w:tab w:val="left" w:pos="666"/>
        </w:tabs>
        <w:spacing w:before="69" w:after="0" w:line="276" w:lineRule="auto"/>
        <w:ind w:left="0" w:right="549"/>
        <w:jc w:val="both"/>
        <w:rPr>
          <w:rFonts w:asciiTheme="majorHAnsi" w:eastAsia="Times New Roman" w:hAnsiTheme="majorHAnsi" w:cstheme="majorHAnsi"/>
          <w:sz w:val="26"/>
          <w:szCs w:val="26"/>
          <w:lang w:val="en-US"/>
        </w:rPr>
        <w:pPrChange w:id="2604" w:author="Microsoft account" w:date="2015-09-28T13:38:00Z">
          <w:pPr>
            <w:widowControl w:val="0"/>
            <w:numPr>
              <w:numId w:val="20"/>
            </w:numPr>
            <w:tabs>
              <w:tab w:val="left" w:pos="666"/>
            </w:tabs>
            <w:spacing w:before="69" w:after="0" w:line="360" w:lineRule="auto"/>
            <w:ind w:left="666" w:right="549" w:hanging="226"/>
            <w:jc w:val="both"/>
          </w:pPr>
        </w:pPrChange>
      </w:pPr>
      <w:r w:rsidRPr="00272777">
        <w:rPr>
          <w:rFonts w:asciiTheme="majorHAnsi" w:eastAsia="Calibri" w:hAnsiTheme="majorHAnsi" w:cstheme="majorHAnsi"/>
          <w:sz w:val="26"/>
          <w:szCs w:val="26"/>
          <w:u w:val="single" w:color="000000"/>
          <w:lang w:val="en-US"/>
        </w:rPr>
        <w:t>db_config.php</w:t>
      </w:r>
    </w:p>
    <w:p w14:paraId="532628C3" w14:textId="2AD65BD8" w:rsidR="007801FB" w:rsidRPr="00272777" w:rsidDel="00C11DB0" w:rsidRDefault="007801FB">
      <w:pPr>
        <w:widowControl w:val="0"/>
        <w:spacing w:after="0" w:line="276" w:lineRule="auto"/>
        <w:jc w:val="both"/>
        <w:rPr>
          <w:del w:id="2605" w:author="Microsoft account" w:date="2015-09-28T13:21:00Z"/>
          <w:rFonts w:asciiTheme="majorHAnsi" w:eastAsia="Times New Roman" w:hAnsiTheme="majorHAnsi" w:cstheme="majorHAnsi"/>
          <w:sz w:val="26"/>
          <w:szCs w:val="26"/>
          <w:lang w:val="en-US"/>
        </w:rPr>
        <w:pPrChange w:id="2606" w:author="Microsoft account" w:date="2015-09-28T13:38:00Z">
          <w:pPr>
            <w:widowControl w:val="0"/>
            <w:spacing w:after="0" w:line="360" w:lineRule="auto"/>
            <w:jc w:val="both"/>
          </w:pPr>
        </w:pPrChange>
      </w:pPr>
    </w:p>
    <w:p w14:paraId="79F6B0DB" w14:textId="77777777" w:rsidR="007801FB" w:rsidRPr="00272777" w:rsidRDefault="007801FB">
      <w:pPr>
        <w:widowControl w:val="0"/>
        <w:spacing w:before="2" w:after="0" w:line="276" w:lineRule="auto"/>
        <w:jc w:val="both"/>
        <w:rPr>
          <w:rFonts w:asciiTheme="majorHAnsi" w:eastAsia="Times New Roman" w:hAnsiTheme="majorHAnsi" w:cstheme="majorHAnsi"/>
          <w:sz w:val="26"/>
          <w:szCs w:val="26"/>
          <w:lang w:val="en-US"/>
        </w:rPr>
        <w:pPrChange w:id="2607" w:author="Microsoft account" w:date="2015-09-28T13:38:00Z">
          <w:pPr>
            <w:widowControl w:val="0"/>
            <w:spacing w:before="2" w:after="0" w:line="360" w:lineRule="auto"/>
            <w:jc w:val="both"/>
          </w:pPr>
        </w:pPrChange>
      </w:pPr>
    </w:p>
    <w:p w14:paraId="07EBB09B" w14:textId="77777777" w:rsidR="007801FB" w:rsidRPr="00272777" w:rsidRDefault="007801FB">
      <w:pPr>
        <w:widowControl w:val="0"/>
        <w:spacing w:after="0" w:line="276" w:lineRule="auto"/>
        <w:ind w:right="141" w:firstLine="540"/>
        <w:jc w:val="both"/>
        <w:rPr>
          <w:rFonts w:asciiTheme="majorHAnsi" w:eastAsia="Times New Roman" w:hAnsiTheme="majorHAnsi" w:cstheme="majorHAnsi"/>
          <w:sz w:val="26"/>
          <w:szCs w:val="26"/>
          <w:lang w:val="en-US"/>
        </w:rPr>
        <w:pPrChange w:id="2608" w:author="Microsoft account" w:date="2015-09-28T13:38:00Z">
          <w:pPr>
            <w:widowControl w:val="0"/>
            <w:spacing w:after="0" w:line="360" w:lineRule="auto"/>
            <w:ind w:right="141"/>
            <w:jc w:val="both"/>
          </w:pPr>
        </w:pPrChange>
      </w:pPr>
      <w:r w:rsidRPr="00272777">
        <w:rPr>
          <w:rFonts w:asciiTheme="majorHAnsi" w:eastAsia="Times New Roman" w:hAnsiTheme="majorHAnsi" w:cstheme="majorHAnsi"/>
          <w:sz w:val="26"/>
          <w:szCs w:val="26"/>
          <w:lang w:val="en-US"/>
        </w:rPr>
        <w:t>This file is used to declare 4 essential parameters for database logging in, which</w:t>
      </w:r>
      <w:r w:rsidRPr="00272777">
        <w:rPr>
          <w:rFonts w:asciiTheme="majorHAnsi" w:eastAsia="Times New Roman" w:hAnsiTheme="majorHAnsi" w:cstheme="majorHAnsi"/>
          <w:spacing w:val="51"/>
          <w:sz w:val="26"/>
          <w:szCs w:val="26"/>
          <w:lang w:val="en-US"/>
        </w:rPr>
        <w:t xml:space="preserve"> </w:t>
      </w:r>
      <w:r w:rsidRPr="00272777">
        <w:rPr>
          <w:rFonts w:asciiTheme="majorHAnsi" w:eastAsia="Times New Roman" w:hAnsiTheme="majorHAnsi" w:cstheme="majorHAnsi"/>
          <w:sz w:val="26"/>
          <w:szCs w:val="26"/>
          <w:lang w:val="en-US"/>
        </w:rPr>
        <w:t>are database user, database password, database name and database server. The</w:t>
      </w:r>
      <w:r w:rsidRPr="00272777">
        <w:rPr>
          <w:rFonts w:asciiTheme="majorHAnsi" w:eastAsia="Times New Roman" w:hAnsiTheme="majorHAnsi" w:cstheme="majorHAnsi"/>
          <w:spacing w:val="55"/>
          <w:sz w:val="26"/>
          <w:szCs w:val="26"/>
          <w:lang w:val="en-US"/>
        </w:rPr>
        <w:t xml:space="preserve"> </w:t>
      </w:r>
      <w:r w:rsidRPr="00272777">
        <w:rPr>
          <w:rFonts w:asciiTheme="majorHAnsi" w:eastAsia="Times New Roman" w:hAnsiTheme="majorHAnsi" w:cstheme="majorHAnsi"/>
          <w:sz w:val="26"/>
          <w:szCs w:val="26"/>
          <w:lang w:val="en-US"/>
        </w:rPr>
        <w:t>following code shows how those values are</w:t>
      </w:r>
      <w:r w:rsidRPr="00272777">
        <w:rPr>
          <w:rFonts w:asciiTheme="majorHAnsi" w:eastAsia="Times New Roman" w:hAnsiTheme="majorHAnsi" w:cstheme="majorHAnsi"/>
          <w:spacing w:val="-5"/>
          <w:sz w:val="26"/>
          <w:szCs w:val="26"/>
          <w:lang w:val="en-US"/>
        </w:rPr>
        <w:t xml:space="preserve"> </w:t>
      </w:r>
      <w:r w:rsidRPr="00272777">
        <w:rPr>
          <w:rFonts w:asciiTheme="majorHAnsi" w:eastAsia="Times New Roman" w:hAnsiTheme="majorHAnsi" w:cstheme="majorHAnsi"/>
          <w:sz w:val="26"/>
          <w:szCs w:val="26"/>
          <w:lang w:val="en-US"/>
        </w:rPr>
        <w:t>defined.</w:t>
      </w:r>
    </w:p>
    <w:p w14:paraId="77E2E546" w14:textId="5DF8F54E" w:rsidR="00D669B0" w:rsidRDefault="00D669B0">
      <w:pPr>
        <w:widowControl w:val="0"/>
        <w:spacing w:after="0" w:line="276" w:lineRule="auto"/>
        <w:jc w:val="both"/>
        <w:rPr>
          <w:del w:id="2609" w:author="Microsoft account" w:date="2015-09-28T13:21:00Z"/>
          <w:rFonts w:asciiTheme="majorHAnsi" w:eastAsia="Calibri" w:hAnsiTheme="majorHAnsi" w:cstheme="majorHAnsi"/>
          <w:sz w:val="26"/>
          <w:szCs w:val="26"/>
          <w:lang w:val="en-US"/>
        </w:rPr>
        <w:sectPr w:rsidR="00D669B0" w:rsidSect="00F44F78">
          <w:type w:val="continuous"/>
          <w:pgSz w:w="12240" w:h="15840"/>
          <w:pgMar w:top="2140" w:right="1300" w:bottom="1200" w:left="1720" w:header="720" w:footer="720" w:gutter="0"/>
          <w:cols w:space="720"/>
        </w:sectPr>
        <w:pPrChange w:id="2610" w:author="Microsoft account" w:date="2015-09-28T13:38:00Z">
          <w:pPr>
            <w:widowControl w:val="0"/>
            <w:spacing w:after="0" w:line="360" w:lineRule="auto"/>
            <w:jc w:val="both"/>
          </w:pPr>
        </w:pPrChange>
      </w:pPr>
    </w:p>
    <w:p w14:paraId="5682ACC2" w14:textId="32E7A3FA" w:rsidR="007801FB" w:rsidRPr="00272777" w:rsidDel="00896FE5" w:rsidRDefault="00CA6CB1">
      <w:pPr>
        <w:widowControl w:val="0"/>
        <w:spacing w:before="6" w:after="0" w:line="276" w:lineRule="auto"/>
        <w:jc w:val="both"/>
        <w:rPr>
          <w:del w:id="2611" w:author="Microsoft account" w:date="2015-09-28T13:21:00Z"/>
          <w:rFonts w:asciiTheme="majorHAnsi" w:eastAsia="Times New Roman" w:hAnsiTheme="majorHAnsi" w:cstheme="majorHAnsi"/>
          <w:sz w:val="26"/>
          <w:szCs w:val="26"/>
          <w:lang w:val="en-US"/>
        </w:rPr>
        <w:pPrChange w:id="2612" w:author="Microsoft account" w:date="2015-09-28T13:38:00Z">
          <w:pPr>
            <w:widowControl w:val="0"/>
            <w:spacing w:before="6" w:after="0" w:line="360" w:lineRule="auto"/>
            <w:jc w:val="both"/>
          </w:pPr>
        </w:pPrChange>
      </w:pPr>
      <w:del w:id="2613" w:author="Microsoft account" w:date="2015-09-28T13:20:00Z">
        <w:r w:rsidRPr="00AF28A9" w:rsidDel="00896FE5">
          <w:rPr>
            <w:rFonts w:asciiTheme="majorHAnsi" w:eastAsia="Times New Roman" w:hAnsiTheme="majorHAnsi" w:cstheme="majorHAnsi"/>
            <w:noProof/>
            <w:sz w:val="26"/>
            <w:szCs w:val="26"/>
            <w:lang w:val="en-US"/>
            <w:rPrChange w:id="2614" w:author="Unknown">
              <w:rPr>
                <w:noProof/>
                <w:lang w:val="en-US"/>
              </w:rPr>
            </w:rPrChange>
          </w:rPr>
          <mc:AlternateContent>
            <mc:Choice Requires="wps">
              <w:drawing>
                <wp:anchor distT="0" distB="0" distL="114300" distR="114300" simplePos="0" relativeHeight="251639808" behindDoc="0" locked="0" layoutInCell="1" allowOverlap="1" wp14:anchorId="4ECFBA86" wp14:editId="28CB9ECC">
                  <wp:simplePos x="0" y="0"/>
                  <wp:positionH relativeFrom="column">
                    <wp:posOffset>-4379</wp:posOffset>
                  </wp:positionH>
                  <wp:positionV relativeFrom="paragraph">
                    <wp:posOffset>280714</wp:posOffset>
                  </wp:positionV>
                  <wp:extent cx="5833241" cy="3097530"/>
                  <wp:effectExtent l="0" t="0" r="15240" b="26670"/>
                  <wp:wrapNone/>
                  <wp:docPr id="261" name="Rectangle 261"/>
                  <wp:cNvGraphicFramePr/>
                  <a:graphic xmlns:a="http://schemas.openxmlformats.org/drawingml/2006/main">
                    <a:graphicData uri="http://schemas.microsoft.com/office/word/2010/wordprocessingShape">
                      <wps:wsp>
                        <wps:cNvSpPr/>
                        <wps:spPr>
                          <a:xfrm>
                            <a:off x="0" y="0"/>
                            <a:ext cx="5833241" cy="309753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2BCAC" id="Rectangle 261" o:spid="_x0000_s1026" style="position:absolute;margin-left:-.35pt;margin-top:22.1pt;width:459.3pt;height:243.9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" filled="f" strokecolor="black [3213]" strokeweight="1pt"/>
              </w:pict>
            </mc:Fallback>
          </mc:AlternateContent>
        </w:r>
      </w:del>
    </w:p>
    <w:p w14:paraId="6E2A71E7" w14:textId="57025E56" w:rsidR="007801FB" w:rsidRPr="00272777" w:rsidDel="00896FE5" w:rsidRDefault="001474F1">
      <w:pPr>
        <w:widowControl w:val="0"/>
        <w:spacing w:before="6" w:after="0" w:line="276" w:lineRule="auto"/>
        <w:jc w:val="both"/>
        <w:rPr>
          <w:del w:id="2615" w:author="Microsoft account" w:date="2015-09-28T13:20:00Z"/>
          <w:rFonts w:asciiTheme="majorHAnsi" w:eastAsia="Times New Roman" w:hAnsiTheme="majorHAnsi" w:cstheme="majorHAnsi"/>
          <w:sz w:val="26"/>
          <w:szCs w:val="26"/>
          <w:lang w:val="en-US"/>
        </w:rPr>
        <w:pPrChange w:id="2616" w:author="Microsoft account" w:date="2015-09-28T13:38:00Z">
          <w:pPr>
            <w:widowControl w:val="0"/>
            <w:spacing w:after="0" w:line="360" w:lineRule="auto"/>
            <w:jc w:val="both"/>
          </w:pPr>
        </w:pPrChange>
      </w:pPr>
      <w:del w:id="2617" w:author="Microsoft account" w:date="2015-09-28T13:20:00Z">
        <w:r w:rsidRPr="00AF28A9" w:rsidDel="00896FE5">
          <w:rPr>
            <w:rFonts w:asciiTheme="majorHAnsi" w:eastAsia="Times New Roman" w:hAnsiTheme="majorHAnsi" w:cstheme="majorHAnsi"/>
            <w:noProof/>
            <w:sz w:val="26"/>
            <w:szCs w:val="26"/>
            <w:lang w:val="en-US"/>
            <w:rPrChange w:id="2618" w:author="Unknown">
              <w:rPr>
                <w:noProof/>
                <w:lang w:val="en-US"/>
              </w:rPr>
            </w:rPrChange>
          </w:rPr>
          <mc:AlternateContent>
            <mc:Choice Requires="wps">
              <w:drawing>
                <wp:inline distT="0" distB="0" distL="0" distR="0" wp14:anchorId="5C914317" wp14:editId="2697CBA8">
                  <wp:extent cx="5504180" cy="3098042"/>
                  <wp:effectExtent l="0" t="0" r="1270" b="7620"/>
                  <wp:docPr id="104"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4180" cy="30980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E97956" w14:textId="77777777" w:rsidR="00DB7790" w:rsidRDefault="00DB7790" w:rsidP="007801FB">
                              <w:pPr>
                                <w:spacing w:before="86"/>
                                <w:ind w:left="154"/>
                                <w:rPr>
                                  <w:rFonts w:ascii="Courier New" w:eastAsia="Courier New" w:hAnsi="Courier New" w:cs="Courier New"/>
                                  <w:sz w:val="20"/>
                                  <w:szCs w:val="20"/>
                                </w:rPr>
                              </w:pPr>
                              <w:r>
                                <w:rPr>
                                  <w:rFonts w:ascii="Courier New"/>
                                  <w:color w:val="FF0000"/>
                                  <w:sz w:val="20"/>
                                  <w:shd w:val="clear" w:color="auto" w:fill="FCF8E2"/>
                                </w:rPr>
                                <w:t>&lt;?php</w:t>
                              </w:r>
                            </w:p>
                            <w:p w14:paraId="08E099BC" w14:textId="77777777" w:rsidR="00DB7790" w:rsidRDefault="00DB7790" w:rsidP="007801FB">
                              <w:pPr>
                                <w:spacing w:before="9"/>
                                <w:rPr>
                                  <w:rFonts w:ascii="Times New Roman" w:eastAsia="Times New Roman" w:hAnsi="Times New Roman" w:cs="Times New Roman"/>
                                  <w:sz w:val="19"/>
                                  <w:szCs w:val="19"/>
                                </w:rPr>
                              </w:pPr>
                            </w:p>
                            <w:p w14:paraId="2B766B55" w14:textId="77777777" w:rsidR="00DB7790" w:rsidRDefault="00DB7790" w:rsidP="007801FB">
                              <w:pPr>
                                <w:spacing w:line="226" w:lineRule="exact"/>
                                <w:ind w:left="154"/>
                                <w:rPr>
                                  <w:rFonts w:ascii="Courier New" w:eastAsia="Courier New" w:hAnsi="Courier New" w:cs="Courier New"/>
                                  <w:sz w:val="20"/>
                                  <w:szCs w:val="20"/>
                                </w:rPr>
                              </w:pPr>
                              <w:r>
                                <w:rPr>
                                  <w:rFonts w:ascii="Courier New"/>
                                  <w:color w:val="008000"/>
                                  <w:sz w:val="20"/>
                                  <w:shd w:val="clear" w:color="auto" w:fill="FDFBF5"/>
                                </w:rPr>
                                <w:t>/*</w:t>
                              </w:r>
                            </w:p>
                            <w:p w14:paraId="790071E5" w14:textId="77777777" w:rsidR="00DB7790" w:rsidRDefault="00DB7790" w:rsidP="007801FB">
                              <w:pPr>
                                <w:spacing w:line="226" w:lineRule="exact"/>
                                <w:ind w:left="153"/>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 All database connection</w:t>
                              </w:r>
                              <w:r>
                                <w:rPr>
                                  <w:rFonts w:ascii="Courier New"/>
                                  <w:color w:val="008000"/>
                                  <w:spacing w:val="-15"/>
                                  <w:sz w:val="20"/>
                                  <w:shd w:val="clear" w:color="auto" w:fill="FDFBF5"/>
                                </w:rPr>
                                <w:t xml:space="preserve"> </w:t>
                              </w:r>
                              <w:r>
                                <w:rPr>
                                  <w:rFonts w:ascii="Courier New"/>
                                  <w:color w:val="008000"/>
                                  <w:sz w:val="20"/>
                                  <w:shd w:val="clear" w:color="auto" w:fill="FDFBF5"/>
                                </w:rPr>
                                <w:t>variables</w:t>
                              </w:r>
                            </w:p>
                            <w:p w14:paraId="211E4C1D" w14:textId="77777777" w:rsidR="00DB7790" w:rsidRDefault="00DB7790" w:rsidP="007801FB">
                              <w:pPr>
                                <w:spacing w:before="1"/>
                                <w:ind w:left="153"/>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w:t>
                              </w:r>
                            </w:p>
                            <w:p w14:paraId="225AB9FF" w14:textId="77777777" w:rsidR="00DB7790" w:rsidRDefault="00DB7790" w:rsidP="007801FB">
                              <w:pPr>
                                <w:spacing w:before="4"/>
                                <w:rPr>
                                  <w:rFonts w:ascii="Times New Roman" w:eastAsia="Times New Roman" w:hAnsi="Times New Roman" w:cs="Times New Roman"/>
                                  <w:sz w:val="19"/>
                                  <w:szCs w:val="19"/>
                                </w:rPr>
                              </w:pPr>
                            </w:p>
                            <w:p w14:paraId="0D9E2DBA" w14:textId="77777777" w:rsidR="00DB7790" w:rsidRDefault="00DB7790" w:rsidP="007801FB">
                              <w:pPr>
                                <w:spacing w:line="226" w:lineRule="exact"/>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'DB_USER'</w:t>
                              </w:r>
                              <w:r>
                                <w:rPr>
                                  <w:rFonts w:ascii="Courier New"/>
                                  <w:color w:val="8000FF"/>
                                  <w:sz w:val="20"/>
                                  <w:shd w:val="clear" w:color="auto" w:fill="FDFBF5"/>
                                </w:rPr>
                                <w:t xml:space="preserve">, </w:t>
                              </w:r>
                              <w:r>
                                <w:rPr>
                                  <w:rFonts w:ascii="Courier New"/>
                                  <w:color w:val="808080"/>
                                  <w:sz w:val="20"/>
                                  <w:shd w:val="clear" w:color="auto" w:fill="FDFBF5"/>
                                </w:rPr>
                                <w:t>"root"</w:t>
                              </w:r>
                              <w:r>
                                <w:rPr>
                                  <w:rFonts w:ascii="Courier New"/>
                                  <w:color w:val="8000FF"/>
                                  <w:sz w:val="20"/>
                                  <w:shd w:val="clear" w:color="auto" w:fill="FDFBF5"/>
                                </w:rPr>
                                <w:t xml:space="preserve">); </w:t>
                              </w:r>
                              <w:r>
                                <w:rPr>
                                  <w:rFonts w:ascii="Courier New"/>
                                  <w:color w:val="008000"/>
                                  <w:sz w:val="20"/>
                                  <w:shd w:val="clear" w:color="auto" w:fill="FDFBF5"/>
                                </w:rPr>
                                <w:t>// db</w:t>
                              </w:r>
                              <w:r>
                                <w:rPr>
                                  <w:rFonts w:ascii="Courier New"/>
                                  <w:color w:val="008000"/>
                                  <w:spacing w:val="-15"/>
                                  <w:sz w:val="20"/>
                                  <w:shd w:val="clear" w:color="auto" w:fill="FDFBF5"/>
                                </w:rPr>
                                <w:t xml:space="preserve"> </w:t>
                              </w:r>
                              <w:r>
                                <w:rPr>
                                  <w:rFonts w:ascii="Courier New"/>
                                  <w:color w:val="008000"/>
                                  <w:sz w:val="20"/>
                                  <w:shd w:val="clear" w:color="auto" w:fill="FDFBF5"/>
                                </w:rPr>
                                <w:t>user</w:t>
                              </w:r>
                            </w:p>
                            <w:p w14:paraId="084CF3FE" w14:textId="77777777" w:rsidR="00DB7790" w:rsidRDefault="00DB7790" w:rsidP="007801FB">
                              <w:pPr>
                                <w:spacing w:line="244" w:lineRule="auto"/>
                                <w:ind w:left="154" w:right="471"/>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'DB_PASSWORD'</w:t>
                              </w:r>
                              <w:r>
                                <w:rPr>
                                  <w:rFonts w:ascii="Courier New"/>
                                  <w:color w:val="8000FF"/>
                                  <w:sz w:val="20"/>
                                  <w:shd w:val="clear" w:color="auto" w:fill="FDFBF5"/>
                                </w:rPr>
                                <w:t xml:space="preserve">, </w:t>
                              </w:r>
                              <w:r>
                                <w:rPr>
                                  <w:rFonts w:ascii="Courier New"/>
                                  <w:color w:val="808080"/>
                                  <w:sz w:val="20"/>
                                  <w:shd w:val="clear" w:color="auto" w:fill="FDFBF5"/>
                                </w:rPr>
                                <w:t>""</w:t>
                              </w:r>
                              <w:r>
                                <w:rPr>
                                  <w:rFonts w:ascii="Courier New"/>
                                  <w:color w:val="8000FF"/>
                                  <w:sz w:val="20"/>
                                  <w:shd w:val="clear" w:color="auto" w:fill="FDFBF5"/>
                                </w:rPr>
                                <w:t xml:space="preserve">); </w:t>
                              </w:r>
                              <w:r>
                                <w:rPr>
                                  <w:rFonts w:ascii="Courier New"/>
                                  <w:color w:val="008000"/>
                                  <w:sz w:val="20"/>
                                  <w:shd w:val="clear" w:color="auto" w:fill="FDFBF5"/>
                                </w:rPr>
                                <w:t>// db password (mention your db</w:t>
                              </w:r>
                              <w:r>
                                <w:rPr>
                                  <w:rFonts w:ascii="Courier New"/>
                                  <w:color w:val="008000"/>
                                  <w:spacing w:val="-26"/>
                                  <w:sz w:val="20"/>
                                  <w:shd w:val="clear" w:color="auto" w:fill="FDFBF5"/>
                                </w:rPr>
                                <w:t xml:space="preserve"> </w:t>
                              </w:r>
                              <w:r>
                                <w:rPr>
                                  <w:rFonts w:ascii="Courier New"/>
                                  <w:color w:val="008000"/>
                                  <w:sz w:val="20"/>
                                  <w:shd w:val="clear" w:color="auto" w:fill="FDFBF5"/>
                                </w:rPr>
                                <w:t>password</w:t>
                              </w:r>
                              <w:r>
                                <w:rPr>
                                  <w:rFonts w:ascii="Courier New"/>
                                  <w:color w:val="008000"/>
                                  <w:w w:val="99"/>
                                  <w:sz w:val="20"/>
                                </w:rPr>
                                <w:t xml:space="preserve"> </w:t>
                              </w:r>
                              <w:r>
                                <w:rPr>
                                  <w:rFonts w:ascii="Courier New"/>
                                  <w:color w:val="008000"/>
                                  <w:sz w:val="20"/>
                                  <w:shd w:val="clear" w:color="auto" w:fill="FDFBF5"/>
                                </w:rPr>
                                <w:t>here)</w:t>
                              </w:r>
                            </w:p>
                            <w:p w14:paraId="0B390C54" w14:textId="77777777" w:rsidR="00DB7790" w:rsidRDefault="00DB7790" w:rsidP="007801FB">
                              <w:pPr>
                                <w:spacing w:line="218" w:lineRule="exact"/>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'DB_DATABASE'</w:t>
                              </w:r>
                              <w:r>
                                <w:rPr>
                                  <w:rFonts w:ascii="Courier New"/>
                                  <w:color w:val="8000FF"/>
                                  <w:sz w:val="20"/>
                                  <w:shd w:val="clear" w:color="auto" w:fill="FDFBF5"/>
                                </w:rPr>
                                <w:t xml:space="preserve">, </w:t>
                              </w:r>
                              <w:r>
                                <w:rPr>
                                  <w:rFonts w:ascii="Courier New"/>
                                  <w:color w:val="808080"/>
                                  <w:sz w:val="20"/>
                                  <w:shd w:val="clear" w:color="auto" w:fill="FDFBF5"/>
                                </w:rPr>
                                <w:t>"androidhive"</w:t>
                              </w:r>
                              <w:r>
                                <w:rPr>
                                  <w:rFonts w:ascii="Courier New"/>
                                  <w:color w:val="8000FF"/>
                                  <w:sz w:val="20"/>
                                  <w:shd w:val="clear" w:color="auto" w:fill="FDFBF5"/>
                                </w:rPr>
                                <w:t xml:space="preserve">); </w:t>
                              </w:r>
                              <w:r>
                                <w:rPr>
                                  <w:rFonts w:ascii="Courier New"/>
                                  <w:color w:val="008000"/>
                                  <w:sz w:val="20"/>
                                  <w:shd w:val="clear" w:color="auto" w:fill="FDFBF5"/>
                                </w:rPr>
                                <w:t>// database</w:t>
                              </w:r>
                              <w:r>
                                <w:rPr>
                                  <w:rFonts w:ascii="Courier New"/>
                                  <w:color w:val="008000"/>
                                  <w:spacing w:val="-23"/>
                                  <w:sz w:val="20"/>
                                  <w:shd w:val="clear" w:color="auto" w:fill="FDFBF5"/>
                                </w:rPr>
                                <w:t xml:space="preserve"> </w:t>
                              </w:r>
                              <w:r>
                                <w:rPr>
                                  <w:rFonts w:ascii="Courier New"/>
                                  <w:color w:val="008000"/>
                                  <w:sz w:val="20"/>
                                  <w:shd w:val="clear" w:color="auto" w:fill="FDFBF5"/>
                                </w:rPr>
                                <w:t>name</w:t>
                              </w:r>
                            </w:p>
                            <w:p w14:paraId="269A96B5" w14:textId="77777777" w:rsidR="00DB7790" w:rsidRDefault="00DB7790" w:rsidP="007801FB">
                              <w:pPr>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'DB_SERVER'</w:t>
                              </w:r>
                              <w:r>
                                <w:rPr>
                                  <w:rFonts w:ascii="Courier New"/>
                                  <w:color w:val="8000FF"/>
                                  <w:sz w:val="20"/>
                                  <w:shd w:val="clear" w:color="auto" w:fill="FDFBF5"/>
                                </w:rPr>
                                <w:t xml:space="preserve">, </w:t>
                              </w:r>
                              <w:r>
                                <w:rPr>
                                  <w:rFonts w:ascii="Courier New"/>
                                  <w:color w:val="808080"/>
                                  <w:sz w:val="20"/>
                                  <w:shd w:val="clear" w:color="auto" w:fill="FDFBF5"/>
                                </w:rPr>
                                <w:t>"localhost"</w:t>
                              </w:r>
                              <w:r>
                                <w:rPr>
                                  <w:rFonts w:ascii="Courier New"/>
                                  <w:color w:val="8000FF"/>
                                  <w:sz w:val="20"/>
                                  <w:shd w:val="clear" w:color="auto" w:fill="FDFBF5"/>
                                </w:rPr>
                                <w:t xml:space="preserve">); </w:t>
                              </w:r>
                              <w:r>
                                <w:rPr>
                                  <w:rFonts w:ascii="Courier New"/>
                                  <w:color w:val="008000"/>
                                  <w:sz w:val="20"/>
                                  <w:shd w:val="clear" w:color="auto" w:fill="FDFBF5"/>
                                </w:rPr>
                                <w:t>// db</w:t>
                              </w:r>
                              <w:r>
                                <w:rPr>
                                  <w:rFonts w:ascii="Courier New"/>
                                  <w:color w:val="008000"/>
                                  <w:spacing w:val="-19"/>
                                  <w:sz w:val="20"/>
                                  <w:shd w:val="clear" w:color="auto" w:fill="FDFBF5"/>
                                </w:rPr>
                                <w:t xml:space="preserve"> </w:t>
                              </w:r>
                              <w:r>
                                <w:rPr>
                                  <w:rFonts w:ascii="Courier New"/>
                                  <w:color w:val="008000"/>
                                  <w:sz w:val="20"/>
                                  <w:shd w:val="clear" w:color="auto" w:fill="FDFBF5"/>
                                </w:rPr>
                                <w:t>server</w:t>
                              </w:r>
                            </w:p>
                            <w:p w14:paraId="13946D55" w14:textId="77777777" w:rsidR="00DB7790" w:rsidRDefault="00DB7790" w:rsidP="007801FB">
                              <w:pPr>
                                <w:spacing w:before="6"/>
                                <w:ind w:left="154"/>
                                <w:rPr>
                                  <w:rFonts w:ascii="Courier New" w:eastAsia="Courier New" w:hAnsi="Courier New" w:cs="Courier New"/>
                                  <w:sz w:val="20"/>
                                  <w:szCs w:val="20"/>
                                </w:rPr>
                              </w:pPr>
                              <w:r>
                                <w:rPr>
                                  <w:rFonts w:ascii="Courier New"/>
                                  <w:color w:val="FF0000"/>
                                  <w:sz w:val="20"/>
                                  <w:shd w:val="clear" w:color="auto" w:fill="FCF8E2"/>
                                </w:rPr>
                                <w:t>?&gt;</w:t>
                              </w:r>
                            </w:p>
                          </w:txbxContent>
                        </wps:txbx>
                        <wps:bodyPr rot="0" vert="horz" wrap="square" lIns="0" tIns="0" rIns="0" bIns="0" anchor="t" anchorCtr="0" upright="1">
                          <a:noAutofit/>
                        </wps:bodyPr>
                      </wps:wsp>
                    </a:graphicData>
                  </a:graphic>
                </wp:inline>
              </w:drawing>
            </mc:Choice>
            <mc:Fallback>
              <w:pict>
                <v:shape w14:anchorId="5C914317" id="Text Box 69" o:spid="_x0000_s1033" type="#_x0000_t202" style="width:433.4pt;height:24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" filled="f" stroked="f">
                  <v:textbox inset="0,0,0,0">
                    <w:txbxContent>
                      <w:p w14:paraId="25E97956" w14:textId="77777777" w:rsidR="00DB7790" w:rsidRDefault="00DB7790" w:rsidP="007801FB">
                        <w:pPr>
                          <w:spacing w:before="86"/>
                          <w:ind w:left="154"/>
                          <w:rPr>
                            <w:rFonts w:ascii="Courier New" w:eastAsia="Courier New" w:hAnsi="Courier New" w:cs="Courier New"/>
                            <w:sz w:val="20"/>
                            <w:szCs w:val="20"/>
                          </w:rPr>
                        </w:pPr>
                        <w:r>
                          <w:rPr>
                            <w:rFonts w:ascii="Courier New"/>
                            <w:color w:val="FF0000"/>
                            <w:sz w:val="20"/>
                            <w:shd w:val="clear" w:color="auto" w:fill="FCF8E2"/>
                          </w:rPr>
                          <w:t>&lt;?php</w:t>
                        </w:r>
                      </w:p>
                      <w:p w14:paraId="08E099BC" w14:textId="77777777" w:rsidR="00DB7790" w:rsidRDefault="00DB7790" w:rsidP="007801FB">
                        <w:pPr>
                          <w:spacing w:before="9"/>
                          <w:rPr>
                            <w:rFonts w:ascii="Times New Roman" w:eastAsia="Times New Roman" w:hAnsi="Times New Roman" w:cs="Times New Roman"/>
                            <w:sz w:val="19"/>
                            <w:szCs w:val="19"/>
                          </w:rPr>
                        </w:pPr>
                      </w:p>
                      <w:p w14:paraId="2B766B55" w14:textId="77777777" w:rsidR="00DB7790" w:rsidRDefault="00DB7790" w:rsidP="007801FB">
                        <w:pPr>
                          <w:spacing w:line="226" w:lineRule="exact"/>
                          <w:ind w:left="154"/>
                          <w:rPr>
                            <w:rFonts w:ascii="Courier New" w:eastAsia="Courier New" w:hAnsi="Courier New" w:cs="Courier New"/>
                            <w:sz w:val="20"/>
                            <w:szCs w:val="20"/>
                          </w:rPr>
                        </w:pPr>
                        <w:r>
                          <w:rPr>
                            <w:rFonts w:ascii="Courier New"/>
                            <w:color w:val="008000"/>
                            <w:sz w:val="20"/>
                            <w:shd w:val="clear" w:color="auto" w:fill="FDFBF5"/>
                          </w:rPr>
                          <w:t>/*</w:t>
                        </w:r>
                      </w:p>
                      <w:p w14:paraId="790071E5" w14:textId="77777777" w:rsidR="00DB7790" w:rsidRDefault="00DB7790" w:rsidP="007801FB">
                        <w:pPr>
                          <w:spacing w:line="226" w:lineRule="exact"/>
                          <w:ind w:left="153"/>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 All database connection</w:t>
                        </w:r>
                        <w:r>
                          <w:rPr>
                            <w:rFonts w:ascii="Courier New"/>
                            <w:color w:val="008000"/>
                            <w:spacing w:val="-15"/>
                            <w:sz w:val="20"/>
                            <w:shd w:val="clear" w:color="auto" w:fill="FDFBF5"/>
                          </w:rPr>
                          <w:t xml:space="preserve"> </w:t>
                        </w:r>
                        <w:r>
                          <w:rPr>
                            <w:rFonts w:ascii="Courier New"/>
                            <w:color w:val="008000"/>
                            <w:sz w:val="20"/>
                            <w:shd w:val="clear" w:color="auto" w:fill="FDFBF5"/>
                          </w:rPr>
                          <w:t>variables</w:t>
                        </w:r>
                      </w:p>
                      <w:p w14:paraId="211E4C1D" w14:textId="77777777" w:rsidR="00DB7790" w:rsidRDefault="00DB7790" w:rsidP="007801FB">
                        <w:pPr>
                          <w:spacing w:before="1"/>
                          <w:ind w:left="153"/>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w:t>
                        </w:r>
                      </w:p>
                      <w:p w14:paraId="225AB9FF" w14:textId="77777777" w:rsidR="00DB7790" w:rsidRDefault="00DB7790" w:rsidP="007801FB">
                        <w:pPr>
                          <w:spacing w:before="4"/>
                          <w:rPr>
                            <w:rFonts w:ascii="Times New Roman" w:eastAsia="Times New Roman" w:hAnsi="Times New Roman" w:cs="Times New Roman"/>
                            <w:sz w:val="19"/>
                            <w:szCs w:val="19"/>
                          </w:rPr>
                        </w:pPr>
                      </w:p>
                      <w:p w14:paraId="0D9E2DBA" w14:textId="77777777" w:rsidR="00DB7790" w:rsidRDefault="00DB7790" w:rsidP="007801FB">
                        <w:pPr>
                          <w:spacing w:line="226" w:lineRule="exact"/>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'DB_USER'</w:t>
                        </w:r>
                        <w:r>
                          <w:rPr>
                            <w:rFonts w:ascii="Courier New"/>
                            <w:color w:val="8000FF"/>
                            <w:sz w:val="20"/>
                            <w:shd w:val="clear" w:color="auto" w:fill="FDFBF5"/>
                          </w:rPr>
                          <w:t xml:space="preserve">, </w:t>
                        </w:r>
                        <w:r>
                          <w:rPr>
                            <w:rFonts w:ascii="Courier New"/>
                            <w:color w:val="808080"/>
                            <w:sz w:val="20"/>
                            <w:shd w:val="clear" w:color="auto" w:fill="FDFBF5"/>
                          </w:rPr>
                          <w:t>"root"</w:t>
                        </w:r>
                        <w:r>
                          <w:rPr>
                            <w:rFonts w:ascii="Courier New"/>
                            <w:color w:val="8000FF"/>
                            <w:sz w:val="20"/>
                            <w:shd w:val="clear" w:color="auto" w:fill="FDFBF5"/>
                          </w:rPr>
                          <w:t xml:space="preserve">); </w:t>
                        </w:r>
                        <w:r>
                          <w:rPr>
                            <w:rFonts w:ascii="Courier New"/>
                            <w:color w:val="008000"/>
                            <w:sz w:val="20"/>
                            <w:shd w:val="clear" w:color="auto" w:fill="FDFBF5"/>
                          </w:rPr>
                          <w:t>// db</w:t>
                        </w:r>
                        <w:r>
                          <w:rPr>
                            <w:rFonts w:ascii="Courier New"/>
                            <w:color w:val="008000"/>
                            <w:spacing w:val="-15"/>
                            <w:sz w:val="20"/>
                            <w:shd w:val="clear" w:color="auto" w:fill="FDFBF5"/>
                          </w:rPr>
                          <w:t xml:space="preserve"> </w:t>
                        </w:r>
                        <w:r>
                          <w:rPr>
                            <w:rFonts w:ascii="Courier New"/>
                            <w:color w:val="008000"/>
                            <w:sz w:val="20"/>
                            <w:shd w:val="clear" w:color="auto" w:fill="FDFBF5"/>
                          </w:rPr>
                          <w:t>user</w:t>
                        </w:r>
                      </w:p>
                      <w:p w14:paraId="084CF3FE" w14:textId="77777777" w:rsidR="00DB7790" w:rsidRDefault="00DB7790" w:rsidP="007801FB">
                        <w:pPr>
                          <w:spacing w:line="244" w:lineRule="auto"/>
                          <w:ind w:left="154" w:right="471"/>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'DB_PASSWORD'</w:t>
                        </w:r>
                        <w:r>
                          <w:rPr>
                            <w:rFonts w:ascii="Courier New"/>
                            <w:color w:val="8000FF"/>
                            <w:sz w:val="20"/>
                            <w:shd w:val="clear" w:color="auto" w:fill="FDFBF5"/>
                          </w:rPr>
                          <w:t xml:space="preserve">, </w:t>
                        </w:r>
                        <w:r>
                          <w:rPr>
                            <w:rFonts w:ascii="Courier New"/>
                            <w:color w:val="808080"/>
                            <w:sz w:val="20"/>
                            <w:shd w:val="clear" w:color="auto" w:fill="FDFBF5"/>
                          </w:rPr>
                          <w:t>""</w:t>
                        </w:r>
                        <w:r>
                          <w:rPr>
                            <w:rFonts w:ascii="Courier New"/>
                            <w:color w:val="8000FF"/>
                            <w:sz w:val="20"/>
                            <w:shd w:val="clear" w:color="auto" w:fill="FDFBF5"/>
                          </w:rPr>
                          <w:t xml:space="preserve">); </w:t>
                        </w:r>
                        <w:r>
                          <w:rPr>
                            <w:rFonts w:ascii="Courier New"/>
                            <w:color w:val="008000"/>
                            <w:sz w:val="20"/>
                            <w:shd w:val="clear" w:color="auto" w:fill="FDFBF5"/>
                          </w:rPr>
                          <w:t>// db password (mention your db</w:t>
                        </w:r>
                        <w:r>
                          <w:rPr>
                            <w:rFonts w:ascii="Courier New"/>
                            <w:color w:val="008000"/>
                            <w:spacing w:val="-26"/>
                            <w:sz w:val="20"/>
                            <w:shd w:val="clear" w:color="auto" w:fill="FDFBF5"/>
                          </w:rPr>
                          <w:t xml:space="preserve"> </w:t>
                        </w:r>
                        <w:r>
                          <w:rPr>
                            <w:rFonts w:ascii="Courier New"/>
                            <w:color w:val="008000"/>
                            <w:sz w:val="20"/>
                            <w:shd w:val="clear" w:color="auto" w:fill="FDFBF5"/>
                          </w:rPr>
                          <w:t>password</w:t>
                        </w:r>
                        <w:r>
                          <w:rPr>
                            <w:rFonts w:ascii="Courier New"/>
                            <w:color w:val="008000"/>
                            <w:w w:val="99"/>
                            <w:sz w:val="20"/>
                          </w:rPr>
                          <w:t xml:space="preserve"> </w:t>
                        </w:r>
                        <w:r>
                          <w:rPr>
                            <w:rFonts w:ascii="Courier New"/>
                            <w:color w:val="008000"/>
                            <w:sz w:val="20"/>
                            <w:shd w:val="clear" w:color="auto" w:fill="FDFBF5"/>
                          </w:rPr>
                          <w:t>here)</w:t>
                        </w:r>
                      </w:p>
                      <w:p w14:paraId="0B390C54" w14:textId="77777777" w:rsidR="00DB7790" w:rsidRDefault="00DB7790" w:rsidP="007801FB">
                        <w:pPr>
                          <w:spacing w:line="218" w:lineRule="exact"/>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'DB_DATABASE'</w:t>
                        </w:r>
                        <w:r>
                          <w:rPr>
                            <w:rFonts w:ascii="Courier New"/>
                            <w:color w:val="8000FF"/>
                            <w:sz w:val="20"/>
                            <w:shd w:val="clear" w:color="auto" w:fill="FDFBF5"/>
                          </w:rPr>
                          <w:t xml:space="preserve">, </w:t>
                        </w:r>
                        <w:r>
                          <w:rPr>
                            <w:rFonts w:ascii="Courier New"/>
                            <w:color w:val="808080"/>
                            <w:sz w:val="20"/>
                            <w:shd w:val="clear" w:color="auto" w:fill="FDFBF5"/>
                          </w:rPr>
                          <w:t>"androidhive"</w:t>
                        </w:r>
                        <w:r>
                          <w:rPr>
                            <w:rFonts w:ascii="Courier New"/>
                            <w:color w:val="8000FF"/>
                            <w:sz w:val="20"/>
                            <w:shd w:val="clear" w:color="auto" w:fill="FDFBF5"/>
                          </w:rPr>
                          <w:t xml:space="preserve">); </w:t>
                        </w:r>
                        <w:r>
                          <w:rPr>
                            <w:rFonts w:ascii="Courier New"/>
                            <w:color w:val="008000"/>
                            <w:sz w:val="20"/>
                            <w:shd w:val="clear" w:color="auto" w:fill="FDFBF5"/>
                          </w:rPr>
                          <w:t>// database</w:t>
                        </w:r>
                        <w:r>
                          <w:rPr>
                            <w:rFonts w:ascii="Courier New"/>
                            <w:color w:val="008000"/>
                            <w:spacing w:val="-23"/>
                            <w:sz w:val="20"/>
                            <w:shd w:val="clear" w:color="auto" w:fill="FDFBF5"/>
                          </w:rPr>
                          <w:t xml:space="preserve"> </w:t>
                        </w:r>
                        <w:r>
                          <w:rPr>
                            <w:rFonts w:ascii="Courier New"/>
                            <w:color w:val="008000"/>
                            <w:sz w:val="20"/>
                            <w:shd w:val="clear" w:color="auto" w:fill="FDFBF5"/>
                          </w:rPr>
                          <w:t>name</w:t>
                        </w:r>
                      </w:p>
                      <w:p w14:paraId="269A96B5" w14:textId="77777777" w:rsidR="00DB7790" w:rsidRDefault="00DB7790" w:rsidP="007801FB">
                        <w:pPr>
                          <w:ind w:left="154"/>
                          <w:rPr>
                            <w:rFonts w:ascii="Courier New" w:eastAsia="Courier New" w:hAnsi="Courier New" w:cs="Courier New"/>
                            <w:sz w:val="20"/>
                            <w:szCs w:val="20"/>
                          </w:rPr>
                        </w:pPr>
                        <w:r>
                          <w:rPr>
                            <w:rFonts w:ascii="Courier New"/>
                            <w:b/>
                            <w:color w:val="0000FF"/>
                            <w:sz w:val="20"/>
                            <w:shd w:val="clear" w:color="auto" w:fill="FDFBF5"/>
                          </w:rPr>
                          <w:t>define</w:t>
                        </w:r>
                        <w:r>
                          <w:rPr>
                            <w:rFonts w:ascii="Courier New"/>
                            <w:color w:val="8000FF"/>
                            <w:sz w:val="20"/>
                            <w:shd w:val="clear" w:color="auto" w:fill="FDFBF5"/>
                          </w:rPr>
                          <w:t>(</w:t>
                        </w:r>
                        <w:r>
                          <w:rPr>
                            <w:rFonts w:ascii="Courier New"/>
                            <w:color w:val="808080"/>
                            <w:sz w:val="20"/>
                            <w:shd w:val="clear" w:color="auto" w:fill="FDFBF5"/>
                          </w:rPr>
                          <w:t>'DB_SERVER'</w:t>
                        </w:r>
                        <w:r>
                          <w:rPr>
                            <w:rFonts w:ascii="Courier New"/>
                            <w:color w:val="8000FF"/>
                            <w:sz w:val="20"/>
                            <w:shd w:val="clear" w:color="auto" w:fill="FDFBF5"/>
                          </w:rPr>
                          <w:t xml:space="preserve">, </w:t>
                        </w:r>
                        <w:r>
                          <w:rPr>
                            <w:rFonts w:ascii="Courier New"/>
                            <w:color w:val="808080"/>
                            <w:sz w:val="20"/>
                            <w:shd w:val="clear" w:color="auto" w:fill="FDFBF5"/>
                          </w:rPr>
                          <w:t>"localhost"</w:t>
                        </w:r>
                        <w:r>
                          <w:rPr>
                            <w:rFonts w:ascii="Courier New"/>
                            <w:color w:val="8000FF"/>
                            <w:sz w:val="20"/>
                            <w:shd w:val="clear" w:color="auto" w:fill="FDFBF5"/>
                          </w:rPr>
                          <w:t xml:space="preserve">); </w:t>
                        </w:r>
                        <w:r>
                          <w:rPr>
                            <w:rFonts w:ascii="Courier New"/>
                            <w:color w:val="008000"/>
                            <w:sz w:val="20"/>
                            <w:shd w:val="clear" w:color="auto" w:fill="FDFBF5"/>
                          </w:rPr>
                          <w:t>// db</w:t>
                        </w:r>
                        <w:r>
                          <w:rPr>
                            <w:rFonts w:ascii="Courier New"/>
                            <w:color w:val="008000"/>
                            <w:spacing w:val="-19"/>
                            <w:sz w:val="20"/>
                            <w:shd w:val="clear" w:color="auto" w:fill="FDFBF5"/>
                          </w:rPr>
                          <w:t xml:space="preserve"> </w:t>
                        </w:r>
                        <w:r>
                          <w:rPr>
                            <w:rFonts w:ascii="Courier New"/>
                            <w:color w:val="008000"/>
                            <w:sz w:val="20"/>
                            <w:shd w:val="clear" w:color="auto" w:fill="FDFBF5"/>
                          </w:rPr>
                          <w:t>server</w:t>
                        </w:r>
                      </w:p>
                      <w:p w14:paraId="13946D55" w14:textId="77777777" w:rsidR="00DB7790" w:rsidRDefault="00DB7790" w:rsidP="007801FB">
                        <w:pPr>
                          <w:spacing w:before="6"/>
                          <w:ind w:left="154"/>
                          <w:rPr>
                            <w:rFonts w:ascii="Courier New" w:eastAsia="Courier New" w:hAnsi="Courier New" w:cs="Courier New"/>
                            <w:sz w:val="20"/>
                            <w:szCs w:val="20"/>
                          </w:rPr>
                        </w:pPr>
                        <w:r>
                          <w:rPr>
                            <w:rFonts w:ascii="Courier New"/>
                            <w:color w:val="FF0000"/>
                            <w:sz w:val="20"/>
                            <w:shd w:val="clear" w:color="auto" w:fill="FCF8E2"/>
                          </w:rPr>
                          <w:t>?&gt;</w:t>
                        </w:r>
                      </w:p>
                    </w:txbxContent>
                  </v:textbox>
                  <w10:anchorlock/>
                </v:shape>
              </w:pict>
            </mc:Fallback>
          </mc:AlternateContent>
        </w:r>
      </w:del>
    </w:p>
    <w:p w14:paraId="6D60AC8B" w14:textId="0A8E7358" w:rsidR="007801FB" w:rsidRPr="00272777" w:rsidDel="00896FE5" w:rsidRDefault="007801FB">
      <w:pPr>
        <w:widowControl w:val="0"/>
        <w:spacing w:before="69" w:after="0" w:line="276" w:lineRule="auto"/>
        <w:ind w:right="549"/>
        <w:jc w:val="both"/>
        <w:rPr>
          <w:del w:id="2619" w:author="Microsoft account" w:date="2015-09-28T13:20:00Z"/>
          <w:rFonts w:asciiTheme="majorHAnsi" w:eastAsia="Times New Roman" w:hAnsiTheme="majorHAnsi" w:cstheme="majorHAnsi"/>
          <w:sz w:val="26"/>
          <w:szCs w:val="26"/>
          <w:lang w:val="en-US"/>
        </w:rPr>
        <w:pPrChange w:id="2620" w:author="Microsoft account" w:date="2015-09-28T13:38:00Z">
          <w:pPr>
            <w:widowControl w:val="0"/>
            <w:spacing w:before="69" w:after="0" w:line="360" w:lineRule="auto"/>
            <w:ind w:right="549"/>
            <w:jc w:val="both"/>
          </w:pPr>
        </w:pPrChange>
      </w:pPr>
      <w:del w:id="2621" w:author="Microsoft account" w:date="2015-09-28T13:20:00Z">
        <w:r w:rsidRPr="00272777" w:rsidDel="00896FE5">
          <w:rPr>
            <w:rFonts w:asciiTheme="majorHAnsi" w:eastAsia="Calibri" w:hAnsiTheme="majorHAnsi" w:cstheme="majorHAnsi"/>
            <w:b/>
            <w:sz w:val="26"/>
            <w:szCs w:val="26"/>
            <w:lang w:val="en-US"/>
          </w:rPr>
          <w:delText xml:space="preserve">Figure </w:delText>
        </w:r>
        <w:r w:rsidR="00CA6CB1" w:rsidRPr="00272777" w:rsidDel="00896FE5">
          <w:rPr>
            <w:rFonts w:asciiTheme="majorHAnsi" w:eastAsia="Calibri" w:hAnsiTheme="majorHAnsi" w:cstheme="majorHAnsi"/>
            <w:b/>
            <w:sz w:val="26"/>
            <w:szCs w:val="26"/>
            <w:lang w:val="en-US"/>
          </w:rPr>
          <w:delText>27</w:delText>
        </w:r>
        <w:r w:rsidRPr="00272777" w:rsidDel="00896FE5">
          <w:rPr>
            <w:rFonts w:asciiTheme="majorHAnsi" w:eastAsia="Calibri" w:hAnsiTheme="majorHAnsi" w:cstheme="majorHAnsi"/>
            <w:i/>
            <w:sz w:val="26"/>
            <w:szCs w:val="26"/>
            <w:lang w:val="en-US"/>
          </w:rPr>
          <w:delText>: phpDesigner8 snippet for</w:delText>
        </w:r>
        <w:r w:rsidRPr="00272777" w:rsidDel="00896FE5">
          <w:rPr>
            <w:rFonts w:asciiTheme="majorHAnsi" w:eastAsia="Calibri" w:hAnsiTheme="majorHAnsi" w:cstheme="majorHAnsi"/>
            <w:i/>
            <w:spacing w:val="-2"/>
            <w:sz w:val="26"/>
            <w:szCs w:val="26"/>
            <w:lang w:val="en-US"/>
          </w:rPr>
          <w:delText xml:space="preserve"> </w:delText>
        </w:r>
        <w:r w:rsidRPr="00272777" w:rsidDel="00896FE5">
          <w:rPr>
            <w:rFonts w:asciiTheme="majorHAnsi" w:eastAsia="Calibri" w:hAnsiTheme="majorHAnsi" w:cstheme="majorHAnsi"/>
            <w:i/>
            <w:sz w:val="26"/>
            <w:szCs w:val="26"/>
            <w:lang w:val="en-US"/>
          </w:rPr>
          <w:delText>db_config.php</w:delText>
        </w:r>
      </w:del>
    </w:p>
    <w:p w14:paraId="30C833A1" w14:textId="77777777" w:rsidR="007801FB" w:rsidRPr="00272777" w:rsidRDefault="007801FB">
      <w:pPr>
        <w:widowControl w:val="0"/>
        <w:spacing w:after="0" w:line="276" w:lineRule="auto"/>
        <w:jc w:val="both"/>
        <w:rPr>
          <w:rFonts w:asciiTheme="majorHAnsi" w:eastAsia="Times New Roman" w:hAnsiTheme="majorHAnsi" w:cstheme="majorHAnsi"/>
          <w:i/>
          <w:sz w:val="26"/>
          <w:szCs w:val="26"/>
          <w:lang w:val="en-US"/>
        </w:rPr>
        <w:pPrChange w:id="2622" w:author="Microsoft account" w:date="2015-09-28T13:38:00Z">
          <w:pPr>
            <w:widowControl w:val="0"/>
            <w:spacing w:after="0" w:line="360" w:lineRule="auto"/>
            <w:jc w:val="both"/>
          </w:pPr>
        </w:pPrChange>
      </w:pPr>
    </w:p>
    <w:p w14:paraId="0B7166F5" w14:textId="77777777" w:rsidR="007801FB" w:rsidRPr="00272777" w:rsidRDefault="007801FB">
      <w:pPr>
        <w:widowControl w:val="0"/>
        <w:numPr>
          <w:ilvl w:val="0"/>
          <w:numId w:val="20"/>
        </w:numPr>
        <w:tabs>
          <w:tab w:val="left" w:pos="681"/>
        </w:tabs>
        <w:spacing w:before="201" w:after="0" w:line="276" w:lineRule="auto"/>
        <w:ind w:left="0" w:right="549" w:hanging="240"/>
        <w:jc w:val="both"/>
        <w:rPr>
          <w:rFonts w:asciiTheme="majorHAnsi" w:eastAsia="Times New Roman" w:hAnsiTheme="majorHAnsi" w:cstheme="majorHAnsi"/>
          <w:sz w:val="26"/>
          <w:szCs w:val="26"/>
          <w:lang w:val="en-US"/>
        </w:rPr>
        <w:pPrChange w:id="2623" w:author="Microsoft account" w:date="2015-09-28T13:38:00Z">
          <w:pPr>
            <w:widowControl w:val="0"/>
            <w:numPr>
              <w:numId w:val="20"/>
            </w:numPr>
            <w:tabs>
              <w:tab w:val="left" w:pos="681"/>
            </w:tabs>
            <w:spacing w:before="201" w:after="0" w:line="360" w:lineRule="auto"/>
            <w:ind w:left="666" w:right="549" w:hanging="240"/>
            <w:jc w:val="both"/>
          </w:pPr>
        </w:pPrChange>
      </w:pPr>
      <w:r w:rsidRPr="00272777">
        <w:rPr>
          <w:rFonts w:asciiTheme="majorHAnsi" w:eastAsia="Calibri" w:hAnsiTheme="majorHAnsi" w:cstheme="majorHAnsi"/>
          <w:sz w:val="26"/>
          <w:szCs w:val="26"/>
          <w:u w:val="single" w:color="000000"/>
          <w:lang w:val="en-US"/>
        </w:rPr>
        <w:t>db_connect.php</w:t>
      </w:r>
    </w:p>
    <w:p w14:paraId="188772B7" w14:textId="77777777" w:rsidR="007801FB" w:rsidRPr="00272777" w:rsidDel="001602B2" w:rsidRDefault="007801FB">
      <w:pPr>
        <w:widowControl w:val="0"/>
        <w:spacing w:after="0" w:line="276" w:lineRule="auto"/>
        <w:jc w:val="both"/>
        <w:rPr>
          <w:del w:id="2624" w:author="Tim" w:date="2015-09-25T00:19:00Z"/>
          <w:rFonts w:asciiTheme="majorHAnsi" w:eastAsia="Times New Roman" w:hAnsiTheme="majorHAnsi" w:cstheme="majorHAnsi"/>
          <w:sz w:val="26"/>
          <w:szCs w:val="26"/>
          <w:lang w:val="en-US"/>
        </w:rPr>
        <w:pPrChange w:id="2625" w:author="Microsoft account" w:date="2015-09-28T13:38:00Z">
          <w:pPr>
            <w:widowControl w:val="0"/>
            <w:spacing w:after="0" w:line="360" w:lineRule="auto"/>
            <w:jc w:val="both"/>
          </w:pPr>
        </w:pPrChange>
      </w:pPr>
    </w:p>
    <w:p w14:paraId="1F488251" w14:textId="77777777" w:rsidR="007801FB" w:rsidRPr="00272777" w:rsidRDefault="007801FB">
      <w:pPr>
        <w:widowControl w:val="0"/>
        <w:spacing w:before="1" w:after="0" w:line="276" w:lineRule="auto"/>
        <w:jc w:val="both"/>
        <w:rPr>
          <w:rFonts w:asciiTheme="majorHAnsi" w:eastAsia="Times New Roman" w:hAnsiTheme="majorHAnsi" w:cstheme="majorHAnsi"/>
          <w:sz w:val="26"/>
          <w:szCs w:val="26"/>
          <w:lang w:val="en-US"/>
        </w:rPr>
        <w:pPrChange w:id="2626" w:author="Microsoft account" w:date="2015-09-28T13:38:00Z">
          <w:pPr>
            <w:widowControl w:val="0"/>
            <w:spacing w:before="1" w:after="0" w:line="360" w:lineRule="auto"/>
            <w:jc w:val="both"/>
          </w:pPr>
        </w:pPrChange>
      </w:pPr>
    </w:p>
    <w:p w14:paraId="3BBC1ADE" w14:textId="77777777" w:rsidR="007801FB" w:rsidRPr="00272777" w:rsidRDefault="007801FB">
      <w:pPr>
        <w:widowControl w:val="0"/>
        <w:spacing w:after="0" w:line="276" w:lineRule="auto"/>
        <w:ind w:right="141" w:firstLine="540"/>
        <w:jc w:val="both"/>
        <w:rPr>
          <w:rFonts w:asciiTheme="majorHAnsi" w:eastAsia="Times New Roman" w:hAnsiTheme="majorHAnsi" w:cstheme="majorHAnsi"/>
          <w:sz w:val="26"/>
          <w:szCs w:val="26"/>
          <w:lang w:val="en-US"/>
        </w:rPr>
        <w:pPrChange w:id="2627" w:author="Microsoft account" w:date="2015-09-28T13:38:00Z">
          <w:pPr>
            <w:widowControl w:val="0"/>
            <w:spacing w:after="0" w:line="360" w:lineRule="auto"/>
            <w:ind w:right="141"/>
            <w:jc w:val="both"/>
          </w:pPr>
        </w:pPrChange>
      </w:pPr>
      <w:r w:rsidRPr="00272777">
        <w:rPr>
          <w:rFonts w:asciiTheme="majorHAnsi" w:eastAsia="Times New Roman" w:hAnsiTheme="majorHAnsi" w:cstheme="majorHAnsi"/>
          <w:sz w:val="26"/>
          <w:szCs w:val="26"/>
          <w:lang w:val="en-US"/>
        </w:rPr>
        <w:t>An</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internal</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class</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in</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this</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file,</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DB_CONNECT,</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plays</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role</w:t>
      </w:r>
      <w:r w:rsidRPr="00272777">
        <w:rPr>
          <w:rFonts w:asciiTheme="majorHAnsi" w:eastAsia="Times New Roman" w:hAnsiTheme="majorHAnsi" w:cstheme="majorHAnsi"/>
          <w:spacing w:val="39"/>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connect</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41"/>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The functions</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of</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this</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class</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include: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importing</w:t>
      </w:r>
      <w:r w:rsidRPr="00272777">
        <w:rPr>
          <w:rFonts w:asciiTheme="majorHAnsi" w:eastAsia="Times New Roman" w:hAnsiTheme="majorHAnsi" w:cstheme="majorHAnsi"/>
          <w:spacing w:val="35"/>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connection</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variables,</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connecting</w:t>
      </w:r>
      <w:r w:rsidRPr="00272777">
        <w:rPr>
          <w:rFonts w:asciiTheme="majorHAnsi" w:eastAsia="Times New Roman" w:hAnsiTheme="majorHAnsi" w:cstheme="majorHAnsi"/>
          <w:spacing w:val="34"/>
          <w:sz w:val="26"/>
          <w:szCs w:val="26"/>
          <w:lang w:val="en-US"/>
        </w:rPr>
        <w:t xml:space="preserve"> </w:t>
      </w:r>
      <w:r w:rsidRPr="00272777">
        <w:rPr>
          <w:rFonts w:asciiTheme="majorHAnsi" w:eastAsia="Times New Roman" w:hAnsiTheme="majorHAnsi" w:cstheme="majorHAnsi"/>
          <w:sz w:val="26"/>
          <w:szCs w:val="26"/>
          <w:lang w:val="en-US"/>
        </w:rPr>
        <w:t>to mysql</w:t>
      </w:r>
      <w:r w:rsidRPr="00272777">
        <w:rPr>
          <w:rFonts w:asciiTheme="majorHAnsi" w:eastAsia="Times New Roman" w:hAnsiTheme="majorHAnsi" w:cstheme="majorHAnsi"/>
          <w:spacing w:val="39"/>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selecting</w:t>
      </w:r>
      <w:r w:rsidRPr="00272777">
        <w:rPr>
          <w:rFonts w:asciiTheme="majorHAnsi" w:eastAsia="Times New Roman" w:hAnsiTheme="majorHAnsi" w:cstheme="majorHAnsi"/>
          <w:spacing w:val="36"/>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and</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returning</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connection</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cursor.</w:t>
      </w:r>
      <w:r w:rsidRPr="00272777">
        <w:rPr>
          <w:rFonts w:asciiTheme="majorHAnsi" w:eastAsia="Times New Roman" w:hAnsiTheme="majorHAnsi" w:cstheme="majorHAnsi"/>
          <w:spacing w:val="38"/>
          <w:sz w:val="26"/>
          <w:szCs w:val="26"/>
          <w:lang w:val="en-US"/>
        </w:rPr>
        <w:t xml:space="preserve"> </w:t>
      </w:r>
      <w:r w:rsidRPr="00272777">
        <w:rPr>
          <w:rFonts w:asciiTheme="majorHAnsi" w:eastAsia="Times New Roman" w:hAnsiTheme="majorHAnsi" w:cstheme="majorHAnsi"/>
          <w:sz w:val="26"/>
          <w:szCs w:val="26"/>
          <w:lang w:val="en-US"/>
        </w:rPr>
        <w:t>Those</w:t>
      </w:r>
      <w:r w:rsidRPr="00272777">
        <w:rPr>
          <w:rFonts w:asciiTheme="majorHAnsi" w:eastAsia="Times New Roman" w:hAnsiTheme="majorHAnsi" w:cstheme="majorHAnsi"/>
          <w:spacing w:val="37"/>
          <w:sz w:val="26"/>
          <w:szCs w:val="26"/>
          <w:lang w:val="en-US"/>
        </w:rPr>
        <w:t xml:space="preserve"> </w:t>
      </w:r>
      <w:r w:rsidRPr="00272777">
        <w:rPr>
          <w:rFonts w:asciiTheme="majorHAnsi" w:eastAsia="Times New Roman" w:hAnsiTheme="majorHAnsi" w:cstheme="majorHAnsi"/>
          <w:sz w:val="26"/>
          <w:szCs w:val="26"/>
          <w:lang w:val="en-US"/>
        </w:rPr>
        <w:t>parameters were accessed from db_config.php</w:t>
      </w:r>
      <w:r w:rsidRPr="00272777">
        <w:rPr>
          <w:rFonts w:asciiTheme="majorHAnsi" w:eastAsia="Times New Roman" w:hAnsiTheme="majorHAnsi" w:cstheme="majorHAnsi"/>
          <w:spacing w:val="-6"/>
          <w:sz w:val="26"/>
          <w:szCs w:val="26"/>
          <w:lang w:val="en-US"/>
        </w:rPr>
        <w:t xml:space="preserve"> </w:t>
      </w:r>
      <w:r w:rsidRPr="00272777">
        <w:rPr>
          <w:rFonts w:asciiTheme="majorHAnsi" w:eastAsia="Times New Roman" w:hAnsiTheme="majorHAnsi" w:cstheme="majorHAnsi"/>
          <w:sz w:val="26"/>
          <w:szCs w:val="26"/>
          <w:lang w:val="en-US"/>
        </w:rPr>
        <w:t>class.</w:t>
      </w:r>
    </w:p>
    <w:p w14:paraId="3A5F8E64" w14:textId="7C8E4864" w:rsidR="00D669B0" w:rsidRDefault="00D669B0">
      <w:pPr>
        <w:widowControl w:val="0"/>
        <w:spacing w:after="0" w:line="276" w:lineRule="auto"/>
        <w:jc w:val="both"/>
        <w:rPr>
          <w:del w:id="2628" w:author="Microsoft account" w:date="2015-09-28T13:21:00Z"/>
          <w:rFonts w:asciiTheme="majorHAnsi" w:eastAsia="Calibri" w:hAnsiTheme="majorHAnsi" w:cstheme="majorHAnsi"/>
          <w:sz w:val="26"/>
          <w:szCs w:val="26"/>
          <w:lang w:val="en-US"/>
        </w:rPr>
        <w:sectPr w:rsidR="00D669B0" w:rsidSect="00F44F78">
          <w:pgSz w:w="12240" w:h="15840"/>
          <w:pgMar w:top="2140" w:right="1300" w:bottom="1200" w:left="1720" w:header="639" w:footer="1008" w:gutter="0"/>
          <w:cols w:space="720"/>
        </w:sectPr>
        <w:pPrChange w:id="2629" w:author="Microsoft account" w:date="2015-09-28T13:38:00Z">
          <w:pPr>
            <w:widowControl w:val="0"/>
            <w:spacing w:after="0" w:line="360" w:lineRule="auto"/>
            <w:jc w:val="both"/>
          </w:pPr>
        </w:pPrChange>
      </w:pPr>
    </w:p>
    <w:p w14:paraId="7EE660B3" w14:textId="77777777" w:rsidR="007801FB" w:rsidRPr="00272777" w:rsidDel="00896FE5" w:rsidRDefault="007801FB">
      <w:pPr>
        <w:widowControl w:val="0"/>
        <w:spacing w:before="6" w:after="0" w:line="276" w:lineRule="auto"/>
        <w:jc w:val="both"/>
        <w:rPr>
          <w:del w:id="2630" w:author="Microsoft account" w:date="2015-09-28T13:21:00Z"/>
          <w:rFonts w:asciiTheme="majorHAnsi" w:eastAsia="Times New Roman" w:hAnsiTheme="majorHAnsi" w:cstheme="majorHAnsi"/>
          <w:sz w:val="26"/>
          <w:szCs w:val="26"/>
          <w:lang w:val="en-US"/>
        </w:rPr>
        <w:pPrChange w:id="2631" w:author="Microsoft account" w:date="2015-09-28T13:38:00Z">
          <w:pPr>
            <w:widowControl w:val="0"/>
            <w:spacing w:before="6" w:after="0" w:line="360" w:lineRule="auto"/>
            <w:jc w:val="both"/>
          </w:pPr>
        </w:pPrChange>
      </w:pPr>
    </w:p>
    <w:p w14:paraId="6718B314" w14:textId="59A49BC8" w:rsidR="007801FB" w:rsidRPr="00272777" w:rsidDel="001602B2" w:rsidRDefault="007801FB">
      <w:pPr>
        <w:widowControl w:val="0"/>
        <w:spacing w:after="0" w:line="276" w:lineRule="auto"/>
        <w:jc w:val="both"/>
        <w:rPr>
          <w:del w:id="2632" w:author="Tim" w:date="2015-09-25T00:20:00Z"/>
          <w:rFonts w:asciiTheme="majorHAnsi" w:eastAsia="Times New Roman" w:hAnsiTheme="majorHAnsi" w:cstheme="majorHAnsi"/>
          <w:sz w:val="26"/>
          <w:szCs w:val="26"/>
          <w:lang w:val="en-US"/>
        </w:rPr>
        <w:pPrChange w:id="2633" w:author="Microsoft account" w:date="2015-09-28T13:38:00Z">
          <w:pPr>
            <w:widowControl w:val="0"/>
            <w:spacing w:after="0" w:line="360" w:lineRule="auto"/>
            <w:jc w:val="both"/>
          </w:pPr>
        </w:pPrChange>
      </w:pPr>
      <w:del w:id="2634" w:author="Microsoft account" w:date="2015-09-28T13:20:00Z">
        <w:r w:rsidRPr="00AF28A9" w:rsidDel="00896FE5">
          <w:rPr>
            <w:rFonts w:asciiTheme="majorHAnsi" w:eastAsia="Times New Roman" w:hAnsiTheme="majorHAnsi" w:cstheme="majorHAnsi"/>
            <w:noProof/>
            <w:position w:val="-72"/>
            <w:sz w:val="26"/>
            <w:szCs w:val="26"/>
            <w:lang w:val="en-US"/>
            <w:rPrChange w:id="2635" w:author="Unknown">
              <w:rPr>
                <w:noProof/>
                <w:lang w:val="en-US"/>
              </w:rPr>
            </w:rPrChange>
          </w:rPr>
          <mc:AlternateContent>
            <mc:Choice Requires="wpg">
              <w:drawing>
                <wp:inline distT="0" distB="0" distL="0" distR="0" wp14:anchorId="480E2155" wp14:editId="286CB3D0">
                  <wp:extent cx="5469255" cy="2323465"/>
                  <wp:effectExtent l="0" t="0" r="1270" b="1905"/>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9255" cy="2323465"/>
                            <a:chOff x="0" y="0"/>
                            <a:chExt cx="8613" cy="3659"/>
                          </a:xfrm>
                        </wpg:grpSpPr>
                        <pic:pic xmlns:pic="http://schemas.openxmlformats.org/drawingml/2006/picture">
                          <pic:nvPicPr>
                            <pic:cNvPr id="96"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13" cy="3659"/>
                            </a:xfrm>
                            <a:prstGeom prst="rect">
                              <a:avLst/>
                            </a:prstGeom>
                            <a:noFill/>
                            <a:extLst>
                              <a:ext uri="{909E8E84-426E-40DD-AFC4-6F175D3DCCD1}">
                                <a14:hiddenFill xmlns:a14="http://schemas.microsoft.com/office/drawing/2010/main">
                                  <a:solidFill>
                                    <a:srgbClr val="FFFFFF"/>
                                  </a:solidFill>
                                </a14:hiddenFill>
                              </a:ext>
                            </a:extLst>
                          </pic:spPr>
                        </pic:pic>
                        <wpg:grpSp>
                          <wpg:cNvPr id="97" name="Group 62"/>
                          <wpg:cNvGrpSpPr>
                            <a:grpSpLocks/>
                          </wpg:cNvGrpSpPr>
                          <wpg:grpSpPr bwMode="auto">
                            <a:xfrm>
                              <a:off x="154" y="540"/>
                              <a:ext cx="5760" cy="221"/>
                              <a:chOff x="154" y="540"/>
                              <a:chExt cx="5760" cy="221"/>
                            </a:xfrm>
                          </wpg:grpSpPr>
                          <wps:wsp>
                            <wps:cNvPr id="98" name="Freeform 63"/>
                            <wps:cNvSpPr>
                              <a:spLocks/>
                            </wps:cNvSpPr>
                            <wps:spPr bwMode="auto">
                              <a:xfrm>
                                <a:off x="154" y="540"/>
                                <a:ext cx="5760" cy="221"/>
                              </a:xfrm>
                              <a:custGeom>
                                <a:avLst/>
                                <a:gdLst>
                                  <a:gd name="T0" fmla="+- 0 154 154"/>
                                  <a:gd name="T1" fmla="*/ T0 w 5760"/>
                                  <a:gd name="T2" fmla="+- 0 761 540"/>
                                  <a:gd name="T3" fmla="*/ 761 h 221"/>
                                  <a:gd name="T4" fmla="+- 0 5914 154"/>
                                  <a:gd name="T5" fmla="*/ T4 w 5760"/>
                                  <a:gd name="T6" fmla="+- 0 761 540"/>
                                  <a:gd name="T7" fmla="*/ 761 h 221"/>
                                  <a:gd name="T8" fmla="+- 0 5914 154"/>
                                  <a:gd name="T9" fmla="*/ T8 w 5760"/>
                                  <a:gd name="T10" fmla="+- 0 540 540"/>
                                  <a:gd name="T11" fmla="*/ 540 h 221"/>
                                  <a:gd name="T12" fmla="+- 0 154 154"/>
                                  <a:gd name="T13" fmla="*/ T12 w 5760"/>
                                  <a:gd name="T14" fmla="+- 0 540 540"/>
                                  <a:gd name="T15" fmla="*/ 540 h 221"/>
                                  <a:gd name="T16" fmla="+- 0 154 154"/>
                                  <a:gd name="T17" fmla="*/ T16 w 5760"/>
                                  <a:gd name="T18" fmla="+- 0 761 540"/>
                                  <a:gd name="T19" fmla="*/ 761 h 221"/>
                                </a:gdLst>
                                <a:ahLst/>
                                <a:cxnLst>
                                  <a:cxn ang="0">
                                    <a:pos x="T1" y="T3"/>
                                  </a:cxn>
                                  <a:cxn ang="0">
                                    <a:pos x="T5" y="T7"/>
                                  </a:cxn>
                                  <a:cxn ang="0">
                                    <a:pos x="T9" y="T11"/>
                                  </a:cxn>
                                  <a:cxn ang="0">
                                    <a:pos x="T13" y="T15"/>
                                  </a:cxn>
                                  <a:cxn ang="0">
                                    <a:pos x="T17" y="T19"/>
                                  </a:cxn>
                                </a:cxnLst>
                                <a:rect l="0" t="0" r="r" b="b"/>
                                <a:pathLst>
                                  <a:path w="5760" h="221">
                                    <a:moveTo>
                                      <a:pt x="0" y="221"/>
                                    </a:moveTo>
                                    <a:lnTo>
                                      <a:pt x="5760" y="221"/>
                                    </a:lnTo>
                                    <a:lnTo>
                                      <a:pt x="5760" y="0"/>
                                    </a:lnTo>
                                    <a:lnTo>
                                      <a:pt x="0" y="0"/>
                                    </a:lnTo>
                                    <a:lnTo>
                                      <a:pt x="0" y="221"/>
                                    </a:lnTo>
                                    <a:close/>
                                  </a:path>
                                </a:pathLst>
                              </a:custGeom>
                              <a:solidFill>
                                <a:srgbClr val="FDFBF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Text Box 64"/>
                            <wps:cNvSpPr txBox="1">
                              <a:spLocks noChangeArrowheads="1"/>
                            </wps:cNvSpPr>
                            <wps:spPr bwMode="auto">
                              <a:xfrm>
                                <a:off x="154" y="101"/>
                                <a:ext cx="5642" cy="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6B0033" w14:textId="77777777" w:rsidR="00DB7790" w:rsidRDefault="00DB7790" w:rsidP="007801FB">
                                  <w:pPr>
                                    <w:spacing w:line="206" w:lineRule="exact"/>
                                    <w:rPr>
                                      <w:rFonts w:ascii="Courier New" w:eastAsia="Courier New" w:hAnsi="Courier New" w:cs="Courier New"/>
                                      <w:sz w:val="20"/>
                                      <w:szCs w:val="20"/>
                                    </w:rPr>
                                  </w:pPr>
                                  <w:r>
                                    <w:rPr>
                                      <w:rFonts w:ascii="Courier New"/>
                                      <w:b/>
                                      <w:color w:val="0000FF"/>
                                      <w:sz w:val="20"/>
                                      <w:shd w:val="clear" w:color="auto" w:fill="FDFBF5"/>
                                    </w:rPr>
                                    <w:t xml:space="preserve">function </w:t>
                                  </w:r>
                                  <w:r>
                                    <w:rPr>
                                      <w:rFonts w:ascii="Courier New"/>
                                      <w:sz w:val="20"/>
                                      <w:shd w:val="clear" w:color="auto" w:fill="FDFBF5"/>
                                    </w:rPr>
                                    <w:t>connect</w:t>
                                  </w:r>
                                  <w:r>
                                    <w:rPr>
                                      <w:rFonts w:ascii="Courier New"/>
                                      <w:color w:val="8000FF"/>
                                      <w:sz w:val="20"/>
                                      <w:shd w:val="clear" w:color="auto" w:fill="FDFBF5"/>
                                    </w:rPr>
                                    <w:t>()</w:t>
                                  </w:r>
                                  <w:r>
                                    <w:rPr>
                                      <w:rFonts w:ascii="Courier New"/>
                                      <w:color w:val="8000FF"/>
                                      <w:spacing w:val="-8"/>
                                      <w:sz w:val="20"/>
                                      <w:shd w:val="clear" w:color="auto" w:fill="FDFBF5"/>
                                    </w:rPr>
                                    <w:t xml:space="preserve"> </w:t>
                                  </w:r>
                                  <w:r>
                                    <w:rPr>
                                      <w:rFonts w:ascii="Courier New"/>
                                      <w:color w:val="8000FF"/>
                                      <w:sz w:val="20"/>
                                      <w:shd w:val="clear" w:color="auto" w:fill="FDFBF5"/>
                                    </w:rPr>
                                    <w:t>{</w:t>
                                  </w:r>
                                </w:p>
                                <w:p w14:paraId="23F365CB" w14:textId="77777777" w:rsidR="00DB7790" w:rsidRDefault="00DB7790" w:rsidP="007801FB">
                                  <w:pPr>
                                    <w:tabs>
                                      <w:tab w:val="left" w:pos="960"/>
                                    </w:tabs>
                                    <w:spacing w:before="6" w:line="219"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import database connection</w:t>
                                  </w:r>
                                  <w:r>
                                    <w:rPr>
                                      <w:rFonts w:ascii="Courier New"/>
                                      <w:color w:val="008000"/>
                                      <w:spacing w:val="-16"/>
                                      <w:sz w:val="20"/>
                                      <w:shd w:val="clear" w:color="auto" w:fill="FDFBF5"/>
                                    </w:rPr>
                                    <w:t xml:space="preserve"> </w:t>
                                  </w:r>
                                  <w:r>
                                    <w:rPr>
                                      <w:rFonts w:ascii="Courier New"/>
                                      <w:color w:val="008000"/>
                                      <w:sz w:val="20"/>
                                      <w:shd w:val="clear" w:color="auto" w:fill="FDFBF5"/>
                                    </w:rPr>
                                    <w:t>variables</w:t>
                                  </w:r>
                                </w:p>
                              </w:txbxContent>
                            </wps:txbx>
                            <wps:bodyPr rot="0" vert="horz" wrap="square" lIns="0" tIns="0" rIns="0" bIns="0" anchor="t" anchorCtr="0" upright="1">
                              <a:noAutofit/>
                            </wps:bodyPr>
                          </wps:wsp>
                          <wps:wsp>
                            <wps:cNvPr id="100" name="Text Box 65"/>
                            <wps:cNvSpPr txBox="1">
                              <a:spLocks noChangeArrowheads="1"/>
                            </wps:cNvSpPr>
                            <wps:spPr bwMode="auto">
                              <a:xfrm>
                                <a:off x="154" y="1013"/>
                                <a:ext cx="8042" cy="24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88A0B" w14:textId="77777777" w:rsidR="00DB7790" w:rsidRDefault="00DB7790" w:rsidP="007801FB">
                                  <w:pPr>
                                    <w:tabs>
                                      <w:tab w:val="left" w:pos="960"/>
                                    </w:tabs>
                                    <w:spacing w:line="204"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Connecting to mysql</w:t>
                                  </w:r>
                                  <w:r>
                                    <w:rPr>
                                      <w:rFonts w:ascii="Courier New"/>
                                      <w:color w:val="008000"/>
                                      <w:spacing w:val="-13"/>
                                      <w:sz w:val="20"/>
                                      <w:shd w:val="clear" w:color="auto" w:fill="FDFBF5"/>
                                    </w:rPr>
                                    <w:t xml:space="preserve"> </w:t>
                                  </w:r>
                                  <w:r>
                                    <w:rPr>
                                      <w:rFonts w:ascii="Courier New"/>
                                      <w:color w:val="008000"/>
                                      <w:sz w:val="20"/>
                                      <w:shd w:val="clear" w:color="auto" w:fill="FDFBF5"/>
                                    </w:rPr>
                                    <w:t>database</w:t>
                                  </w:r>
                                </w:p>
                                <w:p w14:paraId="1C149D1E" w14:textId="77777777" w:rsidR="00DB7790" w:rsidRDefault="00DB7790" w:rsidP="007801FB">
                                  <w:pPr>
                                    <w:tabs>
                                      <w:tab w:val="left" w:pos="960"/>
                                    </w:tabs>
                                    <w:spacing w:line="242" w:lineRule="auto"/>
                                    <w:ind w:right="359" w:hanging="1"/>
                                    <w:rPr>
                                      <w:rFonts w:ascii="Courier New" w:eastAsia="Courier New" w:hAnsi="Courier New" w:cs="Courier New"/>
                                      <w:sz w:val="20"/>
                                      <w:szCs w:val="20"/>
                                    </w:rPr>
                                  </w:pPr>
                                  <w:r>
                                    <w:rPr>
                                      <w:rFonts w:ascii="Courier New"/>
                                      <w:color w:val="000080"/>
                                      <w:w w:val="99"/>
                                      <w:sz w:val="20"/>
                                      <w:shd w:val="clear" w:color="auto" w:fill="FDFBF5"/>
                                    </w:rPr>
                                    <w:t xml:space="preserve"> </w:t>
                                  </w:r>
                                  <w:r>
                                    <w:rPr>
                                      <w:rFonts w:ascii="Courier New"/>
                                      <w:color w:val="000080"/>
                                      <w:sz w:val="20"/>
                                      <w:shd w:val="clear" w:color="auto" w:fill="FDFBF5"/>
                                    </w:rPr>
                                    <w:tab/>
                                    <w:t xml:space="preserve">$con </w:t>
                                  </w:r>
                                  <w:r>
                                    <w:rPr>
                                      <w:rFonts w:ascii="Courier New"/>
                                      <w:color w:val="8000FF"/>
                                      <w:sz w:val="20"/>
                                      <w:shd w:val="clear" w:color="auto" w:fill="FDFBF5"/>
                                    </w:rPr>
                                    <w:t xml:space="preserve">= </w:t>
                                  </w:r>
                                  <w:r>
                                    <w:rPr>
                                      <w:rFonts w:ascii="Courier New"/>
                                      <w:b/>
                                      <w:color w:val="0000FF"/>
                                      <w:sz w:val="20"/>
                                      <w:shd w:val="clear" w:color="auto" w:fill="FDFBF5"/>
                                    </w:rPr>
                                    <w:t>mysql_connect</w:t>
                                  </w:r>
                                  <w:r>
                                    <w:rPr>
                                      <w:rFonts w:ascii="Courier New"/>
                                      <w:color w:val="8000FF"/>
                                      <w:sz w:val="20"/>
                                      <w:shd w:val="clear" w:color="auto" w:fill="FDFBF5"/>
                                    </w:rPr>
                                    <w:t>(</w:t>
                                  </w:r>
                                  <w:r>
                                    <w:rPr>
                                      <w:rFonts w:ascii="Courier New"/>
                                      <w:sz w:val="20"/>
                                      <w:shd w:val="clear" w:color="auto" w:fill="FDFBF5"/>
                                    </w:rPr>
                                    <w:t>DB_SERVER</w:t>
                                  </w:r>
                                  <w:r>
                                    <w:rPr>
                                      <w:rFonts w:ascii="Courier New"/>
                                      <w:color w:val="8000FF"/>
                                      <w:sz w:val="20"/>
                                      <w:shd w:val="clear" w:color="auto" w:fill="FDFBF5"/>
                                    </w:rPr>
                                    <w:t xml:space="preserve">, </w:t>
                                  </w:r>
                                  <w:r>
                                    <w:rPr>
                                      <w:rFonts w:ascii="Courier New"/>
                                      <w:sz w:val="20"/>
                                      <w:shd w:val="clear" w:color="auto" w:fill="FDFBF5"/>
                                    </w:rPr>
                                    <w:t>DB_USER</w:t>
                                  </w:r>
                                  <w:r>
                                    <w:rPr>
                                      <w:rFonts w:ascii="Courier New"/>
                                      <w:color w:val="8000FF"/>
                                      <w:sz w:val="20"/>
                                      <w:shd w:val="clear" w:color="auto" w:fill="FDFBF5"/>
                                    </w:rPr>
                                    <w:t xml:space="preserve">, </w:t>
                                  </w:r>
                                  <w:r>
                                    <w:rPr>
                                      <w:rFonts w:ascii="Courier New"/>
                                      <w:sz w:val="20"/>
                                      <w:shd w:val="clear" w:color="auto" w:fill="FDFBF5"/>
                                    </w:rPr>
                                    <w:t>DB_PASSWORD</w:t>
                                  </w:r>
                                  <w:r>
                                    <w:rPr>
                                      <w:rFonts w:ascii="Courier New"/>
                                      <w:color w:val="8000FF"/>
                                      <w:sz w:val="20"/>
                                      <w:shd w:val="clear" w:color="auto" w:fill="FDFBF5"/>
                                    </w:rPr>
                                    <w:t>)</w:t>
                                  </w:r>
                                  <w:r>
                                    <w:rPr>
                                      <w:rFonts w:ascii="Courier New"/>
                                      <w:color w:val="8000FF"/>
                                      <w:spacing w:val="-22"/>
                                      <w:sz w:val="20"/>
                                      <w:shd w:val="clear" w:color="auto" w:fill="FDFBF5"/>
                                    </w:rPr>
                                    <w:t xml:space="preserve"> </w:t>
                                  </w:r>
                                  <w:r>
                                    <w:rPr>
                                      <w:rFonts w:ascii="Courier New"/>
                                      <w:b/>
                                      <w:color w:val="0000FF"/>
                                      <w:sz w:val="20"/>
                                      <w:shd w:val="clear" w:color="auto" w:fill="FDFBF5"/>
                                    </w:rPr>
                                    <w:t>or</w:t>
                                  </w:r>
                                  <w:r>
                                    <w:rPr>
                                      <w:rFonts w:ascii="Courier New"/>
                                      <w:b/>
                                      <w:color w:val="0000FF"/>
                                      <w:w w:val="99"/>
                                      <w:sz w:val="20"/>
                                    </w:rPr>
                                    <w:t xml:space="preserve"> </w:t>
                                  </w:r>
                                  <w:r>
                                    <w:rPr>
                                      <w:rFonts w:ascii="Courier New"/>
                                      <w:b/>
                                      <w:color w:val="0000FF"/>
                                      <w:sz w:val="20"/>
                                      <w:shd w:val="clear" w:color="auto" w:fill="FDFBF5"/>
                                    </w:rPr>
                                    <w:t>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p>
                                <w:p w14:paraId="5DDC488F" w14:textId="77777777" w:rsidR="00DB7790" w:rsidRDefault="00DB7790" w:rsidP="007801FB">
                                  <w:pPr>
                                    <w:spacing w:before="9"/>
                                    <w:rPr>
                                      <w:rFonts w:ascii="Times New Roman" w:eastAsia="Times New Roman" w:hAnsi="Times New Roman" w:cs="Times New Roman"/>
                                      <w:sz w:val="19"/>
                                      <w:szCs w:val="19"/>
                                    </w:rPr>
                                  </w:pPr>
                                </w:p>
                                <w:p w14:paraId="66D88CC9" w14:textId="77777777" w:rsidR="00DB7790" w:rsidRDefault="00DB7790" w:rsidP="007801FB">
                                  <w:pPr>
                                    <w:tabs>
                                      <w:tab w:val="left" w:pos="960"/>
                                    </w:tabs>
                                    <w:spacing w:line="225"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Selecing</w:t>
                                  </w:r>
                                  <w:r>
                                    <w:rPr>
                                      <w:rFonts w:ascii="Courier New"/>
                                      <w:color w:val="008000"/>
                                      <w:spacing w:val="-9"/>
                                      <w:sz w:val="20"/>
                                      <w:shd w:val="clear" w:color="auto" w:fill="FDFBF5"/>
                                    </w:rPr>
                                    <w:t xml:space="preserve"> </w:t>
                                  </w:r>
                                  <w:r>
                                    <w:rPr>
                                      <w:rFonts w:ascii="Courier New"/>
                                      <w:color w:val="008000"/>
                                      <w:sz w:val="20"/>
                                      <w:shd w:val="clear" w:color="auto" w:fill="FDFBF5"/>
                                    </w:rPr>
                                    <w:t>database</w:t>
                                  </w:r>
                                </w:p>
                                <w:p w14:paraId="1C9DD802" w14:textId="77777777" w:rsidR="00DB7790" w:rsidRDefault="00DB7790" w:rsidP="007801FB">
                                  <w:pPr>
                                    <w:tabs>
                                      <w:tab w:val="left" w:pos="960"/>
                                    </w:tabs>
                                    <w:ind w:hanging="1"/>
                                    <w:rPr>
                                      <w:rFonts w:ascii="Courier New" w:eastAsia="Courier New" w:hAnsi="Courier New" w:cs="Courier New"/>
                                      <w:sz w:val="20"/>
                                      <w:szCs w:val="20"/>
                                    </w:rPr>
                                  </w:pPr>
                                  <w:r>
                                    <w:rPr>
                                      <w:rFonts w:ascii="Courier New"/>
                                      <w:color w:val="000080"/>
                                      <w:w w:val="99"/>
                                      <w:sz w:val="20"/>
                                      <w:shd w:val="clear" w:color="auto" w:fill="FDFBF5"/>
                                    </w:rPr>
                                    <w:t xml:space="preserve"> </w:t>
                                  </w:r>
                                  <w:r>
                                    <w:rPr>
                                      <w:rFonts w:ascii="Courier New"/>
                                      <w:color w:val="000080"/>
                                      <w:sz w:val="20"/>
                                      <w:shd w:val="clear" w:color="auto" w:fill="FDFBF5"/>
                                    </w:rPr>
                                    <w:tab/>
                                    <w:t xml:space="preserve">$db </w:t>
                                  </w:r>
                                  <w:r>
                                    <w:rPr>
                                      <w:rFonts w:ascii="Courier New"/>
                                      <w:color w:val="8000FF"/>
                                      <w:sz w:val="20"/>
                                      <w:shd w:val="clear" w:color="auto" w:fill="FDFBF5"/>
                                    </w:rPr>
                                    <w:t xml:space="preserve">= </w:t>
                                  </w:r>
                                  <w:r>
                                    <w:rPr>
                                      <w:rFonts w:ascii="Courier New"/>
                                      <w:b/>
                                      <w:color w:val="0000FF"/>
                                      <w:sz w:val="20"/>
                                      <w:shd w:val="clear" w:color="auto" w:fill="FDFBF5"/>
                                    </w:rPr>
                                    <w:t>mysql_select_db</w:t>
                                  </w:r>
                                  <w:r>
                                    <w:rPr>
                                      <w:rFonts w:ascii="Courier New"/>
                                      <w:color w:val="8000FF"/>
                                      <w:sz w:val="20"/>
                                      <w:shd w:val="clear" w:color="auto" w:fill="FDFBF5"/>
                                    </w:rPr>
                                    <w:t>(</w:t>
                                  </w:r>
                                  <w:r>
                                    <w:rPr>
                                      <w:rFonts w:ascii="Courier New"/>
                                      <w:sz w:val="20"/>
                                      <w:shd w:val="clear" w:color="auto" w:fill="FDFBF5"/>
                                    </w:rPr>
                                    <w:t>DB_DATABASE</w:t>
                                  </w:r>
                                  <w:r>
                                    <w:rPr>
                                      <w:rFonts w:ascii="Courier New"/>
                                      <w:color w:val="8000FF"/>
                                      <w:sz w:val="20"/>
                                      <w:shd w:val="clear" w:color="auto" w:fill="FDFBF5"/>
                                    </w:rPr>
                                    <w:t xml:space="preserve">) </w:t>
                                  </w:r>
                                  <w:r>
                                    <w:rPr>
                                      <w:rFonts w:ascii="Courier New"/>
                                      <w:b/>
                                      <w:color w:val="0000FF"/>
                                      <w:sz w:val="20"/>
                                      <w:shd w:val="clear" w:color="auto" w:fill="FDFBF5"/>
                                    </w:rPr>
                                    <w:t>or 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r>
                                    <w:rPr>
                                      <w:rFonts w:ascii="Courier New"/>
                                      <w:color w:val="8000FF"/>
                                      <w:spacing w:val="-23"/>
                                      <w:sz w:val="20"/>
                                      <w:shd w:val="clear" w:color="auto" w:fill="FDFBF5"/>
                                    </w:rPr>
                                    <w:t xml:space="preserve"> </w:t>
                                  </w:r>
                                  <w:r>
                                    <w:rPr>
                                      <w:rFonts w:ascii="Courier New"/>
                                      <w:b/>
                                      <w:color w:val="0000FF"/>
                                      <w:sz w:val="20"/>
                                      <w:shd w:val="clear" w:color="auto" w:fill="FDFBF5"/>
                                    </w:rPr>
                                    <w:t>or</w:t>
                                  </w:r>
                                  <w:r>
                                    <w:rPr>
                                      <w:rFonts w:ascii="Courier New"/>
                                      <w:b/>
                                      <w:color w:val="0000FF"/>
                                      <w:w w:val="99"/>
                                      <w:sz w:val="20"/>
                                    </w:rPr>
                                    <w:t xml:space="preserve"> </w:t>
                                  </w:r>
                                  <w:r>
                                    <w:rPr>
                                      <w:rFonts w:ascii="Courier New"/>
                                      <w:b/>
                                      <w:color w:val="0000FF"/>
                                      <w:sz w:val="20"/>
                                      <w:shd w:val="clear" w:color="auto" w:fill="FDFBF5"/>
                                    </w:rPr>
                                    <w:t>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p>
                                <w:p w14:paraId="6E748829" w14:textId="77777777" w:rsidR="00DB7790" w:rsidRDefault="00DB7790" w:rsidP="007801FB">
                                  <w:pPr>
                                    <w:spacing w:before="2"/>
                                    <w:rPr>
                                      <w:rFonts w:ascii="Times New Roman" w:eastAsia="Times New Roman" w:hAnsi="Times New Roman" w:cs="Times New Roman"/>
                                      <w:sz w:val="20"/>
                                      <w:szCs w:val="20"/>
                                    </w:rPr>
                                  </w:pPr>
                                </w:p>
                                <w:p w14:paraId="07987905" w14:textId="77777777" w:rsidR="00DB7790" w:rsidRDefault="00DB7790" w:rsidP="007801FB">
                                  <w:pPr>
                                    <w:tabs>
                                      <w:tab w:val="left" w:pos="960"/>
                                    </w:tabs>
                                    <w:spacing w:line="224"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returing connection</w:t>
                                  </w:r>
                                  <w:r>
                                    <w:rPr>
                                      <w:rFonts w:ascii="Courier New"/>
                                      <w:color w:val="008000"/>
                                      <w:spacing w:val="-12"/>
                                      <w:sz w:val="20"/>
                                      <w:shd w:val="clear" w:color="auto" w:fill="FDFBF5"/>
                                    </w:rPr>
                                    <w:t xml:space="preserve"> </w:t>
                                  </w:r>
                                  <w:r>
                                    <w:rPr>
                                      <w:rFonts w:ascii="Courier New"/>
                                      <w:color w:val="008000"/>
                                      <w:sz w:val="20"/>
                                      <w:shd w:val="clear" w:color="auto" w:fill="FDFBF5"/>
                                    </w:rPr>
                                    <w:t>cursor</w:t>
                                  </w:r>
                                </w:p>
                                <w:p w14:paraId="7F676C7C" w14:textId="77777777" w:rsidR="00DB7790" w:rsidRDefault="00DB7790" w:rsidP="007801FB">
                                  <w:pPr>
                                    <w:tabs>
                                      <w:tab w:val="left" w:pos="960"/>
                                    </w:tabs>
                                    <w:spacing w:line="224" w:lineRule="exact"/>
                                    <w:rPr>
                                      <w:rFonts w:ascii="Courier New" w:eastAsia="Courier New" w:hAnsi="Courier New" w:cs="Courier New"/>
                                      <w:sz w:val="20"/>
                                      <w:szCs w:val="20"/>
                                    </w:rPr>
                                  </w:pPr>
                                  <w:r>
                                    <w:rPr>
                                      <w:rFonts w:ascii="Courier New"/>
                                      <w:b/>
                                      <w:color w:val="0000FF"/>
                                      <w:w w:val="99"/>
                                      <w:sz w:val="20"/>
                                      <w:shd w:val="clear" w:color="auto" w:fill="FDFBF5"/>
                                    </w:rPr>
                                    <w:t xml:space="preserve"> </w:t>
                                  </w:r>
                                  <w:r>
                                    <w:rPr>
                                      <w:rFonts w:ascii="Courier New"/>
                                      <w:b/>
                                      <w:color w:val="0000FF"/>
                                      <w:sz w:val="20"/>
                                      <w:shd w:val="clear" w:color="auto" w:fill="FDFBF5"/>
                                    </w:rPr>
                                    <w:tab/>
                                    <w:t>return</w:t>
                                  </w:r>
                                  <w:r>
                                    <w:rPr>
                                      <w:rFonts w:ascii="Courier New"/>
                                      <w:b/>
                                      <w:color w:val="0000FF"/>
                                      <w:spacing w:val="-5"/>
                                      <w:sz w:val="20"/>
                                      <w:shd w:val="clear" w:color="auto" w:fill="FDFBF5"/>
                                    </w:rPr>
                                    <w:t xml:space="preserve"> </w:t>
                                  </w:r>
                                  <w:r>
                                    <w:rPr>
                                      <w:rFonts w:ascii="Courier New"/>
                                      <w:color w:val="000080"/>
                                      <w:sz w:val="20"/>
                                      <w:shd w:val="clear" w:color="auto" w:fill="FDFBF5"/>
                                    </w:rPr>
                                    <w:t>$con</w:t>
                                  </w:r>
                                  <w:r>
                                    <w:rPr>
                                      <w:rFonts w:ascii="Courier New"/>
                                      <w:color w:val="8000FF"/>
                                      <w:sz w:val="20"/>
                                      <w:shd w:val="clear" w:color="auto" w:fill="FDFBF5"/>
                                    </w:rPr>
                                    <w:t>;</w:t>
                                  </w:r>
                                </w:p>
                                <w:p w14:paraId="3DB9CFAD" w14:textId="77777777" w:rsidR="00DB7790" w:rsidRDefault="00DB7790" w:rsidP="007801FB">
                                  <w:pPr>
                                    <w:tabs>
                                      <w:tab w:val="left" w:pos="480"/>
                                    </w:tabs>
                                    <w:spacing w:before="6" w:line="219" w:lineRule="exact"/>
                                    <w:rPr>
                                      <w:rFonts w:ascii="Courier New" w:eastAsia="Courier New" w:hAnsi="Courier New" w:cs="Courier New"/>
                                      <w:sz w:val="20"/>
                                      <w:szCs w:val="20"/>
                                    </w:rPr>
                                  </w:pPr>
                                  <w:r>
                                    <w:rPr>
                                      <w:rFonts w:ascii="Courier New"/>
                                      <w:color w:val="8000FF"/>
                                      <w:w w:val="99"/>
                                      <w:sz w:val="20"/>
                                      <w:shd w:val="clear" w:color="auto" w:fill="FDFBF5"/>
                                    </w:rPr>
                                    <w:t xml:space="preserve"> </w:t>
                                  </w:r>
                                  <w:r>
                                    <w:rPr>
                                      <w:rFonts w:ascii="Courier New"/>
                                      <w:color w:val="8000FF"/>
                                      <w:sz w:val="20"/>
                                      <w:shd w:val="clear" w:color="auto" w:fill="FDFBF5"/>
                                    </w:rPr>
                                    <w:tab/>
                                    <w:t>}</w:t>
                                  </w:r>
                                </w:p>
                              </w:txbxContent>
                            </wps:txbx>
                            <wps:bodyPr rot="0" vert="horz" wrap="square" lIns="0" tIns="0" rIns="0" bIns="0" anchor="t" anchorCtr="0" upright="1">
                              <a:noAutofit/>
                            </wps:bodyPr>
                          </wps:wsp>
                          <wps:wsp>
                            <wps:cNvPr id="101" name="Text Box 66"/>
                            <wps:cNvSpPr txBox="1">
                              <a:spLocks noChangeArrowheads="1"/>
                            </wps:cNvSpPr>
                            <wps:spPr bwMode="auto">
                              <a:xfrm>
                                <a:off x="154" y="538"/>
                                <a:ext cx="5760" cy="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52829" w14:textId="77777777" w:rsidR="00DB7790" w:rsidRDefault="00DB7790" w:rsidP="007801FB">
                                  <w:pPr>
                                    <w:tabs>
                                      <w:tab w:val="left" w:pos="3468"/>
                                    </w:tabs>
                                    <w:spacing w:line="223" w:lineRule="exact"/>
                                    <w:ind w:left="960" w:right="-1"/>
                                    <w:rPr>
                                      <w:rFonts w:ascii="Courier New" w:eastAsia="Courier New" w:hAnsi="Courier New" w:cs="Courier New"/>
                                      <w:sz w:val="20"/>
                                      <w:szCs w:val="20"/>
                                    </w:rPr>
                                  </w:pPr>
                                  <w:r>
                                    <w:rPr>
                                      <w:rFonts w:ascii="Courier New"/>
                                      <w:b/>
                                      <w:color w:val="0000FF"/>
                                      <w:sz w:val="20"/>
                                    </w:rPr>
                                    <w:t>require_once DIR</w:t>
                                  </w:r>
                                  <w:r>
                                    <w:rPr>
                                      <w:rFonts w:ascii="Courier New"/>
                                      <w:b/>
                                      <w:color w:val="0000FF"/>
                                      <w:sz w:val="20"/>
                                      <w:u w:val="single" w:color="0000FE"/>
                                    </w:rPr>
                                    <w:tab/>
                                  </w:r>
                                  <w:r>
                                    <w:rPr>
                                      <w:rFonts w:ascii="Courier New"/>
                                      <w:color w:val="8000FF"/>
                                      <w:sz w:val="20"/>
                                    </w:rPr>
                                    <w:t>.</w:t>
                                  </w:r>
                                  <w:r>
                                    <w:rPr>
                                      <w:rFonts w:ascii="Courier New"/>
                                      <w:color w:val="8000FF"/>
                                      <w:spacing w:val="-9"/>
                                      <w:sz w:val="20"/>
                                    </w:rPr>
                                    <w:t xml:space="preserve"> </w:t>
                                  </w:r>
                                  <w:r>
                                    <w:rPr>
                                      <w:rFonts w:ascii="Courier New"/>
                                      <w:color w:val="808080"/>
                                      <w:sz w:val="20"/>
                                    </w:rPr>
                                    <w:t>'/db_config.php'</w:t>
                                  </w:r>
                                  <w:r>
                                    <w:rPr>
                                      <w:rFonts w:ascii="Courier New"/>
                                      <w:color w:val="8000FF"/>
                                      <w:sz w:val="20"/>
                                    </w:rPr>
                                    <w:t>;</w:t>
                                  </w:r>
                                </w:p>
                              </w:txbxContent>
                            </wps:txbx>
                            <wps:bodyPr rot="0" vert="horz" wrap="square" lIns="0" tIns="0" rIns="0" bIns="0" anchor="t" anchorCtr="0" upright="1">
                              <a:noAutofit/>
                            </wps:bodyPr>
                          </wps:wsp>
                        </wpg:grpSp>
                      </wpg:wgp>
                    </a:graphicData>
                  </a:graphic>
                </wp:inline>
              </w:drawing>
            </mc:Choice>
            <mc:Fallback>
              <w:pict>
                <v:group w14:anchorId="480E2155" id="Group 95" o:spid="_x0000_s1034" style="width:430.65pt;height:182.95pt;mso-position-horizontal-relative:char;mso-position-vertical-relative:line" coordsize="8613,3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Ik+AAAAAEGiDwAAAECQ6AMAAAAQJPoAAAAABIk+AAAAAEGiD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Ik+AAAAAEGiDwAAAECQ6AMAAAAQJPoAAAAABIk+AAAAAEGiD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Ik+AAAAAEGiDwAAAECQ6AMAAAAQJPoAAAAABIk+AAAAAEGiD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Ik+AAAAAEGiDwAAAECQ6AMAAAAQJPoAAAAABIk+AAAAAEGiD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">
                  <v:shape id="Picture 61" o:spid="_x0000_s1035" type="#_x0000_t75" style="position:absolute;width:8613;height:36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oaFzGAAAA2wAAAA8AAABkcnMvZG93bnJldi54bWxEj0FrwkAUhO8F/8PyBC+lbmoh2OgqUhRM&#10;EbFW8PrIPpNo9m3Irhr99a5Q6HGYmW+Y8bQ1lbhQ40rLCt77EQjizOqScwW738XbEITzyBory6Tg&#10;Rg6mk87LGBNtr/xDl63PRYCwS1BB4X2dSOmyggy6vq2Jg3ewjUEfZJNL3eA1wE0lB1EUS4Mlh4UC&#10;a/oqKDttz0ZBvkhX6+Pr8p7Gq015+07369n8Q6let52NQHhq/X/4r73UCj5jeH4JP0BOH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qhoXMYAAADbAAAADwAAAAAAAAAAAAAA&#10;AACfAgAAZHJzL2Rvd25yZXYueG1sUEsFBgAAAAAEAAQA9wAAAJIDAAAAAA==&#10;">
                    <v:imagedata r:id="rId36" o:title=""/>
                  </v:shape>
                  <v:group id="_x0000_s1036" style="position:absolute;left:154;top:540;width:5760;height:221" coordorigin="154,540" coordsize="5760,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dZNMYAAADbAAAADwAAAGRycy9kb3ducmV2LnhtbESPW2vCQBSE3wv+h+UI&#10;faubWFo1ZhURW/ogghcQ3w7Zkwtmz4bsNon/vlso9HGYmW+YdD2YWnTUusqygngSgSDOrK64UHA5&#10;f7zMQTiPrLG2TAoe5GC9Gj2lmGjb85G6ky9EgLBLUEHpfZNI6bKSDLqJbYiDl9vWoA+yLaRusQ9w&#10;U8tpFL1LgxWHhRIb2paU3U/fRsFnj/3mNd51+3u+fdzOb4frPialnsfDZgnC0+D/w3/tL61gMY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PB1k0xgAAANsA&#10;AAAPAAAAAAAAAAAAAAAAAKoCAABkcnMvZG93bnJldi54bWxQSwUGAAAAAAQABAD6AAAAnQMAAAAA&#10;">
                    <v:shape id="Freeform 63" o:spid="_x0000_s1037" style="position:absolute;left:154;top:540;width:5760;height:221;visibility:visible;mso-wrap-style:square;v-text-anchor:top" coordsize="5760,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QzL0A&#10;AADbAAAADwAAAGRycy9kb3ducmV2LnhtbERPuwrCMBTdBf8hXMFNUx18VKOooLgIvgbHS3Nti81N&#10;bWKtf28GwfFw3vNlYwpRU+VyywoG/QgEcWJ1zqmC62Xbm4BwHlljYZkUfMjBctFuzTHW9s0nqs8+&#10;FSGEXYwKMu/LWEqXZGTQ9W1JHLi7rQz6AKtU6grfIdwUchhFI2kw59CQYUmbjJLH+WUUjG9HT3q4&#10;vX7q3aXEw+CZrPVTqW6nWc1AeGr8X/xz77WCaRgbvoQfIB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RfQzL0AAADbAAAADwAAAAAAAAAAAAAAAACYAgAAZHJzL2Rvd25yZXYu&#10;eG1sUEsFBgAAAAAEAAQA9QAAAIIDAAAAAA==&#10;" path="m,221r5760,l5760,,,,,221xe" fillcolor="#fdfbf5" stroked="f">
                      <v:path arrowok="t" o:connecttype="custom" o:connectlocs="0,761;5760,761;5760,540;0,540;0,761" o:connectangles="0,0,0,0,0"/>
                    </v:shape>
                    <v:shape id="Text Box 64" o:spid="_x0000_s1038" type="#_x0000_t202" style="position:absolute;left:154;top:101;width:564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AIcMQA&#10;AADbAAAADwAAAGRycy9kb3ducmV2LnhtbESPQWvCQBSE70L/w/IKvZlNPYhJXUVKhUJBjPHg8TX7&#10;TBazb9PsVuO/dwXB4zAz3zDz5WBbcabeG8cK3pMUBHHltOFawb5cj2cgfEDW2DomBVfysFy8jOaY&#10;a3fhgs67UIsIYZ+jgiaELpfSVw1Z9InriKN3dL3FEGVfS93jJcJtKydpOpUWDceFBjv6bKg67f6t&#10;gtWBiy/zt/ndFsfClGWW8s/0pNTb67D6ABFoCM/wo/2tFWQZ3L/EH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QCHDEAAAA2wAAAA8AAAAAAAAAAAAAAAAAmAIAAGRycy9k&#10;b3ducmV2LnhtbFBLBQYAAAAABAAEAPUAAACJAwAAAAA=&#10;" filled="f" stroked="f">
                      <v:textbox inset="0,0,0,0">
                        <w:txbxContent>
                          <w:p w14:paraId="006B0033" w14:textId="77777777" w:rsidR="00DB7790" w:rsidRDefault="00DB7790" w:rsidP="007801FB">
                            <w:pPr>
                              <w:spacing w:line="206" w:lineRule="exact"/>
                              <w:rPr>
                                <w:rFonts w:ascii="Courier New" w:eastAsia="Courier New" w:hAnsi="Courier New" w:cs="Courier New"/>
                                <w:sz w:val="20"/>
                                <w:szCs w:val="20"/>
                              </w:rPr>
                            </w:pPr>
                            <w:r>
                              <w:rPr>
                                <w:rFonts w:ascii="Courier New"/>
                                <w:b/>
                                <w:color w:val="0000FF"/>
                                <w:sz w:val="20"/>
                                <w:shd w:val="clear" w:color="auto" w:fill="FDFBF5"/>
                              </w:rPr>
                              <w:t xml:space="preserve">function </w:t>
                            </w:r>
                            <w:r>
                              <w:rPr>
                                <w:rFonts w:ascii="Courier New"/>
                                <w:sz w:val="20"/>
                                <w:shd w:val="clear" w:color="auto" w:fill="FDFBF5"/>
                              </w:rPr>
                              <w:t>connect</w:t>
                            </w:r>
                            <w:r>
                              <w:rPr>
                                <w:rFonts w:ascii="Courier New"/>
                                <w:color w:val="8000FF"/>
                                <w:sz w:val="20"/>
                                <w:shd w:val="clear" w:color="auto" w:fill="FDFBF5"/>
                              </w:rPr>
                              <w:t>()</w:t>
                            </w:r>
                            <w:r>
                              <w:rPr>
                                <w:rFonts w:ascii="Courier New"/>
                                <w:color w:val="8000FF"/>
                                <w:spacing w:val="-8"/>
                                <w:sz w:val="20"/>
                                <w:shd w:val="clear" w:color="auto" w:fill="FDFBF5"/>
                              </w:rPr>
                              <w:t xml:space="preserve"> </w:t>
                            </w:r>
                            <w:r>
                              <w:rPr>
                                <w:rFonts w:ascii="Courier New"/>
                                <w:color w:val="8000FF"/>
                                <w:sz w:val="20"/>
                                <w:shd w:val="clear" w:color="auto" w:fill="FDFBF5"/>
                              </w:rPr>
                              <w:t>{</w:t>
                            </w:r>
                          </w:p>
                          <w:p w14:paraId="23F365CB" w14:textId="77777777" w:rsidR="00DB7790" w:rsidRDefault="00DB7790" w:rsidP="007801FB">
                            <w:pPr>
                              <w:tabs>
                                <w:tab w:val="left" w:pos="960"/>
                              </w:tabs>
                              <w:spacing w:before="6" w:line="219"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import database connection</w:t>
                            </w:r>
                            <w:r>
                              <w:rPr>
                                <w:rFonts w:ascii="Courier New"/>
                                <w:color w:val="008000"/>
                                <w:spacing w:val="-16"/>
                                <w:sz w:val="20"/>
                                <w:shd w:val="clear" w:color="auto" w:fill="FDFBF5"/>
                              </w:rPr>
                              <w:t xml:space="preserve"> </w:t>
                            </w:r>
                            <w:r>
                              <w:rPr>
                                <w:rFonts w:ascii="Courier New"/>
                                <w:color w:val="008000"/>
                                <w:sz w:val="20"/>
                                <w:shd w:val="clear" w:color="auto" w:fill="FDFBF5"/>
                              </w:rPr>
                              <w:t>variables</w:t>
                            </w:r>
                          </w:p>
                        </w:txbxContent>
                      </v:textbox>
                    </v:shape>
                    <v:shape id="Text Box 65" o:spid="_x0000_s1039" type="#_x0000_t202" style="position:absolute;left:154;top:1013;width:8042;height:24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5R78UA&#10;AADcAAAADwAAAGRycy9kb3ducmV2LnhtbESPQWvDMAyF74P9B6PBbqvdHUqb1i2lbDAYjKXZYUc1&#10;VhPTWM5ir83+/XQo9Cbxnt77tNqMoVNnGpKPbGE6MaCI6+g8Nxa+qtenOaiUkR12kcnCHyXYrO/v&#10;Vli4eOGSzvvcKAnhVKCFNue+0DrVLQVMk9gTi3aMQ8As69BoN+BFwkOnn42Z6YCepaHFnnYt1af9&#10;b7Cw/ebyxf98HD7LY+mramH4fXay9vFh3C5BZRrzzXy9fnOCbwRfnpEJ9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3lHvxQAAANwAAAAPAAAAAAAAAAAAAAAAAJgCAABkcnMv&#10;ZG93bnJldi54bWxQSwUGAAAAAAQABAD1AAAAigMAAAAA&#10;" filled="f" stroked="f">
                      <v:textbox inset="0,0,0,0">
                        <w:txbxContent>
                          <w:p w14:paraId="28388A0B" w14:textId="77777777" w:rsidR="00DB7790" w:rsidRDefault="00DB7790" w:rsidP="007801FB">
                            <w:pPr>
                              <w:tabs>
                                <w:tab w:val="left" w:pos="960"/>
                              </w:tabs>
                              <w:spacing w:line="204"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Connecting to mysql</w:t>
                            </w:r>
                            <w:r>
                              <w:rPr>
                                <w:rFonts w:ascii="Courier New"/>
                                <w:color w:val="008000"/>
                                <w:spacing w:val="-13"/>
                                <w:sz w:val="20"/>
                                <w:shd w:val="clear" w:color="auto" w:fill="FDFBF5"/>
                              </w:rPr>
                              <w:t xml:space="preserve"> </w:t>
                            </w:r>
                            <w:r>
                              <w:rPr>
                                <w:rFonts w:ascii="Courier New"/>
                                <w:color w:val="008000"/>
                                <w:sz w:val="20"/>
                                <w:shd w:val="clear" w:color="auto" w:fill="FDFBF5"/>
                              </w:rPr>
                              <w:t>database</w:t>
                            </w:r>
                          </w:p>
                          <w:p w14:paraId="1C149D1E" w14:textId="77777777" w:rsidR="00DB7790" w:rsidRDefault="00DB7790" w:rsidP="007801FB">
                            <w:pPr>
                              <w:tabs>
                                <w:tab w:val="left" w:pos="960"/>
                              </w:tabs>
                              <w:spacing w:line="242" w:lineRule="auto"/>
                              <w:ind w:right="359" w:hanging="1"/>
                              <w:rPr>
                                <w:rFonts w:ascii="Courier New" w:eastAsia="Courier New" w:hAnsi="Courier New" w:cs="Courier New"/>
                                <w:sz w:val="20"/>
                                <w:szCs w:val="20"/>
                              </w:rPr>
                            </w:pPr>
                            <w:r>
                              <w:rPr>
                                <w:rFonts w:ascii="Courier New"/>
                                <w:color w:val="000080"/>
                                <w:w w:val="99"/>
                                <w:sz w:val="20"/>
                                <w:shd w:val="clear" w:color="auto" w:fill="FDFBF5"/>
                              </w:rPr>
                              <w:t xml:space="preserve"> </w:t>
                            </w:r>
                            <w:r>
                              <w:rPr>
                                <w:rFonts w:ascii="Courier New"/>
                                <w:color w:val="000080"/>
                                <w:sz w:val="20"/>
                                <w:shd w:val="clear" w:color="auto" w:fill="FDFBF5"/>
                              </w:rPr>
                              <w:tab/>
                              <w:t xml:space="preserve">$con </w:t>
                            </w:r>
                            <w:r>
                              <w:rPr>
                                <w:rFonts w:ascii="Courier New"/>
                                <w:color w:val="8000FF"/>
                                <w:sz w:val="20"/>
                                <w:shd w:val="clear" w:color="auto" w:fill="FDFBF5"/>
                              </w:rPr>
                              <w:t xml:space="preserve">= </w:t>
                            </w:r>
                            <w:r>
                              <w:rPr>
                                <w:rFonts w:ascii="Courier New"/>
                                <w:b/>
                                <w:color w:val="0000FF"/>
                                <w:sz w:val="20"/>
                                <w:shd w:val="clear" w:color="auto" w:fill="FDFBF5"/>
                              </w:rPr>
                              <w:t>mysql_connect</w:t>
                            </w:r>
                            <w:r>
                              <w:rPr>
                                <w:rFonts w:ascii="Courier New"/>
                                <w:color w:val="8000FF"/>
                                <w:sz w:val="20"/>
                                <w:shd w:val="clear" w:color="auto" w:fill="FDFBF5"/>
                              </w:rPr>
                              <w:t>(</w:t>
                            </w:r>
                            <w:r>
                              <w:rPr>
                                <w:rFonts w:ascii="Courier New"/>
                                <w:sz w:val="20"/>
                                <w:shd w:val="clear" w:color="auto" w:fill="FDFBF5"/>
                              </w:rPr>
                              <w:t>DB_SERVER</w:t>
                            </w:r>
                            <w:r>
                              <w:rPr>
                                <w:rFonts w:ascii="Courier New"/>
                                <w:color w:val="8000FF"/>
                                <w:sz w:val="20"/>
                                <w:shd w:val="clear" w:color="auto" w:fill="FDFBF5"/>
                              </w:rPr>
                              <w:t xml:space="preserve">, </w:t>
                            </w:r>
                            <w:r>
                              <w:rPr>
                                <w:rFonts w:ascii="Courier New"/>
                                <w:sz w:val="20"/>
                                <w:shd w:val="clear" w:color="auto" w:fill="FDFBF5"/>
                              </w:rPr>
                              <w:t>DB_USER</w:t>
                            </w:r>
                            <w:r>
                              <w:rPr>
                                <w:rFonts w:ascii="Courier New"/>
                                <w:color w:val="8000FF"/>
                                <w:sz w:val="20"/>
                                <w:shd w:val="clear" w:color="auto" w:fill="FDFBF5"/>
                              </w:rPr>
                              <w:t xml:space="preserve">, </w:t>
                            </w:r>
                            <w:r>
                              <w:rPr>
                                <w:rFonts w:ascii="Courier New"/>
                                <w:sz w:val="20"/>
                                <w:shd w:val="clear" w:color="auto" w:fill="FDFBF5"/>
                              </w:rPr>
                              <w:t>DB_PASSWORD</w:t>
                            </w:r>
                            <w:r>
                              <w:rPr>
                                <w:rFonts w:ascii="Courier New"/>
                                <w:color w:val="8000FF"/>
                                <w:sz w:val="20"/>
                                <w:shd w:val="clear" w:color="auto" w:fill="FDFBF5"/>
                              </w:rPr>
                              <w:t>)</w:t>
                            </w:r>
                            <w:r>
                              <w:rPr>
                                <w:rFonts w:ascii="Courier New"/>
                                <w:color w:val="8000FF"/>
                                <w:spacing w:val="-22"/>
                                <w:sz w:val="20"/>
                                <w:shd w:val="clear" w:color="auto" w:fill="FDFBF5"/>
                              </w:rPr>
                              <w:t xml:space="preserve"> </w:t>
                            </w:r>
                            <w:r>
                              <w:rPr>
                                <w:rFonts w:ascii="Courier New"/>
                                <w:b/>
                                <w:color w:val="0000FF"/>
                                <w:sz w:val="20"/>
                                <w:shd w:val="clear" w:color="auto" w:fill="FDFBF5"/>
                              </w:rPr>
                              <w:t>or</w:t>
                            </w:r>
                            <w:r>
                              <w:rPr>
                                <w:rFonts w:ascii="Courier New"/>
                                <w:b/>
                                <w:color w:val="0000FF"/>
                                <w:w w:val="99"/>
                                <w:sz w:val="20"/>
                              </w:rPr>
                              <w:t xml:space="preserve"> </w:t>
                            </w:r>
                            <w:r>
                              <w:rPr>
                                <w:rFonts w:ascii="Courier New"/>
                                <w:b/>
                                <w:color w:val="0000FF"/>
                                <w:sz w:val="20"/>
                                <w:shd w:val="clear" w:color="auto" w:fill="FDFBF5"/>
                              </w:rPr>
                              <w:t>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p>
                          <w:p w14:paraId="5DDC488F" w14:textId="77777777" w:rsidR="00DB7790" w:rsidRDefault="00DB7790" w:rsidP="007801FB">
                            <w:pPr>
                              <w:spacing w:before="9"/>
                              <w:rPr>
                                <w:rFonts w:ascii="Times New Roman" w:eastAsia="Times New Roman" w:hAnsi="Times New Roman" w:cs="Times New Roman"/>
                                <w:sz w:val="19"/>
                                <w:szCs w:val="19"/>
                              </w:rPr>
                            </w:pPr>
                          </w:p>
                          <w:p w14:paraId="66D88CC9" w14:textId="77777777" w:rsidR="00DB7790" w:rsidRDefault="00DB7790" w:rsidP="007801FB">
                            <w:pPr>
                              <w:tabs>
                                <w:tab w:val="left" w:pos="960"/>
                              </w:tabs>
                              <w:spacing w:line="225"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Selecing</w:t>
                            </w:r>
                            <w:r>
                              <w:rPr>
                                <w:rFonts w:ascii="Courier New"/>
                                <w:color w:val="008000"/>
                                <w:spacing w:val="-9"/>
                                <w:sz w:val="20"/>
                                <w:shd w:val="clear" w:color="auto" w:fill="FDFBF5"/>
                              </w:rPr>
                              <w:t xml:space="preserve"> </w:t>
                            </w:r>
                            <w:r>
                              <w:rPr>
                                <w:rFonts w:ascii="Courier New"/>
                                <w:color w:val="008000"/>
                                <w:sz w:val="20"/>
                                <w:shd w:val="clear" w:color="auto" w:fill="FDFBF5"/>
                              </w:rPr>
                              <w:t>database</w:t>
                            </w:r>
                          </w:p>
                          <w:p w14:paraId="1C9DD802" w14:textId="77777777" w:rsidR="00DB7790" w:rsidRDefault="00DB7790" w:rsidP="007801FB">
                            <w:pPr>
                              <w:tabs>
                                <w:tab w:val="left" w:pos="960"/>
                              </w:tabs>
                              <w:ind w:hanging="1"/>
                              <w:rPr>
                                <w:rFonts w:ascii="Courier New" w:eastAsia="Courier New" w:hAnsi="Courier New" w:cs="Courier New"/>
                                <w:sz w:val="20"/>
                                <w:szCs w:val="20"/>
                              </w:rPr>
                            </w:pPr>
                            <w:r>
                              <w:rPr>
                                <w:rFonts w:ascii="Courier New"/>
                                <w:color w:val="000080"/>
                                <w:w w:val="99"/>
                                <w:sz w:val="20"/>
                                <w:shd w:val="clear" w:color="auto" w:fill="FDFBF5"/>
                              </w:rPr>
                              <w:t xml:space="preserve"> </w:t>
                            </w:r>
                            <w:r>
                              <w:rPr>
                                <w:rFonts w:ascii="Courier New"/>
                                <w:color w:val="000080"/>
                                <w:sz w:val="20"/>
                                <w:shd w:val="clear" w:color="auto" w:fill="FDFBF5"/>
                              </w:rPr>
                              <w:tab/>
                              <w:t xml:space="preserve">$db </w:t>
                            </w:r>
                            <w:r>
                              <w:rPr>
                                <w:rFonts w:ascii="Courier New"/>
                                <w:color w:val="8000FF"/>
                                <w:sz w:val="20"/>
                                <w:shd w:val="clear" w:color="auto" w:fill="FDFBF5"/>
                              </w:rPr>
                              <w:t xml:space="preserve">= </w:t>
                            </w:r>
                            <w:r>
                              <w:rPr>
                                <w:rFonts w:ascii="Courier New"/>
                                <w:b/>
                                <w:color w:val="0000FF"/>
                                <w:sz w:val="20"/>
                                <w:shd w:val="clear" w:color="auto" w:fill="FDFBF5"/>
                              </w:rPr>
                              <w:t>mysql_select_db</w:t>
                            </w:r>
                            <w:r>
                              <w:rPr>
                                <w:rFonts w:ascii="Courier New"/>
                                <w:color w:val="8000FF"/>
                                <w:sz w:val="20"/>
                                <w:shd w:val="clear" w:color="auto" w:fill="FDFBF5"/>
                              </w:rPr>
                              <w:t>(</w:t>
                            </w:r>
                            <w:r>
                              <w:rPr>
                                <w:rFonts w:ascii="Courier New"/>
                                <w:sz w:val="20"/>
                                <w:shd w:val="clear" w:color="auto" w:fill="FDFBF5"/>
                              </w:rPr>
                              <w:t>DB_DATABASE</w:t>
                            </w:r>
                            <w:r>
                              <w:rPr>
                                <w:rFonts w:ascii="Courier New"/>
                                <w:color w:val="8000FF"/>
                                <w:sz w:val="20"/>
                                <w:shd w:val="clear" w:color="auto" w:fill="FDFBF5"/>
                              </w:rPr>
                              <w:t xml:space="preserve">) </w:t>
                            </w:r>
                            <w:r>
                              <w:rPr>
                                <w:rFonts w:ascii="Courier New"/>
                                <w:b/>
                                <w:color w:val="0000FF"/>
                                <w:sz w:val="20"/>
                                <w:shd w:val="clear" w:color="auto" w:fill="FDFBF5"/>
                              </w:rPr>
                              <w:t>or 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r>
                              <w:rPr>
                                <w:rFonts w:ascii="Courier New"/>
                                <w:color w:val="8000FF"/>
                                <w:spacing w:val="-23"/>
                                <w:sz w:val="20"/>
                                <w:shd w:val="clear" w:color="auto" w:fill="FDFBF5"/>
                              </w:rPr>
                              <w:t xml:space="preserve"> </w:t>
                            </w:r>
                            <w:r>
                              <w:rPr>
                                <w:rFonts w:ascii="Courier New"/>
                                <w:b/>
                                <w:color w:val="0000FF"/>
                                <w:sz w:val="20"/>
                                <w:shd w:val="clear" w:color="auto" w:fill="FDFBF5"/>
                              </w:rPr>
                              <w:t>or</w:t>
                            </w:r>
                            <w:r>
                              <w:rPr>
                                <w:rFonts w:ascii="Courier New"/>
                                <w:b/>
                                <w:color w:val="0000FF"/>
                                <w:w w:val="99"/>
                                <w:sz w:val="20"/>
                              </w:rPr>
                              <w:t xml:space="preserve"> </w:t>
                            </w:r>
                            <w:r>
                              <w:rPr>
                                <w:rFonts w:ascii="Courier New"/>
                                <w:b/>
                                <w:color w:val="0000FF"/>
                                <w:sz w:val="20"/>
                                <w:shd w:val="clear" w:color="auto" w:fill="FDFBF5"/>
                              </w:rPr>
                              <w:t>die</w:t>
                            </w:r>
                            <w:r>
                              <w:rPr>
                                <w:rFonts w:ascii="Courier New"/>
                                <w:color w:val="8000FF"/>
                                <w:sz w:val="20"/>
                                <w:shd w:val="clear" w:color="auto" w:fill="FDFBF5"/>
                              </w:rPr>
                              <w:t>(</w:t>
                            </w:r>
                            <w:r>
                              <w:rPr>
                                <w:rFonts w:ascii="Courier New"/>
                                <w:b/>
                                <w:color w:val="0000FF"/>
                                <w:sz w:val="20"/>
                                <w:shd w:val="clear" w:color="auto" w:fill="FDFBF5"/>
                              </w:rPr>
                              <w:t>mysql_error</w:t>
                            </w:r>
                            <w:r>
                              <w:rPr>
                                <w:rFonts w:ascii="Courier New"/>
                                <w:color w:val="8000FF"/>
                                <w:sz w:val="20"/>
                                <w:shd w:val="clear" w:color="auto" w:fill="FDFBF5"/>
                              </w:rPr>
                              <w:t>());</w:t>
                            </w:r>
                          </w:p>
                          <w:p w14:paraId="6E748829" w14:textId="77777777" w:rsidR="00DB7790" w:rsidRDefault="00DB7790" w:rsidP="007801FB">
                            <w:pPr>
                              <w:spacing w:before="2"/>
                              <w:rPr>
                                <w:rFonts w:ascii="Times New Roman" w:eastAsia="Times New Roman" w:hAnsi="Times New Roman" w:cs="Times New Roman"/>
                                <w:sz w:val="20"/>
                                <w:szCs w:val="20"/>
                              </w:rPr>
                            </w:pPr>
                          </w:p>
                          <w:p w14:paraId="07987905" w14:textId="77777777" w:rsidR="00DB7790" w:rsidRDefault="00DB7790" w:rsidP="007801FB">
                            <w:pPr>
                              <w:tabs>
                                <w:tab w:val="left" w:pos="960"/>
                              </w:tabs>
                              <w:spacing w:line="224" w:lineRule="exact"/>
                              <w:rPr>
                                <w:rFonts w:ascii="Courier New" w:eastAsia="Courier New" w:hAnsi="Courier New" w:cs="Courier New"/>
                                <w:sz w:val="20"/>
                                <w:szCs w:val="20"/>
                              </w:rPr>
                            </w:pPr>
                            <w:r>
                              <w:rPr>
                                <w:rFonts w:ascii="Courier New"/>
                                <w:color w:val="008000"/>
                                <w:w w:val="99"/>
                                <w:sz w:val="20"/>
                                <w:shd w:val="clear" w:color="auto" w:fill="FDFBF5"/>
                              </w:rPr>
                              <w:t xml:space="preserve"> </w:t>
                            </w:r>
                            <w:r>
                              <w:rPr>
                                <w:rFonts w:ascii="Courier New"/>
                                <w:color w:val="008000"/>
                                <w:sz w:val="20"/>
                                <w:shd w:val="clear" w:color="auto" w:fill="FDFBF5"/>
                              </w:rPr>
                              <w:tab/>
                              <w:t>// returing connection</w:t>
                            </w:r>
                            <w:r>
                              <w:rPr>
                                <w:rFonts w:ascii="Courier New"/>
                                <w:color w:val="008000"/>
                                <w:spacing w:val="-12"/>
                                <w:sz w:val="20"/>
                                <w:shd w:val="clear" w:color="auto" w:fill="FDFBF5"/>
                              </w:rPr>
                              <w:t xml:space="preserve"> </w:t>
                            </w:r>
                            <w:r>
                              <w:rPr>
                                <w:rFonts w:ascii="Courier New"/>
                                <w:color w:val="008000"/>
                                <w:sz w:val="20"/>
                                <w:shd w:val="clear" w:color="auto" w:fill="FDFBF5"/>
                              </w:rPr>
                              <w:t>cursor</w:t>
                            </w:r>
                          </w:p>
                          <w:p w14:paraId="7F676C7C" w14:textId="77777777" w:rsidR="00DB7790" w:rsidRDefault="00DB7790" w:rsidP="007801FB">
                            <w:pPr>
                              <w:tabs>
                                <w:tab w:val="left" w:pos="960"/>
                              </w:tabs>
                              <w:spacing w:line="224" w:lineRule="exact"/>
                              <w:rPr>
                                <w:rFonts w:ascii="Courier New" w:eastAsia="Courier New" w:hAnsi="Courier New" w:cs="Courier New"/>
                                <w:sz w:val="20"/>
                                <w:szCs w:val="20"/>
                              </w:rPr>
                            </w:pPr>
                            <w:r>
                              <w:rPr>
                                <w:rFonts w:ascii="Courier New"/>
                                <w:b/>
                                <w:color w:val="0000FF"/>
                                <w:w w:val="99"/>
                                <w:sz w:val="20"/>
                                <w:shd w:val="clear" w:color="auto" w:fill="FDFBF5"/>
                              </w:rPr>
                              <w:t xml:space="preserve"> </w:t>
                            </w:r>
                            <w:r>
                              <w:rPr>
                                <w:rFonts w:ascii="Courier New"/>
                                <w:b/>
                                <w:color w:val="0000FF"/>
                                <w:sz w:val="20"/>
                                <w:shd w:val="clear" w:color="auto" w:fill="FDFBF5"/>
                              </w:rPr>
                              <w:tab/>
                              <w:t>return</w:t>
                            </w:r>
                            <w:r>
                              <w:rPr>
                                <w:rFonts w:ascii="Courier New"/>
                                <w:b/>
                                <w:color w:val="0000FF"/>
                                <w:spacing w:val="-5"/>
                                <w:sz w:val="20"/>
                                <w:shd w:val="clear" w:color="auto" w:fill="FDFBF5"/>
                              </w:rPr>
                              <w:t xml:space="preserve"> </w:t>
                            </w:r>
                            <w:r>
                              <w:rPr>
                                <w:rFonts w:ascii="Courier New"/>
                                <w:color w:val="000080"/>
                                <w:sz w:val="20"/>
                                <w:shd w:val="clear" w:color="auto" w:fill="FDFBF5"/>
                              </w:rPr>
                              <w:t>$con</w:t>
                            </w:r>
                            <w:r>
                              <w:rPr>
                                <w:rFonts w:ascii="Courier New"/>
                                <w:color w:val="8000FF"/>
                                <w:sz w:val="20"/>
                                <w:shd w:val="clear" w:color="auto" w:fill="FDFBF5"/>
                              </w:rPr>
                              <w:t>;</w:t>
                            </w:r>
                          </w:p>
                          <w:p w14:paraId="3DB9CFAD" w14:textId="77777777" w:rsidR="00DB7790" w:rsidRDefault="00DB7790" w:rsidP="007801FB">
                            <w:pPr>
                              <w:tabs>
                                <w:tab w:val="left" w:pos="480"/>
                              </w:tabs>
                              <w:spacing w:before="6" w:line="219" w:lineRule="exact"/>
                              <w:rPr>
                                <w:rFonts w:ascii="Courier New" w:eastAsia="Courier New" w:hAnsi="Courier New" w:cs="Courier New"/>
                                <w:sz w:val="20"/>
                                <w:szCs w:val="20"/>
                              </w:rPr>
                            </w:pPr>
                            <w:r>
                              <w:rPr>
                                <w:rFonts w:ascii="Courier New"/>
                                <w:color w:val="8000FF"/>
                                <w:w w:val="99"/>
                                <w:sz w:val="20"/>
                                <w:shd w:val="clear" w:color="auto" w:fill="FDFBF5"/>
                              </w:rPr>
                              <w:t xml:space="preserve"> </w:t>
                            </w:r>
                            <w:r>
                              <w:rPr>
                                <w:rFonts w:ascii="Courier New"/>
                                <w:color w:val="8000FF"/>
                                <w:sz w:val="20"/>
                                <w:shd w:val="clear" w:color="auto" w:fill="FDFBF5"/>
                              </w:rPr>
                              <w:tab/>
                              <w:t>}</w:t>
                            </w:r>
                          </w:p>
                        </w:txbxContent>
                      </v:textbox>
                    </v:shape>
                    <v:shape id="Text Box 66" o:spid="_x0000_s1040" type="#_x0000_t202" style="position:absolute;left:154;top:538;width:5760;height:2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L0dMIA&#10;AADcAAAADwAAAGRycy9kb3ducmV2LnhtbERPTWsCMRC9F/ofwgjeaqIHqVujiLQgCNJ1PXicbsbd&#10;4Gay3URd/70pFLzN433OfNm7RlypC9azhvFIgSAuvbFcaTgUX2/vIEJENth4Jg13CrBcvL7MMTP+&#10;xjld97ESKYRDhhrqGNtMylDW5DCMfEucuJPvHMYEu0qaDm8p3DVyotRUOrScGmpsaV1Ted5fnIbV&#10;kfNP+7v7+c5PuS2KmeLt9Kz1cNCvPkBE6uNT/O/emDRfjeHvmXS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kvR0wgAAANwAAAAPAAAAAAAAAAAAAAAAAJgCAABkcnMvZG93&#10;bnJldi54bWxQSwUGAAAAAAQABAD1AAAAhwMAAAAA&#10;" filled="f" stroked="f">
                      <v:textbox inset="0,0,0,0">
                        <w:txbxContent>
                          <w:p w14:paraId="4F352829" w14:textId="77777777" w:rsidR="00DB7790" w:rsidRDefault="00DB7790" w:rsidP="007801FB">
                            <w:pPr>
                              <w:tabs>
                                <w:tab w:val="left" w:pos="3468"/>
                              </w:tabs>
                              <w:spacing w:line="223" w:lineRule="exact"/>
                              <w:ind w:left="960" w:right="-1"/>
                              <w:rPr>
                                <w:rFonts w:ascii="Courier New" w:eastAsia="Courier New" w:hAnsi="Courier New" w:cs="Courier New"/>
                                <w:sz w:val="20"/>
                                <w:szCs w:val="20"/>
                              </w:rPr>
                            </w:pPr>
                            <w:r>
                              <w:rPr>
                                <w:rFonts w:ascii="Courier New"/>
                                <w:b/>
                                <w:color w:val="0000FF"/>
                                <w:sz w:val="20"/>
                              </w:rPr>
                              <w:t>require_once DIR</w:t>
                            </w:r>
                            <w:r>
                              <w:rPr>
                                <w:rFonts w:ascii="Courier New"/>
                                <w:b/>
                                <w:color w:val="0000FF"/>
                                <w:sz w:val="20"/>
                                <w:u w:val="single" w:color="0000FE"/>
                              </w:rPr>
                              <w:tab/>
                            </w:r>
                            <w:r>
                              <w:rPr>
                                <w:rFonts w:ascii="Courier New"/>
                                <w:color w:val="8000FF"/>
                                <w:sz w:val="20"/>
                              </w:rPr>
                              <w:t>.</w:t>
                            </w:r>
                            <w:r>
                              <w:rPr>
                                <w:rFonts w:ascii="Courier New"/>
                                <w:color w:val="8000FF"/>
                                <w:spacing w:val="-9"/>
                                <w:sz w:val="20"/>
                              </w:rPr>
                              <w:t xml:space="preserve"> </w:t>
                            </w:r>
                            <w:r>
                              <w:rPr>
                                <w:rFonts w:ascii="Courier New"/>
                                <w:color w:val="808080"/>
                                <w:sz w:val="20"/>
                              </w:rPr>
                              <w:t>'/db_config.php'</w:t>
                            </w:r>
                            <w:r>
                              <w:rPr>
                                <w:rFonts w:ascii="Courier New"/>
                                <w:color w:val="8000FF"/>
                                <w:sz w:val="20"/>
                              </w:rPr>
                              <w:t>;</w:t>
                            </w:r>
                          </w:p>
                        </w:txbxContent>
                      </v:textbox>
                    </v:shape>
                  </v:group>
                  <w10:anchorlock/>
                </v:group>
              </w:pict>
            </mc:Fallback>
          </mc:AlternateContent>
        </w:r>
      </w:del>
    </w:p>
    <w:p w14:paraId="399AF071" w14:textId="1E728093" w:rsidR="007801FB" w:rsidRPr="00272777" w:rsidDel="00896FE5" w:rsidRDefault="007801FB">
      <w:pPr>
        <w:widowControl w:val="0"/>
        <w:spacing w:after="0" w:line="276" w:lineRule="auto"/>
        <w:jc w:val="both"/>
        <w:rPr>
          <w:del w:id="2636" w:author="Microsoft account" w:date="2015-09-28T13:21:00Z"/>
          <w:rFonts w:asciiTheme="majorHAnsi" w:eastAsia="Times New Roman" w:hAnsiTheme="majorHAnsi" w:cstheme="majorHAnsi"/>
          <w:sz w:val="26"/>
          <w:szCs w:val="26"/>
          <w:lang w:val="en-US"/>
        </w:rPr>
        <w:pPrChange w:id="2637" w:author="Microsoft account" w:date="2015-09-28T13:38:00Z">
          <w:pPr>
            <w:widowControl w:val="0"/>
            <w:spacing w:after="0" w:line="360" w:lineRule="auto"/>
            <w:jc w:val="both"/>
          </w:pPr>
        </w:pPrChange>
      </w:pPr>
    </w:p>
    <w:p w14:paraId="0806E14B" w14:textId="29BB5BB3" w:rsidR="007801FB" w:rsidRPr="00272777" w:rsidDel="00896FE5" w:rsidRDefault="007801FB">
      <w:pPr>
        <w:widowControl w:val="0"/>
        <w:spacing w:before="2" w:after="0" w:line="276" w:lineRule="auto"/>
        <w:jc w:val="both"/>
        <w:rPr>
          <w:del w:id="2638" w:author="Microsoft account" w:date="2015-09-28T13:21:00Z"/>
          <w:rFonts w:asciiTheme="majorHAnsi" w:eastAsia="Times New Roman" w:hAnsiTheme="majorHAnsi" w:cstheme="majorHAnsi"/>
          <w:sz w:val="26"/>
          <w:szCs w:val="26"/>
          <w:lang w:val="en-US"/>
        </w:rPr>
        <w:pPrChange w:id="2639" w:author="Microsoft account" w:date="2015-09-28T13:38:00Z">
          <w:pPr>
            <w:widowControl w:val="0"/>
            <w:spacing w:before="2" w:after="0" w:line="360" w:lineRule="auto"/>
            <w:jc w:val="both"/>
          </w:pPr>
        </w:pPrChange>
      </w:pPr>
    </w:p>
    <w:p w14:paraId="0AFD9D3E" w14:textId="08591EA3" w:rsidR="007801FB" w:rsidRPr="00272777" w:rsidDel="00896FE5" w:rsidRDefault="00CA6CB1">
      <w:pPr>
        <w:widowControl w:val="0"/>
        <w:spacing w:before="69" w:after="0" w:line="276" w:lineRule="auto"/>
        <w:ind w:right="549"/>
        <w:jc w:val="both"/>
        <w:rPr>
          <w:del w:id="2640" w:author="Microsoft account" w:date="2015-09-28T13:21:00Z"/>
          <w:rFonts w:asciiTheme="majorHAnsi" w:eastAsia="Times New Roman" w:hAnsiTheme="majorHAnsi" w:cstheme="majorHAnsi"/>
          <w:sz w:val="26"/>
          <w:szCs w:val="26"/>
          <w:lang w:val="en-US"/>
        </w:rPr>
        <w:pPrChange w:id="2641" w:author="Microsoft account" w:date="2015-09-28T13:38:00Z">
          <w:pPr>
            <w:widowControl w:val="0"/>
            <w:spacing w:before="69" w:after="0" w:line="360" w:lineRule="auto"/>
            <w:ind w:right="549"/>
            <w:jc w:val="both"/>
          </w:pPr>
        </w:pPrChange>
      </w:pPr>
      <w:del w:id="2642" w:author="Microsoft account" w:date="2015-09-28T13:21:00Z">
        <w:r w:rsidRPr="00272777" w:rsidDel="00896FE5">
          <w:rPr>
            <w:rFonts w:asciiTheme="majorHAnsi" w:eastAsia="Calibri" w:hAnsiTheme="majorHAnsi" w:cstheme="majorHAnsi"/>
            <w:b/>
            <w:sz w:val="26"/>
            <w:szCs w:val="26"/>
            <w:lang w:val="en-US"/>
          </w:rPr>
          <w:delText>Figure 28</w:delText>
        </w:r>
        <w:r w:rsidR="007801FB" w:rsidRPr="00272777" w:rsidDel="00896FE5">
          <w:rPr>
            <w:rFonts w:asciiTheme="majorHAnsi" w:eastAsia="Calibri" w:hAnsiTheme="majorHAnsi" w:cstheme="majorHAnsi"/>
            <w:i/>
            <w:sz w:val="26"/>
            <w:szCs w:val="26"/>
            <w:lang w:val="en-US"/>
          </w:rPr>
          <w:delText>: phpDesigner8 snippet for</w:delText>
        </w:r>
        <w:r w:rsidR="007801FB" w:rsidRPr="00272777" w:rsidDel="00896FE5">
          <w:rPr>
            <w:rFonts w:asciiTheme="majorHAnsi" w:eastAsia="Calibri" w:hAnsiTheme="majorHAnsi" w:cstheme="majorHAnsi"/>
            <w:i/>
            <w:spacing w:val="-2"/>
            <w:sz w:val="26"/>
            <w:szCs w:val="26"/>
            <w:lang w:val="en-US"/>
          </w:rPr>
          <w:delText xml:space="preserve"> </w:delText>
        </w:r>
        <w:r w:rsidR="007801FB" w:rsidRPr="00272777" w:rsidDel="00896FE5">
          <w:rPr>
            <w:rFonts w:asciiTheme="majorHAnsi" w:eastAsia="Calibri" w:hAnsiTheme="majorHAnsi" w:cstheme="majorHAnsi"/>
            <w:i/>
            <w:sz w:val="26"/>
            <w:szCs w:val="26"/>
            <w:lang w:val="en-US"/>
          </w:rPr>
          <w:delText>db_connect.php</w:delText>
        </w:r>
      </w:del>
    </w:p>
    <w:p w14:paraId="3E860055" w14:textId="7B8A8436" w:rsidR="007801FB" w:rsidRPr="00272777" w:rsidDel="00896FE5" w:rsidRDefault="007801FB">
      <w:pPr>
        <w:widowControl w:val="0"/>
        <w:spacing w:before="69" w:after="0" w:line="276" w:lineRule="auto"/>
        <w:ind w:right="549"/>
        <w:jc w:val="both"/>
        <w:rPr>
          <w:del w:id="2643" w:author="Microsoft account" w:date="2015-09-28T13:21:00Z"/>
          <w:rFonts w:asciiTheme="majorHAnsi" w:eastAsia="Times New Roman" w:hAnsiTheme="majorHAnsi" w:cstheme="majorHAnsi"/>
          <w:i/>
          <w:sz w:val="26"/>
          <w:szCs w:val="26"/>
          <w:lang w:val="en-US"/>
        </w:rPr>
        <w:pPrChange w:id="2644" w:author="Microsoft account" w:date="2015-09-28T13:38:00Z">
          <w:pPr>
            <w:widowControl w:val="0"/>
            <w:spacing w:after="0" w:line="360" w:lineRule="auto"/>
            <w:jc w:val="both"/>
          </w:pPr>
        </w:pPrChange>
      </w:pPr>
    </w:p>
    <w:p w14:paraId="35C7882F" w14:textId="4F30CE98" w:rsidR="007801FB" w:rsidRPr="00272777" w:rsidRDefault="007801FB">
      <w:pPr>
        <w:widowControl w:val="0"/>
        <w:numPr>
          <w:ilvl w:val="0"/>
          <w:numId w:val="20"/>
        </w:numPr>
        <w:tabs>
          <w:tab w:val="left" w:pos="666"/>
        </w:tabs>
        <w:spacing w:before="199" w:after="0" w:line="276" w:lineRule="auto"/>
        <w:ind w:left="0" w:right="549"/>
        <w:jc w:val="both"/>
        <w:rPr>
          <w:rFonts w:asciiTheme="majorHAnsi" w:eastAsia="Times New Roman" w:hAnsiTheme="majorHAnsi" w:cstheme="majorHAnsi"/>
          <w:sz w:val="26"/>
          <w:szCs w:val="26"/>
          <w:lang w:val="en-US"/>
        </w:rPr>
        <w:pPrChange w:id="2645" w:author="Microsoft account" w:date="2015-09-28T13:38:00Z">
          <w:pPr>
            <w:widowControl w:val="0"/>
            <w:numPr>
              <w:numId w:val="20"/>
            </w:numPr>
            <w:tabs>
              <w:tab w:val="left" w:pos="666"/>
            </w:tabs>
            <w:spacing w:before="199" w:after="0" w:line="360" w:lineRule="auto"/>
            <w:ind w:left="666" w:right="549" w:hanging="226"/>
            <w:jc w:val="both"/>
          </w:pPr>
        </w:pPrChange>
      </w:pPr>
      <w:del w:id="2646" w:author="Microsoft account" w:date="2015-09-28T13:21:00Z">
        <w:r w:rsidRPr="00272777" w:rsidDel="00896FE5">
          <w:rPr>
            <w:rFonts w:asciiTheme="majorHAnsi" w:eastAsia="Calibri" w:hAnsiTheme="majorHAnsi" w:cstheme="majorHAnsi"/>
            <w:sz w:val="26"/>
            <w:szCs w:val="26"/>
            <w:u w:val="single" w:color="000000"/>
            <w:lang w:val="en-US"/>
          </w:rPr>
          <w:delText>c</w:delText>
        </w:r>
      </w:del>
      <w:ins w:id="2647" w:author="Microsoft account" w:date="2015-09-28T13:21:00Z">
        <w:r w:rsidR="00896FE5" w:rsidRPr="00272777">
          <w:rPr>
            <w:rFonts w:asciiTheme="majorHAnsi" w:eastAsia="Calibri" w:hAnsiTheme="majorHAnsi" w:cstheme="majorHAnsi"/>
            <w:sz w:val="26"/>
            <w:szCs w:val="26"/>
            <w:u w:val="single" w:color="000000"/>
            <w:lang w:val="en-US"/>
          </w:rPr>
          <w:t>C</w:t>
        </w:r>
      </w:ins>
      <w:r w:rsidRPr="00272777">
        <w:rPr>
          <w:rFonts w:asciiTheme="majorHAnsi" w:eastAsia="Calibri" w:hAnsiTheme="majorHAnsi" w:cstheme="majorHAnsi"/>
          <w:sz w:val="26"/>
          <w:szCs w:val="26"/>
          <w:u w:val="single" w:color="000000"/>
          <w:lang w:val="en-US"/>
        </w:rPr>
        <w:t>reate_product.php</w:t>
      </w:r>
    </w:p>
    <w:p w14:paraId="42C03B9B" w14:textId="77777777" w:rsidR="007801FB" w:rsidRPr="00272777" w:rsidDel="001602B2" w:rsidRDefault="007801FB">
      <w:pPr>
        <w:widowControl w:val="0"/>
        <w:spacing w:after="0" w:line="276" w:lineRule="auto"/>
        <w:jc w:val="both"/>
        <w:rPr>
          <w:del w:id="2648" w:author="Tim" w:date="2015-09-25T00:20:00Z"/>
          <w:rFonts w:asciiTheme="majorHAnsi" w:eastAsia="Times New Roman" w:hAnsiTheme="majorHAnsi" w:cstheme="majorHAnsi"/>
          <w:sz w:val="26"/>
          <w:szCs w:val="26"/>
          <w:lang w:val="en-US"/>
        </w:rPr>
        <w:pPrChange w:id="2649" w:author="Microsoft account" w:date="2015-09-28T13:38:00Z">
          <w:pPr>
            <w:widowControl w:val="0"/>
            <w:spacing w:after="0" w:line="360" w:lineRule="auto"/>
            <w:jc w:val="both"/>
          </w:pPr>
        </w:pPrChange>
      </w:pPr>
    </w:p>
    <w:p w14:paraId="63BB7C8D" w14:textId="77777777" w:rsidR="007801FB" w:rsidRPr="00272777" w:rsidRDefault="007801FB">
      <w:pPr>
        <w:widowControl w:val="0"/>
        <w:spacing w:before="1" w:after="0" w:line="276" w:lineRule="auto"/>
        <w:jc w:val="both"/>
        <w:rPr>
          <w:rFonts w:asciiTheme="majorHAnsi" w:eastAsia="Times New Roman" w:hAnsiTheme="majorHAnsi" w:cstheme="majorHAnsi"/>
          <w:sz w:val="26"/>
          <w:szCs w:val="26"/>
          <w:lang w:val="en-US"/>
        </w:rPr>
        <w:pPrChange w:id="2650" w:author="Microsoft account" w:date="2015-09-28T13:38:00Z">
          <w:pPr>
            <w:widowControl w:val="0"/>
            <w:spacing w:before="1" w:after="0" w:line="360" w:lineRule="auto"/>
            <w:jc w:val="both"/>
          </w:pPr>
        </w:pPrChange>
      </w:pPr>
    </w:p>
    <w:p w14:paraId="2AA625DC" w14:textId="77777777" w:rsidR="007801FB" w:rsidRPr="00272777" w:rsidRDefault="007801FB">
      <w:pPr>
        <w:widowControl w:val="0"/>
        <w:spacing w:after="0" w:line="276" w:lineRule="auto"/>
        <w:ind w:right="137" w:firstLine="540"/>
        <w:jc w:val="both"/>
        <w:rPr>
          <w:rFonts w:asciiTheme="majorHAnsi" w:eastAsia="Times New Roman" w:hAnsiTheme="majorHAnsi" w:cstheme="majorHAnsi"/>
          <w:sz w:val="26"/>
          <w:szCs w:val="26"/>
          <w:lang w:val="en-US"/>
        </w:rPr>
        <w:pPrChange w:id="2651" w:author="Microsoft account" w:date="2015-09-28T13:38:00Z">
          <w:pPr>
            <w:widowControl w:val="0"/>
            <w:spacing w:after="0" w:line="360" w:lineRule="auto"/>
            <w:ind w:right="137"/>
            <w:jc w:val="both"/>
          </w:pPr>
        </w:pPrChange>
      </w:pPr>
      <w:r w:rsidRPr="00272777">
        <w:rPr>
          <w:rFonts w:asciiTheme="majorHAnsi" w:eastAsia="Times New Roman" w:hAnsiTheme="majorHAnsi" w:cstheme="majorHAnsi"/>
          <w:sz w:val="26"/>
          <w:szCs w:val="26"/>
          <w:lang w:val="en-US"/>
        </w:rPr>
        <w:t>This</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main</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class</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create</w:t>
      </w:r>
      <w:r w:rsidRPr="00272777">
        <w:rPr>
          <w:rFonts w:asciiTheme="majorHAnsi" w:eastAsia="Times New Roman" w:hAnsiTheme="majorHAnsi" w:cstheme="majorHAnsi"/>
          <w:spacing w:val="14"/>
          <w:sz w:val="26"/>
          <w:szCs w:val="26"/>
          <w:lang w:val="en-US"/>
        </w:rPr>
        <w:t xml:space="preserve"> </w:t>
      </w:r>
      <w:r w:rsidRPr="00272777">
        <w:rPr>
          <w:rFonts w:asciiTheme="majorHAnsi" w:eastAsia="Times New Roman" w:hAnsiTheme="majorHAnsi" w:cstheme="majorHAnsi"/>
          <w:sz w:val="26"/>
          <w:szCs w:val="26"/>
          <w:lang w:val="en-US"/>
        </w:rPr>
        <w:t>new</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patient</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record.</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At</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first,</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parameters</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about</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record information, which are patientid, testid, segidx, data, are checked. If one of them is</w:t>
      </w:r>
      <w:r w:rsidRPr="00272777">
        <w:rPr>
          <w:rFonts w:asciiTheme="majorHAnsi" w:eastAsia="Times New Roman" w:hAnsiTheme="majorHAnsi" w:cstheme="majorHAnsi"/>
          <w:spacing w:val="40"/>
          <w:sz w:val="26"/>
          <w:szCs w:val="26"/>
          <w:lang w:val="en-US"/>
        </w:rPr>
        <w:t xml:space="preserve"> </w:t>
      </w:r>
      <w:r w:rsidRPr="00272777">
        <w:rPr>
          <w:rFonts w:asciiTheme="majorHAnsi" w:eastAsia="Times New Roman" w:hAnsiTheme="majorHAnsi" w:cstheme="majorHAnsi"/>
          <w:sz w:val="26"/>
          <w:szCs w:val="26"/>
          <w:lang w:val="en-US"/>
        </w:rPr>
        <w:t>null, the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result:</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“An</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error</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occurred.”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shown.</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Otherwise,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connection</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will</w:t>
      </w:r>
      <w:r w:rsidRPr="00272777">
        <w:rPr>
          <w:rFonts w:asciiTheme="majorHAnsi" w:eastAsia="Times New Roman" w:hAnsiTheme="majorHAnsi" w:cstheme="majorHAnsi"/>
          <w:spacing w:val="24"/>
          <w:sz w:val="26"/>
          <w:szCs w:val="26"/>
          <w:lang w:val="en-US"/>
        </w:rPr>
        <w:t xml:space="preserve"> </w:t>
      </w:r>
      <w:r w:rsidRPr="00272777">
        <w:rPr>
          <w:rFonts w:asciiTheme="majorHAnsi" w:eastAsia="Times New Roman" w:hAnsiTheme="majorHAnsi" w:cstheme="majorHAnsi"/>
          <w:sz w:val="26"/>
          <w:szCs w:val="26"/>
          <w:lang w:val="en-US"/>
        </w:rPr>
        <w:t>be created.</w:t>
      </w:r>
    </w:p>
    <w:p w14:paraId="43072D55" w14:textId="77777777" w:rsidR="007801FB" w:rsidRPr="00272777" w:rsidRDefault="007801FB">
      <w:pPr>
        <w:widowControl w:val="0"/>
        <w:spacing w:before="212" w:after="0" w:line="276" w:lineRule="auto"/>
        <w:ind w:right="549"/>
        <w:jc w:val="both"/>
        <w:rPr>
          <w:rFonts w:asciiTheme="majorHAnsi" w:eastAsia="Times New Roman" w:hAnsiTheme="majorHAnsi" w:cstheme="majorHAnsi"/>
          <w:sz w:val="26"/>
          <w:szCs w:val="26"/>
          <w:lang w:val="en-US"/>
        </w:rPr>
        <w:pPrChange w:id="2652" w:author="Microsoft account" w:date="2015-09-28T13:38:00Z">
          <w:pPr>
            <w:widowControl w:val="0"/>
            <w:spacing w:before="212" w:after="0" w:line="360" w:lineRule="auto"/>
            <w:ind w:right="549"/>
            <w:jc w:val="both"/>
          </w:pPr>
        </w:pPrChange>
      </w:pPr>
      <w:r w:rsidRPr="00272777">
        <w:rPr>
          <w:rFonts w:asciiTheme="majorHAnsi" w:eastAsia="Times New Roman" w:hAnsiTheme="majorHAnsi" w:cstheme="majorHAnsi"/>
          <w:sz w:val="26"/>
          <w:szCs w:val="26"/>
          <w:lang w:val="en-US"/>
        </w:rPr>
        <w:t>$db = new</w:t>
      </w:r>
      <w:r w:rsidRPr="00272777">
        <w:rPr>
          <w:rFonts w:asciiTheme="majorHAnsi" w:eastAsia="Times New Roman" w:hAnsiTheme="majorHAnsi" w:cstheme="majorHAnsi"/>
          <w:spacing w:val="-4"/>
          <w:sz w:val="26"/>
          <w:szCs w:val="26"/>
          <w:lang w:val="en-US"/>
        </w:rPr>
        <w:t xml:space="preserve"> </w:t>
      </w:r>
      <w:r w:rsidRPr="00272777">
        <w:rPr>
          <w:rFonts w:asciiTheme="majorHAnsi" w:eastAsia="Times New Roman" w:hAnsiTheme="majorHAnsi" w:cstheme="majorHAnsi"/>
          <w:sz w:val="26"/>
          <w:szCs w:val="26"/>
          <w:lang w:val="en-US"/>
        </w:rPr>
        <w:t>DB_CONNECT();</w:t>
      </w:r>
    </w:p>
    <w:p w14:paraId="0562E981" w14:textId="77777777" w:rsidR="007801FB" w:rsidRPr="00272777" w:rsidRDefault="007801FB">
      <w:pPr>
        <w:widowControl w:val="0"/>
        <w:spacing w:before="197" w:after="0" w:line="276" w:lineRule="auto"/>
        <w:ind w:right="137" w:firstLine="540"/>
        <w:jc w:val="both"/>
        <w:rPr>
          <w:rFonts w:asciiTheme="majorHAnsi" w:eastAsia="Times New Roman" w:hAnsiTheme="majorHAnsi" w:cstheme="majorHAnsi"/>
          <w:sz w:val="26"/>
          <w:szCs w:val="26"/>
          <w:lang w:val="en-US"/>
        </w:rPr>
        <w:pPrChange w:id="2653" w:author="Microsoft account" w:date="2015-09-28T13:38:00Z">
          <w:pPr>
            <w:widowControl w:val="0"/>
            <w:spacing w:before="197" w:after="0" w:line="360" w:lineRule="auto"/>
            <w:ind w:right="137"/>
            <w:jc w:val="both"/>
          </w:pPr>
        </w:pPrChange>
      </w:pPr>
      <w:r w:rsidRPr="00272777">
        <w:rPr>
          <w:rFonts w:asciiTheme="majorHAnsi" w:eastAsia="Times New Roman" w:hAnsiTheme="majorHAnsi" w:cstheme="majorHAnsi"/>
          <w:sz w:val="26"/>
          <w:szCs w:val="26"/>
          <w:lang w:val="en-US"/>
        </w:rPr>
        <w:t>Then, a SQL command is used to insert new data into table. This command</w:t>
      </w:r>
      <w:r w:rsidRPr="00272777">
        <w:rPr>
          <w:rFonts w:asciiTheme="majorHAnsi" w:eastAsia="Times New Roman" w:hAnsiTheme="majorHAnsi" w:cstheme="majorHAnsi"/>
          <w:spacing w:val="24"/>
          <w:sz w:val="26"/>
          <w:szCs w:val="26"/>
          <w:lang w:val="en-US"/>
        </w:rPr>
        <w:t xml:space="preserve"> </w:t>
      </w:r>
      <w:r w:rsidRPr="00272777">
        <w:rPr>
          <w:rFonts w:asciiTheme="majorHAnsi" w:eastAsia="Times New Roman" w:hAnsiTheme="majorHAnsi" w:cstheme="majorHAnsi"/>
          <w:sz w:val="26"/>
          <w:szCs w:val="26"/>
          <w:lang w:val="en-US"/>
        </w:rPr>
        <w:t>is mysql_query</w:t>
      </w:r>
      <w:r w:rsidRPr="00272777">
        <w:rPr>
          <w:rFonts w:asciiTheme="majorHAnsi" w:eastAsia="Times New Roman" w:hAnsiTheme="majorHAnsi" w:cstheme="majorHAnsi"/>
          <w:spacing w:val="15"/>
          <w:sz w:val="26"/>
          <w:szCs w:val="26"/>
          <w:lang w:val="en-US"/>
        </w:rPr>
        <w:t xml:space="preserve"> </w:t>
      </w:r>
      <w:r w:rsidRPr="00272777">
        <w:rPr>
          <w:rFonts w:asciiTheme="majorHAnsi" w:eastAsia="Times New Roman" w:hAnsiTheme="majorHAnsi" w:cstheme="majorHAnsi"/>
          <w:sz w:val="26"/>
          <w:szCs w:val="26"/>
          <w:lang w:val="en-US"/>
        </w:rPr>
        <w:t>and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method</w:t>
      </w:r>
      <w:r w:rsidRPr="00272777">
        <w:rPr>
          <w:rFonts w:asciiTheme="majorHAnsi" w:eastAsia="Times New Roman" w:hAnsiTheme="majorHAnsi" w:cstheme="majorHAnsi"/>
          <w:spacing w:val="20"/>
          <w:sz w:val="26"/>
          <w:szCs w:val="26"/>
          <w:lang w:val="en-US"/>
        </w:rPr>
        <w:t xml:space="preserve"> </w:t>
      </w:r>
      <w:r w:rsidRPr="00272777">
        <w:rPr>
          <w:rFonts w:asciiTheme="majorHAnsi" w:eastAsia="Times New Roman" w:hAnsiTheme="majorHAnsi" w:cstheme="majorHAnsi"/>
          <w:sz w:val="26"/>
          <w:szCs w:val="26"/>
          <w:lang w:val="en-US"/>
        </w:rPr>
        <w:t>INSERT</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is</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implemented.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This</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command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plays</w:t>
      </w:r>
      <w:r w:rsidRPr="00272777">
        <w:rPr>
          <w:rFonts w:asciiTheme="majorHAnsi" w:eastAsia="Times New Roman" w:hAnsiTheme="majorHAnsi" w:cstheme="majorHAnsi"/>
          <w:spacing w:val="20"/>
          <w:sz w:val="26"/>
          <w:szCs w:val="26"/>
          <w:lang w:val="en-US"/>
        </w:rPr>
        <w:t xml:space="preserve"> </w:t>
      </w:r>
      <w:r w:rsidRPr="00272777">
        <w:rPr>
          <w:rFonts w:asciiTheme="majorHAnsi" w:eastAsia="Times New Roman" w:hAnsiTheme="majorHAnsi" w:cstheme="majorHAnsi"/>
          <w:sz w:val="26"/>
          <w:szCs w:val="26"/>
          <w:lang w:val="en-US"/>
        </w:rPr>
        <w:t>role</w:t>
      </w:r>
      <w:r w:rsidRPr="00272777">
        <w:rPr>
          <w:rFonts w:asciiTheme="majorHAnsi" w:eastAsia="Times New Roman" w:hAnsiTheme="majorHAnsi" w:cstheme="majorHAnsi"/>
          <w:spacing w:val="16"/>
          <w:sz w:val="26"/>
          <w:szCs w:val="26"/>
          <w:lang w:val="en-US"/>
        </w:rPr>
        <w:t xml:space="preserve"> </w:t>
      </w:r>
      <w:r w:rsidRPr="00272777">
        <w:rPr>
          <w:rFonts w:asciiTheme="majorHAnsi" w:eastAsia="Times New Roman" w:hAnsiTheme="majorHAnsi" w:cstheme="majorHAnsi"/>
          <w:sz w:val="26"/>
          <w:szCs w:val="26"/>
          <w:lang w:val="en-US"/>
        </w:rPr>
        <w:t>to</w:t>
      </w:r>
      <w:r w:rsidRPr="00272777">
        <w:rPr>
          <w:rFonts w:asciiTheme="majorHAnsi" w:eastAsia="Times New Roman" w:hAnsiTheme="majorHAnsi" w:cstheme="majorHAnsi"/>
          <w:spacing w:val="18"/>
          <w:sz w:val="26"/>
          <w:szCs w:val="26"/>
          <w:lang w:val="en-US"/>
        </w:rPr>
        <w:t xml:space="preserve"> </w:t>
      </w:r>
      <w:r w:rsidRPr="00272777">
        <w:rPr>
          <w:rFonts w:asciiTheme="majorHAnsi" w:eastAsia="Times New Roman" w:hAnsiTheme="majorHAnsi" w:cstheme="majorHAnsi"/>
          <w:sz w:val="26"/>
          <w:szCs w:val="26"/>
          <w:lang w:val="en-US"/>
        </w:rPr>
        <w:t>add</w:t>
      </w:r>
      <w:r w:rsidRPr="00272777">
        <w:rPr>
          <w:rFonts w:asciiTheme="majorHAnsi" w:eastAsia="Times New Roman" w:hAnsiTheme="majorHAnsi" w:cstheme="majorHAnsi"/>
          <w:spacing w:val="17"/>
          <w:sz w:val="26"/>
          <w:szCs w:val="26"/>
          <w:lang w:val="en-US"/>
        </w:rPr>
        <w:t xml:space="preserve"> </w:t>
      </w:r>
      <w:r w:rsidRPr="00272777">
        <w:rPr>
          <w:rFonts w:asciiTheme="majorHAnsi" w:eastAsia="Times New Roman" w:hAnsiTheme="majorHAnsi" w:cstheme="majorHAnsi"/>
          <w:sz w:val="26"/>
          <w:szCs w:val="26"/>
          <w:lang w:val="en-US"/>
        </w:rPr>
        <w:t>set of</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data</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into</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a</w:t>
      </w:r>
      <w:r w:rsidRPr="00272777">
        <w:rPr>
          <w:rFonts w:asciiTheme="majorHAnsi" w:eastAsia="Times New Roman" w:hAnsiTheme="majorHAnsi" w:cstheme="majorHAnsi"/>
          <w:spacing w:val="9"/>
          <w:sz w:val="26"/>
          <w:szCs w:val="26"/>
          <w:lang w:val="en-US"/>
        </w:rPr>
        <w:t xml:space="preserve"> </w:t>
      </w:r>
      <w:r w:rsidRPr="00272777">
        <w:rPr>
          <w:rFonts w:asciiTheme="majorHAnsi" w:eastAsia="Times New Roman" w:hAnsiTheme="majorHAnsi" w:cstheme="majorHAnsi"/>
          <w:sz w:val="26"/>
          <w:szCs w:val="26"/>
          <w:lang w:val="en-US"/>
        </w:rPr>
        <w:t>new</w:t>
      </w:r>
      <w:r w:rsidRPr="00272777">
        <w:rPr>
          <w:rFonts w:asciiTheme="majorHAnsi" w:eastAsia="Times New Roman" w:hAnsiTheme="majorHAnsi" w:cstheme="majorHAnsi"/>
          <w:spacing w:val="12"/>
          <w:sz w:val="26"/>
          <w:szCs w:val="26"/>
          <w:lang w:val="en-US"/>
        </w:rPr>
        <w:t xml:space="preserve"> </w:t>
      </w:r>
      <w:r w:rsidRPr="00272777">
        <w:rPr>
          <w:rFonts w:asciiTheme="majorHAnsi" w:eastAsia="Times New Roman" w:hAnsiTheme="majorHAnsi" w:cstheme="majorHAnsi"/>
          <w:sz w:val="26"/>
          <w:szCs w:val="26"/>
          <w:lang w:val="en-US"/>
        </w:rPr>
        <w:t>row</w:t>
      </w:r>
      <w:r w:rsidRPr="00272777">
        <w:rPr>
          <w:rFonts w:asciiTheme="majorHAnsi" w:eastAsia="Times New Roman" w:hAnsiTheme="majorHAnsi" w:cstheme="majorHAnsi"/>
          <w:spacing w:val="9"/>
          <w:sz w:val="26"/>
          <w:szCs w:val="26"/>
          <w:lang w:val="en-US"/>
        </w:rPr>
        <w:t xml:space="preserve"> </w:t>
      </w:r>
      <w:r w:rsidRPr="00272777">
        <w:rPr>
          <w:rFonts w:asciiTheme="majorHAnsi" w:eastAsia="Times New Roman" w:hAnsiTheme="majorHAnsi" w:cstheme="majorHAnsi"/>
          <w:sz w:val="26"/>
          <w:szCs w:val="26"/>
          <w:lang w:val="en-US"/>
        </w:rPr>
        <w:t>of</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database</w:t>
      </w:r>
      <w:r w:rsidRPr="00272777">
        <w:rPr>
          <w:rFonts w:asciiTheme="majorHAnsi" w:eastAsia="Times New Roman" w:hAnsiTheme="majorHAnsi" w:cstheme="majorHAnsi"/>
          <w:spacing w:val="9"/>
          <w:sz w:val="26"/>
          <w:szCs w:val="26"/>
          <w:lang w:val="en-US"/>
        </w:rPr>
        <w:t xml:space="preserve"> </w:t>
      </w:r>
      <w:r w:rsidRPr="00272777">
        <w:rPr>
          <w:rFonts w:asciiTheme="majorHAnsi" w:eastAsia="Times New Roman" w:hAnsiTheme="majorHAnsi" w:cstheme="majorHAnsi"/>
          <w:sz w:val="26"/>
          <w:szCs w:val="26"/>
          <w:lang w:val="en-US"/>
        </w:rPr>
        <w:t>table</w:t>
      </w:r>
      <w:r w:rsidRPr="00272777">
        <w:rPr>
          <w:rFonts w:asciiTheme="majorHAnsi" w:eastAsia="Times New Roman" w:hAnsiTheme="majorHAnsi" w:cstheme="majorHAnsi"/>
          <w:spacing w:val="9"/>
          <w:sz w:val="26"/>
          <w:szCs w:val="26"/>
          <w:lang w:val="en-US"/>
        </w:rPr>
        <w:t xml:space="preserve"> </w:t>
      </w:r>
      <w:r w:rsidRPr="00272777">
        <w:rPr>
          <w:rFonts w:asciiTheme="majorHAnsi" w:eastAsia="Times New Roman" w:hAnsiTheme="majorHAnsi" w:cstheme="majorHAnsi"/>
          <w:sz w:val="26"/>
          <w:szCs w:val="26"/>
          <w:lang w:val="en-US"/>
        </w:rPr>
        <w:t>with</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the</w:t>
      </w:r>
      <w:r w:rsidRPr="00272777">
        <w:rPr>
          <w:rFonts w:asciiTheme="majorHAnsi" w:eastAsia="Times New Roman" w:hAnsiTheme="majorHAnsi" w:cstheme="majorHAnsi"/>
          <w:spacing w:val="12"/>
          <w:sz w:val="26"/>
          <w:szCs w:val="26"/>
          <w:lang w:val="en-US"/>
        </w:rPr>
        <w:t xml:space="preserve"> </w:t>
      </w:r>
      <w:r w:rsidRPr="00272777">
        <w:rPr>
          <w:rFonts w:asciiTheme="majorHAnsi" w:eastAsia="Times New Roman" w:hAnsiTheme="majorHAnsi" w:cstheme="majorHAnsi"/>
          <w:sz w:val="26"/>
          <w:szCs w:val="26"/>
          <w:lang w:val="en-US"/>
        </w:rPr>
        <w:t>values</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of</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patient</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id,</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test</w:t>
      </w:r>
      <w:r w:rsidRPr="00272777">
        <w:rPr>
          <w:rFonts w:asciiTheme="majorHAnsi" w:eastAsia="Times New Roman" w:hAnsiTheme="majorHAnsi" w:cstheme="majorHAnsi"/>
          <w:spacing w:val="13"/>
          <w:sz w:val="26"/>
          <w:szCs w:val="26"/>
          <w:lang w:val="en-US"/>
        </w:rPr>
        <w:t xml:space="preserve"> </w:t>
      </w:r>
      <w:r w:rsidRPr="00272777">
        <w:rPr>
          <w:rFonts w:asciiTheme="majorHAnsi" w:eastAsia="Times New Roman" w:hAnsiTheme="majorHAnsi" w:cstheme="majorHAnsi"/>
          <w:sz w:val="26"/>
          <w:szCs w:val="26"/>
          <w:lang w:val="en-US"/>
        </w:rPr>
        <w:t>id,</w:t>
      </w:r>
      <w:r w:rsidRPr="00272777">
        <w:rPr>
          <w:rFonts w:asciiTheme="majorHAnsi" w:eastAsia="Times New Roman" w:hAnsiTheme="majorHAnsi" w:cstheme="majorHAnsi"/>
          <w:spacing w:val="11"/>
          <w:sz w:val="26"/>
          <w:szCs w:val="26"/>
          <w:lang w:val="en-US"/>
        </w:rPr>
        <w:t xml:space="preserve"> </w:t>
      </w:r>
      <w:r w:rsidRPr="00272777">
        <w:rPr>
          <w:rFonts w:asciiTheme="majorHAnsi" w:eastAsia="Times New Roman" w:hAnsiTheme="majorHAnsi" w:cstheme="majorHAnsi"/>
          <w:sz w:val="26"/>
          <w:szCs w:val="26"/>
          <w:lang w:val="en-US"/>
        </w:rPr>
        <w:t>segment</w:t>
      </w:r>
      <w:r w:rsidRPr="00272777">
        <w:rPr>
          <w:rFonts w:asciiTheme="majorHAnsi" w:eastAsia="Times New Roman" w:hAnsiTheme="majorHAnsi" w:cstheme="majorHAnsi"/>
          <w:spacing w:val="10"/>
          <w:sz w:val="26"/>
          <w:szCs w:val="26"/>
          <w:lang w:val="en-US"/>
        </w:rPr>
        <w:t xml:space="preserve"> </w:t>
      </w:r>
      <w:r w:rsidRPr="00272777">
        <w:rPr>
          <w:rFonts w:asciiTheme="majorHAnsi" w:eastAsia="Times New Roman" w:hAnsiTheme="majorHAnsi" w:cstheme="majorHAnsi"/>
          <w:sz w:val="26"/>
          <w:szCs w:val="26"/>
          <w:lang w:val="en-US"/>
        </w:rPr>
        <w:t>id and</w:t>
      </w:r>
      <w:r w:rsidRPr="00272777">
        <w:rPr>
          <w:rFonts w:asciiTheme="majorHAnsi" w:eastAsia="Times New Roman" w:hAnsiTheme="majorHAnsi" w:cstheme="majorHAnsi"/>
          <w:spacing w:val="-2"/>
          <w:sz w:val="26"/>
          <w:szCs w:val="26"/>
          <w:lang w:val="en-US"/>
        </w:rPr>
        <w:t xml:space="preserve"> </w:t>
      </w:r>
      <w:r w:rsidRPr="00272777">
        <w:rPr>
          <w:rFonts w:asciiTheme="majorHAnsi" w:eastAsia="Times New Roman" w:hAnsiTheme="majorHAnsi" w:cstheme="majorHAnsi"/>
          <w:sz w:val="26"/>
          <w:szCs w:val="26"/>
          <w:lang w:val="en-US"/>
        </w:rPr>
        <w:t>data.</w:t>
      </w:r>
    </w:p>
    <w:p w14:paraId="3EA4A240" w14:textId="1587EB93" w:rsidR="00F44F78" w:rsidRDefault="00F44F78">
      <w:pPr>
        <w:rPr>
          <w:ins w:id="2654" w:author="Microsoft account" w:date="2015-09-28T14:03:00Z"/>
          <w:rFonts w:asciiTheme="majorHAnsi" w:eastAsia="Calibri" w:hAnsiTheme="majorHAnsi" w:cstheme="majorHAnsi"/>
          <w:sz w:val="26"/>
          <w:szCs w:val="26"/>
          <w:lang w:val="en-US"/>
        </w:rPr>
      </w:pPr>
      <w:ins w:id="2655" w:author="Microsoft account" w:date="2015-09-28T14:03:00Z">
        <w:r>
          <w:rPr>
            <w:rFonts w:asciiTheme="majorHAnsi" w:eastAsia="Calibri" w:hAnsiTheme="majorHAnsi" w:cstheme="majorHAnsi"/>
            <w:sz w:val="26"/>
            <w:szCs w:val="26"/>
            <w:lang w:val="en-US"/>
          </w:rPr>
          <w:br w:type="page"/>
        </w:r>
      </w:ins>
    </w:p>
    <w:p w14:paraId="10ADB453" w14:textId="77777777" w:rsidR="00F44F78" w:rsidRPr="00E31C0D" w:rsidRDefault="00F44F78" w:rsidP="00F44F78">
      <w:pPr>
        <w:widowControl w:val="0"/>
        <w:spacing w:before="4" w:after="0" w:line="276" w:lineRule="auto"/>
        <w:ind w:right="549"/>
        <w:jc w:val="both"/>
        <w:rPr>
          <w:ins w:id="2656" w:author="Microsoft account" w:date="2015-09-28T14:03:00Z"/>
          <w:rFonts w:asciiTheme="majorHAnsi" w:eastAsia="Times New Roman" w:hAnsiTheme="majorHAnsi" w:cstheme="majorHAnsi"/>
          <w:sz w:val="26"/>
          <w:szCs w:val="26"/>
          <w:lang w:val="en-US"/>
        </w:rPr>
      </w:pPr>
      <w:ins w:id="2657" w:author="Microsoft account" w:date="2015-09-28T14:03:00Z">
        <w:r w:rsidRPr="00E31C0D">
          <w:rPr>
            <w:rFonts w:asciiTheme="majorHAnsi" w:eastAsia="Calibri" w:hAnsiTheme="majorHAnsi" w:cstheme="majorHAnsi"/>
            <w:sz w:val="26"/>
            <w:szCs w:val="26"/>
            <w:u w:val="single" w:color="000000"/>
            <w:lang w:val="en-US"/>
          </w:rPr>
          <w:lastRenderedPageBreak/>
          <w:t>update_device.php</w:t>
        </w:r>
      </w:ins>
    </w:p>
    <w:p w14:paraId="72EB96C3" w14:textId="77777777" w:rsidR="00F44F78" w:rsidRPr="00E31C0D" w:rsidRDefault="00F44F78" w:rsidP="00F44F78">
      <w:pPr>
        <w:widowControl w:val="0"/>
        <w:spacing w:before="1" w:after="0" w:line="276" w:lineRule="auto"/>
        <w:jc w:val="both"/>
        <w:rPr>
          <w:ins w:id="2658" w:author="Microsoft account" w:date="2015-09-28T14:03:00Z"/>
          <w:rFonts w:asciiTheme="majorHAnsi" w:eastAsia="Times New Roman" w:hAnsiTheme="majorHAnsi" w:cstheme="majorHAnsi"/>
          <w:sz w:val="26"/>
          <w:szCs w:val="26"/>
          <w:lang w:val="en-US"/>
        </w:rPr>
      </w:pPr>
    </w:p>
    <w:p w14:paraId="5303A309" w14:textId="77777777" w:rsidR="00F44F78" w:rsidRPr="00E31C0D" w:rsidRDefault="00F44F78" w:rsidP="00932FE9">
      <w:pPr>
        <w:widowControl w:val="0"/>
        <w:spacing w:after="0" w:line="276" w:lineRule="auto"/>
        <w:ind w:right="137" w:firstLine="540"/>
        <w:jc w:val="both"/>
        <w:rPr>
          <w:ins w:id="2659" w:author="Microsoft account" w:date="2015-09-28T14:03:00Z"/>
          <w:rFonts w:asciiTheme="majorHAnsi" w:eastAsia="Times New Roman" w:hAnsiTheme="majorHAnsi" w:cstheme="majorHAnsi"/>
          <w:sz w:val="26"/>
          <w:szCs w:val="26"/>
          <w:lang w:val="en-US"/>
        </w:rPr>
      </w:pPr>
      <w:ins w:id="2660" w:author="Microsoft account" w:date="2015-09-28T14:03:00Z">
        <w:r w:rsidRPr="00E31C0D">
          <w:rPr>
            <w:rFonts w:asciiTheme="majorHAnsi" w:eastAsia="Times New Roman" w:hAnsiTheme="majorHAnsi" w:cstheme="majorHAnsi"/>
            <w:sz w:val="26"/>
            <w:szCs w:val="26"/>
            <w:lang w:val="en-US"/>
          </w:rPr>
          <w:t>This</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class</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used</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update</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working</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status</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a</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specific</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device.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There</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are</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two</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value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“0” and</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“1”,</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which</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represent</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offline</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and</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online</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status</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respectively.</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At</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first,</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set “0”. When the Android application is executed, the first call of sending data function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will lead to the start of this class. The status will then change to “1” by the</w:t>
        </w:r>
        <w:r w:rsidRPr="00E31C0D">
          <w:rPr>
            <w:rFonts w:asciiTheme="majorHAnsi" w:eastAsia="Times New Roman" w:hAnsiTheme="majorHAnsi" w:cstheme="majorHAnsi"/>
            <w:spacing w:val="6"/>
            <w:sz w:val="26"/>
            <w:szCs w:val="26"/>
            <w:lang w:val="en-US"/>
          </w:rPr>
          <w:t xml:space="preserve"> </w:t>
        </w:r>
        <w:r w:rsidRPr="00E31C0D">
          <w:rPr>
            <w:rFonts w:asciiTheme="majorHAnsi" w:eastAsia="Times New Roman" w:hAnsiTheme="majorHAnsi" w:cstheme="majorHAnsi"/>
            <w:sz w:val="26"/>
            <w:szCs w:val="26"/>
            <w:lang w:val="en-US"/>
          </w:rPr>
          <w:t>command mysql_query and “UPDATE” method. After closing application, this class is called</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again to</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change</w:t>
        </w:r>
        <w:r w:rsidRPr="00E31C0D">
          <w:rPr>
            <w:rFonts w:asciiTheme="majorHAnsi" w:eastAsia="Times New Roman" w:hAnsiTheme="majorHAnsi" w:cstheme="majorHAnsi"/>
            <w:spacing w:val="23"/>
            <w:sz w:val="26"/>
            <w:szCs w:val="26"/>
            <w:lang w:val="en-US"/>
          </w:rPr>
          <w:t xml:space="preserve"> </w:t>
        </w:r>
        <w:r w:rsidRPr="00E31C0D">
          <w:rPr>
            <w:rFonts w:asciiTheme="majorHAnsi" w:eastAsia="Times New Roman" w:hAnsiTheme="majorHAnsi" w:cstheme="majorHAnsi"/>
            <w:sz w:val="26"/>
            <w:szCs w:val="26"/>
            <w:lang w:val="en-US"/>
          </w:rPr>
          <w:t>status</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“0”.</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Therefore,</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23"/>
            <w:sz w:val="26"/>
            <w:szCs w:val="26"/>
            <w:lang w:val="en-US"/>
          </w:rPr>
          <w:t xml:space="preserve"> </w:t>
        </w:r>
        <w:r w:rsidRPr="00E31C0D">
          <w:rPr>
            <w:rFonts w:asciiTheme="majorHAnsi" w:eastAsia="Times New Roman" w:hAnsiTheme="majorHAnsi" w:cstheme="majorHAnsi"/>
            <w:sz w:val="26"/>
            <w:szCs w:val="26"/>
            <w:lang w:val="en-US"/>
          </w:rPr>
          <w:t>users</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and</w:t>
        </w:r>
        <w:r w:rsidRPr="00E31C0D">
          <w:rPr>
            <w:rFonts w:asciiTheme="majorHAnsi" w:eastAsia="Times New Roman" w:hAnsiTheme="majorHAnsi" w:cstheme="majorHAnsi"/>
            <w:spacing w:val="26"/>
            <w:sz w:val="26"/>
            <w:szCs w:val="26"/>
            <w:lang w:val="en-US"/>
          </w:rPr>
          <w:t xml:space="preserve"> </w:t>
        </w:r>
        <w:r w:rsidRPr="00E31C0D">
          <w:rPr>
            <w:rFonts w:asciiTheme="majorHAnsi" w:eastAsia="Times New Roman" w:hAnsiTheme="majorHAnsi" w:cstheme="majorHAnsi"/>
            <w:sz w:val="26"/>
            <w:szCs w:val="26"/>
            <w:lang w:val="en-US"/>
          </w:rPr>
          <w:t>administrators</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are</w:t>
        </w:r>
        <w:r w:rsidRPr="00E31C0D">
          <w:rPr>
            <w:rFonts w:asciiTheme="majorHAnsi" w:eastAsia="Times New Roman" w:hAnsiTheme="majorHAnsi" w:cstheme="majorHAnsi"/>
            <w:spacing w:val="22"/>
            <w:sz w:val="26"/>
            <w:szCs w:val="26"/>
            <w:lang w:val="en-US"/>
          </w:rPr>
          <w:t xml:space="preserve"> </w:t>
        </w:r>
        <w:r w:rsidRPr="00E31C0D">
          <w:rPr>
            <w:rFonts w:asciiTheme="majorHAnsi" w:eastAsia="Times New Roman" w:hAnsiTheme="majorHAnsi" w:cstheme="majorHAnsi"/>
            <w:sz w:val="26"/>
            <w:szCs w:val="26"/>
            <w:lang w:val="en-US"/>
          </w:rPr>
          <w:t>able</w:t>
        </w:r>
        <w:r w:rsidRPr="00E31C0D">
          <w:rPr>
            <w:rFonts w:asciiTheme="majorHAnsi" w:eastAsia="Times New Roman" w:hAnsiTheme="majorHAnsi" w:cstheme="majorHAnsi"/>
            <w:spacing w:val="23"/>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track</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if</w:t>
        </w:r>
        <w:r w:rsidRPr="00E31C0D">
          <w:rPr>
            <w:rFonts w:asciiTheme="majorHAnsi" w:eastAsia="Times New Roman" w:hAnsiTheme="majorHAnsi" w:cstheme="majorHAnsi"/>
            <w:spacing w:val="23"/>
            <w:sz w:val="26"/>
            <w:szCs w:val="26"/>
            <w:lang w:val="en-US"/>
          </w:rPr>
          <w:t xml:space="preserve"> </w:t>
        </w:r>
        <w:r w:rsidRPr="00E31C0D">
          <w:rPr>
            <w:rFonts w:asciiTheme="majorHAnsi" w:eastAsia="Times New Roman" w:hAnsiTheme="majorHAnsi" w:cstheme="majorHAnsi"/>
            <w:sz w:val="26"/>
            <w:szCs w:val="26"/>
            <w:lang w:val="en-US"/>
          </w:rPr>
          <w:t>any device</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running</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or</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not.</w:t>
        </w:r>
        <w:r w:rsidRPr="00E31C0D">
          <w:rPr>
            <w:rFonts w:asciiTheme="majorHAnsi" w:eastAsia="Times New Roman" w:hAnsiTheme="majorHAnsi" w:cstheme="majorHAnsi"/>
            <w:spacing w:val="18"/>
            <w:sz w:val="26"/>
            <w:szCs w:val="26"/>
            <w:lang w:val="en-US"/>
          </w:rPr>
          <w:t xml:space="preserve"> </w:t>
        </w:r>
        <w:r w:rsidRPr="00E31C0D">
          <w:rPr>
            <w:rFonts w:asciiTheme="majorHAnsi" w:eastAsia="Times New Roman" w:hAnsiTheme="majorHAnsi" w:cstheme="majorHAnsi"/>
            <w:spacing w:val="-3"/>
            <w:sz w:val="26"/>
            <w:szCs w:val="26"/>
            <w:lang w:val="en-US"/>
          </w:rPr>
          <w:t>In</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case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losing</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Internet</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connection</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for</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long</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period,</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status would be</w:t>
        </w:r>
        <w:r w:rsidRPr="00E31C0D">
          <w:rPr>
            <w:rFonts w:asciiTheme="majorHAnsi" w:eastAsia="Times New Roman" w:hAnsiTheme="majorHAnsi" w:cstheme="majorHAnsi"/>
            <w:spacing w:val="-3"/>
            <w:sz w:val="26"/>
            <w:szCs w:val="26"/>
            <w:lang w:val="en-US"/>
          </w:rPr>
          <w:t xml:space="preserve"> </w:t>
        </w:r>
        <w:r w:rsidRPr="00E31C0D">
          <w:rPr>
            <w:rFonts w:asciiTheme="majorHAnsi" w:eastAsia="Times New Roman" w:hAnsiTheme="majorHAnsi" w:cstheme="majorHAnsi"/>
            <w:sz w:val="26"/>
            <w:szCs w:val="26"/>
            <w:lang w:val="en-US"/>
          </w:rPr>
          <w:t>“0”.</w:t>
        </w:r>
      </w:ins>
    </w:p>
    <w:p w14:paraId="4D927533" w14:textId="77777777" w:rsidR="00F44F78" w:rsidRPr="00E31C0D" w:rsidRDefault="00F44F78" w:rsidP="00F44F78">
      <w:pPr>
        <w:widowControl w:val="0"/>
        <w:spacing w:after="0" w:line="276" w:lineRule="auto"/>
        <w:jc w:val="both"/>
        <w:rPr>
          <w:ins w:id="2661" w:author="Microsoft account" w:date="2015-09-28T14:03:00Z"/>
          <w:rFonts w:asciiTheme="majorHAnsi" w:eastAsia="Times New Roman" w:hAnsiTheme="majorHAnsi" w:cstheme="majorHAnsi"/>
          <w:sz w:val="26"/>
          <w:szCs w:val="26"/>
          <w:lang w:val="en-US"/>
        </w:rPr>
      </w:pPr>
    </w:p>
    <w:p w14:paraId="06A6F2B5" w14:textId="7F6500A3" w:rsidR="00F44F78" w:rsidRPr="00E764AA" w:rsidRDefault="00E764AA">
      <w:pPr>
        <w:widowControl w:val="0"/>
        <w:spacing w:after="0" w:line="276" w:lineRule="auto"/>
        <w:jc w:val="center"/>
        <w:rPr>
          <w:ins w:id="2662" w:author="Microsoft account" w:date="2015-09-28T14:03:00Z"/>
          <w:rFonts w:asciiTheme="majorHAnsi" w:eastAsia="Times New Roman" w:hAnsiTheme="majorHAnsi" w:cstheme="majorHAnsi"/>
          <w:color w:val="000000" w:themeColor="text1"/>
          <w:sz w:val="26"/>
          <w:szCs w:val="26"/>
          <w:lang w:val="en-US"/>
          <w:rPrChange w:id="2663" w:author="Microsoft account" w:date="2015-09-28T16:12:00Z">
            <w:rPr>
              <w:ins w:id="2664" w:author="Microsoft account" w:date="2015-09-28T14:03:00Z"/>
              <w:rFonts w:asciiTheme="majorHAnsi" w:eastAsia="Times New Roman" w:hAnsiTheme="majorHAnsi" w:cstheme="majorHAnsi"/>
              <w:sz w:val="26"/>
              <w:szCs w:val="26"/>
              <w:lang w:val="en-US"/>
            </w:rPr>
          </w:rPrChange>
        </w:rPr>
        <w:pPrChange w:id="2665" w:author="Microsoft account" w:date="2015-09-28T16:13:00Z">
          <w:pPr>
            <w:widowControl w:val="0"/>
            <w:spacing w:after="0" w:line="276" w:lineRule="auto"/>
            <w:jc w:val="both"/>
          </w:pPr>
        </w:pPrChange>
      </w:pPr>
      <w:ins w:id="2666" w:author="Microsoft account" w:date="2015-09-28T16:13:00Z">
        <w:r w:rsidRPr="00E764AA">
          <w:rPr>
            <w:rFonts w:asciiTheme="majorHAnsi" w:eastAsia="Times New Roman" w:hAnsiTheme="majorHAnsi" w:cstheme="majorHAnsi"/>
            <w:noProof/>
            <w:color w:val="000000" w:themeColor="text1"/>
            <w:position w:val="-85"/>
            <w:sz w:val="26"/>
            <w:szCs w:val="26"/>
            <w:lang w:val="en-US"/>
            <w:rPrChange w:id="2667" w:author="Microsoft account" w:date="2015-09-28T16:12:00Z">
              <w:rPr>
                <w:rFonts w:asciiTheme="majorHAnsi" w:eastAsia="Times New Roman" w:hAnsiTheme="majorHAnsi" w:cstheme="majorHAnsi"/>
                <w:noProof/>
                <w:position w:val="-85"/>
                <w:sz w:val="26"/>
                <w:szCs w:val="26"/>
                <w:lang w:val="en-US"/>
              </w:rPr>
            </w:rPrChange>
          </w:rPr>
          <mc:AlternateContent>
            <mc:Choice Requires="wpg">
              <w:drawing>
                <wp:inline distT="0" distB="0" distL="0" distR="0" wp14:anchorId="60D65D61" wp14:editId="6D3B0CD9">
                  <wp:extent cx="3394075" cy="2740025"/>
                  <wp:effectExtent l="8890" t="1270" r="6985" b="1905"/>
                  <wp:docPr id="2780" name="Group 2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4075" cy="2740025"/>
                            <a:chOff x="0" y="0"/>
                            <a:chExt cx="5345" cy="4315"/>
                          </a:xfrm>
                        </wpg:grpSpPr>
                        <pic:pic xmlns:pic="http://schemas.openxmlformats.org/drawingml/2006/picture">
                          <pic:nvPicPr>
                            <pic:cNvPr id="2781"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 y="15"/>
                              <a:ext cx="5314" cy="4285"/>
                            </a:xfrm>
                            <a:prstGeom prst="rect">
                              <a:avLst/>
                            </a:prstGeom>
                            <a:noFill/>
                            <a:extLst>
                              <a:ext uri="{909E8E84-426E-40DD-AFC4-6F175D3DCCD1}">
                                <a14:hiddenFill xmlns:a14="http://schemas.microsoft.com/office/drawing/2010/main">
                                  <a:solidFill>
                                    <a:srgbClr val="FFFFFF"/>
                                  </a:solidFill>
                                </a14:hiddenFill>
                              </a:ext>
                            </a:extLst>
                          </pic:spPr>
                        </pic:pic>
                        <wpg:grpSp>
                          <wpg:cNvPr id="2782" name="Group 57"/>
                          <wpg:cNvGrpSpPr>
                            <a:grpSpLocks/>
                          </wpg:cNvGrpSpPr>
                          <wpg:grpSpPr bwMode="auto">
                            <a:xfrm>
                              <a:off x="8" y="8"/>
                              <a:ext cx="5330" cy="4300"/>
                              <a:chOff x="8" y="8"/>
                              <a:chExt cx="5330" cy="4300"/>
                            </a:xfrm>
                          </wpg:grpSpPr>
                          <wps:wsp>
                            <wps:cNvPr id="2783" name="Freeform 58"/>
                            <wps:cNvSpPr>
                              <a:spLocks/>
                            </wps:cNvSpPr>
                            <wps:spPr bwMode="auto">
                              <a:xfrm>
                                <a:off x="8" y="8"/>
                                <a:ext cx="5330" cy="4300"/>
                              </a:xfrm>
                              <a:custGeom>
                                <a:avLst/>
                                <a:gdLst>
                                  <a:gd name="T0" fmla="+- 0 8 8"/>
                                  <a:gd name="T1" fmla="*/ T0 w 5330"/>
                                  <a:gd name="T2" fmla="+- 0 4308 8"/>
                                  <a:gd name="T3" fmla="*/ 4308 h 4300"/>
                                  <a:gd name="T4" fmla="+- 0 5337 8"/>
                                  <a:gd name="T5" fmla="*/ T4 w 5330"/>
                                  <a:gd name="T6" fmla="+- 0 4308 8"/>
                                  <a:gd name="T7" fmla="*/ 4308 h 4300"/>
                                  <a:gd name="T8" fmla="+- 0 5337 8"/>
                                  <a:gd name="T9" fmla="*/ T8 w 5330"/>
                                  <a:gd name="T10" fmla="+- 0 8 8"/>
                                  <a:gd name="T11" fmla="*/ 8 h 4300"/>
                                  <a:gd name="T12" fmla="+- 0 8 8"/>
                                  <a:gd name="T13" fmla="*/ T12 w 5330"/>
                                  <a:gd name="T14" fmla="+- 0 8 8"/>
                                  <a:gd name="T15" fmla="*/ 8 h 4300"/>
                                  <a:gd name="T16" fmla="+- 0 8 8"/>
                                  <a:gd name="T17" fmla="*/ T16 w 5330"/>
                                  <a:gd name="T18" fmla="+- 0 4308 8"/>
                                  <a:gd name="T19" fmla="*/ 4308 h 4300"/>
                                </a:gdLst>
                                <a:ahLst/>
                                <a:cxnLst>
                                  <a:cxn ang="0">
                                    <a:pos x="T1" y="T3"/>
                                  </a:cxn>
                                  <a:cxn ang="0">
                                    <a:pos x="T5" y="T7"/>
                                  </a:cxn>
                                  <a:cxn ang="0">
                                    <a:pos x="T9" y="T11"/>
                                  </a:cxn>
                                  <a:cxn ang="0">
                                    <a:pos x="T13" y="T15"/>
                                  </a:cxn>
                                  <a:cxn ang="0">
                                    <a:pos x="T17" y="T19"/>
                                  </a:cxn>
                                </a:cxnLst>
                                <a:rect l="0" t="0" r="r" b="b"/>
                                <a:pathLst>
                                  <a:path w="5330" h="4300">
                                    <a:moveTo>
                                      <a:pt x="0" y="4300"/>
                                    </a:moveTo>
                                    <a:lnTo>
                                      <a:pt x="5329" y="4300"/>
                                    </a:lnTo>
                                    <a:lnTo>
                                      <a:pt x="5329" y="0"/>
                                    </a:lnTo>
                                    <a:lnTo>
                                      <a:pt x="0" y="0"/>
                                    </a:lnTo>
                                    <a:lnTo>
                                      <a:pt x="0" y="43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43CAB44" id="Group 2780" o:spid="_x0000_s1026" style="width:267.25pt;height:215.75pt;mso-position-horizontal-relative:char;mso-position-vertical-relative:line" coordsize="5345,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">
                  <v:shape id="Picture 56" o:spid="_x0000_s1027" type="#_x0000_t75" style="position:absolute;left:15;top:15;width:5314;height:4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iOffFAAAA3QAAAA8AAABkcnMvZG93bnJldi54bWxEj09rAjEUxO+FfofwCr3VRA9WtmbFSgVP&#10;haqX3h7Jc/+4eVmTqFs/fVMoeBxm5jfMfDG4TlwoxMazhvFIgSA23jZcadjv1i8zEDEhW+w8k4Yf&#10;irAoHx/mWFh/5S+6bFMlMoRjgRrqlPpCymhqchhHvifO3sEHhynLUEkb8JrhrpMTpabSYcN5ocae&#10;VjWZ4/bsNEzNN95Oq49welft+WD27WdUN62fn4blG4hEQ7qH/9sbq2HyOhvD35v8BGT5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Yjn3xQAAAN0AAAAPAAAAAAAAAAAAAAAA&#10;AJ8CAABkcnMvZG93bnJldi54bWxQSwUGAAAAAAQABAD3AAAAkQMAAAAA&#10;">
                    <v:imagedata r:id="rId38" o:title=""/>
                  </v:shape>
                  <v:group id="Group 57" o:spid="_x0000_s1028" style="position:absolute;left:8;top:8;width:5330;height:4300" coordorigin="8,8" coordsize="5330,4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kF+GhxgAAAN0A&#10;AAAPAAAAAAAAAAAAAAAAAKoCAABkcnMvZG93bnJldi54bWxQSwUGAAAAAAQABAD6AAAAnQMAAAAA&#10;">
                    <v:shape id="Freeform 58" o:spid="_x0000_s1029" style="position:absolute;left:8;top:8;width:5330;height:4300;visibility:visible;mso-wrap-style:square;v-text-anchor:top" coordsize="5330,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BP8McA&#10;AADdAAAADwAAAGRycy9kb3ducmV2LnhtbESP0WrCQBRE3wv+w3KFvohuaqlK6iqlEmixFtR+wDV7&#10;zUazd0N2G+Pfu0Khj8PMnGHmy85WoqXGl44VPI0SEMS50yUXCn722XAGwgdkjZVjUnAlD8tF72GO&#10;qXYX3lK7C4WIEPYpKjAh1KmUPjdk0Y9cTRy9o2sshiibQuoGLxFuKzlOkom0WHJcMFjTu6H8vPu1&#10;Co64GbTmtDlMvtaD7GCy1efL90qpx3739goiUBf+w3/tD61gPJ09w/1NfA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gT/DHAAAA3QAAAA8AAAAAAAAAAAAAAAAAmAIAAGRy&#10;cy9kb3ducmV2LnhtbFBLBQYAAAAABAAEAPUAAACMAwAAAAA=&#10;" path="m,4300r5329,l5329,,,,,4300xe" filled="f">
                      <v:path arrowok="t" o:connecttype="custom" o:connectlocs="0,4308;5329,4308;5329,8;0,8;0,4308" o:connectangles="0,0,0,0,0"/>
                    </v:shape>
                  </v:group>
                  <w10:anchorlock/>
                </v:group>
              </w:pict>
            </mc:Fallback>
          </mc:AlternateContent>
        </w:r>
      </w:ins>
    </w:p>
    <w:p w14:paraId="4DB9C0AD" w14:textId="77777777" w:rsidR="00F44F78" w:rsidRPr="00E31C0D" w:rsidRDefault="00F44F78">
      <w:pPr>
        <w:widowControl w:val="0"/>
        <w:spacing w:before="213" w:after="0" w:line="276" w:lineRule="auto"/>
        <w:ind w:right="135"/>
        <w:jc w:val="center"/>
        <w:rPr>
          <w:ins w:id="2668" w:author="Microsoft account" w:date="2015-09-28T14:03:00Z"/>
          <w:rFonts w:asciiTheme="majorHAnsi" w:eastAsia="Times New Roman" w:hAnsiTheme="majorHAnsi" w:cstheme="majorHAnsi"/>
          <w:sz w:val="26"/>
          <w:szCs w:val="26"/>
          <w:lang w:val="en-US"/>
        </w:rPr>
        <w:sectPr w:rsidR="00F44F78" w:rsidRPr="00E31C0D" w:rsidSect="00F44F78">
          <w:footerReference w:type="default" r:id="rId39"/>
          <w:pgSz w:w="12240" w:h="15840"/>
          <w:pgMar w:top="2140" w:right="1300" w:bottom="1200" w:left="1720" w:header="639" w:footer="1008" w:gutter="0"/>
          <w:pgNumType w:start="29"/>
          <w:cols w:space="720"/>
        </w:sectPr>
        <w:pPrChange w:id="2674" w:author="Microsoft account" w:date="2015-09-28T16:12:00Z">
          <w:pPr>
            <w:widowControl w:val="0"/>
            <w:spacing w:before="213" w:after="0" w:line="276" w:lineRule="auto"/>
            <w:ind w:right="135"/>
            <w:jc w:val="both"/>
          </w:pPr>
        </w:pPrChange>
      </w:pPr>
      <w:ins w:id="2675" w:author="Microsoft account" w:date="2015-09-28T14:03:00Z">
        <w:r w:rsidRPr="00E31C0D">
          <w:rPr>
            <w:rFonts w:asciiTheme="majorHAnsi" w:eastAsia="Times New Roman" w:hAnsiTheme="majorHAnsi" w:cstheme="majorHAnsi"/>
            <w:b/>
            <w:sz w:val="26"/>
            <w:szCs w:val="26"/>
            <w:lang w:val="en-US"/>
          </w:rPr>
          <w:t xml:space="preserve">Figure </w:t>
        </w:r>
        <w:r>
          <w:rPr>
            <w:rFonts w:asciiTheme="majorHAnsi" w:eastAsia="Times New Roman" w:hAnsiTheme="majorHAnsi" w:cstheme="majorHAnsi"/>
            <w:b/>
            <w:sz w:val="26"/>
            <w:szCs w:val="26"/>
            <w:lang w:val="en-US"/>
          </w:rPr>
          <w:t>16</w:t>
        </w:r>
        <w:r w:rsidRPr="00E31C0D">
          <w:rPr>
            <w:rFonts w:asciiTheme="majorHAnsi" w:eastAsia="Times New Roman" w:hAnsiTheme="majorHAnsi" w:cstheme="majorHAnsi"/>
            <w:i/>
            <w:sz w:val="26"/>
            <w:szCs w:val="26"/>
            <w:lang w:val="en-US"/>
          </w:rPr>
          <w:t>: Device status displayed on admin interface of</w:t>
        </w:r>
        <w:r w:rsidRPr="00E31C0D">
          <w:rPr>
            <w:rFonts w:asciiTheme="majorHAnsi" w:eastAsia="Times New Roman" w:hAnsiTheme="majorHAnsi" w:cstheme="majorHAnsi"/>
            <w:i/>
            <w:spacing w:val="32"/>
            <w:sz w:val="26"/>
            <w:szCs w:val="26"/>
            <w:lang w:val="en-US"/>
          </w:rPr>
          <w:t xml:space="preserve"> </w:t>
        </w:r>
        <w:r w:rsidRPr="00E31C0D">
          <w:rPr>
            <w:rFonts w:asciiTheme="majorHAnsi" w:eastAsia="Times New Roman" w:hAnsiTheme="majorHAnsi" w:cstheme="majorHAnsi"/>
            <w:i/>
            <w:sz w:val="26"/>
            <w:szCs w:val="26"/>
            <w:lang w:val="en-US"/>
          </w:rPr>
          <w:t>website “</w:t>
        </w:r>
        <w:r w:rsidRPr="00E31C0D">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"http://csc.hcmiu.edu.vn/bmeconf/ecg/" \h </w:instrText>
        </w:r>
        <w:r w:rsidRPr="00E31C0D">
          <w:rPr>
            <w:rFonts w:asciiTheme="majorHAnsi" w:hAnsiTheme="majorHAnsi" w:cstheme="majorHAnsi"/>
            <w:sz w:val="26"/>
            <w:szCs w:val="26"/>
          </w:rPr>
          <w:fldChar w:fldCharType="separate"/>
        </w:r>
        <w:r w:rsidRPr="00E31C0D">
          <w:rPr>
            <w:rFonts w:asciiTheme="majorHAnsi" w:eastAsia="Times New Roman" w:hAnsiTheme="majorHAnsi" w:cstheme="majorHAnsi"/>
            <w:i/>
            <w:sz w:val="26"/>
            <w:szCs w:val="26"/>
            <w:u w:val="single" w:color="000000"/>
            <w:lang w:val="en-US"/>
          </w:rPr>
          <w:t>http://csc.hcmiu.edu.vn/bmeconf/ecg/</w:t>
        </w:r>
        <w:r w:rsidRPr="00E31C0D">
          <w:rPr>
            <w:rFonts w:asciiTheme="majorHAnsi" w:eastAsia="Times New Roman" w:hAnsiTheme="majorHAnsi" w:cstheme="majorHAnsi"/>
            <w:i/>
            <w:sz w:val="26"/>
            <w:szCs w:val="26"/>
            <w:u w:val="single" w:color="000000"/>
            <w:lang w:val="en-US"/>
          </w:rPr>
          <w:fldChar w:fldCharType="end"/>
        </w:r>
        <w:r w:rsidRPr="00E31C0D">
          <w:rPr>
            <w:rFonts w:asciiTheme="majorHAnsi" w:eastAsia="Times New Roman" w:hAnsiTheme="majorHAnsi" w:cstheme="majorHAnsi"/>
            <w:i/>
            <w:sz w:val="26"/>
            <w:szCs w:val="26"/>
            <w:lang w:val="en-US"/>
          </w:rPr>
          <w:t>”</w:t>
        </w:r>
      </w:ins>
    </w:p>
    <w:p w14:paraId="6A218C27" w14:textId="77777777" w:rsidR="00F44F78" w:rsidRPr="00E31C0D" w:rsidRDefault="00F44F78" w:rsidP="00F44F78">
      <w:pPr>
        <w:pStyle w:val="Subtitle"/>
        <w:spacing w:line="276" w:lineRule="auto"/>
        <w:rPr>
          <w:ins w:id="2676" w:author="Microsoft account" w:date="2015-09-28T14:03:00Z"/>
        </w:rPr>
      </w:pPr>
      <w:bookmarkStart w:id="2677" w:name="_Toc431301076"/>
      <w:ins w:id="2678" w:author="Microsoft account" w:date="2015-09-28T14:03:00Z">
        <w:r w:rsidRPr="00E31C0D">
          <w:lastRenderedPageBreak/>
          <w:t>3.6. Client side</w:t>
        </w:r>
        <w:bookmarkEnd w:id="2677"/>
      </w:ins>
    </w:p>
    <w:p w14:paraId="240AB62C" w14:textId="77777777" w:rsidR="00F44F78" w:rsidRPr="00E31C0D" w:rsidRDefault="00F44F78">
      <w:pPr>
        <w:widowControl w:val="0"/>
        <w:spacing w:after="0" w:line="276" w:lineRule="auto"/>
        <w:ind w:right="143" w:firstLine="540"/>
        <w:jc w:val="both"/>
        <w:rPr>
          <w:ins w:id="2679" w:author="Microsoft account" w:date="2015-09-28T14:03:00Z"/>
          <w:rFonts w:asciiTheme="majorHAnsi" w:eastAsia="Times New Roman" w:hAnsiTheme="majorHAnsi" w:cstheme="majorHAnsi"/>
          <w:sz w:val="26"/>
          <w:szCs w:val="26"/>
          <w:lang w:val="en-US"/>
        </w:rPr>
        <w:pPrChange w:id="2680" w:author="Microsoft account" w:date="2015-09-28T15:28:00Z">
          <w:pPr>
            <w:widowControl w:val="0"/>
            <w:spacing w:after="0" w:line="276" w:lineRule="auto"/>
            <w:ind w:right="143"/>
            <w:jc w:val="both"/>
          </w:pPr>
        </w:pPrChange>
      </w:pPr>
      <w:ins w:id="2681" w:author="Microsoft account" w:date="2015-09-28T14:03:00Z">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main</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purpose</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client</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45"/>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send</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47"/>
            <w:sz w:val="26"/>
            <w:szCs w:val="26"/>
            <w:lang w:val="en-US"/>
          </w:rPr>
          <w:t xml:space="preserve"> </w:t>
        </w:r>
        <w:r w:rsidRPr="00E31C0D">
          <w:rPr>
            <w:rFonts w:asciiTheme="majorHAnsi" w:eastAsia="Times New Roman" w:hAnsiTheme="majorHAnsi" w:cstheme="majorHAnsi"/>
            <w:sz w:val="26"/>
            <w:szCs w:val="26"/>
            <w:lang w:val="en-US"/>
          </w:rPr>
          <w:t>server</w:t>
        </w:r>
        <w:r w:rsidRPr="00E31C0D">
          <w:rPr>
            <w:rFonts w:asciiTheme="majorHAnsi" w:eastAsia="Times New Roman" w:hAnsiTheme="majorHAnsi" w:cstheme="majorHAnsi"/>
            <w:spacing w:val="46"/>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Android</w:t>
        </w:r>
        <w:r w:rsidRPr="00E31C0D">
          <w:rPr>
            <w:rFonts w:asciiTheme="majorHAnsi" w:eastAsia="Times New Roman" w:hAnsiTheme="majorHAnsi" w:cstheme="majorHAnsi"/>
            <w:spacing w:val="47"/>
            <w:sz w:val="26"/>
            <w:szCs w:val="26"/>
            <w:lang w:val="en-US"/>
          </w:rPr>
          <w:t xml:space="preserve"> </w:t>
        </w:r>
        <w:r w:rsidRPr="00E31C0D">
          <w:rPr>
            <w:rFonts w:asciiTheme="majorHAnsi" w:eastAsia="Times New Roman" w:hAnsiTheme="majorHAnsi" w:cstheme="majorHAnsi"/>
            <w:sz w:val="26"/>
            <w:szCs w:val="26"/>
            <w:lang w:val="en-US"/>
          </w:rPr>
          <w:t>application)</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and</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to retrieve and display ECG data in real-time (in Android and website</w:t>
        </w:r>
        <w:r w:rsidRPr="00E31C0D">
          <w:rPr>
            <w:rFonts w:asciiTheme="majorHAnsi" w:eastAsia="Times New Roman" w:hAnsiTheme="majorHAnsi" w:cstheme="majorHAnsi"/>
            <w:spacing w:val="-7"/>
            <w:sz w:val="26"/>
            <w:szCs w:val="26"/>
            <w:lang w:val="en-US"/>
          </w:rPr>
          <w:t xml:space="preserve"> </w:t>
        </w:r>
        <w:r w:rsidRPr="00E31C0D">
          <w:rPr>
            <w:rFonts w:asciiTheme="majorHAnsi" w:eastAsia="Times New Roman" w:hAnsiTheme="majorHAnsi" w:cstheme="majorHAnsi"/>
            <w:sz w:val="26"/>
            <w:szCs w:val="26"/>
            <w:lang w:val="en-US"/>
          </w:rPr>
          <w:t>application).</w:t>
        </w:r>
      </w:ins>
    </w:p>
    <w:p w14:paraId="49FB6F14" w14:textId="77777777" w:rsidR="00F44F78" w:rsidRPr="00E31C0D" w:rsidRDefault="00F44F78">
      <w:pPr>
        <w:pStyle w:val="Heading41"/>
        <w:rPr>
          <w:ins w:id="2682" w:author="Microsoft account" w:date="2015-09-28T14:03:00Z"/>
        </w:rPr>
      </w:pPr>
      <w:ins w:id="2683" w:author="Microsoft account" w:date="2015-09-28T14:03:00Z">
        <w:r w:rsidRPr="00E31C0D">
          <w:t>3.6.1. Introduction</w:t>
        </w:r>
      </w:ins>
    </w:p>
    <w:p w14:paraId="4DE13BD7" w14:textId="77777777" w:rsidR="00F44F78" w:rsidRPr="00E31C0D" w:rsidRDefault="00F44F78">
      <w:pPr>
        <w:widowControl w:val="0"/>
        <w:spacing w:after="0" w:line="276" w:lineRule="auto"/>
        <w:ind w:right="137" w:firstLine="540"/>
        <w:jc w:val="both"/>
        <w:rPr>
          <w:ins w:id="2684" w:author="Microsoft account" w:date="2015-09-28T14:03:00Z"/>
          <w:rFonts w:asciiTheme="majorHAnsi" w:eastAsia="Times New Roman" w:hAnsiTheme="majorHAnsi" w:cstheme="majorHAnsi"/>
          <w:sz w:val="26"/>
          <w:szCs w:val="26"/>
          <w:lang w:val="en-US"/>
        </w:rPr>
        <w:pPrChange w:id="2685" w:author="Microsoft account" w:date="2015-09-28T15:28:00Z">
          <w:pPr>
            <w:widowControl w:val="0"/>
            <w:spacing w:after="0" w:line="276" w:lineRule="auto"/>
            <w:ind w:right="137"/>
            <w:jc w:val="both"/>
          </w:pPr>
        </w:pPrChange>
      </w:pPr>
      <w:ins w:id="2686" w:author="Microsoft account" w:date="2015-09-28T14:03:00Z">
        <w:r w:rsidRPr="00E31C0D">
          <w:rPr>
            <w:rFonts w:asciiTheme="majorHAnsi" w:eastAsia="Times New Roman" w:hAnsiTheme="majorHAnsi" w:cstheme="majorHAnsi"/>
            <w:sz w:val="26"/>
            <w:szCs w:val="26"/>
            <w:lang w:val="en-US"/>
          </w:rPr>
          <w:t>The previous method, TCP/IP socket, shows disadvantage in outside of local</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area transmission. The web-based server transmission overcomes this weakness by</w:t>
        </w:r>
        <w:r w:rsidRPr="00E31C0D">
          <w:rPr>
            <w:rFonts w:asciiTheme="majorHAnsi" w:eastAsia="Times New Roman" w:hAnsiTheme="majorHAnsi" w:cstheme="majorHAnsi"/>
            <w:spacing w:val="19"/>
            <w:sz w:val="26"/>
            <w:szCs w:val="26"/>
            <w:lang w:val="en-US"/>
          </w:rPr>
          <w:t xml:space="preserve"> </w:t>
        </w:r>
        <w:r w:rsidRPr="00E31C0D">
          <w:rPr>
            <w:rFonts w:asciiTheme="majorHAnsi" w:eastAsia="Times New Roman" w:hAnsiTheme="majorHAnsi" w:cstheme="majorHAnsi"/>
            <w:sz w:val="26"/>
            <w:szCs w:val="26"/>
            <w:lang w:val="en-US"/>
          </w:rPr>
          <w:t>sending ECG</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directly</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internet</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server</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through</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Wifi</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or</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3G.</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This</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transmitting</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pathway</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is sustainable because concurrently, Vietnam area is almost covered by the</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 xml:space="preserve">telephone network, in which 3G is also support. </w:t>
        </w:r>
        <w:r w:rsidRPr="00E31C0D">
          <w:rPr>
            <w:rFonts w:asciiTheme="majorHAnsi" w:eastAsia="Times New Roman" w:hAnsiTheme="majorHAnsi" w:cstheme="majorHAnsi"/>
            <w:spacing w:val="-3"/>
            <w:sz w:val="26"/>
            <w:szCs w:val="26"/>
            <w:lang w:val="en-US"/>
          </w:rPr>
          <w:t xml:space="preserve">In </w:t>
        </w:r>
        <w:r w:rsidRPr="00E31C0D">
          <w:rPr>
            <w:rFonts w:asciiTheme="majorHAnsi" w:eastAsia="Times New Roman" w:hAnsiTheme="majorHAnsi" w:cstheme="majorHAnsi"/>
            <w:sz w:val="26"/>
            <w:szCs w:val="26"/>
            <w:lang w:val="en-US"/>
          </w:rPr>
          <w:t>urban area, Viettel 3G service is guaranteed</w:t>
        </w:r>
        <w:r w:rsidRPr="00E31C0D">
          <w:rPr>
            <w:rFonts w:asciiTheme="majorHAnsi" w:eastAsia="Times New Roman" w:hAnsiTheme="majorHAnsi" w:cstheme="majorHAnsi"/>
            <w:spacing w:val="49"/>
            <w:sz w:val="26"/>
            <w:szCs w:val="26"/>
            <w:lang w:val="en-US"/>
          </w:rPr>
          <w:t xml:space="preserve"> </w:t>
        </w:r>
        <w:r w:rsidRPr="00E31C0D">
          <w:rPr>
            <w:rFonts w:asciiTheme="majorHAnsi" w:eastAsia="Times New Roman" w:hAnsiTheme="majorHAnsi" w:cstheme="majorHAnsi"/>
            <w:sz w:val="26"/>
            <w:szCs w:val="26"/>
            <w:lang w:val="en-US"/>
          </w:rPr>
          <w:t>for wireless</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transmission,</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while</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rural</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one,</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other</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suppliers,</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such</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as</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Vina</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or</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Mobiphone, have</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advantages.</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As</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result</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testing,</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transmission</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6"/>
            <w:sz w:val="26"/>
            <w:szCs w:val="26"/>
            <w:lang w:val="en-US"/>
          </w:rPr>
          <w:t xml:space="preserve"> </w:t>
        </w:r>
        <w:r w:rsidRPr="00E31C0D">
          <w:rPr>
            <w:rFonts w:asciiTheme="majorHAnsi" w:eastAsia="Times New Roman" w:hAnsiTheme="majorHAnsi" w:cstheme="majorHAnsi"/>
            <w:sz w:val="26"/>
            <w:szCs w:val="26"/>
            <w:lang w:val="en-US"/>
          </w:rPr>
          <w:t>stable</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almost</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area</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our country. Therefore, this method is believed to be a suitable solution for ambulatory</w:t>
        </w:r>
        <w:r w:rsidRPr="00E31C0D">
          <w:rPr>
            <w:rFonts w:asciiTheme="majorHAnsi" w:eastAsia="Times New Roman" w:hAnsiTheme="majorHAnsi" w:cstheme="majorHAnsi"/>
            <w:spacing w:val="44"/>
            <w:sz w:val="26"/>
            <w:szCs w:val="26"/>
            <w:lang w:val="en-US"/>
          </w:rPr>
          <w:t xml:space="preserve"> </w:t>
        </w:r>
        <w:r w:rsidRPr="00E31C0D">
          <w:rPr>
            <w:rFonts w:asciiTheme="majorHAnsi" w:eastAsia="Times New Roman" w:hAnsiTheme="majorHAnsi" w:cstheme="majorHAnsi"/>
            <w:sz w:val="26"/>
            <w:szCs w:val="26"/>
            <w:lang w:val="en-US"/>
          </w:rPr>
          <w:t>ECG development.</w:t>
        </w:r>
      </w:ins>
    </w:p>
    <w:p w14:paraId="54C17E52" w14:textId="77777777" w:rsidR="00F44F78" w:rsidRPr="00E31C0D" w:rsidRDefault="00F44F78">
      <w:pPr>
        <w:pStyle w:val="Heading41"/>
        <w:rPr>
          <w:ins w:id="2687" w:author="Microsoft account" w:date="2015-09-28T14:03:00Z"/>
        </w:rPr>
      </w:pPr>
      <w:ins w:id="2688" w:author="Microsoft account" w:date="2015-09-28T14:03:00Z">
        <w:r w:rsidRPr="00E31C0D">
          <w:t>3.6.2. Program working</w:t>
        </w:r>
        <w:r w:rsidRPr="00E31C0D">
          <w:rPr>
            <w:spacing w:val="-4"/>
          </w:rPr>
          <w:t xml:space="preserve"> </w:t>
        </w:r>
        <w:r w:rsidRPr="00E31C0D">
          <w:t>principles</w:t>
        </w:r>
      </w:ins>
    </w:p>
    <w:p w14:paraId="1E17FA1D" w14:textId="77777777" w:rsidR="00F44F78" w:rsidRPr="00E31C0D" w:rsidRDefault="00F44F78">
      <w:pPr>
        <w:widowControl w:val="0"/>
        <w:spacing w:before="69" w:after="0" w:line="276" w:lineRule="auto"/>
        <w:ind w:right="144" w:firstLine="540"/>
        <w:jc w:val="both"/>
        <w:rPr>
          <w:ins w:id="2689" w:author="Microsoft account" w:date="2015-09-28T14:03:00Z"/>
          <w:rFonts w:asciiTheme="majorHAnsi" w:eastAsia="Times New Roman" w:hAnsiTheme="majorHAnsi" w:cstheme="majorHAnsi"/>
          <w:sz w:val="26"/>
          <w:szCs w:val="26"/>
          <w:lang w:val="en-US"/>
        </w:rPr>
        <w:pPrChange w:id="2690" w:author="Microsoft account" w:date="2015-09-28T15:28:00Z">
          <w:pPr>
            <w:widowControl w:val="0"/>
            <w:spacing w:before="69" w:after="0" w:line="276" w:lineRule="auto"/>
            <w:ind w:right="144"/>
            <w:jc w:val="both"/>
          </w:pPr>
        </w:pPrChange>
      </w:pPr>
      <w:ins w:id="2691" w:author="Microsoft account" w:date="2015-09-28T14:03:00Z">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order</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send</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website</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server,</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JSON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(JavaScript</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Object</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Notation)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format</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is used. JSON is a lightweight text-based open standard designed for human_readable dat</w:t>
        </w:r>
        <w:r>
          <w:rPr>
            <w:rFonts w:asciiTheme="majorHAnsi" w:eastAsia="Calibri" w:hAnsiTheme="majorHAnsi" w:cstheme="majorHAnsi"/>
            <w:sz w:val="26"/>
            <w:szCs w:val="26"/>
            <w:lang w:val="en-US"/>
          </w:rPr>
          <w:t xml:space="preserve">a </w:t>
        </w:r>
        <w:r w:rsidRPr="00E31C0D">
          <w:rPr>
            <w:rFonts w:asciiTheme="majorHAnsi" w:eastAsia="Times New Roman" w:hAnsiTheme="majorHAnsi" w:cstheme="majorHAnsi"/>
            <w:sz w:val="26"/>
            <w:szCs w:val="26"/>
            <w:lang w:val="en-US"/>
          </w:rPr>
          <w:t>interchange.</w:t>
        </w:r>
        <w:r w:rsidRPr="00E31C0D">
          <w:rPr>
            <w:rFonts w:asciiTheme="majorHAnsi" w:eastAsia="Times New Roman" w:hAnsiTheme="majorHAnsi" w:cstheme="majorHAnsi"/>
            <w:spacing w:val="53"/>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51"/>
            <w:sz w:val="26"/>
            <w:szCs w:val="26"/>
            <w:lang w:val="en-US"/>
          </w:rPr>
          <w:t xml:space="preserve"> </w:t>
        </w:r>
        <w:r w:rsidRPr="00E31C0D">
          <w:rPr>
            <w:rFonts w:asciiTheme="majorHAnsi" w:eastAsia="Times New Roman" w:hAnsiTheme="majorHAnsi" w:cstheme="majorHAnsi"/>
            <w:sz w:val="26"/>
            <w:szCs w:val="26"/>
            <w:lang w:val="en-US"/>
          </w:rPr>
          <w:t>make</w:t>
        </w:r>
        <w:r w:rsidRPr="00E31C0D">
          <w:rPr>
            <w:rFonts w:asciiTheme="majorHAnsi" w:eastAsia="Times New Roman" w:hAnsiTheme="majorHAnsi" w:cstheme="majorHAnsi"/>
            <w:spacing w:val="50"/>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50"/>
            <w:sz w:val="26"/>
            <w:szCs w:val="26"/>
            <w:lang w:val="en-US"/>
          </w:rPr>
          <w:t xml:space="preserve"> </w:t>
        </w:r>
        <w:r w:rsidRPr="00E31C0D">
          <w:rPr>
            <w:rFonts w:asciiTheme="majorHAnsi" w:eastAsia="Times New Roman" w:hAnsiTheme="majorHAnsi" w:cstheme="majorHAnsi"/>
            <w:sz w:val="26"/>
            <w:szCs w:val="26"/>
            <w:lang w:val="en-US"/>
          </w:rPr>
          <w:t>connection</w:t>
        </w:r>
        <w:r w:rsidRPr="00E31C0D">
          <w:rPr>
            <w:rFonts w:asciiTheme="majorHAnsi" w:eastAsia="Times New Roman" w:hAnsiTheme="majorHAnsi" w:cstheme="majorHAnsi"/>
            <w:spacing w:val="51"/>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52"/>
            <w:sz w:val="26"/>
            <w:szCs w:val="26"/>
            <w:lang w:val="en-US"/>
          </w:rPr>
          <w:t xml:space="preserve"> </w:t>
        </w:r>
        <w:r w:rsidRPr="00E31C0D">
          <w:rPr>
            <w:rFonts w:asciiTheme="majorHAnsi" w:eastAsia="Times New Roman" w:hAnsiTheme="majorHAnsi" w:cstheme="majorHAnsi"/>
            <w:sz w:val="26"/>
            <w:szCs w:val="26"/>
            <w:lang w:val="en-US"/>
          </w:rPr>
          <w:t>PHP</w:t>
        </w:r>
        <w:r w:rsidRPr="00E31C0D">
          <w:rPr>
            <w:rFonts w:asciiTheme="majorHAnsi" w:eastAsia="Times New Roman" w:hAnsiTheme="majorHAnsi" w:cstheme="majorHAnsi"/>
            <w:spacing w:val="52"/>
            <w:sz w:val="26"/>
            <w:szCs w:val="26"/>
            <w:lang w:val="en-US"/>
          </w:rPr>
          <w:t xml:space="preserve"> </w:t>
        </w:r>
        <w:r w:rsidRPr="00E31C0D">
          <w:rPr>
            <w:rFonts w:asciiTheme="majorHAnsi" w:eastAsia="Times New Roman" w:hAnsiTheme="majorHAnsi" w:cstheme="majorHAnsi"/>
            <w:sz w:val="26"/>
            <w:szCs w:val="26"/>
            <w:lang w:val="en-US"/>
          </w:rPr>
          <w:t>files,</w:t>
        </w:r>
        <w:r w:rsidRPr="00E31C0D">
          <w:rPr>
            <w:rFonts w:asciiTheme="majorHAnsi" w:eastAsia="Times New Roman" w:hAnsiTheme="majorHAnsi" w:cstheme="majorHAnsi"/>
            <w:spacing w:val="51"/>
            <w:sz w:val="26"/>
            <w:szCs w:val="26"/>
            <w:lang w:val="en-US"/>
          </w:rPr>
          <w:t xml:space="preserve"> </w:t>
        </w:r>
        <w:r w:rsidRPr="00E31C0D">
          <w:rPr>
            <w:rFonts w:asciiTheme="majorHAnsi" w:eastAsia="Times New Roman" w:hAnsiTheme="majorHAnsi" w:cstheme="majorHAnsi"/>
            <w:sz w:val="26"/>
            <w:szCs w:val="26"/>
            <w:lang w:val="en-US"/>
          </w:rPr>
          <w:t>HTTP</w:t>
        </w:r>
        <w:r w:rsidRPr="00E31C0D">
          <w:rPr>
            <w:rFonts w:asciiTheme="majorHAnsi" w:eastAsia="Times New Roman" w:hAnsiTheme="majorHAnsi" w:cstheme="majorHAnsi"/>
            <w:spacing w:val="52"/>
            <w:sz w:val="26"/>
            <w:szCs w:val="26"/>
            <w:lang w:val="en-US"/>
          </w:rPr>
          <w:t xml:space="preserve"> </w:t>
        </w:r>
        <w:r w:rsidRPr="00E31C0D">
          <w:rPr>
            <w:rFonts w:asciiTheme="majorHAnsi" w:eastAsia="Times New Roman" w:hAnsiTheme="majorHAnsi" w:cstheme="majorHAnsi"/>
            <w:sz w:val="26"/>
            <w:szCs w:val="26"/>
            <w:lang w:val="en-US"/>
          </w:rPr>
          <w:t>protocol</w:t>
        </w:r>
        <w:r w:rsidRPr="00E31C0D">
          <w:rPr>
            <w:rFonts w:asciiTheme="majorHAnsi" w:eastAsia="Times New Roman" w:hAnsiTheme="majorHAnsi" w:cstheme="majorHAnsi"/>
            <w:spacing w:val="51"/>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52"/>
            <w:sz w:val="26"/>
            <w:szCs w:val="26"/>
            <w:lang w:val="en-US"/>
          </w:rPr>
          <w:t xml:space="preserve"> </w:t>
        </w:r>
        <w:r w:rsidRPr="00E31C0D">
          <w:rPr>
            <w:rFonts w:asciiTheme="majorHAnsi" w:eastAsia="Times New Roman" w:hAnsiTheme="majorHAnsi" w:cstheme="majorHAnsi"/>
            <w:sz w:val="26"/>
            <w:szCs w:val="26"/>
            <w:lang w:val="en-US"/>
          </w:rPr>
          <w:t>used</w:t>
        </w:r>
        <w:r w:rsidRPr="00E31C0D">
          <w:rPr>
            <w:rFonts w:asciiTheme="majorHAnsi" w:eastAsia="Times New Roman" w:hAnsiTheme="majorHAnsi" w:cstheme="majorHAnsi"/>
            <w:spacing w:val="50"/>
            <w:sz w:val="26"/>
            <w:szCs w:val="26"/>
            <w:lang w:val="en-US"/>
          </w:rPr>
          <w:t xml:space="preserve"> </w:t>
        </w:r>
        <w:r w:rsidRPr="00E31C0D">
          <w:rPr>
            <w:rFonts w:asciiTheme="majorHAnsi" w:eastAsia="Times New Roman" w:hAnsiTheme="majorHAnsi" w:cstheme="majorHAnsi"/>
            <w:sz w:val="26"/>
            <w:szCs w:val="26"/>
            <w:lang w:val="en-US"/>
          </w:rPr>
          <w:t>from</w:t>
        </w:r>
        <w:r w:rsidRPr="00E31C0D">
          <w:rPr>
            <w:rFonts w:asciiTheme="majorHAnsi" w:eastAsia="Times New Roman" w:hAnsiTheme="majorHAnsi" w:cstheme="majorHAnsi"/>
            <w:spacing w:val="52"/>
            <w:sz w:val="26"/>
            <w:szCs w:val="26"/>
            <w:lang w:val="en-US"/>
          </w:rPr>
          <w:t xml:space="preserve"> </w:t>
        </w:r>
        <w:r w:rsidRPr="00E31C0D">
          <w:rPr>
            <w:rFonts w:asciiTheme="majorHAnsi" w:eastAsia="Times New Roman" w:hAnsiTheme="majorHAnsi" w:cstheme="majorHAnsi"/>
            <w:sz w:val="26"/>
            <w:szCs w:val="26"/>
            <w:lang w:val="en-US"/>
          </w:rPr>
          <w:t>the Android system. JSON object used list of pair data in order to parse</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in.</w:t>
        </w:r>
      </w:ins>
    </w:p>
    <w:p w14:paraId="18E2FAB6" w14:textId="77777777" w:rsidR="00F44F78" w:rsidRPr="00E31C0D" w:rsidRDefault="00F44F78">
      <w:pPr>
        <w:widowControl w:val="0"/>
        <w:spacing w:before="204" w:after="0" w:line="276" w:lineRule="auto"/>
        <w:ind w:right="136" w:firstLine="540"/>
        <w:jc w:val="both"/>
        <w:rPr>
          <w:ins w:id="2692" w:author="Microsoft account" w:date="2015-09-28T14:03:00Z"/>
          <w:rFonts w:asciiTheme="majorHAnsi" w:eastAsia="Times New Roman" w:hAnsiTheme="majorHAnsi" w:cstheme="majorHAnsi"/>
          <w:sz w:val="26"/>
          <w:szCs w:val="26"/>
          <w:lang w:val="en-US"/>
        </w:rPr>
        <w:pPrChange w:id="2693" w:author="Microsoft account" w:date="2015-09-28T15:28:00Z">
          <w:pPr>
            <w:widowControl w:val="0"/>
            <w:spacing w:before="204" w:after="0" w:line="276" w:lineRule="auto"/>
            <w:ind w:right="136"/>
            <w:jc w:val="both"/>
          </w:pPr>
        </w:pPrChange>
      </w:pPr>
      <w:ins w:id="2694" w:author="Microsoft account" w:date="2015-09-28T14:03:00Z">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general,</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transmission</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function</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executed</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two</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java</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class:</w:t>
        </w:r>
        <w:r w:rsidRPr="00E31C0D">
          <w:rPr>
            <w:rFonts w:asciiTheme="majorHAnsi" w:eastAsia="Times New Roman" w:hAnsiTheme="majorHAnsi" w:cstheme="majorHAnsi"/>
            <w:spacing w:val="29"/>
            <w:sz w:val="26"/>
            <w:szCs w:val="26"/>
            <w:lang w:val="en-US"/>
          </w:rPr>
          <w:t xml:space="preserve"> </w:t>
        </w:r>
        <w:r w:rsidRPr="00E31C0D">
          <w:rPr>
            <w:rFonts w:asciiTheme="majorHAnsi" w:eastAsia="Times New Roman" w:hAnsiTheme="majorHAnsi" w:cstheme="majorHAnsi"/>
            <w:sz w:val="26"/>
            <w:szCs w:val="26"/>
            <w:lang w:val="en-US"/>
          </w:rPr>
          <w:t>HM10Activity.java and</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JSONParser.java.</w:t>
        </w:r>
        <w:r w:rsidRPr="00E31C0D">
          <w:rPr>
            <w:rFonts w:asciiTheme="majorHAnsi" w:eastAsia="Times New Roman" w:hAnsiTheme="majorHAnsi" w:cstheme="majorHAnsi"/>
            <w:spacing w:val="43"/>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beginning,</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HM10Activity.java</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class</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creates</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URL linked to PHP files, create_product.php and update_device.php, then declare</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a “jsonParser” variable, which is accessed from JSONParser.java class. A</w:t>
        </w:r>
        <w:r w:rsidRPr="00E31C0D">
          <w:rPr>
            <w:rFonts w:asciiTheme="majorHAnsi" w:eastAsia="Times New Roman" w:hAnsiTheme="majorHAnsi" w:cstheme="majorHAnsi"/>
            <w:spacing w:val="18"/>
            <w:sz w:val="26"/>
            <w:szCs w:val="26"/>
            <w:lang w:val="en-US"/>
          </w:rPr>
          <w:t xml:space="preserve"> </w:t>
        </w:r>
        <w:r w:rsidRPr="00E31C0D">
          <w:rPr>
            <w:rFonts w:asciiTheme="majorHAnsi" w:eastAsia="Times New Roman" w:hAnsiTheme="majorHAnsi" w:cstheme="majorHAnsi"/>
            <w:sz w:val="26"/>
            <w:szCs w:val="26"/>
            <w:lang w:val="en-US"/>
          </w:rPr>
          <w:t>“HTTPObject” function is defined to run parallel with the main activity using</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backgroundWorker method.</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This</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function</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plays</w:t>
        </w:r>
        <w:r w:rsidRPr="00E31C0D">
          <w:rPr>
            <w:rFonts w:asciiTheme="majorHAnsi" w:eastAsia="Times New Roman" w:hAnsiTheme="majorHAnsi" w:cstheme="majorHAnsi"/>
            <w:spacing w:val="18"/>
            <w:sz w:val="26"/>
            <w:szCs w:val="26"/>
            <w:lang w:val="en-US"/>
          </w:rPr>
          <w:t xml:space="preserve"> </w:t>
        </w:r>
        <w:r w:rsidRPr="00E31C0D">
          <w:rPr>
            <w:rFonts w:asciiTheme="majorHAnsi" w:eastAsia="Times New Roman" w:hAnsiTheme="majorHAnsi" w:cstheme="majorHAnsi"/>
            <w:sz w:val="26"/>
            <w:szCs w:val="26"/>
            <w:lang w:val="en-US"/>
          </w:rPr>
          <w:t>role</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collecting</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putting</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list</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and</w:t>
        </w:r>
        <w:r w:rsidRPr="00E31C0D">
          <w:rPr>
            <w:rFonts w:asciiTheme="majorHAnsi" w:eastAsia="Times New Roman" w:hAnsiTheme="majorHAnsi" w:cstheme="majorHAnsi"/>
            <w:spacing w:val="15"/>
            <w:sz w:val="26"/>
            <w:szCs w:val="26"/>
            <w:lang w:val="en-US"/>
          </w:rPr>
          <w:t xml:space="preserve"> </w:t>
        </w:r>
        <w:r w:rsidRPr="00E31C0D">
          <w:rPr>
            <w:rFonts w:asciiTheme="majorHAnsi" w:eastAsia="Times New Roman" w:hAnsiTheme="majorHAnsi" w:cstheme="majorHAnsi"/>
            <w:sz w:val="26"/>
            <w:szCs w:val="26"/>
            <w:lang w:val="en-US"/>
          </w:rPr>
          <w:t>sending</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16"/>
            <w:sz w:val="26"/>
            <w:szCs w:val="26"/>
            <w:lang w:val="en-US"/>
          </w:rPr>
          <w:t xml:space="preserve"> </w:t>
        </w:r>
        <w:r w:rsidRPr="00E31C0D">
          <w:rPr>
            <w:rFonts w:asciiTheme="majorHAnsi" w:eastAsia="Times New Roman" w:hAnsiTheme="majorHAnsi" w:cstheme="majorHAnsi"/>
            <w:sz w:val="26"/>
            <w:szCs w:val="26"/>
            <w:lang w:val="en-US"/>
          </w:rPr>
          <w:t>server. Then,</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order</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collect</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a</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List&lt;NameValuePair&gt;</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named</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“params”</w:t>
        </w:r>
        <w:r w:rsidRPr="00E31C0D">
          <w:rPr>
            <w:rFonts w:asciiTheme="majorHAnsi" w:eastAsia="Times New Roman" w:hAnsiTheme="majorHAnsi" w:cstheme="majorHAnsi"/>
            <w:spacing w:val="37"/>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initialized. During working, the patientid, testid, segidx and data are added into this list</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using following</w:t>
        </w:r>
        <w:r w:rsidRPr="00E31C0D">
          <w:rPr>
            <w:rFonts w:asciiTheme="majorHAnsi" w:eastAsia="Times New Roman" w:hAnsiTheme="majorHAnsi" w:cstheme="majorHAnsi"/>
            <w:spacing w:val="-4"/>
            <w:sz w:val="26"/>
            <w:szCs w:val="26"/>
            <w:lang w:val="en-US"/>
          </w:rPr>
          <w:t xml:space="preserve"> </w:t>
        </w:r>
        <w:r w:rsidRPr="00E31C0D">
          <w:rPr>
            <w:rFonts w:asciiTheme="majorHAnsi" w:eastAsia="Times New Roman" w:hAnsiTheme="majorHAnsi" w:cstheme="majorHAnsi"/>
            <w:sz w:val="26"/>
            <w:szCs w:val="26"/>
            <w:lang w:val="en-US"/>
          </w:rPr>
          <w:t>snippet:</w:t>
        </w:r>
      </w:ins>
    </w:p>
    <w:p w14:paraId="56B8D93B" w14:textId="77777777" w:rsidR="00F44F78" w:rsidRDefault="00F44F78" w:rsidP="00F44F78">
      <w:pPr>
        <w:widowControl w:val="0"/>
        <w:tabs>
          <w:tab w:val="left" w:pos="3030"/>
        </w:tabs>
        <w:spacing w:before="3" w:after="0" w:line="276" w:lineRule="auto"/>
        <w:jc w:val="both"/>
        <w:rPr>
          <w:ins w:id="2695" w:author="Microsoft account" w:date="2015-09-28T14:03:00Z"/>
          <w:rFonts w:asciiTheme="majorHAnsi" w:eastAsia="Times New Roman" w:hAnsiTheme="majorHAnsi" w:cstheme="majorHAnsi"/>
          <w:sz w:val="26"/>
          <w:szCs w:val="26"/>
          <w:lang w:val="en-US"/>
        </w:rPr>
      </w:pPr>
      <w:ins w:id="2696" w:author="Microsoft account" w:date="2015-09-28T14:03:00Z">
        <w:r>
          <w:rPr>
            <w:rFonts w:asciiTheme="majorHAnsi" w:eastAsia="Times New Roman" w:hAnsiTheme="majorHAnsi" w:cstheme="majorHAnsi"/>
            <w:sz w:val="26"/>
            <w:szCs w:val="26"/>
            <w:lang w:val="en-US"/>
          </w:rPr>
          <w:tab/>
        </w:r>
      </w:ins>
    </w:p>
    <w:p w14:paraId="0C72805B" w14:textId="77777777" w:rsidR="00F44F78" w:rsidRDefault="00F44F78" w:rsidP="00F44F78">
      <w:pPr>
        <w:widowControl w:val="0"/>
        <w:spacing w:before="3" w:after="0" w:line="276" w:lineRule="auto"/>
        <w:jc w:val="both"/>
        <w:rPr>
          <w:ins w:id="2697" w:author="Microsoft account" w:date="2015-09-28T14:03:00Z"/>
          <w:rFonts w:asciiTheme="majorHAnsi" w:eastAsia="Times New Roman" w:hAnsiTheme="majorHAnsi" w:cstheme="majorHAnsi"/>
          <w:sz w:val="26"/>
          <w:szCs w:val="26"/>
          <w:lang w:val="en-US"/>
        </w:rPr>
      </w:pPr>
    </w:p>
    <w:p w14:paraId="1FB2E752" w14:textId="77777777" w:rsidR="00F44F78" w:rsidRPr="00E31C0D" w:rsidRDefault="00F44F78" w:rsidP="00F44F78">
      <w:pPr>
        <w:widowControl w:val="0"/>
        <w:spacing w:before="3" w:after="0" w:line="276" w:lineRule="auto"/>
        <w:jc w:val="both"/>
        <w:rPr>
          <w:ins w:id="2698" w:author="Microsoft account" w:date="2015-09-28T14:03:00Z"/>
          <w:rFonts w:asciiTheme="majorHAnsi" w:eastAsia="Times New Roman" w:hAnsiTheme="majorHAnsi" w:cstheme="majorHAnsi"/>
          <w:sz w:val="26"/>
          <w:szCs w:val="26"/>
          <w:lang w:val="en-US"/>
        </w:rPr>
      </w:pPr>
    </w:p>
    <w:p w14:paraId="2D60FA79" w14:textId="77777777" w:rsidR="00F44F78" w:rsidRPr="00E31C0D" w:rsidRDefault="00F44F78" w:rsidP="00F44F78">
      <w:pPr>
        <w:widowControl w:val="0"/>
        <w:spacing w:after="0" w:line="276" w:lineRule="auto"/>
        <w:jc w:val="both"/>
        <w:rPr>
          <w:ins w:id="2699" w:author="Microsoft account" w:date="2015-09-28T14:03:00Z"/>
          <w:rFonts w:asciiTheme="majorHAnsi" w:eastAsia="Times New Roman" w:hAnsiTheme="majorHAnsi" w:cstheme="majorHAnsi"/>
          <w:sz w:val="26"/>
          <w:szCs w:val="26"/>
          <w:lang w:val="en-US"/>
        </w:rPr>
      </w:pPr>
      <w:ins w:id="2700" w:author="Microsoft account" w:date="2015-09-28T14:03:00Z">
        <w:r w:rsidRPr="00E31C0D">
          <w:rPr>
            <w:rFonts w:asciiTheme="majorHAnsi" w:eastAsia="Times New Roman" w:hAnsiTheme="majorHAnsi" w:cstheme="majorHAnsi"/>
            <w:noProof/>
            <w:position w:val="-36"/>
            <w:sz w:val="26"/>
            <w:szCs w:val="26"/>
            <w:lang w:val="en-US"/>
            <w:rPrChange w:id="2701" w:author="Unknown">
              <w:rPr>
                <w:noProof/>
                <w:lang w:val="en-US"/>
              </w:rPr>
            </w:rPrChange>
          </w:rPr>
          <w:lastRenderedPageBreak/>
          <mc:AlternateContent>
            <mc:Choice Requires="wpg">
              <w:drawing>
                <wp:inline distT="0" distB="0" distL="0" distR="0" wp14:anchorId="5C2932BC" wp14:editId="0D68DC51">
                  <wp:extent cx="5480685" cy="1188720"/>
                  <wp:effectExtent l="0" t="0" r="0" b="1905"/>
                  <wp:docPr id="2784" name="Group 27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0685" cy="1188720"/>
                            <a:chOff x="0" y="0"/>
                            <a:chExt cx="8631" cy="1872"/>
                          </a:xfrm>
                        </wpg:grpSpPr>
                        <pic:pic xmlns:pic="http://schemas.openxmlformats.org/drawingml/2006/picture">
                          <pic:nvPicPr>
                            <pic:cNvPr id="2785"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31" cy="1872"/>
                            </a:xfrm>
                            <a:prstGeom prst="rect">
                              <a:avLst/>
                            </a:prstGeom>
                            <a:noFill/>
                            <a:extLst>
                              <a:ext uri="{909E8E84-426E-40DD-AFC4-6F175D3DCCD1}">
                                <a14:hiddenFill xmlns:a14="http://schemas.microsoft.com/office/drawing/2010/main">
                                  <a:solidFill>
                                    <a:srgbClr val="FFFFFF"/>
                                  </a:solidFill>
                                </a14:hiddenFill>
                              </a:ext>
                            </a:extLst>
                          </pic:spPr>
                        </pic:pic>
                        <wps:wsp>
                          <wps:cNvPr id="2786" name="Text Box 54"/>
                          <wps:cNvSpPr txBox="1">
                            <a:spLocks noChangeArrowheads="1"/>
                          </wps:cNvSpPr>
                          <wps:spPr bwMode="auto">
                            <a:xfrm>
                              <a:off x="0" y="0"/>
                              <a:ext cx="8631"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77656C" w14:textId="77777777" w:rsidR="00DB7790" w:rsidRDefault="00DB7790" w:rsidP="00F44F78">
                                <w:pPr>
                                  <w:spacing w:before="81"/>
                                  <w:ind w:left="154" w:right="4394"/>
                                  <w:rPr>
                                    <w:rFonts w:ascii="Courier New" w:eastAsia="Courier New" w:hAnsi="Courier New" w:cs="Courier New"/>
                                    <w:sz w:val="20"/>
                                    <w:szCs w:val="20"/>
                                  </w:rPr>
                                </w:pPr>
                                <w:r>
                                  <w:rPr>
                                    <w:rFonts w:ascii="Courier New"/>
                                    <w:sz w:val="20"/>
                                  </w:rPr>
                                  <w:t xml:space="preserve">sent_count </w:t>
                                </w:r>
                                <w:r>
                                  <w:rPr>
                                    <w:rFonts w:ascii="Courier New"/>
                                    <w:b/>
                                    <w:color w:val="000080"/>
                                    <w:sz w:val="20"/>
                                  </w:rPr>
                                  <w:t xml:space="preserve">= </w:t>
                                </w:r>
                                <w:r>
                                  <w:rPr>
                                    <w:rFonts w:ascii="Courier New"/>
                                    <w:sz w:val="20"/>
                                  </w:rPr>
                                  <w:t xml:space="preserve">sent_count </w:t>
                                </w:r>
                                <w:r>
                                  <w:rPr>
                                    <w:rFonts w:ascii="Courier New"/>
                                    <w:b/>
                                    <w:color w:val="000080"/>
                                    <w:sz w:val="20"/>
                                  </w:rPr>
                                  <w:t>+</w:t>
                                </w:r>
                                <w:r>
                                  <w:rPr>
                                    <w:rFonts w:ascii="Courier New"/>
                                    <w:b/>
                                    <w:color w:val="000080"/>
                                    <w:spacing w:val="-13"/>
                                    <w:sz w:val="20"/>
                                  </w:rPr>
                                  <w:t xml:space="preserve"> </w:t>
                                </w:r>
                                <w:r>
                                  <w:rPr>
                                    <w:rFonts w:ascii="Courier New"/>
                                    <w:sz w:val="20"/>
                                  </w:rPr>
                                  <w:t>maxsent</w:t>
                                </w:r>
                                <w:r>
                                  <w:rPr>
                                    <w:rFonts w:ascii="Courier New"/>
                                    <w:b/>
                                    <w:color w:val="000080"/>
                                    <w:sz w:val="20"/>
                                  </w:rPr>
                                  <w:t>;</w:t>
                                </w:r>
                                <w:r>
                                  <w:rPr>
                                    <w:rFonts w:ascii="Courier New"/>
                                    <w:b/>
                                    <w:color w:val="000080"/>
                                    <w:w w:val="99"/>
                                    <w:sz w:val="20"/>
                                  </w:rPr>
                                  <w:t xml:space="preserve"> </w:t>
                                </w:r>
                                <w:r>
                                  <w:rPr>
                                    <w:rFonts w:ascii="Courier New"/>
                                    <w:sz w:val="20"/>
                                  </w:rPr>
                                  <w:t xml:space="preserve">segidx </w:t>
                                </w:r>
                                <w:r>
                                  <w:rPr>
                                    <w:rFonts w:ascii="Courier New"/>
                                    <w:b/>
                                    <w:color w:val="000080"/>
                                    <w:sz w:val="20"/>
                                  </w:rPr>
                                  <w:t>=</w:t>
                                </w:r>
                                <w:r>
                                  <w:rPr>
                                    <w:rFonts w:ascii="Courier New"/>
                                    <w:b/>
                                    <w:color w:val="000080"/>
                                    <w:spacing w:val="-11"/>
                                    <w:sz w:val="20"/>
                                  </w:rPr>
                                  <w:t xml:space="preserve"> </w:t>
                                </w:r>
                                <w:r>
                                  <w:rPr>
                                    <w:rFonts w:ascii="Courier New"/>
                                    <w:sz w:val="20"/>
                                  </w:rPr>
                                  <w:t>sent_count</w:t>
                                </w:r>
                                <w:r>
                                  <w:rPr>
                                    <w:rFonts w:ascii="Courier New"/>
                                    <w:b/>
                                    <w:color w:val="000080"/>
                                    <w:sz w:val="20"/>
                                  </w:rPr>
                                  <w:t>/</w:t>
                                </w:r>
                                <w:r>
                                  <w:rPr>
                                    <w:rFonts w:ascii="Courier New"/>
                                    <w:sz w:val="20"/>
                                  </w:rPr>
                                  <w:t>maxsent</w:t>
                                </w:r>
                                <w:r>
                                  <w:rPr>
                                    <w:rFonts w:ascii="Courier New"/>
                                    <w:b/>
                                    <w:color w:val="000080"/>
                                    <w:sz w:val="20"/>
                                  </w:rPr>
                                  <w:t>;</w:t>
                                </w:r>
                              </w:p>
                              <w:p w14:paraId="4D7AA2C5" w14:textId="77777777" w:rsidR="00DB7790" w:rsidRDefault="00DB7790" w:rsidP="00F44F78">
                                <w:pPr>
                                  <w:ind w:left="154" w:right="1633"/>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"patientid"</w:t>
                                </w:r>
                                <w:r>
                                  <w:rPr>
                                    <w:rFonts w:ascii="Courier New"/>
                                    <w:b/>
                                    <w:color w:val="000080"/>
                                    <w:sz w:val="20"/>
                                  </w:rPr>
                                  <w:t>,</w:t>
                                </w:r>
                                <w:r>
                                  <w:rPr>
                                    <w:rFonts w:ascii="Courier New"/>
                                    <w:b/>
                                    <w:color w:val="000080"/>
                                    <w:spacing w:val="-11"/>
                                    <w:sz w:val="20"/>
                                  </w:rPr>
                                  <w:t xml:space="preserve"> </w:t>
                                </w:r>
                                <w:r>
                                  <w:rPr>
                                    <w:rFonts w:ascii="Courier New"/>
                                    <w:color w:val="808080"/>
                                    <w:sz w:val="20"/>
                                  </w:rPr>
                                  <w:t>"HUY"</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"testid"</w:t>
                                </w:r>
                                <w:r>
                                  <w:rPr>
                                    <w:rFonts w:ascii="Courier New"/>
                                    <w:b/>
                                    <w:color w:val="000080"/>
                                    <w:sz w:val="20"/>
                                  </w:rPr>
                                  <w:t>,</w:t>
                                </w:r>
                                <w:r>
                                  <w:rPr>
                                    <w:rFonts w:ascii="Courier New"/>
                                    <w:b/>
                                    <w:color w:val="000080"/>
                                    <w:spacing w:val="-21"/>
                                    <w:sz w:val="20"/>
                                  </w:rPr>
                                  <w:t xml:space="preserve"> </w:t>
                                </w:r>
                                <w:r>
                                  <w:rPr>
                                    <w:rFonts w:ascii="Courier New"/>
                                    <w:sz w:val="20"/>
                                  </w:rPr>
                                  <w:t>time_stamp</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new</w:t>
                                </w:r>
                                <w:r>
                                  <w:rPr>
                                    <w:rFonts w:ascii="Courier New"/>
                                    <w:b/>
                                    <w:color w:val="0000FF"/>
                                    <w:spacing w:val="-2"/>
                                    <w:sz w:val="20"/>
                                  </w:rPr>
                                  <w:t xml:space="preserve"> </w:t>
                                </w:r>
                                <w:r>
                                  <w:rPr>
                                    <w:rFonts w:ascii="Courier New"/>
                                    <w:sz w:val="20"/>
                                  </w:rPr>
                                  <w:t>BasicNameValuePair</w:t>
                                </w:r>
                                <w:r>
                                  <w:rPr>
                                    <w:rFonts w:ascii="Courier New"/>
                                    <w:b/>
                                    <w:color w:val="000080"/>
                                    <w:sz w:val="20"/>
                                  </w:rPr>
                                  <w:t>(</w:t>
                                </w:r>
                                <w:r>
                                  <w:rPr>
                                    <w:rFonts w:ascii="Courier New"/>
                                    <w:color w:val="808080"/>
                                    <w:sz w:val="20"/>
                                  </w:rPr>
                                  <w:t>"segidx"</w:t>
                                </w:r>
                                <w:r>
                                  <w:rPr>
                                    <w:rFonts w:ascii="Courier New"/>
                                    <w:b/>
                                    <w:color w:val="000080"/>
                                    <w:sz w:val="20"/>
                                  </w:rPr>
                                  <w:t>,</w:t>
                                </w:r>
                                <w:r>
                                  <w:rPr>
                                    <w:rFonts w:ascii="Courier New"/>
                                    <w:b/>
                                    <w:color w:val="000080"/>
                                    <w:w w:val="99"/>
                                    <w:sz w:val="20"/>
                                  </w:rPr>
                                  <w:t xml:space="preserve"> </w:t>
                                </w:r>
                                <w:r>
                                  <w:rPr>
                                    <w:rFonts w:ascii="Courier New"/>
                                    <w:sz w:val="20"/>
                                  </w:rPr>
                                  <w:t>Integer</w:t>
                                </w:r>
                                <w:r>
                                  <w:rPr>
                                    <w:rFonts w:ascii="Courier New"/>
                                    <w:b/>
                                    <w:color w:val="000080"/>
                                    <w:sz w:val="20"/>
                                  </w:rPr>
                                  <w:t>.</w:t>
                                </w:r>
                                <w:r>
                                  <w:rPr>
                                    <w:rFonts w:ascii="Courier New"/>
                                    <w:sz w:val="20"/>
                                  </w:rPr>
                                  <w:t>toString</w:t>
                                </w:r>
                                <w:r>
                                  <w:rPr>
                                    <w:rFonts w:ascii="Courier New"/>
                                    <w:b/>
                                    <w:color w:val="000080"/>
                                    <w:sz w:val="20"/>
                                  </w:rPr>
                                  <w:t>(</w:t>
                                </w:r>
                                <w:r>
                                  <w:rPr>
                                    <w:rFonts w:ascii="Courier New"/>
                                    <w:sz w:val="20"/>
                                  </w:rPr>
                                  <w:t>segidx</w:t>
                                </w:r>
                                <w:r>
                                  <w:rPr>
                                    <w:rFonts w:ascii="Courier New"/>
                                    <w:b/>
                                    <w:color w:val="000080"/>
                                    <w:sz w:val="20"/>
                                  </w:rPr>
                                  <w:t>)));</w:t>
                                </w:r>
                              </w:p>
                              <w:p w14:paraId="74C344CB" w14:textId="77777777" w:rsidR="00DB7790" w:rsidRDefault="00DB7790" w:rsidP="00F44F78">
                                <w:pPr>
                                  <w:spacing w:before="1"/>
                                  <w:ind w:left="154"/>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"data"</w:t>
                                </w:r>
                                <w:r>
                                  <w:rPr>
                                    <w:rFonts w:ascii="Courier New"/>
                                    <w:b/>
                                    <w:color w:val="000080"/>
                                    <w:sz w:val="20"/>
                                  </w:rPr>
                                  <w:t>,</w:t>
                                </w:r>
                                <w:r>
                                  <w:rPr>
                                    <w:rFonts w:ascii="Courier New"/>
                                    <w:b/>
                                    <w:color w:val="000080"/>
                                    <w:spacing w:val="-22"/>
                                    <w:sz w:val="20"/>
                                  </w:rPr>
                                  <w:t xml:space="preserve"> </w:t>
                                </w:r>
                                <w:r>
                                  <w:rPr>
                                    <w:rFonts w:ascii="Courier New"/>
                                    <w:sz w:val="20"/>
                                  </w:rPr>
                                  <w:t>tmp_data</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5C2932BC" id="Group 2784" o:spid="_x0000_s1041" style="width:431.55pt;height:93.6pt;mso-position-horizontal-relative:char;mso-position-vertical-relative:line" coordsize="8631,1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mPgD&#10;AAAAECb+AAAAAISJPwAAAABh4g8AAABAmPgDAAAAECb+AAAAAISJPwAAAABh4g8AAABAmPgDAAAA&#10;ECb+AAAAAISJPwAAAABh4g8AAABAmPgDAAAAECb+AAAAAISJPwAAAABh4g8AAABAmPgDAAAAECb+&#10;AAAAAISJP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mPgD&#10;AAAAECb+AAAAAISJPwAAAABh4g8AAABAmPgDAAAAECb+AAAAAISJPwAAAABh4g8AAABAmPgDAAAA&#10;ECb+AAAAAISJPwAAAABh4g8AAABAmPgDAAAAECb+AAAAAISJPwAAAABh4g8AAABAmPgDAAAAECb+&#10;AAAAAISJP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">
                  <v:shape id="Picture 53" o:spid="_x0000_s1042" type="#_x0000_t75" style="position:absolute;width:8631;height: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q85vHAAAA3QAAAA8AAABkcnMvZG93bnJldi54bWxEj1trAjEUhN+F/odwCr5p1ktVtkYphVaL&#10;D+IF7eNhc9xdujlZktRd/70RCn0cZuYbZr5sTSWu5HxpWcGgn4AgzqwuOVdwPHz0ZiB8QNZYWSYF&#10;N/KwXDx15phq2/COrvuQiwhhn6KCIoQ6ldJnBRn0fVsTR+9incEQpculdthEuKnkMEkm0mDJcaHA&#10;mt4Lyn72v0bBRLoxof/abj/P5ej7uOHDqVkp1X1u315BBGrDf/ivvdYKhtPZCzzexCcgF3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Cq85vHAAAA3QAAAA8AAAAAAAAAAAAA&#10;AAAAnwIAAGRycy9kb3ducmV2LnhtbFBLBQYAAAAABAAEAPcAAACTAwAAAAA=&#10;">
                    <v:imagedata r:id="rId41" o:title=""/>
                  </v:shape>
                  <v:shape id="Text Box 54" o:spid="_x0000_s1043" type="#_x0000_t202" style="position:absolute;width:8631;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7vecYA&#10;AADdAAAADwAAAGRycy9kb3ducmV2LnhtbESPQWvCQBSE74L/YXlCb7rRQ6rRVUQqFAqlMR48PrPP&#10;ZDH7Ns2umv77bqHgcZiZb5jVpreNuFPnjWMF00kCgrh02nCl4Fjsx3MQPiBrbByTgh/ysFkPByvM&#10;tHtwTvdDqESEsM9QQR1Cm0npy5os+olriaN3cZ3FEGVXSd3hI8JtI2dJkkqLhuNCjS3taiqvh5tV&#10;sD1x/ma+P89f+SU3RbFI+CO9KvUy6rdLEIH68Az/t9+1gtnrPIW/N/EJ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7vecYAAADdAAAADwAAAAAAAAAAAAAAAACYAgAAZHJz&#10;L2Rvd25yZXYueG1sUEsFBgAAAAAEAAQA9QAAAIsDAAAAAA==&#10;" filled="f" stroked="f">
                    <v:textbox inset="0,0,0,0">
                      <w:txbxContent>
                        <w:p w14:paraId="2677656C" w14:textId="77777777" w:rsidR="00DB7790" w:rsidRDefault="00DB7790" w:rsidP="00F44F78">
                          <w:pPr>
                            <w:spacing w:before="81"/>
                            <w:ind w:left="154" w:right="4394"/>
                            <w:rPr>
                              <w:rFonts w:ascii="Courier New" w:eastAsia="Courier New" w:hAnsi="Courier New" w:cs="Courier New"/>
                              <w:sz w:val="20"/>
                              <w:szCs w:val="20"/>
                            </w:rPr>
                          </w:pPr>
                          <w:r>
                            <w:rPr>
                              <w:rFonts w:ascii="Courier New"/>
                              <w:sz w:val="20"/>
                            </w:rPr>
                            <w:t xml:space="preserve">sent_count </w:t>
                          </w:r>
                          <w:r>
                            <w:rPr>
                              <w:rFonts w:ascii="Courier New"/>
                              <w:b/>
                              <w:color w:val="000080"/>
                              <w:sz w:val="20"/>
                            </w:rPr>
                            <w:t xml:space="preserve">= </w:t>
                          </w:r>
                          <w:r>
                            <w:rPr>
                              <w:rFonts w:ascii="Courier New"/>
                              <w:sz w:val="20"/>
                            </w:rPr>
                            <w:t xml:space="preserve">sent_count </w:t>
                          </w:r>
                          <w:r>
                            <w:rPr>
                              <w:rFonts w:ascii="Courier New"/>
                              <w:b/>
                              <w:color w:val="000080"/>
                              <w:sz w:val="20"/>
                            </w:rPr>
                            <w:t>+</w:t>
                          </w:r>
                          <w:r>
                            <w:rPr>
                              <w:rFonts w:ascii="Courier New"/>
                              <w:b/>
                              <w:color w:val="000080"/>
                              <w:spacing w:val="-13"/>
                              <w:sz w:val="20"/>
                            </w:rPr>
                            <w:t xml:space="preserve"> </w:t>
                          </w:r>
                          <w:r>
                            <w:rPr>
                              <w:rFonts w:ascii="Courier New"/>
                              <w:sz w:val="20"/>
                            </w:rPr>
                            <w:t>maxsent</w:t>
                          </w:r>
                          <w:r>
                            <w:rPr>
                              <w:rFonts w:ascii="Courier New"/>
                              <w:b/>
                              <w:color w:val="000080"/>
                              <w:sz w:val="20"/>
                            </w:rPr>
                            <w:t>;</w:t>
                          </w:r>
                          <w:r>
                            <w:rPr>
                              <w:rFonts w:ascii="Courier New"/>
                              <w:b/>
                              <w:color w:val="000080"/>
                              <w:w w:val="99"/>
                              <w:sz w:val="20"/>
                            </w:rPr>
                            <w:t xml:space="preserve"> </w:t>
                          </w:r>
                          <w:r>
                            <w:rPr>
                              <w:rFonts w:ascii="Courier New"/>
                              <w:sz w:val="20"/>
                            </w:rPr>
                            <w:t xml:space="preserve">segidx </w:t>
                          </w:r>
                          <w:r>
                            <w:rPr>
                              <w:rFonts w:ascii="Courier New"/>
                              <w:b/>
                              <w:color w:val="000080"/>
                              <w:sz w:val="20"/>
                            </w:rPr>
                            <w:t>=</w:t>
                          </w:r>
                          <w:r>
                            <w:rPr>
                              <w:rFonts w:ascii="Courier New"/>
                              <w:b/>
                              <w:color w:val="000080"/>
                              <w:spacing w:val="-11"/>
                              <w:sz w:val="20"/>
                            </w:rPr>
                            <w:t xml:space="preserve"> </w:t>
                          </w:r>
                          <w:r>
                            <w:rPr>
                              <w:rFonts w:ascii="Courier New"/>
                              <w:sz w:val="20"/>
                            </w:rPr>
                            <w:t>sent_count</w:t>
                          </w:r>
                          <w:r>
                            <w:rPr>
                              <w:rFonts w:ascii="Courier New"/>
                              <w:b/>
                              <w:color w:val="000080"/>
                              <w:sz w:val="20"/>
                            </w:rPr>
                            <w:t>/</w:t>
                          </w:r>
                          <w:r>
                            <w:rPr>
                              <w:rFonts w:ascii="Courier New"/>
                              <w:sz w:val="20"/>
                            </w:rPr>
                            <w:t>maxsent</w:t>
                          </w:r>
                          <w:r>
                            <w:rPr>
                              <w:rFonts w:ascii="Courier New"/>
                              <w:b/>
                              <w:color w:val="000080"/>
                              <w:sz w:val="20"/>
                            </w:rPr>
                            <w:t>;</w:t>
                          </w:r>
                        </w:p>
                        <w:p w14:paraId="4D7AA2C5" w14:textId="77777777" w:rsidR="00DB7790" w:rsidRDefault="00DB7790" w:rsidP="00F44F78">
                          <w:pPr>
                            <w:ind w:left="154" w:right="1633"/>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"patientid"</w:t>
                          </w:r>
                          <w:r>
                            <w:rPr>
                              <w:rFonts w:ascii="Courier New"/>
                              <w:b/>
                              <w:color w:val="000080"/>
                              <w:sz w:val="20"/>
                            </w:rPr>
                            <w:t>,</w:t>
                          </w:r>
                          <w:r>
                            <w:rPr>
                              <w:rFonts w:ascii="Courier New"/>
                              <w:b/>
                              <w:color w:val="000080"/>
                              <w:spacing w:val="-11"/>
                              <w:sz w:val="20"/>
                            </w:rPr>
                            <w:t xml:space="preserve"> </w:t>
                          </w:r>
                          <w:r>
                            <w:rPr>
                              <w:rFonts w:ascii="Courier New"/>
                              <w:color w:val="808080"/>
                              <w:sz w:val="20"/>
                            </w:rPr>
                            <w:t>"HUY"</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"testid"</w:t>
                          </w:r>
                          <w:r>
                            <w:rPr>
                              <w:rFonts w:ascii="Courier New"/>
                              <w:b/>
                              <w:color w:val="000080"/>
                              <w:sz w:val="20"/>
                            </w:rPr>
                            <w:t>,</w:t>
                          </w:r>
                          <w:r>
                            <w:rPr>
                              <w:rFonts w:ascii="Courier New"/>
                              <w:b/>
                              <w:color w:val="000080"/>
                              <w:spacing w:val="-21"/>
                              <w:sz w:val="20"/>
                            </w:rPr>
                            <w:t xml:space="preserve"> </w:t>
                          </w:r>
                          <w:r>
                            <w:rPr>
                              <w:rFonts w:ascii="Courier New"/>
                              <w:sz w:val="20"/>
                            </w:rPr>
                            <w:t>time_stamp</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new</w:t>
                          </w:r>
                          <w:r>
                            <w:rPr>
                              <w:rFonts w:ascii="Courier New"/>
                              <w:b/>
                              <w:color w:val="0000FF"/>
                              <w:spacing w:val="-2"/>
                              <w:sz w:val="20"/>
                            </w:rPr>
                            <w:t xml:space="preserve"> </w:t>
                          </w:r>
                          <w:r>
                            <w:rPr>
                              <w:rFonts w:ascii="Courier New"/>
                              <w:sz w:val="20"/>
                            </w:rPr>
                            <w:t>BasicNameValuePair</w:t>
                          </w:r>
                          <w:r>
                            <w:rPr>
                              <w:rFonts w:ascii="Courier New"/>
                              <w:b/>
                              <w:color w:val="000080"/>
                              <w:sz w:val="20"/>
                            </w:rPr>
                            <w:t>(</w:t>
                          </w:r>
                          <w:r>
                            <w:rPr>
                              <w:rFonts w:ascii="Courier New"/>
                              <w:color w:val="808080"/>
                              <w:sz w:val="20"/>
                            </w:rPr>
                            <w:t>"segidx"</w:t>
                          </w:r>
                          <w:r>
                            <w:rPr>
                              <w:rFonts w:ascii="Courier New"/>
                              <w:b/>
                              <w:color w:val="000080"/>
                              <w:sz w:val="20"/>
                            </w:rPr>
                            <w:t>,</w:t>
                          </w:r>
                          <w:r>
                            <w:rPr>
                              <w:rFonts w:ascii="Courier New"/>
                              <w:b/>
                              <w:color w:val="000080"/>
                              <w:w w:val="99"/>
                              <w:sz w:val="20"/>
                            </w:rPr>
                            <w:t xml:space="preserve"> </w:t>
                          </w:r>
                          <w:r>
                            <w:rPr>
                              <w:rFonts w:ascii="Courier New"/>
                              <w:sz w:val="20"/>
                            </w:rPr>
                            <w:t>Integer</w:t>
                          </w:r>
                          <w:r>
                            <w:rPr>
                              <w:rFonts w:ascii="Courier New"/>
                              <w:b/>
                              <w:color w:val="000080"/>
                              <w:sz w:val="20"/>
                            </w:rPr>
                            <w:t>.</w:t>
                          </w:r>
                          <w:r>
                            <w:rPr>
                              <w:rFonts w:ascii="Courier New"/>
                              <w:sz w:val="20"/>
                            </w:rPr>
                            <w:t>toString</w:t>
                          </w:r>
                          <w:r>
                            <w:rPr>
                              <w:rFonts w:ascii="Courier New"/>
                              <w:b/>
                              <w:color w:val="000080"/>
                              <w:sz w:val="20"/>
                            </w:rPr>
                            <w:t>(</w:t>
                          </w:r>
                          <w:r>
                            <w:rPr>
                              <w:rFonts w:ascii="Courier New"/>
                              <w:sz w:val="20"/>
                            </w:rPr>
                            <w:t>segidx</w:t>
                          </w:r>
                          <w:r>
                            <w:rPr>
                              <w:rFonts w:ascii="Courier New"/>
                              <w:b/>
                              <w:color w:val="000080"/>
                              <w:sz w:val="20"/>
                            </w:rPr>
                            <w:t>)));</w:t>
                          </w:r>
                        </w:p>
                        <w:p w14:paraId="74C344CB" w14:textId="77777777" w:rsidR="00DB7790" w:rsidRDefault="00DB7790" w:rsidP="00F44F78">
                          <w:pPr>
                            <w:spacing w:before="1"/>
                            <w:ind w:left="154"/>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"data"</w:t>
                          </w:r>
                          <w:r>
                            <w:rPr>
                              <w:rFonts w:ascii="Courier New"/>
                              <w:b/>
                              <w:color w:val="000080"/>
                              <w:sz w:val="20"/>
                            </w:rPr>
                            <w:t>,</w:t>
                          </w:r>
                          <w:r>
                            <w:rPr>
                              <w:rFonts w:ascii="Courier New"/>
                              <w:b/>
                              <w:color w:val="000080"/>
                              <w:spacing w:val="-22"/>
                              <w:sz w:val="20"/>
                            </w:rPr>
                            <w:t xml:space="preserve"> </w:t>
                          </w:r>
                          <w:r>
                            <w:rPr>
                              <w:rFonts w:ascii="Courier New"/>
                              <w:sz w:val="20"/>
                            </w:rPr>
                            <w:t>tmp_data</w:t>
                          </w:r>
                          <w:r>
                            <w:rPr>
                              <w:rFonts w:ascii="Courier New"/>
                              <w:b/>
                              <w:color w:val="000080"/>
                              <w:sz w:val="20"/>
                            </w:rPr>
                            <w:t>));</w:t>
                          </w:r>
                        </w:p>
                      </w:txbxContent>
                    </v:textbox>
                  </v:shape>
                  <w10:anchorlock/>
                </v:group>
              </w:pict>
            </mc:Fallback>
          </mc:AlternateContent>
        </w:r>
      </w:ins>
    </w:p>
    <w:p w14:paraId="7C75CAF2" w14:textId="77777777" w:rsidR="00F44F78" w:rsidRPr="00E31C0D" w:rsidRDefault="00F44F78" w:rsidP="00F44F78">
      <w:pPr>
        <w:widowControl w:val="0"/>
        <w:spacing w:after="0" w:line="276" w:lineRule="auto"/>
        <w:jc w:val="both"/>
        <w:rPr>
          <w:ins w:id="2702" w:author="Microsoft account" w:date="2015-09-28T14:03:00Z"/>
          <w:rFonts w:asciiTheme="majorHAnsi" w:eastAsia="Times New Roman" w:hAnsiTheme="majorHAnsi" w:cstheme="majorHAnsi"/>
          <w:i/>
          <w:sz w:val="26"/>
          <w:szCs w:val="26"/>
          <w:lang w:val="en-US"/>
        </w:rPr>
      </w:pPr>
      <w:ins w:id="2703" w:author="Microsoft account" w:date="2015-09-28T14:03:00Z">
        <w:r w:rsidRPr="00E31C0D">
          <w:rPr>
            <w:rFonts w:asciiTheme="majorHAnsi" w:eastAsia="Calibri" w:hAnsiTheme="majorHAnsi" w:cstheme="majorHAnsi"/>
            <w:b/>
            <w:sz w:val="26"/>
            <w:szCs w:val="26"/>
            <w:lang w:val="en-US"/>
          </w:rPr>
          <w:t xml:space="preserve">Figure </w:t>
        </w:r>
        <w:r>
          <w:rPr>
            <w:rFonts w:asciiTheme="majorHAnsi" w:eastAsia="Calibri" w:hAnsiTheme="majorHAnsi" w:cstheme="majorHAnsi"/>
            <w:b/>
            <w:sz w:val="26"/>
            <w:szCs w:val="26"/>
            <w:lang w:val="en-US"/>
          </w:rPr>
          <w:t>17</w:t>
        </w:r>
        <w:r w:rsidRPr="00E31C0D">
          <w:rPr>
            <w:rFonts w:asciiTheme="majorHAnsi" w:eastAsia="Calibri" w:hAnsiTheme="majorHAnsi" w:cstheme="majorHAnsi"/>
            <w:i/>
            <w:sz w:val="26"/>
            <w:szCs w:val="26"/>
            <w:lang w:val="en-US"/>
          </w:rPr>
          <w:t>: Android studio snippet for package data before sending to</w:t>
        </w:r>
        <w:r w:rsidRPr="00E31C0D">
          <w:rPr>
            <w:rFonts w:asciiTheme="majorHAnsi" w:eastAsia="Calibri" w:hAnsiTheme="majorHAnsi" w:cstheme="majorHAnsi"/>
            <w:i/>
            <w:spacing w:val="-2"/>
            <w:sz w:val="26"/>
            <w:szCs w:val="26"/>
            <w:lang w:val="en-US"/>
          </w:rPr>
          <w:t xml:space="preserve"> </w:t>
        </w:r>
        <w:r w:rsidRPr="00E31C0D">
          <w:rPr>
            <w:rFonts w:asciiTheme="majorHAnsi" w:eastAsia="Calibri" w:hAnsiTheme="majorHAnsi" w:cstheme="majorHAnsi"/>
            <w:i/>
            <w:sz w:val="26"/>
            <w:szCs w:val="26"/>
            <w:lang w:val="en-US"/>
          </w:rPr>
          <w:t>server</w:t>
        </w:r>
      </w:ins>
    </w:p>
    <w:p w14:paraId="4DF7A1B2" w14:textId="77777777" w:rsidR="00F44F78" w:rsidRPr="00E31C0D" w:rsidRDefault="00F44F78" w:rsidP="00F44F78">
      <w:pPr>
        <w:widowControl w:val="0"/>
        <w:spacing w:before="200" w:after="0" w:line="276" w:lineRule="auto"/>
        <w:ind w:right="144"/>
        <w:jc w:val="both"/>
        <w:rPr>
          <w:ins w:id="2704" w:author="Microsoft account" w:date="2015-09-28T14:03:00Z"/>
          <w:rFonts w:asciiTheme="majorHAnsi" w:eastAsia="Times New Roman" w:hAnsiTheme="majorHAnsi" w:cstheme="majorHAnsi"/>
          <w:sz w:val="26"/>
          <w:szCs w:val="26"/>
          <w:lang w:val="en-US"/>
        </w:rPr>
      </w:pPr>
      <w:ins w:id="2705" w:author="Microsoft account" w:date="2015-09-28T14:03:00Z">
        <w:r w:rsidRPr="00E31C0D">
          <w:rPr>
            <w:rFonts w:asciiTheme="majorHAnsi" w:eastAsia="Times New Roman" w:hAnsiTheme="majorHAnsi" w:cstheme="majorHAnsi"/>
            <w:sz w:val="26"/>
            <w:szCs w:val="26"/>
            <w:lang w:val="en-US"/>
          </w:rPr>
          <w:t>The JSONObject json is define as “POST” method to send those values using</w:t>
        </w:r>
        <w:r w:rsidRPr="00E31C0D">
          <w:rPr>
            <w:rFonts w:asciiTheme="majorHAnsi" w:eastAsia="Times New Roman" w:hAnsiTheme="majorHAnsi" w:cstheme="majorHAnsi"/>
            <w:spacing w:val="30"/>
            <w:sz w:val="26"/>
            <w:szCs w:val="26"/>
            <w:lang w:val="en-US"/>
          </w:rPr>
          <w:t xml:space="preserve"> </w:t>
        </w:r>
        <w:r w:rsidRPr="00E31C0D">
          <w:rPr>
            <w:rFonts w:asciiTheme="majorHAnsi" w:eastAsia="Times New Roman" w:hAnsiTheme="majorHAnsi" w:cstheme="majorHAnsi"/>
            <w:sz w:val="26"/>
            <w:szCs w:val="26"/>
            <w:lang w:val="en-US"/>
          </w:rPr>
          <w:t>3 parameter: url, “POST”, and</w:t>
        </w:r>
        <w:r w:rsidRPr="00E31C0D">
          <w:rPr>
            <w:rFonts w:asciiTheme="majorHAnsi" w:eastAsia="Times New Roman" w:hAnsiTheme="majorHAnsi" w:cstheme="majorHAnsi"/>
            <w:spacing w:val="-7"/>
            <w:sz w:val="26"/>
            <w:szCs w:val="26"/>
            <w:lang w:val="en-US"/>
          </w:rPr>
          <w:t xml:space="preserve"> </w:t>
        </w:r>
        <w:r w:rsidRPr="00E31C0D">
          <w:rPr>
            <w:rFonts w:asciiTheme="majorHAnsi" w:eastAsia="Times New Roman" w:hAnsiTheme="majorHAnsi" w:cstheme="majorHAnsi"/>
            <w:sz w:val="26"/>
            <w:szCs w:val="26"/>
            <w:lang w:val="en-US"/>
          </w:rPr>
          <w:t>params.</w:t>
        </w:r>
      </w:ins>
    </w:p>
    <w:p w14:paraId="30030634" w14:textId="77777777" w:rsidR="00F44F78" w:rsidRPr="00E31C0D" w:rsidRDefault="00F44F78" w:rsidP="00F44F78">
      <w:pPr>
        <w:widowControl w:val="0"/>
        <w:spacing w:after="0" w:line="276" w:lineRule="auto"/>
        <w:jc w:val="both"/>
        <w:rPr>
          <w:ins w:id="2706" w:author="Microsoft account" w:date="2015-09-28T14:03:00Z"/>
          <w:rFonts w:asciiTheme="majorHAnsi" w:eastAsia="Times New Roman" w:hAnsiTheme="majorHAnsi" w:cstheme="majorHAnsi"/>
          <w:sz w:val="26"/>
          <w:szCs w:val="26"/>
          <w:lang w:val="en-US"/>
        </w:rPr>
        <w:sectPr w:rsidR="00F44F78" w:rsidRPr="00E31C0D">
          <w:pgSz w:w="12240" w:h="15840"/>
          <w:pgMar w:top="2140" w:right="1300" w:bottom="1200" w:left="1720" w:header="639" w:footer="1008" w:gutter="0"/>
          <w:cols w:space="720"/>
        </w:sectPr>
      </w:pPr>
    </w:p>
    <w:p w14:paraId="7F11B8E0" w14:textId="77777777" w:rsidR="00F44F78" w:rsidRPr="00E31C0D" w:rsidRDefault="00F44F78" w:rsidP="00F44F78">
      <w:pPr>
        <w:widowControl w:val="0"/>
        <w:spacing w:before="6" w:after="0" w:line="276" w:lineRule="auto"/>
        <w:jc w:val="both"/>
        <w:rPr>
          <w:ins w:id="2707" w:author="Microsoft account" w:date="2015-09-28T14:03:00Z"/>
          <w:rFonts w:asciiTheme="majorHAnsi" w:eastAsia="Times New Roman" w:hAnsiTheme="majorHAnsi" w:cstheme="majorHAnsi"/>
          <w:sz w:val="26"/>
          <w:szCs w:val="26"/>
          <w:lang w:val="en-US"/>
        </w:rPr>
      </w:pPr>
    </w:p>
    <w:p w14:paraId="65EE6E39" w14:textId="77777777" w:rsidR="00F44F78" w:rsidRPr="00E31C0D" w:rsidRDefault="00F44F78">
      <w:pPr>
        <w:pStyle w:val="Heading41"/>
        <w:rPr>
          <w:ins w:id="2708" w:author="Microsoft account" w:date="2015-09-28T14:03:00Z"/>
        </w:rPr>
      </w:pPr>
      <w:ins w:id="2709" w:author="Microsoft account" w:date="2015-09-28T14:03:00Z">
        <w:r w:rsidRPr="00E31C0D">
          <w:t>3.6.3. Program</w:t>
        </w:r>
        <w:r w:rsidRPr="00E31C0D">
          <w:rPr>
            <w:spacing w:val="-4"/>
          </w:rPr>
          <w:t xml:space="preserve"> </w:t>
        </w:r>
        <w:r w:rsidRPr="00E31C0D">
          <w:t>structure</w:t>
        </w:r>
      </w:ins>
    </w:p>
    <w:p w14:paraId="07075C7F" w14:textId="77777777" w:rsidR="00F44F78" w:rsidRPr="00E31C0D" w:rsidRDefault="00F44F78">
      <w:pPr>
        <w:widowControl w:val="0"/>
        <w:spacing w:after="0" w:line="276" w:lineRule="auto"/>
        <w:ind w:right="148" w:firstLine="540"/>
        <w:jc w:val="both"/>
        <w:rPr>
          <w:ins w:id="2710" w:author="Microsoft account" w:date="2015-09-28T14:03:00Z"/>
          <w:rFonts w:asciiTheme="majorHAnsi" w:eastAsia="Times New Roman" w:hAnsiTheme="majorHAnsi" w:cstheme="majorHAnsi"/>
          <w:sz w:val="26"/>
          <w:szCs w:val="26"/>
          <w:lang w:val="en-US"/>
        </w:rPr>
        <w:pPrChange w:id="2711" w:author="Microsoft account" w:date="2015-09-28T15:28:00Z">
          <w:pPr>
            <w:widowControl w:val="0"/>
            <w:spacing w:after="0" w:line="276" w:lineRule="auto"/>
            <w:ind w:right="148"/>
            <w:jc w:val="both"/>
          </w:pPr>
        </w:pPrChange>
      </w:pPr>
      <w:ins w:id="2712" w:author="Microsoft account" w:date="2015-09-28T14:03:00Z">
        <w:r w:rsidRPr="00E31C0D">
          <w:rPr>
            <w:rFonts w:asciiTheme="majorHAnsi" w:eastAsia="Times New Roman" w:hAnsiTheme="majorHAnsi" w:cstheme="majorHAnsi"/>
            <w:sz w:val="26"/>
            <w:szCs w:val="26"/>
            <w:lang w:val="en-US"/>
          </w:rPr>
          <w:t>There are two main classes used in this part of Android application. The general functions of those are represented in Table</w:t>
        </w:r>
        <w:r w:rsidRPr="00E31C0D">
          <w:rPr>
            <w:rFonts w:asciiTheme="majorHAnsi" w:eastAsia="Times New Roman" w:hAnsiTheme="majorHAnsi" w:cstheme="majorHAnsi"/>
            <w:spacing w:val="-7"/>
            <w:sz w:val="26"/>
            <w:szCs w:val="26"/>
            <w:lang w:val="en-US"/>
          </w:rPr>
          <w:t xml:space="preserve"> </w:t>
        </w:r>
        <w:r w:rsidRPr="00E31C0D">
          <w:rPr>
            <w:rFonts w:asciiTheme="majorHAnsi" w:eastAsia="Times New Roman" w:hAnsiTheme="majorHAnsi" w:cstheme="majorHAnsi"/>
            <w:sz w:val="26"/>
            <w:szCs w:val="26"/>
            <w:lang w:val="en-US"/>
          </w:rPr>
          <w:t>5.</w:t>
        </w:r>
      </w:ins>
    </w:p>
    <w:p w14:paraId="40743B2B" w14:textId="77777777" w:rsidR="00F44F78" w:rsidRPr="00E31C0D" w:rsidRDefault="00F44F78" w:rsidP="00F44F78">
      <w:pPr>
        <w:spacing w:line="276" w:lineRule="auto"/>
        <w:rPr>
          <w:ins w:id="2713" w:author="Microsoft account" w:date="2015-09-28T14:03:00Z"/>
          <w:rFonts w:asciiTheme="majorHAnsi" w:hAnsiTheme="majorHAnsi" w:cstheme="majorHAnsi"/>
          <w:sz w:val="26"/>
          <w:szCs w:val="26"/>
        </w:rPr>
      </w:pPr>
      <w:ins w:id="2714" w:author="Microsoft account" w:date="2015-09-28T14:03:00Z">
        <w:r w:rsidRPr="00E31C0D">
          <w:rPr>
            <w:rFonts w:asciiTheme="majorHAnsi" w:hAnsiTheme="majorHAnsi" w:cstheme="majorHAnsi"/>
            <w:b/>
            <w:sz w:val="26"/>
            <w:szCs w:val="26"/>
          </w:rPr>
          <w:t>Table 5</w:t>
        </w:r>
        <w:r w:rsidRPr="00E31C0D">
          <w:rPr>
            <w:rFonts w:asciiTheme="majorHAnsi" w:hAnsiTheme="majorHAnsi" w:cstheme="majorHAnsi"/>
            <w:i/>
            <w:sz w:val="26"/>
            <w:szCs w:val="26"/>
          </w:rPr>
          <w:t>: Android function summary for retrieving data from</w:t>
        </w:r>
        <w:r w:rsidRPr="00E31C0D">
          <w:rPr>
            <w:rFonts w:asciiTheme="majorHAnsi" w:hAnsiTheme="majorHAnsi" w:cstheme="majorHAnsi"/>
            <w:i/>
            <w:spacing w:val="-10"/>
            <w:sz w:val="26"/>
            <w:szCs w:val="26"/>
          </w:rPr>
          <w:t xml:space="preserve"> </w:t>
        </w:r>
        <w:r w:rsidRPr="00E31C0D">
          <w:rPr>
            <w:rFonts w:asciiTheme="majorHAnsi" w:hAnsiTheme="majorHAnsi" w:cstheme="majorHAnsi"/>
            <w:i/>
            <w:sz w:val="26"/>
            <w:szCs w:val="26"/>
          </w:rPr>
          <w:t>server</w:t>
        </w:r>
      </w:ins>
    </w:p>
    <w:p w14:paraId="460EC1F4" w14:textId="77777777" w:rsidR="00F44F78" w:rsidRPr="00E31C0D" w:rsidRDefault="00F44F78" w:rsidP="00F44F78">
      <w:pPr>
        <w:widowControl w:val="0"/>
        <w:spacing w:after="0" w:line="276" w:lineRule="auto"/>
        <w:jc w:val="both"/>
        <w:rPr>
          <w:ins w:id="2715" w:author="Microsoft account" w:date="2015-09-28T14:03:00Z"/>
          <w:rFonts w:asciiTheme="majorHAnsi" w:eastAsia="Times New Roman" w:hAnsiTheme="majorHAnsi" w:cstheme="majorHAnsi"/>
          <w:sz w:val="26"/>
          <w:szCs w:val="26"/>
          <w:lang w:val="en-US"/>
        </w:rPr>
      </w:pPr>
    </w:p>
    <w:tbl>
      <w:tblPr>
        <w:tblW w:w="0" w:type="auto"/>
        <w:tblInd w:w="435" w:type="dxa"/>
        <w:tblLayout w:type="fixed"/>
        <w:tblCellMar>
          <w:left w:w="0" w:type="dxa"/>
          <w:right w:w="0" w:type="dxa"/>
        </w:tblCellMar>
        <w:tblLook w:val="01E0" w:firstRow="1" w:lastRow="1" w:firstColumn="1" w:lastColumn="1" w:noHBand="0" w:noVBand="0"/>
      </w:tblPr>
      <w:tblGrid>
        <w:gridCol w:w="2323"/>
        <w:gridCol w:w="6291"/>
      </w:tblGrid>
      <w:tr w:rsidR="00F44F78" w:rsidRPr="00E31C0D" w14:paraId="3734642F" w14:textId="77777777" w:rsidTr="00013233">
        <w:trPr>
          <w:trHeight w:hRule="exact" w:val="790"/>
          <w:ins w:id="2716" w:author="Microsoft account" w:date="2015-09-28T14:03:00Z"/>
        </w:trPr>
        <w:tc>
          <w:tcPr>
            <w:tcW w:w="2323" w:type="dxa"/>
            <w:tcBorders>
              <w:top w:val="single" w:sz="4" w:space="0" w:color="000000"/>
              <w:left w:val="single" w:sz="4" w:space="0" w:color="000000"/>
              <w:bottom w:val="single" w:sz="4" w:space="0" w:color="000000"/>
              <w:right w:val="single" w:sz="4" w:space="0" w:color="000000"/>
            </w:tcBorders>
          </w:tcPr>
          <w:p w14:paraId="3F33859B" w14:textId="77777777" w:rsidR="00F44F78" w:rsidRPr="00E31C0D" w:rsidRDefault="00F44F78" w:rsidP="00013233">
            <w:pPr>
              <w:widowControl w:val="0"/>
              <w:spacing w:after="0" w:line="276" w:lineRule="auto"/>
              <w:jc w:val="both"/>
              <w:rPr>
                <w:ins w:id="2717" w:author="Microsoft account" w:date="2015-09-28T14:03:00Z"/>
                <w:rFonts w:asciiTheme="majorHAnsi" w:eastAsia="Times New Roman" w:hAnsiTheme="majorHAnsi" w:cstheme="majorHAnsi"/>
                <w:sz w:val="26"/>
                <w:szCs w:val="26"/>
                <w:lang w:val="en-US"/>
              </w:rPr>
            </w:pPr>
            <w:ins w:id="2718" w:author="Microsoft account" w:date="2015-09-28T14:03:00Z">
              <w:r w:rsidRPr="00E31C0D">
                <w:rPr>
                  <w:rFonts w:asciiTheme="majorHAnsi" w:eastAsia="Calibri" w:hAnsiTheme="majorHAnsi" w:cstheme="majorHAnsi"/>
                  <w:sz w:val="26"/>
                  <w:szCs w:val="26"/>
                  <w:lang w:val="en-US"/>
                </w:rPr>
                <w:t>CLASS</w:t>
              </w:r>
            </w:ins>
          </w:p>
        </w:tc>
        <w:tc>
          <w:tcPr>
            <w:tcW w:w="6291" w:type="dxa"/>
            <w:tcBorders>
              <w:top w:val="single" w:sz="4" w:space="0" w:color="000000"/>
              <w:left w:val="single" w:sz="4" w:space="0" w:color="000000"/>
              <w:bottom w:val="single" w:sz="4" w:space="0" w:color="000000"/>
              <w:right w:val="single" w:sz="4" w:space="0" w:color="000000"/>
            </w:tcBorders>
          </w:tcPr>
          <w:p w14:paraId="36996E97" w14:textId="77777777" w:rsidR="00F44F78" w:rsidRPr="00E31C0D" w:rsidRDefault="00F44F78" w:rsidP="00013233">
            <w:pPr>
              <w:widowControl w:val="0"/>
              <w:spacing w:after="0" w:line="276" w:lineRule="auto"/>
              <w:jc w:val="both"/>
              <w:rPr>
                <w:ins w:id="2719" w:author="Microsoft account" w:date="2015-09-28T14:03:00Z"/>
                <w:rFonts w:asciiTheme="majorHAnsi" w:eastAsia="Times New Roman" w:hAnsiTheme="majorHAnsi" w:cstheme="majorHAnsi"/>
                <w:sz w:val="26"/>
                <w:szCs w:val="26"/>
                <w:lang w:val="en-US"/>
              </w:rPr>
            </w:pPr>
            <w:ins w:id="2720" w:author="Microsoft account" w:date="2015-09-28T14:03:00Z">
              <w:r w:rsidRPr="00E31C0D">
                <w:rPr>
                  <w:rFonts w:asciiTheme="majorHAnsi" w:eastAsia="Calibri" w:hAnsiTheme="majorHAnsi" w:cstheme="majorHAnsi"/>
                  <w:sz w:val="26"/>
                  <w:szCs w:val="26"/>
                  <w:lang w:val="en-US"/>
                </w:rPr>
                <w:t>FUNCTION</w:t>
              </w:r>
            </w:ins>
          </w:p>
        </w:tc>
      </w:tr>
      <w:tr w:rsidR="00F44F78" w:rsidRPr="00E31C0D" w14:paraId="687E3059" w14:textId="77777777" w:rsidTr="00013233">
        <w:trPr>
          <w:trHeight w:hRule="exact" w:val="3107"/>
          <w:ins w:id="2721" w:author="Microsoft account" w:date="2015-09-28T14:03:00Z"/>
        </w:trPr>
        <w:tc>
          <w:tcPr>
            <w:tcW w:w="2323" w:type="dxa"/>
            <w:tcBorders>
              <w:top w:val="single" w:sz="4" w:space="0" w:color="000000"/>
              <w:left w:val="single" w:sz="4" w:space="0" w:color="000000"/>
              <w:bottom w:val="single" w:sz="4" w:space="0" w:color="000000"/>
              <w:right w:val="single" w:sz="4" w:space="0" w:color="000000"/>
            </w:tcBorders>
          </w:tcPr>
          <w:p w14:paraId="6FF423EE" w14:textId="77777777" w:rsidR="00F44F78" w:rsidRPr="00E31C0D" w:rsidRDefault="00F44F78" w:rsidP="00013233">
            <w:pPr>
              <w:widowControl w:val="0"/>
              <w:spacing w:after="0" w:line="276" w:lineRule="auto"/>
              <w:jc w:val="both"/>
              <w:rPr>
                <w:ins w:id="2722" w:author="Microsoft account" w:date="2015-09-28T14:03:00Z"/>
                <w:rFonts w:asciiTheme="majorHAnsi" w:eastAsia="Times New Roman" w:hAnsiTheme="majorHAnsi" w:cstheme="majorHAnsi"/>
                <w:sz w:val="26"/>
                <w:szCs w:val="26"/>
                <w:lang w:val="en-US"/>
              </w:rPr>
            </w:pPr>
            <w:ins w:id="2723" w:author="Microsoft account" w:date="2015-09-28T14:03:00Z">
              <w:r w:rsidRPr="00E31C0D">
                <w:rPr>
                  <w:rFonts w:asciiTheme="majorHAnsi" w:eastAsia="Calibri" w:hAnsiTheme="majorHAnsi" w:cstheme="majorHAnsi"/>
                  <w:sz w:val="26"/>
                  <w:szCs w:val="26"/>
                  <w:lang w:val="en-US"/>
                </w:rPr>
                <w:t>HM10Acitivity.java</w:t>
              </w:r>
            </w:ins>
          </w:p>
        </w:tc>
        <w:tc>
          <w:tcPr>
            <w:tcW w:w="6291" w:type="dxa"/>
            <w:tcBorders>
              <w:top w:val="single" w:sz="4" w:space="0" w:color="000000"/>
              <w:left w:val="single" w:sz="4" w:space="0" w:color="000000"/>
              <w:bottom w:val="single" w:sz="4" w:space="0" w:color="000000"/>
              <w:right w:val="single" w:sz="4" w:space="0" w:color="000000"/>
            </w:tcBorders>
          </w:tcPr>
          <w:p w14:paraId="04135EE5" w14:textId="77777777" w:rsidR="00F44F78" w:rsidRPr="00E31C0D" w:rsidRDefault="00F44F78" w:rsidP="00013233">
            <w:pPr>
              <w:widowControl w:val="0"/>
              <w:numPr>
                <w:ilvl w:val="0"/>
                <w:numId w:val="18"/>
              </w:numPr>
              <w:tabs>
                <w:tab w:val="left" w:pos="243"/>
              </w:tabs>
              <w:spacing w:after="0" w:line="276" w:lineRule="auto"/>
              <w:ind w:left="0" w:firstLine="0"/>
              <w:jc w:val="both"/>
              <w:rPr>
                <w:ins w:id="2724" w:author="Microsoft account" w:date="2015-09-28T14:03:00Z"/>
                <w:rFonts w:asciiTheme="majorHAnsi" w:eastAsia="Times New Roman" w:hAnsiTheme="majorHAnsi" w:cstheme="majorHAnsi"/>
                <w:sz w:val="26"/>
                <w:szCs w:val="26"/>
                <w:lang w:val="en-US"/>
              </w:rPr>
            </w:pPr>
            <w:ins w:id="2725" w:author="Microsoft account" w:date="2015-09-28T14:03:00Z">
              <w:r w:rsidRPr="00E31C0D">
                <w:rPr>
                  <w:rFonts w:asciiTheme="majorHAnsi" w:eastAsia="Calibri" w:hAnsiTheme="majorHAnsi" w:cstheme="majorHAnsi"/>
                  <w:sz w:val="26"/>
                  <w:szCs w:val="26"/>
                  <w:lang w:val="en-US"/>
                </w:rPr>
                <w:t>Rreceiving data from BLE</w:t>
              </w:r>
              <w:r w:rsidRPr="00E31C0D">
                <w:rPr>
                  <w:rFonts w:asciiTheme="majorHAnsi" w:eastAsia="Calibri" w:hAnsiTheme="majorHAnsi" w:cstheme="majorHAnsi"/>
                  <w:spacing w:val="-4"/>
                  <w:sz w:val="26"/>
                  <w:szCs w:val="26"/>
                  <w:lang w:val="en-US"/>
                </w:rPr>
                <w:t xml:space="preserve"> </w:t>
              </w:r>
              <w:r w:rsidRPr="00E31C0D">
                <w:rPr>
                  <w:rFonts w:asciiTheme="majorHAnsi" w:eastAsia="Calibri" w:hAnsiTheme="majorHAnsi" w:cstheme="majorHAnsi"/>
                  <w:sz w:val="26"/>
                  <w:szCs w:val="26"/>
                  <w:lang w:val="en-US"/>
                </w:rPr>
                <w:t>module</w:t>
              </w:r>
            </w:ins>
          </w:p>
          <w:p w14:paraId="762C2D5D" w14:textId="77777777" w:rsidR="00F44F78" w:rsidRPr="00E31C0D" w:rsidRDefault="00F44F78" w:rsidP="00013233">
            <w:pPr>
              <w:widowControl w:val="0"/>
              <w:numPr>
                <w:ilvl w:val="0"/>
                <w:numId w:val="18"/>
              </w:numPr>
              <w:tabs>
                <w:tab w:val="left" w:pos="243"/>
              </w:tabs>
              <w:spacing w:after="0" w:line="276" w:lineRule="auto"/>
              <w:ind w:left="0" w:hanging="139"/>
              <w:jc w:val="both"/>
              <w:rPr>
                <w:ins w:id="2726" w:author="Microsoft account" w:date="2015-09-28T14:03:00Z"/>
                <w:rFonts w:asciiTheme="majorHAnsi" w:eastAsia="Times New Roman" w:hAnsiTheme="majorHAnsi" w:cstheme="majorHAnsi"/>
                <w:sz w:val="26"/>
                <w:szCs w:val="26"/>
                <w:lang w:val="en-US"/>
              </w:rPr>
            </w:pPr>
            <w:ins w:id="2727" w:author="Microsoft account" w:date="2015-09-28T14:03:00Z">
              <w:r w:rsidRPr="00E31C0D">
                <w:rPr>
                  <w:rFonts w:asciiTheme="majorHAnsi" w:eastAsia="Calibri" w:hAnsiTheme="majorHAnsi" w:cstheme="majorHAnsi"/>
                  <w:sz w:val="26"/>
                  <w:szCs w:val="26"/>
                  <w:lang w:val="en-US"/>
                </w:rPr>
                <w:t>-   Processing signal and storing in</w:t>
              </w:r>
              <w:r w:rsidRPr="00E31C0D">
                <w:rPr>
                  <w:rFonts w:asciiTheme="majorHAnsi" w:eastAsia="Calibri" w:hAnsiTheme="majorHAnsi" w:cstheme="majorHAnsi"/>
                  <w:spacing w:val="-6"/>
                  <w:sz w:val="26"/>
                  <w:szCs w:val="26"/>
                  <w:lang w:val="en-US"/>
                </w:rPr>
                <w:t xml:space="preserve"> </w:t>
              </w:r>
              <w:r w:rsidRPr="00E31C0D">
                <w:rPr>
                  <w:rFonts w:asciiTheme="majorHAnsi" w:eastAsia="Calibri" w:hAnsiTheme="majorHAnsi" w:cstheme="majorHAnsi"/>
                  <w:sz w:val="26"/>
                  <w:szCs w:val="26"/>
                  <w:lang w:val="en-US"/>
                </w:rPr>
                <w:t>buffers</w:t>
              </w:r>
            </w:ins>
          </w:p>
          <w:p w14:paraId="17D52F24" w14:textId="77777777" w:rsidR="00F44F78" w:rsidRPr="00E31C0D" w:rsidRDefault="00F44F78" w:rsidP="00013233">
            <w:pPr>
              <w:pStyle w:val="ListParagraph"/>
              <w:widowControl w:val="0"/>
              <w:numPr>
                <w:ilvl w:val="0"/>
                <w:numId w:val="18"/>
              </w:numPr>
              <w:tabs>
                <w:tab w:val="left" w:pos="425"/>
                <w:tab w:val="left" w:pos="1451"/>
                <w:tab w:val="left" w:pos="2094"/>
                <w:tab w:val="left" w:pos="2523"/>
                <w:tab w:val="left" w:pos="3348"/>
                <w:tab w:val="left" w:pos="4111"/>
                <w:tab w:val="left" w:pos="4780"/>
                <w:tab w:val="left" w:pos="5743"/>
              </w:tabs>
              <w:spacing w:after="0"/>
              <w:ind w:right="95"/>
              <w:jc w:val="both"/>
              <w:rPr>
                <w:ins w:id="2728" w:author="Microsoft account" w:date="2015-09-28T14:03:00Z"/>
                <w:rFonts w:asciiTheme="majorHAnsi" w:eastAsia="Times New Roman" w:hAnsiTheme="majorHAnsi" w:cstheme="majorHAnsi"/>
                <w:sz w:val="26"/>
                <w:szCs w:val="26"/>
              </w:rPr>
            </w:pPr>
            <w:ins w:id="2729" w:author="Microsoft account" w:date="2015-09-28T14:03:00Z">
              <w:r w:rsidRPr="00E31C0D">
                <w:rPr>
                  <w:rFonts w:asciiTheme="majorHAnsi" w:hAnsiTheme="majorHAnsi" w:cstheme="majorHAnsi"/>
                  <w:spacing w:val="-1"/>
                  <w:sz w:val="26"/>
                  <w:szCs w:val="26"/>
                </w:rPr>
                <w:t xml:space="preserve">   Sending</w:t>
              </w:r>
              <w:r w:rsidRPr="00E31C0D">
                <w:rPr>
                  <w:rFonts w:asciiTheme="majorHAnsi" w:hAnsiTheme="majorHAnsi" w:cstheme="majorHAnsi"/>
                  <w:spacing w:val="-1"/>
                  <w:sz w:val="26"/>
                  <w:szCs w:val="26"/>
                </w:rPr>
                <w:tab/>
              </w:r>
              <w:r w:rsidRPr="00E31C0D">
                <w:rPr>
                  <w:rFonts w:asciiTheme="majorHAnsi" w:hAnsiTheme="majorHAnsi" w:cstheme="majorHAnsi"/>
                  <w:sz w:val="26"/>
                  <w:szCs w:val="26"/>
                </w:rPr>
                <w:t>data</w:t>
              </w:r>
              <w:r w:rsidRPr="00E31C0D">
                <w:rPr>
                  <w:rFonts w:asciiTheme="majorHAnsi" w:hAnsiTheme="majorHAnsi" w:cstheme="majorHAnsi"/>
                  <w:sz w:val="26"/>
                  <w:szCs w:val="26"/>
                </w:rPr>
                <w:tab/>
                <w:t>to</w:t>
              </w:r>
              <w:r w:rsidRPr="00E31C0D">
                <w:rPr>
                  <w:rFonts w:asciiTheme="majorHAnsi" w:hAnsiTheme="majorHAnsi" w:cstheme="majorHAnsi"/>
                  <w:sz w:val="26"/>
                  <w:szCs w:val="26"/>
                </w:rPr>
                <w:tab/>
              </w:r>
              <w:r w:rsidRPr="00E31C0D">
                <w:rPr>
                  <w:rFonts w:asciiTheme="majorHAnsi" w:hAnsiTheme="majorHAnsi" w:cstheme="majorHAnsi"/>
                  <w:spacing w:val="-1"/>
                  <w:sz w:val="26"/>
                  <w:szCs w:val="26"/>
                </w:rPr>
                <w:t>server</w:t>
              </w:r>
              <w:r w:rsidRPr="00E31C0D">
                <w:rPr>
                  <w:rFonts w:asciiTheme="majorHAnsi" w:hAnsiTheme="majorHAnsi" w:cstheme="majorHAnsi"/>
                  <w:spacing w:val="-1"/>
                  <w:sz w:val="26"/>
                  <w:szCs w:val="26"/>
                </w:rPr>
                <w:tab/>
              </w:r>
              <w:r w:rsidRPr="00E31C0D">
                <w:rPr>
                  <w:rFonts w:asciiTheme="majorHAnsi" w:hAnsiTheme="majorHAnsi" w:cstheme="majorHAnsi"/>
                  <w:sz w:val="26"/>
                  <w:szCs w:val="26"/>
                </w:rPr>
                <w:t>using</w:t>
              </w:r>
              <w:r w:rsidRPr="00E31C0D">
                <w:rPr>
                  <w:rFonts w:asciiTheme="majorHAnsi" w:hAnsiTheme="majorHAnsi" w:cstheme="majorHAnsi"/>
                  <w:sz w:val="26"/>
                  <w:szCs w:val="26"/>
                </w:rPr>
                <w:tab/>
                <w:t>Http</w:t>
              </w:r>
              <w:r w:rsidRPr="00E31C0D">
                <w:rPr>
                  <w:rFonts w:asciiTheme="majorHAnsi" w:hAnsiTheme="majorHAnsi" w:cstheme="majorHAnsi"/>
                  <w:sz w:val="26"/>
                  <w:szCs w:val="26"/>
                </w:rPr>
                <w:tab/>
                <w:t>method</w:t>
              </w:r>
              <w:r w:rsidRPr="00E31C0D">
                <w:rPr>
                  <w:rFonts w:asciiTheme="majorHAnsi" w:hAnsiTheme="majorHAnsi" w:cstheme="majorHAnsi"/>
                  <w:sz w:val="26"/>
                  <w:szCs w:val="26"/>
                </w:rPr>
                <w:tab/>
              </w:r>
              <w:r w:rsidRPr="00E31C0D">
                <w:rPr>
                  <w:rFonts w:asciiTheme="majorHAnsi" w:hAnsiTheme="majorHAnsi" w:cstheme="majorHAnsi"/>
                  <w:spacing w:val="-1"/>
                  <w:sz w:val="26"/>
                  <w:szCs w:val="26"/>
                </w:rPr>
                <w:t>from</w:t>
              </w:r>
              <w:r w:rsidRPr="00E31C0D">
                <w:rPr>
                  <w:rFonts w:asciiTheme="majorHAnsi" w:hAnsiTheme="majorHAnsi" w:cstheme="majorHAnsi"/>
                  <w:sz w:val="26"/>
                  <w:szCs w:val="26"/>
                </w:rPr>
                <w:t xml:space="preserve"> JSONParser.java</w:t>
              </w:r>
            </w:ins>
          </w:p>
        </w:tc>
      </w:tr>
      <w:tr w:rsidR="00F44F78" w:rsidRPr="00E31C0D" w14:paraId="63D1D73E" w14:textId="77777777" w:rsidTr="00013233">
        <w:trPr>
          <w:trHeight w:hRule="exact" w:val="1560"/>
          <w:ins w:id="2730" w:author="Microsoft account" w:date="2015-09-28T14:03:00Z"/>
        </w:trPr>
        <w:tc>
          <w:tcPr>
            <w:tcW w:w="2323" w:type="dxa"/>
            <w:tcBorders>
              <w:top w:val="single" w:sz="4" w:space="0" w:color="000000"/>
              <w:left w:val="single" w:sz="4" w:space="0" w:color="000000"/>
              <w:bottom w:val="single" w:sz="4" w:space="0" w:color="000000"/>
              <w:right w:val="single" w:sz="4" w:space="0" w:color="000000"/>
            </w:tcBorders>
          </w:tcPr>
          <w:p w14:paraId="4C11AFFB" w14:textId="77777777" w:rsidR="00F44F78" w:rsidRPr="00E31C0D" w:rsidRDefault="00F44F78" w:rsidP="00013233">
            <w:pPr>
              <w:widowControl w:val="0"/>
              <w:spacing w:after="0" w:line="276" w:lineRule="auto"/>
              <w:jc w:val="both"/>
              <w:rPr>
                <w:ins w:id="2731" w:author="Microsoft account" w:date="2015-09-28T14:03:00Z"/>
                <w:rFonts w:asciiTheme="majorHAnsi" w:eastAsia="Times New Roman" w:hAnsiTheme="majorHAnsi" w:cstheme="majorHAnsi"/>
                <w:sz w:val="26"/>
                <w:szCs w:val="26"/>
                <w:lang w:val="en-US"/>
              </w:rPr>
            </w:pPr>
            <w:ins w:id="2732" w:author="Microsoft account" w:date="2015-09-28T14:03:00Z">
              <w:r w:rsidRPr="00E31C0D">
                <w:rPr>
                  <w:rFonts w:asciiTheme="majorHAnsi" w:eastAsia="Calibri" w:hAnsiTheme="majorHAnsi" w:cstheme="majorHAnsi"/>
                  <w:sz w:val="26"/>
                  <w:szCs w:val="26"/>
                  <w:lang w:val="en-US"/>
                </w:rPr>
                <w:t>JSONParser.java</w:t>
              </w:r>
            </w:ins>
          </w:p>
        </w:tc>
        <w:tc>
          <w:tcPr>
            <w:tcW w:w="6291" w:type="dxa"/>
            <w:tcBorders>
              <w:top w:val="single" w:sz="4" w:space="0" w:color="000000"/>
              <w:left w:val="single" w:sz="4" w:space="0" w:color="000000"/>
              <w:bottom w:val="single" w:sz="4" w:space="0" w:color="000000"/>
              <w:right w:val="single" w:sz="4" w:space="0" w:color="000000"/>
            </w:tcBorders>
          </w:tcPr>
          <w:p w14:paraId="5D990E5E" w14:textId="77777777" w:rsidR="00F44F78" w:rsidRPr="00E31C0D" w:rsidRDefault="00F44F78" w:rsidP="00013233">
            <w:pPr>
              <w:widowControl w:val="0"/>
              <w:numPr>
                <w:ilvl w:val="0"/>
                <w:numId w:val="17"/>
              </w:numPr>
              <w:tabs>
                <w:tab w:val="left" w:pos="245"/>
              </w:tabs>
              <w:spacing w:after="0" w:line="276" w:lineRule="auto"/>
              <w:ind w:left="0" w:hanging="141"/>
              <w:jc w:val="both"/>
              <w:rPr>
                <w:ins w:id="2733" w:author="Microsoft account" w:date="2015-09-28T14:03:00Z"/>
                <w:rFonts w:asciiTheme="majorHAnsi" w:eastAsia="Times New Roman" w:hAnsiTheme="majorHAnsi" w:cstheme="majorHAnsi"/>
                <w:sz w:val="26"/>
                <w:szCs w:val="26"/>
                <w:lang w:val="en-US"/>
              </w:rPr>
            </w:pPr>
            <w:ins w:id="2734" w:author="Microsoft account" w:date="2015-09-28T14:03:00Z">
              <w:r w:rsidRPr="00E31C0D">
                <w:rPr>
                  <w:rFonts w:asciiTheme="majorHAnsi" w:eastAsia="Calibri" w:hAnsiTheme="majorHAnsi" w:cstheme="majorHAnsi"/>
                  <w:sz w:val="26"/>
                  <w:szCs w:val="26"/>
                  <w:lang w:val="en-US"/>
                </w:rPr>
                <w:t>-  Implementing Http</w:t>
              </w:r>
              <w:r w:rsidRPr="00E31C0D">
                <w:rPr>
                  <w:rFonts w:asciiTheme="majorHAnsi" w:eastAsia="Calibri" w:hAnsiTheme="majorHAnsi" w:cstheme="majorHAnsi"/>
                  <w:spacing w:val="-1"/>
                  <w:sz w:val="26"/>
                  <w:szCs w:val="26"/>
                  <w:lang w:val="en-US"/>
                </w:rPr>
                <w:t xml:space="preserve"> </w:t>
              </w:r>
              <w:r w:rsidRPr="00E31C0D">
                <w:rPr>
                  <w:rFonts w:asciiTheme="majorHAnsi" w:eastAsia="Calibri" w:hAnsiTheme="majorHAnsi" w:cstheme="majorHAnsi"/>
                  <w:sz w:val="26"/>
                  <w:szCs w:val="26"/>
                  <w:lang w:val="en-US"/>
                </w:rPr>
                <w:t>method</w:t>
              </w:r>
            </w:ins>
          </w:p>
          <w:p w14:paraId="53C9125A" w14:textId="77777777" w:rsidR="00F44F78" w:rsidRPr="00E31C0D" w:rsidRDefault="00F44F78" w:rsidP="00013233">
            <w:pPr>
              <w:widowControl w:val="0"/>
              <w:numPr>
                <w:ilvl w:val="0"/>
                <w:numId w:val="17"/>
              </w:numPr>
              <w:tabs>
                <w:tab w:val="left" w:pos="243"/>
              </w:tabs>
              <w:spacing w:after="0" w:line="276" w:lineRule="auto"/>
              <w:ind w:left="0" w:hanging="139"/>
              <w:jc w:val="both"/>
              <w:rPr>
                <w:ins w:id="2735" w:author="Microsoft account" w:date="2015-09-28T14:03:00Z"/>
                <w:rFonts w:asciiTheme="majorHAnsi" w:eastAsia="Times New Roman" w:hAnsiTheme="majorHAnsi" w:cstheme="majorHAnsi"/>
                <w:sz w:val="26"/>
                <w:szCs w:val="26"/>
                <w:lang w:val="en-US"/>
              </w:rPr>
            </w:pPr>
            <w:ins w:id="2736" w:author="Microsoft account" w:date="2015-09-28T14:03:00Z">
              <w:r w:rsidRPr="00E31C0D">
                <w:rPr>
                  <w:rFonts w:asciiTheme="majorHAnsi" w:eastAsia="Calibri" w:hAnsiTheme="majorHAnsi" w:cstheme="majorHAnsi"/>
                  <w:sz w:val="26"/>
                  <w:szCs w:val="26"/>
                  <w:lang w:val="en-US"/>
                </w:rPr>
                <w:t>-  Posting or Getting</w:t>
              </w:r>
              <w:r w:rsidRPr="00E31C0D">
                <w:rPr>
                  <w:rFonts w:asciiTheme="majorHAnsi" w:eastAsia="Calibri" w:hAnsiTheme="majorHAnsi" w:cstheme="majorHAnsi"/>
                  <w:spacing w:val="-7"/>
                  <w:sz w:val="26"/>
                  <w:szCs w:val="26"/>
                  <w:lang w:val="en-US"/>
                </w:rPr>
                <w:t xml:space="preserve"> </w:t>
              </w:r>
              <w:r w:rsidRPr="00E31C0D">
                <w:rPr>
                  <w:rFonts w:asciiTheme="majorHAnsi" w:eastAsia="Calibri" w:hAnsiTheme="majorHAnsi" w:cstheme="majorHAnsi"/>
                  <w:sz w:val="26"/>
                  <w:szCs w:val="26"/>
                  <w:lang w:val="en-US"/>
                </w:rPr>
                <w:t>data</w:t>
              </w:r>
            </w:ins>
          </w:p>
        </w:tc>
      </w:tr>
    </w:tbl>
    <w:p w14:paraId="043B497B" w14:textId="77777777" w:rsidR="00F44F78" w:rsidRPr="00E31C0D" w:rsidRDefault="00F44F78" w:rsidP="00F44F78">
      <w:pPr>
        <w:widowControl w:val="0"/>
        <w:spacing w:after="0" w:line="276" w:lineRule="auto"/>
        <w:jc w:val="both"/>
        <w:rPr>
          <w:ins w:id="2737" w:author="Microsoft account" w:date="2015-09-28T14:03:00Z"/>
          <w:rFonts w:asciiTheme="majorHAnsi" w:eastAsia="Times New Roman" w:hAnsiTheme="majorHAnsi" w:cstheme="majorHAnsi"/>
          <w:sz w:val="26"/>
          <w:szCs w:val="26"/>
          <w:lang w:val="en-US"/>
        </w:rPr>
        <w:sectPr w:rsidR="00F44F78" w:rsidRPr="00E31C0D">
          <w:pgSz w:w="12240" w:h="15840"/>
          <w:pgMar w:top="2140" w:right="1280" w:bottom="1200" w:left="1720" w:header="639" w:footer="1008" w:gutter="0"/>
          <w:cols w:space="720"/>
        </w:sectPr>
      </w:pPr>
    </w:p>
    <w:p w14:paraId="717EB2FF" w14:textId="77777777" w:rsidR="00F44F78" w:rsidRPr="00E31C0D" w:rsidRDefault="00F44F78" w:rsidP="00F44F78">
      <w:pPr>
        <w:widowControl w:val="0"/>
        <w:spacing w:before="6" w:after="0" w:line="276" w:lineRule="auto"/>
        <w:jc w:val="both"/>
        <w:rPr>
          <w:ins w:id="2738" w:author="Microsoft account" w:date="2015-09-28T14:03:00Z"/>
          <w:rFonts w:asciiTheme="majorHAnsi" w:eastAsia="Times New Roman" w:hAnsiTheme="majorHAnsi" w:cstheme="majorHAnsi"/>
          <w:sz w:val="26"/>
          <w:szCs w:val="26"/>
          <w:lang w:val="en-US"/>
        </w:rPr>
      </w:pPr>
    </w:p>
    <w:p w14:paraId="24A5CD23" w14:textId="77777777" w:rsidR="00F44F78" w:rsidRPr="00E31C0D" w:rsidRDefault="00F44F78" w:rsidP="00D86A1A">
      <w:pPr>
        <w:widowControl w:val="0"/>
        <w:numPr>
          <w:ilvl w:val="0"/>
          <w:numId w:val="16"/>
        </w:numPr>
        <w:tabs>
          <w:tab w:val="left" w:pos="284"/>
        </w:tabs>
        <w:spacing w:before="69" w:after="0" w:line="276" w:lineRule="auto"/>
        <w:ind w:left="0" w:right="549" w:firstLine="0"/>
        <w:jc w:val="both"/>
        <w:rPr>
          <w:ins w:id="2739" w:author="Microsoft account" w:date="2015-09-28T14:03:00Z"/>
          <w:rFonts w:asciiTheme="majorHAnsi" w:eastAsia="Times New Roman" w:hAnsiTheme="majorHAnsi" w:cstheme="majorHAnsi"/>
          <w:sz w:val="26"/>
          <w:szCs w:val="26"/>
          <w:lang w:val="en-US"/>
        </w:rPr>
      </w:pPr>
      <w:ins w:id="2740" w:author="Microsoft account" w:date="2015-09-28T14:03:00Z">
        <w:r w:rsidRPr="00E31C0D">
          <w:rPr>
            <w:rFonts w:asciiTheme="majorHAnsi" w:eastAsia="Calibri" w:hAnsiTheme="majorHAnsi" w:cstheme="majorHAnsi"/>
            <w:sz w:val="26"/>
            <w:szCs w:val="26"/>
            <w:u w:val="single" w:color="000000"/>
            <w:lang w:val="en-US"/>
          </w:rPr>
          <w:t>HM10Activity.java:</w:t>
        </w:r>
      </w:ins>
    </w:p>
    <w:p w14:paraId="07BB6BCB" w14:textId="77777777" w:rsidR="00F44F78" w:rsidRPr="00E31C0D" w:rsidRDefault="00F44F78" w:rsidP="00F44F78">
      <w:pPr>
        <w:widowControl w:val="0"/>
        <w:spacing w:before="1" w:after="0" w:line="276" w:lineRule="auto"/>
        <w:jc w:val="both"/>
        <w:rPr>
          <w:ins w:id="2741" w:author="Microsoft account" w:date="2015-09-28T14:03:00Z"/>
          <w:rFonts w:asciiTheme="majorHAnsi" w:eastAsia="Times New Roman" w:hAnsiTheme="majorHAnsi" w:cstheme="majorHAnsi"/>
          <w:sz w:val="26"/>
          <w:szCs w:val="26"/>
          <w:lang w:val="en-US"/>
        </w:rPr>
      </w:pPr>
    </w:p>
    <w:p w14:paraId="3C230770" w14:textId="77777777" w:rsidR="00F44F78" w:rsidRPr="00E31C0D" w:rsidRDefault="00F44F78" w:rsidP="00F44F78">
      <w:pPr>
        <w:widowControl w:val="0"/>
        <w:spacing w:after="0" w:line="276" w:lineRule="auto"/>
        <w:ind w:right="136"/>
        <w:jc w:val="both"/>
        <w:rPr>
          <w:ins w:id="2742" w:author="Microsoft account" w:date="2015-09-28T14:03:00Z"/>
          <w:rFonts w:asciiTheme="majorHAnsi" w:eastAsia="Times New Roman" w:hAnsiTheme="majorHAnsi" w:cstheme="majorHAnsi"/>
          <w:sz w:val="26"/>
          <w:szCs w:val="26"/>
          <w:lang w:val="en-US"/>
        </w:rPr>
      </w:pPr>
      <w:ins w:id="2743" w:author="Microsoft account" w:date="2015-09-28T14:03:00Z">
        <w:r w:rsidRPr="00E31C0D">
          <w:rPr>
            <w:rFonts w:asciiTheme="majorHAnsi" w:eastAsia="Times New Roman" w:hAnsiTheme="majorHAnsi" w:cstheme="majorHAnsi"/>
            <w:sz w:val="26"/>
            <w:szCs w:val="26"/>
            <w:lang w:val="en-US"/>
          </w:rPr>
          <w:t>HM10Activity.java</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class</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imports</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2</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methods</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from</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org.apache.http:</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NameValuePair</w:t>
        </w:r>
        <w:r w:rsidRPr="00E31C0D">
          <w:rPr>
            <w:rFonts w:asciiTheme="majorHAnsi" w:eastAsia="Times New Roman" w:hAnsiTheme="majorHAnsi" w:cstheme="majorHAnsi"/>
            <w:spacing w:val="31"/>
            <w:sz w:val="26"/>
            <w:szCs w:val="26"/>
            <w:lang w:val="en-US"/>
          </w:rPr>
          <w:t xml:space="preserve"> </w:t>
        </w:r>
        <w:r w:rsidRPr="00E31C0D">
          <w:rPr>
            <w:rFonts w:asciiTheme="majorHAnsi" w:eastAsia="Times New Roman" w:hAnsiTheme="majorHAnsi" w:cstheme="majorHAnsi"/>
            <w:sz w:val="26"/>
            <w:szCs w:val="26"/>
            <w:lang w:val="en-US"/>
          </w:rPr>
          <w:t>and message.BasicNameValuePair</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order</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to</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initiate</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list</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for</w:t>
        </w:r>
        <w:r w:rsidRPr="00E31C0D">
          <w:rPr>
            <w:rFonts w:asciiTheme="majorHAnsi" w:eastAsia="Times New Roman" w:hAnsiTheme="majorHAnsi" w:cstheme="majorHAnsi"/>
            <w:spacing w:val="38"/>
            <w:sz w:val="26"/>
            <w:szCs w:val="26"/>
            <w:lang w:val="en-US"/>
          </w:rPr>
          <w:t xml:space="preserve"> </w:t>
        </w:r>
        <w:r w:rsidRPr="00E31C0D">
          <w:rPr>
            <w:rFonts w:asciiTheme="majorHAnsi" w:eastAsia="Times New Roman" w:hAnsiTheme="majorHAnsi" w:cstheme="majorHAnsi"/>
            <w:sz w:val="26"/>
            <w:szCs w:val="26"/>
            <w:lang w:val="en-US"/>
          </w:rPr>
          <w:t>storing</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“params”</w:t>
        </w:r>
        <w:r w:rsidRPr="00E31C0D">
          <w:rPr>
            <w:rFonts w:asciiTheme="majorHAnsi" w:eastAsia="Times New Roman" w:hAnsiTheme="majorHAnsi" w:cstheme="majorHAnsi"/>
            <w:spacing w:val="39"/>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40"/>
            <w:sz w:val="26"/>
            <w:szCs w:val="26"/>
            <w:lang w:val="en-US"/>
          </w:rPr>
          <w:t xml:space="preserve"> </w:t>
        </w:r>
        <w:r w:rsidRPr="00E31C0D">
          <w:rPr>
            <w:rFonts w:asciiTheme="majorHAnsi" w:eastAsia="Times New Roman" w:hAnsiTheme="majorHAnsi" w:cstheme="majorHAnsi"/>
            <w:sz w:val="26"/>
            <w:szCs w:val="26"/>
            <w:lang w:val="en-US"/>
          </w:rPr>
          <w:t xml:space="preserve">next step. </w:t>
        </w:r>
        <w:r w:rsidRPr="00E31C0D">
          <w:rPr>
            <w:rFonts w:asciiTheme="majorHAnsi" w:eastAsia="Times New Roman" w:hAnsiTheme="majorHAnsi" w:cstheme="majorHAnsi"/>
            <w:spacing w:val="-3"/>
            <w:sz w:val="26"/>
            <w:szCs w:val="26"/>
            <w:lang w:val="en-US"/>
          </w:rPr>
          <w:t xml:space="preserve">In </w:t>
        </w:r>
        <w:r w:rsidRPr="00E31C0D">
          <w:rPr>
            <w:rFonts w:asciiTheme="majorHAnsi" w:eastAsia="Times New Roman" w:hAnsiTheme="majorHAnsi" w:cstheme="majorHAnsi"/>
            <w:sz w:val="26"/>
            <w:szCs w:val="26"/>
            <w:lang w:val="en-US"/>
          </w:rPr>
          <w:t>addition, the method org.json.JSONObject is also</w:t>
        </w:r>
        <w:r w:rsidRPr="00E31C0D">
          <w:rPr>
            <w:rFonts w:asciiTheme="majorHAnsi" w:eastAsia="Times New Roman" w:hAnsiTheme="majorHAnsi" w:cstheme="majorHAnsi"/>
            <w:spacing w:val="-4"/>
            <w:sz w:val="26"/>
            <w:szCs w:val="26"/>
            <w:lang w:val="en-US"/>
          </w:rPr>
          <w:t xml:space="preserve"> </w:t>
        </w:r>
        <w:r w:rsidRPr="00E31C0D">
          <w:rPr>
            <w:rFonts w:asciiTheme="majorHAnsi" w:eastAsia="Times New Roman" w:hAnsiTheme="majorHAnsi" w:cstheme="majorHAnsi"/>
            <w:sz w:val="26"/>
            <w:szCs w:val="26"/>
            <w:lang w:val="en-US"/>
          </w:rPr>
          <w:t>declared.</w:t>
        </w:r>
      </w:ins>
    </w:p>
    <w:p w14:paraId="26E13279" w14:textId="77777777" w:rsidR="00F44F78" w:rsidRPr="00E31C0D" w:rsidRDefault="00F44F78" w:rsidP="00F44F78">
      <w:pPr>
        <w:widowControl w:val="0"/>
        <w:spacing w:before="210" w:after="0" w:line="276" w:lineRule="auto"/>
        <w:ind w:right="141"/>
        <w:jc w:val="both"/>
        <w:rPr>
          <w:ins w:id="2744" w:author="Microsoft account" w:date="2015-09-28T14:03:00Z"/>
          <w:rFonts w:asciiTheme="majorHAnsi" w:eastAsia="Times New Roman" w:hAnsiTheme="majorHAnsi" w:cstheme="majorHAnsi"/>
          <w:sz w:val="26"/>
          <w:szCs w:val="26"/>
          <w:lang w:val="en-US"/>
        </w:rPr>
      </w:pPr>
      <w:ins w:id="2745" w:author="Microsoft account" w:date="2015-09-28T14:03:00Z">
        <w:r w:rsidRPr="00E31C0D">
          <w:rPr>
            <w:rFonts w:asciiTheme="majorHAnsi" w:eastAsia="Times New Roman" w:hAnsiTheme="majorHAnsi" w:cstheme="majorHAnsi"/>
            <w:sz w:val="26"/>
            <w:szCs w:val="26"/>
            <w:lang w:val="en-US"/>
          </w:rPr>
          <w:t>Then,</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addresses</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create_product.php</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and</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update_device.php</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are</w:t>
        </w:r>
        <w:r w:rsidRPr="00E31C0D">
          <w:rPr>
            <w:rFonts w:asciiTheme="majorHAnsi" w:eastAsia="Times New Roman" w:hAnsiTheme="majorHAnsi" w:cstheme="majorHAnsi"/>
            <w:spacing w:val="23"/>
            <w:sz w:val="26"/>
            <w:szCs w:val="26"/>
            <w:lang w:val="en-US"/>
          </w:rPr>
          <w:t xml:space="preserve"> </w:t>
        </w:r>
        <w:r w:rsidRPr="00E31C0D">
          <w:rPr>
            <w:rFonts w:asciiTheme="majorHAnsi" w:eastAsia="Times New Roman" w:hAnsiTheme="majorHAnsi" w:cstheme="majorHAnsi"/>
            <w:sz w:val="26"/>
            <w:szCs w:val="26"/>
            <w:lang w:val="en-US"/>
          </w:rPr>
          <w:t>put</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into</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2</w:t>
        </w:r>
        <w:r w:rsidRPr="00E31C0D">
          <w:rPr>
            <w:rFonts w:asciiTheme="majorHAnsi" w:eastAsia="Times New Roman" w:hAnsiTheme="majorHAnsi" w:cstheme="majorHAnsi"/>
            <w:spacing w:val="22"/>
            <w:sz w:val="26"/>
            <w:szCs w:val="26"/>
            <w:lang w:val="en-US"/>
          </w:rPr>
          <w:t xml:space="preserve"> </w:t>
        </w:r>
        <w:r w:rsidRPr="00E31C0D">
          <w:rPr>
            <w:rFonts w:asciiTheme="majorHAnsi" w:eastAsia="Times New Roman" w:hAnsiTheme="majorHAnsi" w:cstheme="majorHAnsi"/>
            <w:sz w:val="26"/>
            <w:szCs w:val="26"/>
            <w:lang w:val="en-US"/>
          </w:rPr>
          <w:t>strings “url_create_product” and “url_update_status”</w:t>
        </w:r>
        <w:r w:rsidRPr="00E31C0D">
          <w:rPr>
            <w:rFonts w:asciiTheme="majorHAnsi" w:eastAsia="Times New Roman" w:hAnsiTheme="majorHAnsi" w:cstheme="majorHAnsi"/>
            <w:spacing w:val="-10"/>
            <w:sz w:val="26"/>
            <w:szCs w:val="26"/>
            <w:lang w:val="en-US"/>
          </w:rPr>
          <w:t xml:space="preserve"> </w:t>
        </w:r>
        <w:r w:rsidRPr="00E31C0D">
          <w:rPr>
            <w:rFonts w:asciiTheme="majorHAnsi" w:eastAsia="Times New Roman" w:hAnsiTheme="majorHAnsi" w:cstheme="majorHAnsi"/>
            <w:sz w:val="26"/>
            <w:szCs w:val="26"/>
            <w:lang w:val="en-US"/>
          </w:rPr>
          <w:t>respectively.</w:t>
        </w:r>
      </w:ins>
    </w:p>
    <w:p w14:paraId="285A1D2E" w14:textId="77777777" w:rsidR="00F44F78" w:rsidRPr="00E31C0D" w:rsidRDefault="00F44F78" w:rsidP="00F44F78">
      <w:pPr>
        <w:widowControl w:val="0"/>
        <w:spacing w:before="11" w:after="0" w:line="276" w:lineRule="auto"/>
        <w:jc w:val="both"/>
        <w:rPr>
          <w:ins w:id="2746" w:author="Microsoft account" w:date="2015-09-28T14:03:00Z"/>
          <w:rFonts w:asciiTheme="majorHAnsi" w:eastAsia="Times New Roman" w:hAnsiTheme="majorHAnsi" w:cstheme="majorHAnsi"/>
          <w:sz w:val="26"/>
          <w:szCs w:val="26"/>
          <w:lang w:val="en-US"/>
        </w:rPr>
      </w:pPr>
    </w:p>
    <w:p w14:paraId="241E43A8" w14:textId="77777777" w:rsidR="00F44F78" w:rsidRPr="00E31C0D" w:rsidRDefault="00F44F78" w:rsidP="00F44F78">
      <w:pPr>
        <w:widowControl w:val="0"/>
        <w:spacing w:after="0" w:line="276" w:lineRule="auto"/>
        <w:jc w:val="both"/>
        <w:rPr>
          <w:ins w:id="2747" w:author="Microsoft account" w:date="2015-09-28T14:03:00Z"/>
          <w:rFonts w:asciiTheme="majorHAnsi" w:eastAsia="Times New Roman" w:hAnsiTheme="majorHAnsi" w:cstheme="majorHAnsi"/>
          <w:sz w:val="26"/>
          <w:szCs w:val="26"/>
          <w:lang w:val="en-US"/>
        </w:rPr>
      </w:pPr>
      <w:ins w:id="2748" w:author="Microsoft account" w:date="2015-09-28T14:03:00Z">
        <w:r w:rsidRPr="00E31C0D">
          <w:rPr>
            <w:rFonts w:asciiTheme="majorHAnsi" w:eastAsia="Times New Roman" w:hAnsiTheme="majorHAnsi" w:cstheme="majorHAnsi"/>
            <w:noProof/>
            <w:position w:val="-22"/>
            <w:sz w:val="26"/>
            <w:szCs w:val="26"/>
            <w:lang w:val="en-US"/>
            <w:rPrChange w:id="2749" w:author="Unknown">
              <w:rPr>
                <w:noProof/>
                <w:lang w:val="en-US"/>
              </w:rPr>
            </w:rPrChange>
          </w:rPr>
          <mc:AlternateContent>
            <mc:Choice Requires="wpg">
              <w:drawing>
                <wp:inline distT="0" distB="0" distL="0" distR="0" wp14:anchorId="26306898" wp14:editId="0AD8D018">
                  <wp:extent cx="4959985" cy="718820"/>
                  <wp:effectExtent l="0" t="1905" r="5715" b="3175"/>
                  <wp:docPr id="2787" name="Group 27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718820"/>
                            <a:chOff x="0" y="0"/>
                            <a:chExt cx="7811" cy="1132"/>
                          </a:xfrm>
                        </wpg:grpSpPr>
                        <pic:pic xmlns:pic="http://schemas.openxmlformats.org/drawingml/2006/picture">
                          <pic:nvPicPr>
                            <pic:cNvPr id="2788"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11" cy="1132"/>
                            </a:xfrm>
                            <a:prstGeom prst="rect">
                              <a:avLst/>
                            </a:prstGeom>
                            <a:noFill/>
                            <a:extLst>
                              <a:ext uri="{909E8E84-426E-40DD-AFC4-6F175D3DCCD1}">
                                <a14:hiddenFill xmlns:a14="http://schemas.microsoft.com/office/drawing/2010/main">
                                  <a:solidFill>
                                    <a:srgbClr val="FFFFFF"/>
                                  </a:solidFill>
                                </a14:hiddenFill>
                              </a:ext>
                            </a:extLst>
                          </pic:spPr>
                        </pic:pic>
                        <wps:wsp>
                          <wps:cNvPr id="2789" name="Text Box 48"/>
                          <wps:cNvSpPr txBox="1">
                            <a:spLocks noChangeArrowheads="1"/>
                          </wps:cNvSpPr>
                          <wps:spPr bwMode="auto">
                            <a:xfrm>
                              <a:off x="0" y="0"/>
                              <a:ext cx="7811" cy="1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308CD" w14:textId="77777777" w:rsidR="00DB7790" w:rsidRDefault="00DB7790" w:rsidP="00F44F78">
                                <w:pPr>
                                  <w:spacing w:before="82"/>
                                  <w:ind w:left="154"/>
                                  <w:rPr>
                                    <w:rFonts w:ascii="Courier New" w:eastAsia="Courier New" w:hAnsi="Courier New" w:cs="Courier New"/>
                                    <w:sz w:val="20"/>
                                    <w:szCs w:val="20"/>
                                  </w:rPr>
                                </w:pPr>
                                <w:r>
                                  <w:rPr>
                                    <w:rFonts w:ascii="Courier New"/>
                                    <w:color w:val="8000FF"/>
                                    <w:sz w:val="20"/>
                                  </w:rPr>
                                  <w:t xml:space="preserve">public static </w:t>
                                </w:r>
                                <w:r>
                                  <w:rPr>
                                    <w:rFonts w:ascii="Courier New"/>
                                    <w:sz w:val="20"/>
                                  </w:rPr>
                                  <w:t>String url_create_product</w:t>
                                </w:r>
                                <w:r>
                                  <w:rPr>
                                    <w:rFonts w:ascii="Courier New"/>
                                    <w:spacing w:val="-17"/>
                                    <w:sz w:val="20"/>
                                  </w:rPr>
                                  <w:t xml:space="preserve"> </w:t>
                                </w:r>
                                <w:r>
                                  <w:rPr>
                                    <w:rFonts w:ascii="Courier New"/>
                                    <w:b/>
                                    <w:color w:val="000080"/>
                                    <w:sz w:val="20"/>
                                  </w:rPr>
                                  <w:t>=</w:t>
                                </w:r>
                              </w:p>
                              <w:p w14:paraId="7AE5470F" w14:textId="77777777" w:rsidR="00DB7790" w:rsidRDefault="00DB7790" w:rsidP="00F44F78">
                                <w:pPr>
                                  <w:spacing w:before="1"/>
                                  <w:ind w:left="634" w:right="813" w:hanging="480"/>
                                  <w:rPr>
                                    <w:rFonts w:ascii="Courier New" w:eastAsia="Courier New" w:hAnsi="Courier New" w:cs="Courier New"/>
                                    <w:sz w:val="20"/>
                                    <w:szCs w:val="20"/>
                                  </w:rPr>
                                </w:pPr>
                                <w:r>
                                  <w:rPr>
                                    <w:rFonts w:ascii="Courier New"/>
                                    <w:color w:val="808080"/>
                                    <w:w w:val="95"/>
                                    <w:sz w:val="20"/>
                                  </w:rPr>
                                  <w:t>"</w:t>
                                </w:r>
                                <w:hyperlink r:id="rId43">
                                  <w:r>
                                    <w:rPr>
                                      <w:rFonts w:ascii="Courier New"/>
                                      <w:color w:val="808080"/>
                                      <w:w w:val="95"/>
                                      <w:sz w:val="20"/>
                                      <w:u w:val="single" w:color="808080"/>
                                    </w:rPr>
                                    <w:t>http://csc.hcmiu.edu.vn/bmeconf/ecg/create_product.php</w:t>
                                  </w:r>
                                </w:hyperlink>
                                <w:r>
                                  <w:rPr>
                                    <w:rFonts w:ascii="Courier New"/>
                                    <w:color w:val="808080"/>
                                    <w:w w:val="95"/>
                                    <w:sz w:val="20"/>
                                  </w:rPr>
                                  <w:t>"</w:t>
                                </w:r>
                                <w:r>
                                  <w:rPr>
                                    <w:rFonts w:ascii="Courier New"/>
                                    <w:b/>
                                    <w:color w:val="000080"/>
                                    <w:w w:val="95"/>
                                    <w:sz w:val="20"/>
                                  </w:rPr>
                                  <w:t>;</w:t>
                                </w:r>
                                <w:r>
                                  <w:rPr>
                                    <w:rFonts w:ascii="Courier New"/>
                                    <w:b/>
                                    <w:color w:val="000080"/>
                                    <w:spacing w:val="89"/>
                                    <w:w w:val="95"/>
                                    <w:sz w:val="20"/>
                                  </w:rPr>
                                  <w:t xml:space="preserve"> </w:t>
                                </w:r>
                                <w:r>
                                  <w:rPr>
                                    <w:rFonts w:ascii="Courier New"/>
                                    <w:color w:val="8000FF"/>
                                    <w:sz w:val="20"/>
                                  </w:rPr>
                                  <w:t xml:space="preserve">public static </w:t>
                                </w:r>
                                <w:r>
                                  <w:rPr>
                                    <w:rFonts w:ascii="Courier New"/>
                                    <w:sz w:val="20"/>
                                  </w:rPr>
                                  <w:t>String url_update_status</w:t>
                                </w:r>
                                <w:r>
                                  <w:rPr>
                                    <w:rFonts w:ascii="Courier New"/>
                                    <w:spacing w:val="-15"/>
                                    <w:sz w:val="20"/>
                                  </w:rPr>
                                  <w:t xml:space="preserve"> </w:t>
                                </w:r>
                                <w:r>
                                  <w:rPr>
                                    <w:rFonts w:ascii="Courier New"/>
                                    <w:b/>
                                    <w:color w:val="000080"/>
                                    <w:sz w:val="20"/>
                                  </w:rPr>
                                  <w:t>=</w:t>
                                </w:r>
                              </w:p>
                              <w:p w14:paraId="48E3F932" w14:textId="77777777" w:rsidR="00DB7790" w:rsidRDefault="00DB7790" w:rsidP="00F44F78">
                                <w:pPr>
                                  <w:spacing w:line="226" w:lineRule="exact"/>
                                  <w:ind w:left="154"/>
                                  <w:rPr>
                                    <w:rFonts w:ascii="Courier New" w:eastAsia="Courier New" w:hAnsi="Courier New" w:cs="Courier New"/>
                                    <w:sz w:val="20"/>
                                    <w:szCs w:val="20"/>
                                  </w:rPr>
                                </w:pPr>
                                <w:r>
                                  <w:rPr>
                                    <w:rFonts w:ascii="Courier New"/>
                                    <w:color w:val="808080"/>
                                    <w:sz w:val="20"/>
                                  </w:rPr>
                                  <w:t>"</w:t>
                                </w:r>
                                <w:hyperlink r:id="rId44">
                                  <w:r>
                                    <w:rPr>
                                      <w:rFonts w:ascii="Courier New"/>
                                      <w:color w:val="808080"/>
                                      <w:sz w:val="20"/>
                                      <w:u w:val="single" w:color="808080"/>
                                    </w:rPr>
                                    <w:t>http://csc.hcmiu.edu.vn/bmeconf/ecg/update_device.php</w:t>
                                  </w:r>
                                </w:hyperlink>
                                <w:r>
                                  <w:rPr>
                                    <w:rFonts w:ascii="Courier New"/>
                                    <w:color w:val="808080"/>
                                    <w:sz w:val="20"/>
                                  </w:rPr>
                                  <w:t>"</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26306898" id="Group 2787" o:spid="_x0000_s1044" style="width:390.55pt;height:56.6pt;mso-position-horizontal-relative:char;mso-position-vertical-relative:line" coordsize="7811,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">
                  <v:shape id="Picture 47" o:spid="_x0000_s1045" type="#_x0000_t75" style="position:absolute;width:7811;height: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O8x/BAAAA3QAAAA8AAABkcnMvZG93bnJldi54bWxET91qwjAUvh/4DuEI3s20xblSTYs4BHe3&#10;uT7AoTk2xeakNFmtb28uBrv8+P731Wx7MdHoO8cK0nUCgrhxuuNWQf1zes1B+ICssXdMCh7koSoX&#10;L3sstLvzN02X0IoYwr5ABSaEoZDSN4Ys+rUbiCN3daPFEOHYSj3iPYbbXmZJspUWO44NBgc6Gmpu&#10;l1+rwLn049pv6ux0nugt3X4N3ptPpVbL+bADEWgO/+I/91kryN7zODe+iU9Alk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dO8x/BAAAA3QAAAA8AAAAAAAAAAAAAAAAAnwIA&#10;AGRycy9kb3ducmV2LnhtbFBLBQYAAAAABAAEAPcAAACNAwAAAAA=&#10;">
                    <v:imagedata r:id="rId45" o:title=""/>
                  </v:shape>
                  <v:shape id="_x0000_s1046" type="#_x0000_t202" style="position:absolute;width:7811;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F7C8UA&#10;AADdAAAADwAAAGRycy9kb3ducmV2LnhtbESPQWvCQBSE74L/YXlCb7rRg9XoKiIVCkJpjAePz+wz&#10;Wcy+TbOrxn/fLRQ8DjPzDbNcd7YWd2q9caxgPEpAEBdOGy4VHPPdcAbCB2SNtWNS8CQP61W/t8RU&#10;uwdndD+EUkQI+xQVVCE0qZS+qMiiH7mGOHoX11oMUbal1C0+ItzWcpIkU2nRcFyosKFtRcX1cLMK&#10;NifOPszP1/k7u2Qmz+cJ76dXpd4G3WYBIlAXXuH/9qdWMHmfzeHv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sXsLxQAAAN0AAAAPAAAAAAAAAAAAAAAAAJgCAABkcnMv&#10;ZG93bnJldi54bWxQSwUGAAAAAAQABAD1AAAAigMAAAAA&#10;" filled="f" stroked="f">
                    <v:textbox inset="0,0,0,0">
                      <w:txbxContent>
                        <w:p w14:paraId="023308CD" w14:textId="77777777" w:rsidR="00DB7790" w:rsidRDefault="00DB7790" w:rsidP="00F44F78">
                          <w:pPr>
                            <w:spacing w:before="82"/>
                            <w:ind w:left="154"/>
                            <w:rPr>
                              <w:rFonts w:ascii="Courier New" w:eastAsia="Courier New" w:hAnsi="Courier New" w:cs="Courier New"/>
                              <w:sz w:val="20"/>
                              <w:szCs w:val="20"/>
                            </w:rPr>
                          </w:pPr>
                          <w:r>
                            <w:rPr>
                              <w:rFonts w:ascii="Courier New"/>
                              <w:color w:val="8000FF"/>
                              <w:sz w:val="20"/>
                            </w:rPr>
                            <w:t xml:space="preserve">public static </w:t>
                          </w:r>
                          <w:r>
                            <w:rPr>
                              <w:rFonts w:ascii="Courier New"/>
                              <w:sz w:val="20"/>
                            </w:rPr>
                            <w:t>String url_create_product</w:t>
                          </w:r>
                          <w:r>
                            <w:rPr>
                              <w:rFonts w:ascii="Courier New"/>
                              <w:spacing w:val="-17"/>
                              <w:sz w:val="20"/>
                            </w:rPr>
                            <w:t xml:space="preserve"> </w:t>
                          </w:r>
                          <w:r>
                            <w:rPr>
                              <w:rFonts w:ascii="Courier New"/>
                              <w:b/>
                              <w:color w:val="000080"/>
                              <w:sz w:val="20"/>
                            </w:rPr>
                            <w:t>=</w:t>
                          </w:r>
                        </w:p>
                        <w:p w14:paraId="7AE5470F" w14:textId="77777777" w:rsidR="00DB7790" w:rsidRDefault="00DB7790" w:rsidP="00F44F78">
                          <w:pPr>
                            <w:spacing w:before="1"/>
                            <w:ind w:left="634" w:right="813" w:hanging="480"/>
                            <w:rPr>
                              <w:rFonts w:ascii="Courier New" w:eastAsia="Courier New" w:hAnsi="Courier New" w:cs="Courier New"/>
                              <w:sz w:val="20"/>
                              <w:szCs w:val="20"/>
                            </w:rPr>
                          </w:pPr>
                          <w:r>
                            <w:rPr>
                              <w:rFonts w:ascii="Courier New"/>
                              <w:color w:val="808080"/>
                              <w:w w:val="95"/>
                              <w:sz w:val="20"/>
                            </w:rPr>
                            <w:t>"</w:t>
                          </w:r>
                          <w:hyperlink r:id="rId46">
                            <w:r>
                              <w:rPr>
                                <w:rFonts w:ascii="Courier New"/>
                                <w:color w:val="808080"/>
                                <w:w w:val="95"/>
                                <w:sz w:val="20"/>
                                <w:u w:val="single" w:color="808080"/>
                              </w:rPr>
                              <w:t>http://csc.hcmiu.edu.vn/bmeconf/ecg/create_product.php</w:t>
                            </w:r>
                          </w:hyperlink>
                          <w:r>
                            <w:rPr>
                              <w:rFonts w:ascii="Courier New"/>
                              <w:color w:val="808080"/>
                              <w:w w:val="95"/>
                              <w:sz w:val="20"/>
                            </w:rPr>
                            <w:t>"</w:t>
                          </w:r>
                          <w:r>
                            <w:rPr>
                              <w:rFonts w:ascii="Courier New"/>
                              <w:b/>
                              <w:color w:val="000080"/>
                              <w:w w:val="95"/>
                              <w:sz w:val="20"/>
                            </w:rPr>
                            <w:t>;</w:t>
                          </w:r>
                          <w:r>
                            <w:rPr>
                              <w:rFonts w:ascii="Courier New"/>
                              <w:b/>
                              <w:color w:val="000080"/>
                              <w:spacing w:val="89"/>
                              <w:w w:val="95"/>
                              <w:sz w:val="20"/>
                            </w:rPr>
                            <w:t xml:space="preserve"> </w:t>
                          </w:r>
                          <w:r>
                            <w:rPr>
                              <w:rFonts w:ascii="Courier New"/>
                              <w:color w:val="8000FF"/>
                              <w:sz w:val="20"/>
                            </w:rPr>
                            <w:t xml:space="preserve">public static </w:t>
                          </w:r>
                          <w:r>
                            <w:rPr>
                              <w:rFonts w:ascii="Courier New"/>
                              <w:sz w:val="20"/>
                            </w:rPr>
                            <w:t>String url_update_status</w:t>
                          </w:r>
                          <w:r>
                            <w:rPr>
                              <w:rFonts w:ascii="Courier New"/>
                              <w:spacing w:val="-15"/>
                              <w:sz w:val="20"/>
                            </w:rPr>
                            <w:t xml:space="preserve"> </w:t>
                          </w:r>
                          <w:r>
                            <w:rPr>
                              <w:rFonts w:ascii="Courier New"/>
                              <w:b/>
                              <w:color w:val="000080"/>
                              <w:sz w:val="20"/>
                            </w:rPr>
                            <w:t>=</w:t>
                          </w:r>
                        </w:p>
                        <w:p w14:paraId="48E3F932" w14:textId="77777777" w:rsidR="00DB7790" w:rsidRDefault="00DB7790" w:rsidP="00F44F78">
                          <w:pPr>
                            <w:spacing w:line="226" w:lineRule="exact"/>
                            <w:ind w:left="154"/>
                            <w:rPr>
                              <w:rFonts w:ascii="Courier New" w:eastAsia="Courier New" w:hAnsi="Courier New" w:cs="Courier New"/>
                              <w:sz w:val="20"/>
                              <w:szCs w:val="20"/>
                            </w:rPr>
                          </w:pPr>
                          <w:r>
                            <w:rPr>
                              <w:rFonts w:ascii="Courier New"/>
                              <w:color w:val="808080"/>
                              <w:sz w:val="20"/>
                            </w:rPr>
                            <w:t>"</w:t>
                          </w:r>
                          <w:hyperlink r:id="rId47">
                            <w:r>
                              <w:rPr>
                                <w:rFonts w:ascii="Courier New"/>
                                <w:color w:val="808080"/>
                                <w:sz w:val="20"/>
                                <w:u w:val="single" w:color="808080"/>
                              </w:rPr>
                              <w:t>http://csc.hcmiu.edu.vn/bmeconf/ecg/update_device.php</w:t>
                            </w:r>
                          </w:hyperlink>
                          <w:r>
                            <w:rPr>
                              <w:rFonts w:ascii="Courier New"/>
                              <w:color w:val="808080"/>
                              <w:sz w:val="20"/>
                            </w:rPr>
                            <w:t>"</w:t>
                          </w:r>
                          <w:r>
                            <w:rPr>
                              <w:rFonts w:ascii="Courier New"/>
                              <w:b/>
                              <w:color w:val="000080"/>
                              <w:sz w:val="20"/>
                            </w:rPr>
                            <w:t>;</w:t>
                          </w:r>
                        </w:p>
                      </w:txbxContent>
                    </v:textbox>
                  </v:shape>
                  <w10:anchorlock/>
                </v:group>
              </w:pict>
            </mc:Fallback>
          </mc:AlternateContent>
        </w:r>
      </w:ins>
    </w:p>
    <w:p w14:paraId="3816449F" w14:textId="77777777" w:rsidR="00F44F78" w:rsidRPr="00E31C0D" w:rsidRDefault="00F44F78" w:rsidP="00F44F78">
      <w:pPr>
        <w:widowControl w:val="0"/>
        <w:spacing w:before="207" w:after="0" w:line="276" w:lineRule="auto"/>
        <w:jc w:val="both"/>
        <w:rPr>
          <w:ins w:id="2750" w:author="Microsoft account" w:date="2015-09-28T14:03:00Z"/>
          <w:rFonts w:asciiTheme="majorHAnsi" w:eastAsia="Times New Roman" w:hAnsiTheme="majorHAnsi" w:cstheme="majorHAnsi"/>
          <w:i/>
          <w:sz w:val="26"/>
          <w:szCs w:val="26"/>
          <w:lang w:val="en-US"/>
        </w:rPr>
      </w:pPr>
      <w:ins w:id="2751" w:author="Microsoft account" w:date="2015-09-28T14:03:00Z">
        <w:r w:rsidRPr="00E31C0D">
          <w:rPr>
            <w:rFonts w:asciiTheme="majorHAnsi" w:eastAsia="Calibri" w:hAnsiTheme="majorHAnsi" w:cstheme="majorHAnsi"/>
            <w:b/>
            <w:sz w:val="26"/>
            <w:szCs w:val="26"/>
            <w:lang w:val="en-US"/>
          </w:rPr>
          <w:t xml:space="preserve">Figure </w:t>
        </w:r>
        <w:r>
          <w:rPr>
            <w:rFonts w:asciiTheme="majorHAnsi" w:eastAsia="Calibri" w:hAnsiTheme="majorHAnsi" w:cstheme="majorHAnsi"/>
            <w:b/>
            <w:sz w:val="26"/>
            <w:szCs w:val="26"/>
            <w:lang w:val="en-US"/>
          </w:rPr>
          <w:t>18</w:t>
        </w:r>
        <w:r w:rsidRPr="00E31C0D">
          <w:rPr>
            <w:rFonts w:asciiTheme="majorHAnsi" w:eastAsia="Calibri" w:hAnsiTheme="majorHAnsi" w:cstheme="majorHAnsi"/>
            <w:i/>
            <w:sz w:val="26"/>
            <w:szCs w:val="26"/>
            <w:lang w:val="en-US"/>
          </w:rPr>
          <w:t>: Android snippet for Url linking to 2 server</w:t>
        </w:r>
        <w:r w:rsidRPr="00E31C0D">
          <w:rPr>
            <w:rFonts w:asciiTheme="majorHAnsi" w:eastAsia="Calibri" w:hAnsiTheme="majorHAnsi" w:cstheme="majorHAnsi"/>
            <w:i/>
            <w:spacing w:val="-8"/>
            <w:sz w:val="26"/>
            <w:szCs w:val="26"/>
            <w:lang w:val="en-US"/>
          </w:rPr>
          <w:t xml:space="preserve"> </w:t>
        </w:r>
        <w:r w:rsidRPr="00E31C0D">
          <w:rPr>
            <w:rFonts w:asciiTheme="majorHAnsi" w:eastAsia="Calibri" w:hAnsiTheme="majorHAnsi" w:cstheme="majorHAnsi"/>
            <w:i/>
            <w:sz w:val="26"/>
            <w:szCs w:val="26"/>
            <w:lang w:val="en-US"/>
          </w:rPr>
          <w:t>classes</w:t>
        </w:r>
      </w:ins>
    </w:p>
    <w:p w14:paraId="49535144" w14:textId="77777777" w:rsidR="00F44F78" w:rsidRPr="00E31C0D" w:rsidRDefault="00F44F78" w:rsidP="00F44F78">
      <w:pPr>
        <w:widowControl w:val="0"/>
        <w:spacing w:before="199" w:after="0" w:line="276" w:lineRule="auto"/>
        <w:ind w:right="141"/>
        <w:jc w:val="both"/>
        <w:rPr>
          <w:ins w:id="2752" w:author="Microsoft account" w:date="2015-09-28T14:03:00Z"/>
          <w:rFonts w:asciiTheme="majorHAnsi" w:eastAsia="Times New Roman" w:hAnsiTheme="majorHAnsi" w:cstheme="majorHAnsi"/>
          <w:sz w:val="26"/>
          <w:szCs w:val="26"/>
          <w:lang w:val="en-US"/>
        </w:rPr>
      </w:pPr>
      <w:ins w:id="2753" w:author="Microsoft account" w:date="2015-09-28T14:03:00Z">
        <w:r w:rsidRPr="00E31C0D">
          <w:rPr>
            <w:rFonts w:asciiTheme="majorHAnsi" w:eastAsia="Times New Roman" w:hAnsiTheme="majorHAnsi" w:cstheme="majorHAnsi"/>
            <w:sz w:val="26"/>
            <w:szCs w:val="26"/>
            <w:lang w:val="en-US"/>
          </w:rPr>
          <w:t>Next, the JASONParser variable, which is accessed from JASONParser.java class, is defined along with the new HTTPObject for creating new data set of</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record.</w:t>
        </w:r>
      </w:ins>
    </w:p>
    <w:p w14:paraId="1C617ED0" w14:textId="77777777" w:rsidR="00F44F78" w:rsidRPr="00E31C0D" w:rsidRDefault="00F44F78" w:rsidP="00F44F78">
      <w:pPr>
        <w:widowControl w:val="0"/>
        <w:spacing w:before="10" w:after="0" w:line="276" w:lineRule="auto"/>
        <w:jc w:val="both"/>
        <w:rPr>
          <w:ins w:id="2754" w:author="Microsoft account" w:date="2015-09-28T14:03:00Z"/>
          <w:rFonts w:asciiTheme="majorHAnsi" w:eastAsia="Times New Roman" w:hAnsiTheme="majorHAnsi" w:cstheme="majorHAnsi"/>
          <w:sz w:val="26"/>
          <w:szCs w:val="26"/>
          <w:lang w:val="en-US"/>
        </w:rPr>
      </w:pPr>
    </w:p>
    <w:p w14:paraId="634AB49F" w14:textId="77777777" w:rsidR="00F44F78" w:rsidRPr="00E31C0D" w:rsidRDefault="00F44F78" w:rsidP="00F44F78">
      <w:pPr>
        <w:widowControl w:val="0"/>
        <w:spacing w:after="0" w:line="276" w:lineRule="auto"/>
        <w:jc w:val="both"/>
        <w:rPr>
          <w:ins w:id="2755" w:author="Microsoft account" w:date="2015-09-28T14:03:00Z"/>
          <w:rFonts w:asciiTheme="majorHAnsi" w:eastAsia="Times New Roman" w:hAnsiTheme="majorHAnsi" w:cstheme="majorHAnsi"/>
          <w:sz w:val="26"/>
          <w:szCs w:val="26"/>
          <w:lang w:val="en-US"/>
        </w:rPr>
      </w:pPr>
      <w:ins w:id="2756" w:author="Microsoft account" w:date="2015-09-28T14:03:00Z">
        <w:r w:rsidRPr="00E31C0D">
          <w:rPr>
            <w:rFonts w:asciiTheme="majorHAnsi" w:eastAsia="Times New Roman" w:hAnsiTheme="majorHAnsi" w:cstheme="majorHAnsi"/>
            <w:noProof/>
            <w:position w:val="-28"/>
            <w:sz w:val="26"/>
            <w:szCs w:val="26"/>
            <w:lang w:val="en-US"/>
            <w:rPrChange w:id="2757" w:author="Unknown">
              <w:rPr>
                <w:noProof/>
                <w:lang w:val="en-US"/>
              </w:rPr>
            </w:rPrChange>
          </w:rPr>
          <mc:AlternateContent>
            <mc:Choice Requires="wpg">
              <w:drawing>
                <wp:inline distT="0" distB="0" distL="0" distR="0" wp14:anchorId="0D382999" wp14:editId="3AB3D2D4">
                  <wp:extent cx="4959985" cy="932180"/>
                  <wp:effectExtent l="0" t="0" r="5715" b="1905"/>
                  <wp:docPr id="2790" name="Group 27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932180"/>
                            <a:chOff x="0" y="0"/>
                            <a:chExt cx="7811" cy="1468"/>
                          </a:xfrm>
                        </wpg:grpSpPr>
                        <pic:pic xmlns:pic="http://schemas.openxmlformats.org/drawingml/2006/picture">
                          <pic:nvPicPr>
                            <pic:cNvPr id="2791"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1" cy="1468"/>
                            </a:xfrm>
                            <a:prstGeom prst="rect">
                              <a:avLst/>
                            </a:prstGeom>
                            <a:noFill/>
                            <a:extLst>
                              <a:ext uri="{909E8E84-426E-40DD-AFC4-6F175D3DCCD1}">
                                <a14:hiddenFill xmlns:a14="http://schemas.microsoft.com/office/drawing/2010/main">
                                  <a:solidFill>
                                    <a:srgbClr val="FFFFFF"/>
                                  </a:solidFill>
                                </a14:hiddenFill>
                              </a:ext>
                            </a:extLst>
                          </pic:spPr>
                        </pic:pic>
                        <wps:wsp>
                          <wps:cNvPr id="2792" name="Text Box 45"/>
                          <wps:cNvSpPr txBox="1">
                            <a:spLocks noChangeArrowheads="1"/>
                          </wps:cNvSpPr>
                          <wps:spPr bwMode="auto">
                            <a:xfrm>
                              <a:off x="0" y="0"/>
                              <a:ext cx="7811" cy="1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DBCF8C" w14:textId="77777777" w:rsidR="00DB7790" w:rsidRDefault="00DB7790" w:rsidP="00F44F78">
                                <w:pPr>
                                  <w:spacing w:before="82"/>
                                  <w:ind w:left="154"/>
                                  <w:rPr>
                                    <w:rFonts w:ascii="Courier New" w:eastAsia="Courier New" w:hAnsi="Courier New" w:cs="Courier New"/>
                                    <w:sz w:val="20"/>
                                    <w:szCs w:val="20"/>
                                  </w:rPr>
                                </w:pPr>
                                <w:r>
                                  <w:rPr>
                                    <w:rFonts w:ascii="Courier New"/>
                                    <w:sz w:val="20"/>
                                  </w:rPr>
                                  <w:t xml:space="preserve">JSONParser jsonParser </w:t>
                                </w:r>
                                <w:r>
                                  <w:rPr>
                                    <w:rFonts w:ascii="Courier New"/>
                                    <w:b/>
                                    <w:color w:val="000080"/>
                                    <w:sz w:val="20"/>
                                  </w:rPr>
                                  <w:t xml:space="preserve">= </w:t>
                                </w:r>
                                <w:r>
                                  <w:rPr>
                                    <w:rFonts w:ascii="Courier New"/>
                                    <w:b/>
                                    <w:color w:val="0000FF"/>
                                    <w:sz w:val="20"/>
                                  </w:rPr>
                                  <w:t>new</w:t>
                                </w:r>
                                <w:r>
                                  <w:rPr>
                                    <w:rFonts w:ascii="Courier New"/>
                                    <w:b/>
                                    <w:color w:val="0000FF"/>
                                    <w:spacing w:val="-17"/>
                                    <w:sz w:val="20"/>
                                  </w:rPr>
                                  <w:t xml:space="preserve"> </w:t>
                                </w:r>
                                <w:r>
                                  <w:rPr>
                                    <w:rFonts w:ascii="Courier New"/>
                                    <w:sz w:val="20"/>
                                  </w:rPr>
                                  <w:t>JSONParser</w:t>
                                </w:r>
                                <w:r>
                                  <w:rPr>
                                    <w:rFonts w:ascii="Courier New"/>
                                    <w:b/>
                                    <w:color w:val="000080"/>
                                    <w:sz w:val="20"/>
                                  </w:rPr>
                                  <w:t>();</w:t>
                                </w:r>
                              </w:p>
                              <w:p w14:paraId="47B62CA3" w14:textId="77777777" w:rsidR="00DB7790" w:rsidRDefault="00DB7790" w:rsidP="00F44F78">
                                <w:pPr>
                                  <w:spacing w:before="9"/>
                                  <w:rPr>
                                    <w:rFonts w:ascii="Times New Roman" w:eastAsia="Times New Roman" w:hAnsi="Times New Roman" w:cs="Times New Roman"/>
                                    <w:sz w:val="19"/>
                                    <w:szCs w:val="19"/>
                                  </w:rPr>
                                </w:pPr>
                              </w:p>
                              <w:p w14:paraId="32DB4FF1" w14:textId="77777777" w:rsidR="00DB7790" w:rsidRDefault="00DB7790" w:rsidP="00F44F78">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CreateNewProduct HTTPObject </w:t>
                                </w:r>
                                <w:r>
                                  <w:rPr>
                                    <w:rFonts w:ascii="Courier New"/>
                                    <w:b/>
                                    <w:color w:val="000080"/>
                                    <w:sz w:val="20"/>
                                  </w:rPr>
                                  <w:t>=</w:t>
                                </w:r>
                                <w:r>
                                  <w:rPr>
                                    <w:rFonts w:ascii="Courier New"/>
                                    <w:b/>
                                    <w:color w:val="000080"/>
                                    <w:spacing w:val="-16"/>
                                    <w:sz w:val="20"/>
                                  </w:rPr>
                                  <w:t xml:space="preserve"> </w:t>
                                </w:r>
                                <w:r>
                                  <w:rPr>
                                    <w:rFonts w:ascii="Courier New"/>
                                    <w:b/>
                                    <w:color w:val="0000FF"/>
                                    <w:sz w:val="20"/>
                                  </w:rPr>
                                  <w:t>new</w:t>
                                </w:r>
                              </w:p>
                              <w:p w14:paraId="2296AB84" w14:textId="77777777" w:rsidR="00DB7790" w:rsidRDefault="00DB7790" w:rsidP="00F44F78">
                                <w:pPr>
                                  <w:spacing w:line="226" w:lineRule="exact"/>
                                  <w:ind w:left="154"/>
                                  <w:rPr>
                                    <w:rFonts w:ascii="Courier New" w:eastAsia="Courier New" w:hAnsi="Courier New" w:cs="Courier New"/>
                                    <w:sz w:val="20"/>
                                    <w:szCs w:val="20"/>
                                  </w:rPr>
                                </w:pPr>
                                <w:r>
                                  <w:rPr>
                                    <w:rFonts w:ascii="Courier New"/>
                                    <w:sz w:val="20"/>
                                  </w:rPr>
                                  <w:t>CreateNewProduct</w:t>
                                </w:r>
                                <w:r>
                                  <w:rPr>
                                    <w:rFonts w:ascii="Courier New"/>
                                    <w:b/>
                                    <w:color w:val="000080"/>
                                    <w:sz w:val="20"/>
                                  </w:rPr>
                                  <w:t>();</w:t>
                                </w:r>
                              </w:p>
                              <w:p w14:paraId="093EAE10" w14:textId="77777777" w:rsidR="00DB7790" w:rsidRDefault="00DB7790" w:rsidP="00F44F78">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UpdateData HTTPObject1 </w:t>
                                </w:r>
                                <w:r>
                                  <w:rPr>
                                    <w:rFonts w:ascii="Courier New"/>
                                    <w:b/>
                                    <w:color w:val="000080"/>
                                    <w:sz w:val="20"/>
                                  </w:rPr>
                                  <w:t xml:space="preserve">= </w:t>
                                </w:r>
                                <w:r>
                                  <w:rPr>
                                    <w:rFonts w:ascii="Courier New"/>
                                    <w:b/>
                                    <w:color w:val="0000FF"/>
                                    <w:sz w:val="20"/>
                                  </w:rPr>
                                  <w:t>new</w:t>
                                </w:r>
                                <w:r>
                                  <w:rPr>
                                    <w:rFonts w:ascii="Courier New"/>
                                    <w:b/>
                                    <w:color w:val="0000FF"/>
                                    <w:spacing w:val="-18"/>
                                    <w:sz w:val="20"/>
                                  </w:rPr>
                                  <w:t xml:space="preserve"> </w:t>
                                </w:r>
                                <w:r>
                                  <w:rPr>
                                    <w:rFonts w:ascii="Courier New"/>
                                    <w:sz w:val="20"/>
                                  </w:rPr>
                                  <w:t>UpdateData</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0D382999" id="Group 2790" o:spid="_x0000_s1047" style="width:390.55pt;height:73.4pt;mso-position-horizontal-relative:char;mso-position-vertical-relative:line" coordsize="7811,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">
                  <v:shape id="Picture 44" o:spid="_x0000_s1048" type="#_x0000_t75" style="position:absolute;width:7811;height: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7zkbIAAAA3QAAAA8AAABkcnMvZG93bnJldi54bWxEj0FrwkAUhO8F/8PyBC+lblRoa+oqYhC8&#10;FFHrwdtr9jVJzb6N2dUk/74rFDwOM/MNM1u0phQ3ql1hWcFoGIEgTq0uOFPwdVi/vINwHlljaZkU&#10;dORgMe89zTDWtuEd3fY+EwHCLkYFufdVLKVLczLohrYiDt6PrQ36IOtM6hqbADelHEfRqzRYcFjI&#10;saJVTul5fzUKsvLYnZPn0+G3uUy238nn+pp0R6UG/Xb5AcJT6x/h//ZGKxi/TUdwfxOegJz/AQ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u85GyAAAAN0AAAAPAAAAAAAAAAAA&#10;AAAAAJ8CAABkcnMvZG93bnJldi54bWxQSwUGAAAAAAQABAD3AAAAlAMAAAAA&#10;">
                    <v:imagedata r:id="rId49" o:title=""/>
                  </v:shape>
                  <v:shape id="Text Box 45" o:spid="_x0000_s1049" type="#_x0000_t202" style="position:absolute;width:7811;height:1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x/p8YA&#10;AADdAAAADwAAAGRycy9kb3ducmV2LnhtbESPQWvCQBSE7wX/w/IEb3VjDrZGVxFpQRCkMT14fGaf&#10;yWL2bcyuGv99t1DocZiZb5jFqreNuFPnjWMFk3ECgrh02nCl4Lv4fH0H4QOyxsYxKXiSh9Vy8LLA&#10;TLsH53Q/hEpECPsMFdQhtJmUvqzJoh+7ljh6Z9dZDFF2ldQdPiLcNjJNkqm0aDgu1NjSpqbycrhZ&#10;Besj5x/muj995efcFMUs4d30otRo2K/nIAL14T/8195qBenbL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x/p8YAAADdAAAADwAAAAAAAAAAAAAAAACYAgAAZHJz&#10;L2Rvd25yZXYueG1sUEsFBgAAAAAEAAQA9QAAAIsDAAAAAA==&#10;" filled="f" stroked="f">
                    <v:textbox inset="0,0,0,0">
                      <w:txbxContent>
                        <w:p w14:paraId="6CDBCF8C" w14:textId="77777777" w:rsidR="00DB7790" w:rsidRDefault="00DB7790" w:rsidP="00F44F78">
                          <w:pPr>
                            <w:spacing w:before="82"/>
                            <w:ind w:left="154"/>
                            <w:rPr>
                              <w:rFonts w:ascii="Courier New" w:eastAsia="Courier New" w:hAnsi="Courier New" w:cs="Courier New"/>
                              <w:sz w:val="20"/>
                              <w:szCs w:val="20"/>
                            </w:rPr>
                          </w:pPr>
                          <w:r>
                            <w:rPr>
                              <w:rFonts w:ascii="Courier New"/>
                              <w:sz w:val="20"/>
                            </w:rPr>
                            <w:t xml:space="preserve">JSONParser jsonParser </w:t>
                          </w:r>
                          <w:r>
                            <w:rPr>
                              <w:rFonts w:ascii="Courier New"/>
                              <w:b/>
                              <w:color w:val="000080"/>
                              <w:sz w:val="20"/>
                            </w:rPr>
                            <w:t xml:space="preserve">= </w:t>
                          </w:r>
                          <w:r>
                            <w:rPr>
                              <w:rFonts w:ascii="Courier New"/>
                              <w:b/>
                              <w:color w:val="0000FF"/>
                              <w:sz w:val="20"/>
                            </w:rPr>
                            <w:t>new</w:t>
                          </w:r>
                          <w:r>
                            <w:rPr>
                              <w:rFonts w:ascii="Courier New"/>
                              <w:b/>
                              <w:color w:val="0000FF"/>
                              <w:spacing w:val="-17"/>
                              <w:sz w:val="20"/>
                            </w:rPr>
                            <w:t xml:space="preserve"> </w:t>
                          </w:r>
                          <w:r>
                            <w:rPr>
                              <w:rFonts w:ascii="Courier New"/>
                              <w:sz w:val="20"/>
                            </w:rPr>
                            <w:t>JSONParser</w:t>
                          </w:r>
                          <w:r>
                            <w:rPr>
                              <w:rFonts w:ascii="Courier New"/>
                              <w:b/>
                              <w:color w:val="000080"/>
                              <w:sz w:val="20"/>
                            </w:rPr>
                            <w:t>();</w:t>
                          </w:r>
                        </w:p>
                        <w:p w14:paraId="47B62CA3" w14:textId="77777777" w:rsidR="00DB7790" w:rsidRDefault="00DB7790" w:rsidP="00F44F78">
                          <w:pPr>
                            <w:spacing w:before="9"/>
                            <w:rPr>
                              <w:rFonts w:ascii="Times New Roman" w:eastAsia="Times New Roman" w:hAnsi="Times New Roman" w:cs="Times New Roman"/>
                              <w:sz w:val="19"/>
                              <w:szCs w:val="19"/>
                            </w:rPr>
                          </w:pPr>
                        </w:p>
                        <w:p w14:paraId="32DB4FF1" w14:textId="77777777" w:rsidR="00DB7790" w:rsidRDefault="00DB7790" w:rsidP="00F44F78">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CreateNewProduct HTTPObject </w:t>
                          </w:r>
                          <w:r>
                            <w:rPr>
                              <w:rFonts w:ascii="Courier New"/>
                              <w:b/>
                              <w:color w:val="000080"/>
                              <w:sz w:val="20"/>
                            </w:rPr>
                            <w:t>=</w:t>
                          </w:r>
                          <w:r>
                            <w:rPr>
                              <w:rFonts w:ascii="Courier New"/>
                              <w:b/>
                              <w:color w:val="000080"/>
                              <w:spacing w:val="-16"/>
                              <w:sz w:val="20"/>
                            </w:rPr>
                            <w:t xml:space="preserve"> </w:t>
                          </w:r>
                          <w:r>
                            <w:rPr>
                              <w:rFonts w:ascii="Courier New"/>
                              <w:b/>
                              <w:color w:val="0000FF"/>
                              <w:sz w:val="20"/>
                            </w:rPr>
                            <w:t>new</w:t>
                          </w:r>
                        </w:p>
                        <w:p w14:paraId="2296AB84" w14:textId="77777777" w:rsidR="00DB7790" w:rsidRDefault="00DB7790" w:rsidP="00F44F78">
                          <w:pPr>
                            <w:spacing w:line="226" w:lineRule="exact"/>
                            <w:ind w:left="154"/>
                            <w:rPr>
                              <w:rFonts w:ascii="Courier New" w:eastAsia="Courier New" w:hAnsi="Courier New" w:cs="Courier New"/>
                              <w:sz w:val="20"/>
                              <w:szCs w:val="20"/>
                            </w:rPr>
                          </w:pPr>
                          <w:r>
                            <w:rPr>
                              <w:rFonts w:ascii="Courier New"/>
                              <w:sz w:val="20"/>
                            </w:rPr>
                            <w:t>CreateNewProduct</w:t>
                          </w:r>
                          <w:r>
                            <w:rPr>
                              <w:rFonts w:ascii="Courier New"/>
                              <w:b/>
                              <w:color w:val="000080"/>
                              <w:sz w:val="20"/>
                            </w:rPr>
                            <w:t>();</w:t>
                          </w:r>
                        </w:p>
                        <w:p w14:paraId="093EAE10" w14:textId="77777777" w:rsidR="00DB7790" w:rsidRDefault="00DB7790" w:rsidP="00F44F78">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UpdateData HTTPObject1 </w:t>
                          </w:r>
                          <w:r>
                            <w:rPr>
                              <w:rFonts w:ascii="Courier New"/>
                              <w:b/>
                              <w:color w:val="000080"/>
                              <w:sz w:val="20"/>
                            </w:rPr>
                            <w:t xml:space="preserve">= </w:t>
                          </w:r>
                          <w:r>
                            <w:rPr>
                              <w:rFonts w:ascii="Courier New"/>
                              <w:b/>
                              <w:color w:val="0000FF"/>
                              <w:sz w:val="20"/>
                            </w:rPr>
                            <w:t>new</w:t>
                          </w:r>
                          <w:r>
                            <w:rPr>
                              <w:rFonts w:ascii="Courier New"/>
                              <w:b/>
                              <w:color w:val="0000FF"/>
                              <w:spacing w:val="-18"/>
                              <w:sz w:val="20"/>
                            </w:rPr>
                            <w:t xml:space="preserve"> </w:t>
                          </w:r>
                          <w:r>
                            <w:rPr>
                              <w:rFonts w:ascii="Courier New"/>
                              <w:sz w:val="20"/>
                            </w:rPr>
                            <w:t>UpdateData</w:t>
                          </w:r>
                          <w:r>
                            <w:rPr>
                              <w:rFonts w:ascii="Courier New"/>
                              <w:b/>
                              <w:color w:val="000080"/>
                              <w:sz w:val="20"/>
                            </w:rPr>
                            <w:t>();</w:t>
                          </w:r>
                        </w:p>
                      </w:txbxContent>
                    </v:textbox>
                  </v:shape>
                  <w10:anchorlock/>
                </v:group>
              </w:pict>
            </mc:Fallback>
          </mc:AlternateContent>
        </w:r>
      </w:ins>
    </w:p>
    <w:p w14:paraId="44002768" w14:textId="77777777" w:rsidR="00F44F78" w:rsidRPr="00E31C0D" w:rsidRDefault="00F44F78" w:rsidP="00F44F78">
      <w:pPr>
        <w:widowControl w:val="0"/>
        <w:spacing w:before="3" w:after="0" w:line="276" w:lineRule="auto"/>
        <w:jc w:val="both"/>
        <w:rPr>
          <w:ins w:id="2758" w:author="Microsoft account" w:date="2015-09-28T14:03:00Z"/>
          <w:rFonts w:asciiTheme="majorHAnsi" w:eastAsia="Times New Roman" w:hAnsiTheme="majorHAnsi" w:cstheme="majorHAnsi"/>
          <w:sz w:val="26"/>
          <w:szCs w:val="26"/>
          <w:lang w:val="en-US"/>
        </w:rPr>
      </w:pPr>
    </w:p>
    <w:p w14:paraId="54F48CFB" w14:textId="77777777" w:rsidR="00F44F78" w:rsidRPr="00E31C0D" w:rsidRDefault="00F44F78" w:rsidP="00F44F78">
      <w:pPr>
        <w:widowControl w:val="0"/>
        <w:spacing w:after="0" w:line="276" w:lineRule="auto"/>
        <w:jc w:val="both"/>
        <w:rPr>
          <w:ins w:id="2759" w:author="Microsoft account" w:date="2015-09-28T14:03:00Z"/>
          <w:rFonts w:asciiTheme="majorHAnsi" w:eastAsia="Times New Roman" w:hAnsiTheme="majorHAnsi" w:cstheme="majorHAnsi"/>
          <w:sz w:val="26"/>
          <w:szCs w:val="26"/>
          <w:lang w:val="en-US"/>
        </w:rPr>
      </w:pPr>
      <w:ins w:id="2760" w:author="Microsoft account" w:date="2015-09-28T14:03:00Z">
        <w:r w:rsidRPr="00E31C0D">
          <w:rPr>
            <w:rFonts w:asciiTheme="majorHAnsi" w:eastAsia="Calibri" w:hAnsiTheme="majorHAnsi" w:cstheme="majorHAnsi"/>
            <w:b/>
            <w:sz w:val="26"/>
            <w:szCs w:val="26"/>
            <w:lang w:val="en-US"/>
          </w:rPr>
          <w:t xml:space="preserve">Figure </w:t>
        </w:r>
        <w:r>
          <w:rPr>
            <w:rFonts w:asciiTheme="majorHAnsi" w:eastAsia="Calibri" w:hAnsiTheme="majorHAnsi" w:cstheme="majorHAnsi"/>
            <w:b/>
            <w:sz w:val="26"/>
            <w:szCs w:val="26"/>
            <w:lang w:val="en-US"/>
          </w:rPr>
          <w:t>19</w:t>
        </w:r>
        <w:r w:rsidRPr="00E31C0D">
          <w:rPr>
            <w:rFonts w:asciiTheme="majorHAnsi" w:eastAsia="Calibri" w:hAnsiTheme="majorHAnsi" w:cstheme="majorHAnsi"/>
            <w:b/>
            <w:sz w:val="26"/>
            <w:szCs w:val="26"/>
            <w:lang w:val="en-US"/>
          </w:rPr>
          <w:t xml:space="preserve">: </w:t>
        </w:r>
        <w:r w:rsidRPr="00E31C0D">
          <w:rPr>
            <w:rFonts w:asciiTheme="majorHAnsi" w:eastAsia="Calibri" w:hAnsiTheme="majorHAnsi" w:cstheme="majorHAnsi"/>
            <w:i/>
            <w:sz w:val="26"/>
            <w:szCs w:val="26"/>
            <w:lang w:val="en-US"/>
          </w:rPr>
          <w:t>Android snippet for defining new</w:t>
        </w:r>
        <w:r w:rsidRPr="00E31C0D">
          <w:rPr>
            <w:rFonts w:asciiTheme="majorHAnsi" w:eastAsia="Calibri" w:hAnsiTheme="majorHAnsi" w:cstheme="majorHAnsi"/>
            <w:i/>
            <w:spacing w:val="-7"/>
            <w:sz w:val="26"/>
            <w:szCs w:val="26"/>
            <w:lang w:val="en-US"/>
          </w:rPr>
          <w:t xml:space="preserve"> </w:t>
        </w:r>
        <w:r w:rsidRPr="00E31C0D">
          <w:rPr>
            <w:rFonts w:asciiTheme="majorHAnsi" w:eastAsia="Calibri" w:hAnsiTheme="majorHAnsi" w:cstheme="majorHAnsi"/>
            <w:i/>
            <w:sz w:val="26"/>
            <w:szCs w:val="26"/>
            <w:lang w:val="en-US"/>
          </w:rPr>
          <w:t>httpObject</w:t>
        </w:r>
      </w:ins>
    </w:p>
    <w:p w14:paraId="44D16EF9" w14:textId="77777777" w:rsidR="00F44F78" w:rsidRPr="00E31C0D" w:rsidRDefault="00F44F78" w:rsidP="00F44F78">
      <w:pPr>
        <w:widowControl w:val="0"/>
        <w:spacing w:after="0" w:line="276" w:lineRule="auto"/>
        <w:jc w:val="both"/>
        <w:rPr>
          <w:ins w:id="2761" w:author="Microsoft account" w:date="2015-09-28T14:03:00Z"/>
          <w:rFonts w:asciiTheme="majorHAnsi" w:eastAsia="Times New Roman" w:hAnsiTheme="majorHAnsi" w:cstheme="majorHAnsi"/>
          <w:sz w:val="26"/>
          <w:szCs w:val="26"/>
          <w:lang w:val="en-US"/>
        </w:rPr>
        <w:sectPr w:rsidR="00F44F78" w:rsidRPr="00E31C0D">
          <w:pgSz w:w="12240" w:h="15840"/>
          <w:pgMar w:top="2140" w:right="1300" w:bottom="1200" w:left="1720" w:header="639" w:footer="1008" w:gutter="0"/>
          <w:cols w:space="720"/>
        </w:sectPr>
      </w:pPr>
    </w:p>
    <w:p w14:paraId="319B0E9D" w14:textId="77777777" w:rsidR="00F44F78" w:rsidRPr="00E31C0D" w:rsidRDefault="00F44F78" w:rsidP="00F44F78">
      <w:pPr>
        <w:widowControl w:val="0"/>
        <w:spacing w:before="3" w:after="0" w:line="276" w:lineRule="auto"/>
        <w:jc w:val="both"/>
        <w:rPr>
          <w:ins w:id="2762" w:author="Microsoft account" w:date="2015-09-28T14:03:00Z"/>
          <w:rFonts w:asciiTheme="majorHAnsi" w:eastAsia="Times New Roman" w:hAnsiTheme="majorHAnsi" w:cstheme="majorHAnsi"/>
          <w:i/>
          <w:sz w:val="26"/>
          <w:szCs w:val="26"/>
          <w:lang w:val="en-US"/>
        </w:rPr>
      </w:pPr>
    </w:p>
    <w:p w14:paraId="248C73CE" w14:textId="77777777" w:rsidR="00F44F78" w:rsidRPr="00E31C0D" w:rsidRDefault="00F44F78">
      <w:pPr>
        <w:widowControl w:val="0"/>
        <w:spacing w:before="69" w:after="0" w:line="276" w:lineRule="auto"/>
        <w:ind w:right="147" w:firstLine="540"/>
        <w:jc w:val="both"/>
        <w:rPr>
          <w:ins w:id="2763" w:author="Microsoft account" w:date="2015-09-28T14:03:00Z"/>
          <w:rFonts w:asciiTheme="majorHAnsi" w:eastAsia="Times New Roman" w:hAnsiTheme="majorHAnsi" w:cstheme="majorHAnsi"/>
          <w:sz w:val="26"/>
          <w:szCs w:val="26"/>
          <w:lang w:val="en-US"/>
        </w:rPr>
        <w:pPrChange w:id="2764" w:author="Microsoft account" w:date="2015-10-09T22:58:00Z">
          <w:pPr>
            <w:widowControl w:val="0"/>
            <w:spacing w:before="69" w:after="0" w:line="276" w:lineRule="auto"/>
            <w:ind w:right="147"/>
            <w:jc w:val="both"/>
          </w:pPr>
        </w:pPrChange>
      </w:pPr>
      <w:ins w:id="2765" w:author="Microsoft account" w:date="2015-09-28T14:03:00Z">
        <w:r w:rsidRPr="00E31C0D">
          <w:rPr>
            <w:rFonts w:asciiTheme="majorHAnsi" w:eastAsia="Times New Roman" w:hAnsiTheme="majorHAnsi" w:cstheme="majorHAnsi"/>
            <w:sz w:val="26"/>
            <w:szCs w:val="26"/>
            <w:lang w:val="en-US"/>
          </w:rPr>
          <w:t>The connection activity is checked if it is running or not in the onReceived function. If</w:t>
        </w:r>
        <w:r w:rsidRPr="00E31C0D">
          <w:rPr>
            <w:rFonts w:asciiTheme="majorHAnsi" w:eastAsia="Times New Roman" w:hAnsiTheme="majorHAnsi" w:cstheme="majorHAnsi"/>
            <w:spacing w:val="41"/>
            <w:sz w:val="26"/>
            <w:szCs w:val="26"/>
            <w:lang w:val="en-US"/>
          </w:rPr>
          <w:t xml:space="preserve"> </w:t>
        </w:r>
        <w:r w:rsidRPr="00E31C0D">
          <w:rPr>
            <w:rFonts w:asciiTheme="majorHAnsi" w:eastAsia="Times New Roman" w:hAnsiTheme="majorHAnsi" w:cstheme="majorHAnsi"/>
            <w:sz w:val="26"/>
            <w:szCs w:val="26"/>
            <w:lang w:val="en-US"/>
          </w:rPr>
          <w:t>it is not running, the activity is</w:t>
        </w:r>
        <w:r w:rsidRPr="00E31C0D">
          <w:rPr>
            <w:rFonts w:asciiTheme="majorHAnsi" w:eastAsia="Times New Roman" w:hAnsiTheme="majorHAnsi" w:cstheme="majorHAnsi"/>
            <w:spacing w:val="-8"/>
            <w:sz w:val="26"/>
            <w:szCs w:val="26"/>
            <w:lang w:val="en-US"/>
          </w:rPr>
          <w:t xml:space="preserve"> </w:t>
        </w:r>
        <w:r w:rsidRPr="00E31C0D">
          <w:rPr>
            <w:rFonts w:asciiTheme="majorHAnsi" w:eastAsia="Times New Roman" w:hAnsiTheme="majorHAnsi" w:cstheme="majorHAnsi"/>
            <w:sz w:val="26"/>
            <w:szCs w:val="26"/>
            <w:lang w:val="en-US"/>
          </w:rPr>
          <w:t>executed.</w:t>
        </w:r>
      </w:ins>
    </w:p>
    <w:p w14:paraId="3B43665A" w14:textId="77777777" w:rsidR="00F44F78" w:rsidRPr="00E31C0D" w:rsidRDefault="00F44F78">
      <w:pPr>
        <w:widowControl w:val="0"/>
        <w:spacing w:before="197" w:after="0" w:line="276" w:lineRule="auto"/>
        <w:ind w:right="140" w:firstLine="540"/>
        <w:jc w:val="both"/>
        <w:rPr>
          <w:ins w:id="2766" w:author="Microsoft account" w:date="2015-09-28T14:03:00Z"/>
          <w:rFonts w:asciiTheme="majorHAnsi" w:eastAsia="Times New Roman" w:hAnsiTheme="majorHAnsi" w:cstheme="majorHAnsi"/>
          <w:sz w:val="26"/>
          <w:szCs w:val="26"/>
          <w:lang w:val="en-US"/>
        </w:rPr>
        <w:pPrChange w:id="2767" w:author="Microsoft account" w:date="2015-09-28T15:28:00Z">
          <w:pPr>
            <w:widowControl w:val="0"/>
            <w:spacing w:before="197" w:after="0" w:line="276" w:lineRule="auto"/>
            <w:ind w:right="140"/>
            <w:jc w:val="both"/>
          </w:pPr>
        </w:pPrChange>
      </w:pPr>
      <w:ins w:id="2768" w:author="Microsoft account" w:date="2015-09-28T14:03:00Z">
        <w:r w:rsidRPr="00E31C0D">
          <w:rPr>
            <w:rFonts w:asciiTheme="majorHAnsi" w:eastAsia="Times New Roman" w:hAnsiTheme="majorHAnsi" w:cstheme="majorHAnsi"/>
            <w:sz w:val="26"/>
            <w:szCs w:val="26"/>
            <w:lang w:val="en-US"/>
          </w:rPr>
          <w:t>In the doInBackground() function, which is used to execute program in parallel with</w:t>
        </w:r>
        <w:r w:rsidRPr="00E31C0D">
          <w:rPr>
            <w:rFonts w:asciiTheme="majorHAnsi" w:eastAsia="Times New Roman" w:hAnsiTheme="majorHAnsi" w:cstheme="majorHAnsi"/>
            <w:spacing w:val="50"/>
            <w:sz w:val="26"/>
            <w:szCs w:val="26"/>
            <w:lang w:val="en-US"/>
          </w:rPr>
          <w:t xml:space="preserve"> </w:t>
        </w:r>
        <w:r w:rsidRPr="00E31C0D">
          <w:rPr>
            <w:rFonts w:asciiTheme="majorHAnsi" w:eastAsia="Times New Roman" w:hAnsiTheme="majorHAnsi" w:cstheme="majorHAnsi"/>
            <w:sz w:val="26"/>
            <w:szCs w:val="26"/>
            <w:lang w:val="en-US"/>
          </w:rPr>
          <w:t>the main activity, the “params” variable is declared. After receiving from ECG</w:t>
        </w:r>
        <w:r w:rsidRPr="00E31C0D">
          <w:rPr>
            <w:rFonts w:asciiTheme="majorHAnsi" w:eastAsia="Times New Roman" w:hAnsiTheme="majorHAnsi" w:cstheme="majorHAnsi"/>
            <w:spacing w:val="32"/>
            <w:sz w:val="26"/>
            <w:szCs w:val="26"/>
            <w:lang w:val="en-US"/>
          </w:rPr>
          <w:t xml:space="preserve"> </w:t>
        </w:r>
        <w:r w:rsidRPr="00E31C0D">
          <w:rPr>
            <w:rFonts w:asciiTheme="majorHAnsi" w:eastAsia="Times New Roman" w:hAnsiTheme="majorHAnsi" w:cstheme="majorHAnsi"/>
            <w:sz w:val="26"/>
            <w:szCs w:val="26"/>
            <w:lang w:val="en-US"/>
          </w:rPr>
          <w:t>module through</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BLE,</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24"/>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stored</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28"/>
            <w:sz w:val="26"/>
            <w:szCs w:val="26"/>
            <w:lang w:val="en-US"/>
          </w:rPr>
          <w:t xml:space="preserve"> </w:t>
        </w:r>
        <w:r w:rsidRPr="00E31C0D">
          <w:rPr>
            <w:rFonts w:asciiTheme="majorHAnsi" w:eastAsia="Times New Roman" w:hAnsiTheme="majorHAnsi" w:cstheme="majorHAnsi"/>
            <w:sz w:val="26"/>
            <w:szCs w:val="26"/>
            <w:lang w:val="en-US"/>
          </w:rPr>
          <w:t>“tmp_data”</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variable,</w:t>
        </w:r>
        <w:r w:rsidRPr="00E31C0D">
          <w:rPr>
            <w:rFonts w:asciiTheme="majorHAnsi" w:eastAsia="Times New Roman" w:hAnsiTheme="majorHAnsi" w:cstheme="majorHAnsi"/>
            <w:spacing w:val="27"/>
            <w:sz w:val="26"/>
            <w:szCs w:val="26"/>
            <w:lang w:val="en-US"/>
          </w:rPr>
          <w:t xml:space="preserve"> </w:t>
        </w:r>
        <w:r w:rsidRPr="00E31C0D">
          <w:rPr>
            <w:rFonts w:asciiTheme="majorHAnsi" w:eastAsia="Times New Roman" w:hAnsiTheme="majorHAnsi" w:cstheme="majorHAnsi"/>
            <w:sz w:val="26"/>
            <w:szCs w:val="26"/>
            <w:lang w:val="en-US"/>
          </w:rPr>
          <w:t>which</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String</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format.</w:t>
        </w:r>
        <w:r w:rsidRPr="00E31C0D">
          <w:rPr>
            <w:rFonts w:asciiTheme="majorHAnsi" w:eastAsia="Times New Roman" w:hAnsiTheme="majorHAnsi" w:cstheme="majorHAnsi"/>
            <w:spacing w:val="25"/>
            <w:sz w:val="26"/>
            <w:szCs w:val="26"/>
            <w:lang w:val="en-US"/>
          </w:rPr>
          <w:t xml:space="preserve"> </w:t>
        </w:r>
        <w:r w:rsidRPr="00E31C0D">
          <w:rPr>
            <w:rFonts w:asciiTheme="majorHAnsi" w:eastAsia="Times New Roman" w:hAnsiTheme="majorHAnsi" w:cstheme="majorHAnsi"/>
            <w:sz w:val="26"/>
            <w:szCs w:val="26"/>
            <w:lang w:val="en-US"/>
          </w:rPr>
          <w:t>The number</w:t>
        </w:r>
        <w:r w:rsidRPr="00E31C0D">
          <w:rPr>
            <w:rFonts w:asciiTheme="majorHAnsi" w:eastAsia="Times New Roman" w:hAnsiTheme="majorHAnsi" w:cstheme="majorHAnsi"/>
            <w:spacing w:val="11"/>
            <w:sz w:val="26"/>
            <w:szCs w:val="26"/>
            <w:lang w:val="en-US"/>
          </w:rPr>
          <w:t xml:space="preserve"> </w:t>
        </w:r>
        <w:r w:rsidRPr="00E31C0D">
          <w:rPr>
            <w:rFonts w:asciiTheme="majorHAnsi" w:eastAsia="Times New Roman" w:hAnsiTheme="majorHAnsi" w:cstheme="majorHAnsi"/>
            <w:sz w:val="26"/>
            <w:szCs w:val="26"/>
            <w:lang w:val="en-US"/>
          </w:rPr>
          <w:t>of</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value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checked</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if</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it</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100</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or</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not.</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If</w:t>
        </w:r>
        <w:r w:rsidRPr="00E31C0D">
          <w:rPr>
            <w:rFonts w:asciiTheme="majorHAnsi" w:eastAsia="Times New Roman" w:hAnsiTheme="majorHAnsi" w:cstheme="majorHAnsi"/>
            <w:spacing w:val="14"/>
            <w:sz w:val="26"/>
            <w:szCs w:val="26"/>
            <w:lang w:val="en-US"/>
          </w:rPr>
          <w:t xml:space="preserve"> </w:t>
        </w:r>
        <w:r w:rsidRPr="00E31C0D">
          <w:rPr>
            <w:rFonts w:asciiTheme="majorHAnsi" w:eastAsia="Times New Roman" w:hAnsiTheme="majorHAnsi" w:cstheme="majorHAnsi"/>
            <w:sz w:val="26"/>
            <w:szCs w:val="26"/>
            <w:lang w:val="en-US"/>
          </w:rPr>
          <w:t>so,</w:t>
        </w:r>
        <w:r w:rsidRPr="00E31C0D">
          <w:rPr>
            <w:rFonts w:asciiTheme="majorHAnsi" w:eastAsia="Times New Roman" w:hAnsiTheme="majorHAnsi" w:cstheme="majorHAnsi"/>
            <w:spacing w:val="18"/>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will</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be</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added</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into</w:t>
        </w:r>
        <w:r w:rsidRPr="00E31C0D">
          <w:rPr>
            <w:rFonts w:asciiTheme="majorHAnsi" w:eastAsia="Times New Roman" w:hAnsiTheme="majorHAnsi" w:cstheme="majorHAnsi"/>
            <w:spacing w:val="13"/>
            <w:sz w:val="26"/>
            <w:szCs w:val="26"/>
            <w:lang w:val="en-US"/>
          </w:rPr>
          <w:t xml:space="preserve"> </w:t>
        </w:r>
        <w:r w:rsidRPr="00E31C0D">
          <w:rPr>
            <w:rFonts w:asciiTheme="majorHAnsi" w:eastAsia="Times New Roman" w:hAnsiTheme="majorHAnsi" w:cstheme="majorHAnsi"/>
            <w:sz w:val="26"/>
            <w:szCs w:val="26"/>
            <w:lang w:val="en-US"/>
          </w:rPr>
          <w:t>“params”</w:t>
        </w:r>
        <w:r w:rsidRPr="00E31C0D">
          <w:rPr>
            <w:rFonts w:asciiTheme="majorHAnsi" w:eastAsia="Times New Roman" w:hAnsiTheme="majorHAnsi" w:cstheme="majorHAnsi"/>
            <w:spacing w:val="12"/>
            <w:sz w:val="26"/>
            <w:szCs w:val="26"/>
            <w:lang w:val="en-US"/>
          </w:rPr>
          <w:t xml:space="preserve"> </w:t>
        </w:r>
        <w:r w:rsidRPr="00E31C0D">
          <w:rPr>
            <w:rFonts w:asciiTheme="majorHAnsi" w:eastAsia="Times New Roman" w:hAnsiTheme="majorHAnsi" w:cstheme="majorHAnsi"/>
            <w:sz w:val="26"/>
            <w:szCs w:val="26"/>
            <w:lang w:val="en-US"/>
          </w:rPr>
          <w:t>in pairs,</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with</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4</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parameters:</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patientid,</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testid,</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segidx,</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data,</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in</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which</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first</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one</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taken from</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input</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at</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beginning,</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the</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second</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one</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is</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timestamp</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at</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that</w:t>
        </w:r>
        <w:r w:rsidRPr="00E31C0D">
          <w:rPr>
            <w:rFonts w:asciiTheme="majorHAnsi" w:eastAsia="Times New Roman" w:hAnsiTheme="majorHAnsi" w:cstheme="majorHAnsi"/>
            <w:spacing w:val="34"/>
            <w:sz w:val="26"/>
            <w:szCs w:val="26"/>
            <w:lang w:val="en-US"/>
          </w:rPr>
          <w:t xml:space="preserve"> </w:t>
        </w:r>
        <w:r w:rsidRPr="00E31C0D">
          <w:rPr>
            <w:rFonts w:asciiTheme="majorHAnsi" w:eastAsia="Times New Roman" w:hAnsiTheme="majorHAnsi" w:cstheme="majorHAnsi"/>
            <w:sz w:val="26"/>
            <w:szCs w:val="26"/>
            <w:lang w:val="en-US"/>
          </w:rPr>
          <w:t>moment,</w:t>
        </w:r>
        <w:r w:rsidRPr="00E31C0D">
          <w:rPr>
            <w:rFonts w:asciiTheme="majorHAnsi" w:eastAsia="Times New Roman" w:hAnsiTheme="majorHAnsi" w:cstheme="majorHAnsi"/>
            <w:spacing w:val="35"/>
            <w:sz w:val="26"/>
            <w:szCs w:val="26"/>
            <w:lang w:val="en-US"/>
          </w:rPr>
          <w:t xml:space="preserve"> </w:t>
        </w:r>
        <w:r w:rsidRPr="00E31C0D">
          <w:rPr>
            <w:rFonts w:asciiTheme="majorHAnsi" w:eastAsia="Times New Roman" w:hAnsiTheme="majorHAnsi" w:cstheme="majorHAnsi"/>
            <w:sz w:val="26"/>
            <w:szCs w:val="26"/>
            <w:lang w:val="en-US"/>
          </w:rPr>
          <w:t>“segidx”</w:t>
        </w:r>
        <w:r w:rsidRPr="00E31C0D">
          <w:rPr>
            <w:rFonts w:asciiTheme="majorHAnsi" w:eastAsia="Times New Roman" w:hAnsiTheme="majorHAnsi" w:cstheme="majorHAnsi"/>
            <w:spacing w:val="33"/>
            <w:sz w:val="26"/>
            <w:szCs w:val="26"/>
            <w:lang w:val="en-US"/>
          </w:rPr>
          <w:t xml:space="preserve"> </w:t>
        </w:r>
        <w:r w:rsidRPr="00E31C0D">
          <w:rPr>
            <w:rFonts w:asciiTheme="majorHAnsi" w:eastAsia="Times New Roman" w:hAnsiTheme="majorHAnsi" w:cstheme="majorHAnsi"/>
            <w:sz w:val="26"/>
            <w:szCs w:val="26"/>
            <w:lang w:val="en-US"/>
          </w:rPr>
          <w:t>is defined by the times of sending data, while the last one is ECG</w:t>
        </w:r>
        <w:r w:rsidRPr="00E31C0D">
          <w:rPr>
            <w:rFonts w:asciiTheme="majorHAnsi" w:eastAsia="Times New Roman" w:hAnsiTheme="majorHAnsi" w:cstheme="majorHAnsi"/>
            <w:spacing w:val="-7"/>
            <w:sz w:val="26"/>
            <w:szCs w:val="26"/>
            <w:lang w:val="en-US"/>
          </w:rPr>
          <w:t xml:space="preserve"> </w:t>
        </w:r>
        <w:r w:rsidRPr="00E31C0D">
          <w:rPr>
            <w:rFonts w:asciiTheme="majorHAnsi" w:eastAsia="Times New Roman" w:hAnsiTheme="majorHAnsi" w:cstheme="majorHAnsi"/>
            <w:sz w:val="26"/>
            <w:szCs w:val="26"/>
            <w:lang w:val="en-US"/>
          </w:rPr>
          <w:t>data.</w:t>
        </w:r>
      </w:ins>
    </w:p>
    <w:p w14:paraId="23BA4D3C" w14:textId="77777777" w:rsidR="00F44F78" w:rsidRPr="00E31C0D" w:rsidRDefault="00F44F78" w:rsidP="00F44F78">
      <w:pPr>
        <w:widowControl w:val="0"/>
        <w:spacing w:after="0" w:line="276" w:lineRule="auto"/>
        <w:jc w:val="both"/>
        <w:rPr>
          <w:ins w:id="2769" w:author="Microsoft account" w:date="2015-09-28T14:03:00Z"/>
          <w:rFonts w:asciiTheme="majorHAnsi" w:eastAsia="Times New Roman" w:hAnsiTheme="majorHAnsi" w:cstheme="majorHAnsi"/>
          <w:i/>
          <w:sz w:val="26"/>
          <w:szCs w:val="26"/>
          <w:lang w:val="en-US"/>
        </w:rPr>
      </w:pPr>
    </w:p>
    <w:p w14:paraId="3D31B5AA" w14:textId="77777777" w:rsidR="00F44F78" w:rsidRPr="00E31C0D" w:rsidRDefault="00F44F78" w:rsidP="00D86A1A">
      <w:pPr>
        <w:widowControl w:val="0"/>
        <w:numPr>
          <w:ilvl w:val="0"/>
          <w:numId w:val="16"/>
        </w:numPr>
        <w:tabs>
          <w:tab w:val="left" w:pos="284"/>
        </w:tabs>
        <w:spacing w:before="69" w:after="0" w:line="276" w:lineRule="auto"/>
        <w:ind w:left="0" w:right="139" w:firstLine="0"/>
        <w:jc w:val="both"/>
        <w:rPr>
          <w:ins w:id="2770" w:author="Microsoft account" w:date="2015-09-28T14:03:00Z"/>
          <w:rFonts w:asciiTheme="majorHAnsi" w:eastAsia="Times New Roman" w:hAnsiTheme="majorHAnsi" w:cstheme="majorHAnsi"/>
          <w:sz w:val="26"/>
          <w:szCs w:val="26"/>
          <w:lang w:val="en-US"/>
        </w:rPr>
      </w:pPr>
      <w:ins w:id="2771" w:author="Microsoft account" w:date="2015-09-28T14:03:00Z">
        <w:r w:rsidRPr="00E31C0D">
          <w:rPr>
            <w:rFonts w:asciiTheme="majorHAnsi" w:eastAsia="Calibri" w:hAnsiTheme="majorHAnsi" w:cstheme="majorHAnsi"/>
            <w:sz w:val="26"/>
            <w:szCs w:val="26"/>
            <w:u w:val="single" w:color="000000"/>
            <w:lang w:val="en-US"/>
          </w:rPr>
          <w:t>JSONParser.java</w:t>
        </w:r>
      </w:ins>
    </w:p>
    <w:p w14:paraId="3712FD72" w14:textId="353B5B22" w:rsidR="00F44F78" w:rsidRPr="00E31C0D" w:rsidRDefault="00D86A1A" w:rsidP="00932FE9">
      <w:pPr>
        <w:widowControl w:val="0"/>
        <w:tabs>
          <w:tab w:val="left" w:pos="540"/>
        </w:tabs>
        <w:spacing w:before="69" w:after="0" w:line="276" w:lineRule="auto"/>
        <w:ind w:right="139"/>
        <w:jc w:val="both"/>
        <w:rPr>
          <w:ins w:id="2772" w:author="Microsoft account" w:date="2015-09-28T14:03:00Z"/>
          <w:rFonts w:asciiTheme="majorHAnsi" w:eastAsia="Times New Roman" w:hAnsiTheme="majorHAnsi" w:cstheme="majorHAnsi"/>
          <w:sz w:val="26"/>
          <w:szCs w:val="26"/>
          <w:lang w:val="en-US"/>
        </w:rPr>
      </w:pPr>
      <w:ins w:id="2773" w:author="Microsoft account" w:date="2015-09-28T15:28:00Z">
        <w:r w:rsidRPr="00D86A1A">
          <w:rPr>
            <w:rFonts w:asciiTheme="majorHAnsi" w:eastAsia="Calibri" w:hAnsiTheme="majorHAnsi" w:cstheme="majorHAnsi"/>
            <w:sz w:val="26"/>
            <w:szCs w:val="26"/>
            <w:u w:color="000000"/>
            <w:lang w:val="en-US"/>
            <w:rPrChange w:id="2774" w:author="Microsoft account" w:date="2015-09-28T15:28:00Z">
              <w:rPr>
                <w:rFonts w:asciiTheme="majorHAnsi" w:eastAsia="Calibri" w:hAnsiTheme="majorHAnsi" w:cstheme="majorHAnsi"/>
                <w:sz w:val="26"/>
                <w:szCs w:val="26"/>
                <w:u w:val="single" w:color="000000"/>
                <w:lang w:val="en-US"/>
              </w:rPr>
            </w:rPrChange>
          </w:rPr>
          <w:tab/>
        </w:r>
      </w:ins>
      <w:ins w:id="2775" w:author="Microsoft account" w:date="2015-09-28T14:03:00Z">
        <w:r w:rsidR="00F44F78" w:rsidRPr="005A5B7D">
          <w:rPr>
            <w:rFonts w:asciiTheme="majorHAnsi" w:eastAsia="Calibri" w:hAnsiTheme="majorHAnsi" w:cstheme="majorHAnsi"/>
            <w:sz w:val="26"/>
            <w:szCs w:val="26"/>
            <w:u w:color="000000"/>
            <w:lang w:val="en-US"/>
            <w:rPrChange w:id="2776" w:author="Microsoft account" w:date="2015-09-28T15:28:00Z">
              <w:rPr>
                <w:rFonts w:asciiTheme="majorHAnsi" w:eastAsia="Calibri" w:hAnsiTheme="majorHAnsi" w:cstheme="majorHAnsi"/>
                <w:sz w:val="26"/>
                <w:szCs w:val="26"/>
                <w:u w:val="single" w:color="000000"/>
                <w:lang w:val="en-US"/>
              </w:rPr>
            </w:rPrChange>
          </w:rPr>
          <w:t>J</w:t>
        </w:r>
        <w:r w:rsidR="00F44F78" w:rsidRPr="005A5B7D">
          <w:rPr>
            <w:rFonts w:asciiTheme="majorHAnsi" w:eastAsia="Times New Roman" w:hAnsiTheme="majorHAnsi" w:cstheme="majorHAnsi"/>
            <w:sz w:val="26"/>
            <w:szCs w:val="26"/>
            <w:lang w:val="en-US"/>
          </w:rPr>
          <w:t>SON</w:t>
        </w:r>
        <w:r w:rsidR="00F44F78" w:rsidRPr="00E31C0D">
          <w:rPr>
            <w:rFonts w:asciiTheme="majorHAnsi" w:eastAsia="Times New Roman" w:hAnsiTheme="majorHAnsi" w:cstheme="majorHAnsi"/>
            <w:sz w:val="26"/>
            <w:szCs w:val="26"/>
            <w:lang w:val="en-US"/>
          </w:rPr>
          <w:t>Parser.java generates function “makeHttpRequest” with 3 inputs: the URL,</w:t>
        </w:r>
        <w:r w:rsidR="00F44F78" w:rsidRPr="00E31C0D">
          <w:rPr>
            <w:rFonts w:asciiTheme="majorHAnsi" w:eastAsia="Times New Roman" w:hAnsiTheme="majorHAnsi" w:cstheme="majorHAnsi"/>
            <w:spacing w:val="57"/>
            <w:sz w:val="26"/>
            <w:szCs w:val="26"/>
            <w:lang w:val="en-US"/>
          </w:rPr>
          <w:t xml:space="preserve"> </w:t>
        </w:r>
        <w:r w:rsidR="00F44F78" w:rsidRPr="00E31C0D">
          <w:rPr>
            <w:rFonts w:asciiTheme="majorHAnsi" w:eastAsia="Times New Roman" w:hAnsiTheme="majorHAnsi" w:cstheme="majorHAnsi"/>
            <w:sz w:val="26"/>
            <w:szCs w:val="26"/>
            <w:lang w:val="en-US"/>
          </w:rPr>
          <w:t>method (“Post”</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or</w:t>
        </w:r>
        <w:r w:rsidR="00F44F78" w:rsidRPr="00E31C0D">
          <w:rPr>
            <w:rFonts w:asciiTheme="majorHAnsi" w:eastAsia="Times New Roman" w:hAnsiTheme="majorHAnsi" w:cstheme="majorHAnsi"/>
            <w:spacing w:val="21"/>
            <w:sz w:val="26"/>
            <w:szCs w:val="26"/>
            <w:lang w:val="en-US"/>
          </w:rPr>
          <w:t xml:space="preserve"> </w:t>
        </w:r>
        <w:r w:rsidR="00F44F78" w:rsidRPr="00E31C0D">
          <w:rPr>
            <w:rFonts w:asciiTheme="majorHAnsi" w:eastAsia="Times New Roman" w:hAnsiTheme="majorHAnsi" w:cstheme="majorHAnsi"/>
            <w:sz w:val="26"/>
            <w:szCs w:val="26"/>
            <w:lang w:val="en-US"/>
          </w:rPr>
          <w:t>“Get”),</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and</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params.</w:t>
        </w:r>
        <w:r w:rsidR="00F44F78" w:rsidRPr="00E31C0D">
          <w:rPr>
            <w:rFonts w:asciiTheme="majorHAnsi" w:eastAsia="Times New Roman" w:hAnsiTheme="majorHAnsi" w:cstheme="majorHAnsi"/>
            <w:spacing w:val="25"/>
            <w:sz w:val="26"/>
            <w:szCs w:val="26"/>
            <w:lang w:val="en-US"/>
          </w:rPr>
          <w:t xml:space="preserve"> </w:t>
        </w:r>
        <w:r w:rsidR="00F44F78" w:rsidRPr="00E31C0D">
          <w:rPr>
            <w:rFonts w:asciiTheme="majorHAnsi" w:eastAsia="Times New Roman" w:hAnsiTheme="majorHAnsi" w:cstheme="majorHAnsi"/>
            <w:sz w:val="26"/>
            <w:szCs w:val="26"/>
            <w:lang w:val="en-US"/>
          </w:rPr>
          <w:t>In</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detail,</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the</w:t>
        </w:r>
        <w:r w:rsidR="00F44F78" w:rsidRPr="00E31C0D">
          <w:rPr>
            <w:rFonts w:asciiTheme="majorHAnsi" w:eastAsia="Times New Roman" w:hAnsiTheme="majorHAnsi" w:cstheme="majorHAnsi"/>
            <w:spacing w:val="19"/>
            <w:sz w:val="26"/>
            <w:szCs w:val="26"/>
            <w:lang w:val="en-US"/>
          </w:rPr>
          <w:t xml:space="preserve"> </w:t>
        </w:r>
        <w:r w:rsidR="00F44F78" w:rsidRPr="00E31C0D">
          <w:rPr>
            <w:rFonts w:asciiTheme="majorHAnsi" w:eastAsia="Times New Roman" w:hAnsiTheme="majorHAnsi" w:cstheme="majorHAnsi"/>
            <w:sz w:val="26"/>
            <w:szCs w:val="26"/>
            <w:lang w:val="en-US"/>
          </w:rPr>
          <w:t>process</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to</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upload</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data</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begins</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by</w:t>
        </w:r>
        <w:r w:rsidR="00F44F78" w:rsidRPr="00E31C0D">
          <w:rPr>
            <w:rFonts w:asciiTheme="majorHAnsi" w:eastAsia="Times New Roman" w:hAnsiTheme="majorHAnsi" w:cstheme="majorHAnsi"/>
            <w:spacing w:val="17"/>
            <w:sz w:val="26"/>
            <w:szCs w:val="26"/>
            <w:lang w:val="en-US"/>
          </w:rPr>
          <w:t xml:space="preserve"> </w:t>
        </w:r>
        <w:r w:rsidR="00F44F78" w:rsidRPr="00E31C0D">
          <w:rPr>
            <w:rFonts w:asciiTheme="majorHAnsi" w:eastAsia="Times New Roman" w:hAnsiTheme="majorHAnsi" w:cstheme="majorHAnsi"/>
            <w:sz w:val="26"/>
            <w:szCs w:val="26"/>
            <w:lang w:val="en-US"/>
          </w:rPr>
          <w:t>checking the method whether it is “POST” or “GET” one, in this case “POST”. Next,</w:t>
        </w:r>
        <w:r w:rsidR="00F44F78" w:rsidRPr="00E31C0D">
          <w:rPr>
            <w:rFonts w:asciiTheme="majorHAnsi" w:eastAsia="Times New Roman" w:hAnsiTheme="majorHAnsi" w:cstheme="majorHAnsi"/>
            <w:spacing w:val="35"/>
            <w:sz w:val="26"/>
            <w:szCs w:val="26"/>
            <w:lang w:val="en-US"/>
          </w:rPr>
          <w:t xml:space="preserve"> </w:t>
        </w:r>
        <w:r w:rsidR="00F44F78" w:rsidRPr="00E31C0D">
          <w:rPr>
            <w:rFonts w:asciiTheme="majorHAnsi" w:eastAsia="Times New Roman" w:hAnsiTheme="majorHAnsi" w:cstheme="majorHAnsi"/>
            <w:sz w:val="26"/>
            <w:szCs w:val="26"/>
            <w:lang w:val="en-US"/>
          </w:rPr>
          <w:t>the declaration</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of</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httpClient</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method</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is</w:t>
        </w:r>
        <w:r w:rsidR="00F44F78" w:rsidRPr="00E31C0D">
          <w:rPr>
            <w:rFonts w:asciiTheme="majorHAnsi" w:eastAsia="Times New Roman" w:hAnsiTheme="majorHAnsi" w:cstheme="majorHAnsi"/>
            <w:spacing w:val="23"/>
            <w:sz w:val="26"/>
            <w:szCs w:val="26"/>
            <w:lang w:val="en-US"/>
          </w:rPr>
          <w:t xml:space="preserve"> </w:t>
        </w:r>
        <w:r w:rsidR="00F44F78" w:rsidRPr="00E31C0D">
          <w:rPr>
            <w:rFonts w:asciiTheme="majorHAnsi" w:eastAsia="Times New Roman" w:hAnsiTheme="majorHAnsi" w:cstheme="majorHAnsi"/>
            <w:sz w:val="26"/>
            <w:szCs w:val="26"/>
            <w:lang w:val="en-US"/>
          </w:rPr>
          <w:t>called.</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Then,</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the</w:t>
        </w:r>
        <w:r w:rsidR="00F44F78" w:rsidRPr="00E31C0D">
          <w:rPr>
            <w:rFonts w:asciiTheme="majorHAnsi" w:eastAsia="Times New Roman" w:hAnsiTheme="majorHAnsi" w:cstheme="majorHAnsi"/>
            <w:spacing w:val="21"/>
            <w:sz w:val="26"/>
            <w:szCs w:val="26"/>
            <w:lang w:val="en-US"/>
          </w:rPr>
          <w:t xml:space="preserve"> </w:t>
        </w:r>
        <w:r w:rsidR="00F44F78" w:rsidRPr="00E31C0D">
          <w:rPr>
            <w:rFonts w:asciiTheme="majorHAnsi" w:eastAsia="Times New Roman" w:hAnsiTheme="majorHAnsi" w:cstheme="majorHAnsi"/>
            <w:sz w:val="26"/>
            <w:szCs w:val="26"/>
            <w:lang w:val="en-US"/>
          </w:rPr>
          <w:t>method</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HttpPost</w:t>
        </w:r>
        <w:r w:rsidR="00F44F78" w:rsidRPr="00E31C0D">
          <w:rPr>
            <w:rFonts w:asciiTheme="majorHAnsi" w:eastAsia="Times New Roman" w:hAnsiTheme="majorHAnsi" w:cstheme="majorHAnsi"/>
            <w:spacing w:val="23"/>
            <w:sz w:val="26"/>
            <w:szCs w:val="26"/>
            <w:lang w:val="en-US"/>
          </w:rPr>
          <w:t xml:space="preserve"> </w:t>
        </w:r>
        <w:r w:rsidR="00F44F78" w:rsidRPr="00E31C0D">
          <w:rPr>
            <w:rFonts w:asciiTheme="majorHAnsi" w:eastAsia="Times New Roman" w:hAnsiTheme="majorHAnsi" w:cstheme="majorHAnsi"/>
            <w:sz w:val="26"/>
            <w:szCs w:val="26"/>
            <w:lang w:val="en-US"/>
          </w:rPr>
          <w:t>is</w:t>
        </w:r>
        <w:r w:rsidR="00F44F78" w:rsidRPr="00E31C0D">
          <w:rPr>
            <w:rFonts w:asciiTheme="majorHAnsi" w:eastAsia="Times New Roman" w:hAnsiTheme="majorHAnsi" w:cstheme="majorHAnsi"/>
            <w:spacing w:val="20"/>
            <w:sz w:val="26"/>
            <w:szCs w:val="26"/>
            <w:lang w:val="en-US"/>
          </w:rPr>
          <w:t xml:space="preserve"> </w:t>
        </w:r>
        <w:r w:rsidR="00F44F78" w:rsidRPr="00E31C0D">
          <w:rPr>
            <w:rFonts w:asciiTheme="majorHAnsi" w:eastAsia="Times New Roman" w:hAnsiTheme="majorHAnsi" w:cstheme="majorHAnsi"/>
            <w:sz w:val="26"/>
            <w:szCs w:val="26"/>
            <w:lang w:val="en-US"/>
          </w:rPr>
          <w:t>used,</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which</w:t>
        </w:r>
        <w:r w:rsidR="00F44F78" w:rsidRPr="00E31C0D">
          <w:rPr>
            <w:rFonts w:asciiTheme="majorHAnsi" w:eastAsia="Times New Roman" w:hAnsiTheme="majorHAnsi" w:cstheme="majorHAnsi"/>
            <w:spacing w:val="22"/>
            <w:sz w:val="26"/>
            <w:szCs w:val="26"/>
            <w:lang w:val="en-US"/>
          </w:rPr>
          <w:t xml:space="preserve"> </w:t>
        </w:r>
        <w:r w:rsidR="00F44F78" w:rsidRPr="00E31C0D">
          <w:rPr>
            <w:rFonts w:asciiTheme="majorHAnsi" w:eastAsia="Times New Roman" w:hAnsiTheme="majorHAnsi" w:cstheme="majorHAnsi"/>
            <w:sz w:val="26"/>
            <w:szCs w:val="26"/>
            <w:lang w:val="en-US"/>
          </w:rPr>
          <w:t>is implemented the URL of the PHP files, in this case create_product.php</w:t>
        </w:r>
        <w:r w:rsidR="00F44F78" w:rsidRPr="00E31C0D">
          <w:rPr>
            <w:rFonts w:asciiTheme="majorHAnsi" w:eastAsia="Times New Roman" w:hAnsiTheme="majorHAnsi" w:cstheme="majorHAnsi"/>
            <w:spacing w:val="11"/>
            <w:sz w:val="26"/>
            <w:szCs w:val="26"/>
            <w:lang w:val="en-US"/>
          </w:rPr>
          <w:t xml:space="preserve"> </w:t>
        </w:r>
        <w:r w:rsidR="00F44F78" w:rsidRPr="00E31C0D">
          <w:rPr>
            <w:rFonts w:asciiTheme="majorHAnsi" w:eastAsia="Times New Roman" w:hAnsiTheme="majorHAnsi" w:cstheme="majorHAnsi"/>
            <w:sz w:val="26"/>
            <w:szCs w:val="26"/>
            <w:lang w:val="en-US"/>
          </w:rPr>
          <w:t>and update_device.php. The set of data, which is now called “params”, is</w:t>
        </w:r>
        <w:r w:rsidR="00F44F78" w:rsidRPr="00E31C0D">
          <w:rPr>
            <w:rFonts w:asciiTheme="majorHAnsi" w:eastAsia="Times New Roman" w:hAnsiTheme="majorHAnsi" w:cstheme="majorHAnsi"/>
            <w:spacing w:val="26"/>
            <w:sz w:val="26"/>
            <w:szCs w:val="26"/>
            <w:lang w:val="en-US"/>
          </w:rPr>
          <w:t xml:space="preserve"> </w:t>
        </w:r>
        <w:r w:rsidR="00F44F78" w:rsidRPr="00E31C0D">
          <w:rPr>
            <w:rFonts w:asciiTheme="majorHAnsi" w:eastAsia="Times New Roman" w:hAnsiTheme="majorHAnsi" w:cstheme="majorHAnsi"/>
            <w:sz w:val="26"/>
            <w:szCs w:val="26"/>
            <w:lang w:val="en-US"/>
          </w:rPr>
          <w:t>implemented. Finally, the sending process is executed, in which a connection is generated</w:t>
        </w:r>
        <w:r w:rsidR="00F44F78" w:rsidRPr="00E31C0D">
          <w:rPr>
            <w:rFonts w:asciiTheme="majorHAnsi" w:eastAsia="Times New Roman" w:hAnsiTheme="majorHAnsi" w:cstheme="majorHAnsi"/>
            <w:spacing w:val="28"/>
            <w:sz w:val="26"/>
            <w:szCs w:val="26"/>
            <w:lang w:val="en-US"/>
          </w:rPr>
          <w:t xml:space="preserve"> </w:t>
        </w:r>
        <w:r w:rsidR="00F44F78" w:rsidRPr="00E31C0D">
          <w:rPr>
            <w:rFonts w:asciiTheme="majorHAnsi" w:eastAsia="Times New Roman" w:hAnsiTheme="majorHAnsi" w:cstheme="majorHAnsi"/>
            <w:sz w:val="26"/>
            <w:szCs w:val="26"/>
            <w:lang w:val="en-US"/>
          </w:rPr>
          <w:t>between client and server. Server is able to receive the package sending from</w:t>
        </w:r>
        <w:r w:rsidR="00F44F78" w:rsidRPr="00E31C0D">
          <w:rPr>
            <w:rFonts w:asciiTheme="majorHAnsi" w:eastAsia="Times New Roman" w:hAnsiTheme="majorHAnsi" w:cstheme="majorHAnsi"/>
            <w:spacing w:val="-11"/>
            <w:sz w:val="26"/>
            <w:szCs w:val="26"/>
            <w:lang w:val="en-US"/>
          </w:rPr>
          <w:t xml:space="preserve"> </w:t>
        </w:r>
        <w:r w:rsidR="00F44F78" w:rsidRPr="00E31C0D">
          <w:rPr>
            <w:rFonts w:asciiTheme="majorHAnsi" w:eastAsia="Times New Roman" w:hAnsiTheme="majorHAnsi" w:cstheme="majorHAnsi"/>
            <w:sz w:val="26"/>
            <w:szCs w:val="26"/>
            <w:lang w:val="en-US"/>
          </w:rPr>
          <w:t>client.</w:t>
        </w:r>
      </w:ins>
    </w:p>
    <w:p w14:paraId="6E91CB37" w14:textId="77777777" w:rsidR="00F44F78" w:rsidRPr="00E31C0D" w:rsidRDefault="00F44F78" w:rsidP="00F44F78">
      <w:pPr>
        <w:spacing w:line="276" w:lineRule="auto"/>
        <w:rPr>
          <w:ins w:id="2777" w:author="Microsoft account" w:date="2015-09-28T14:03:00Z"/>
          <w:rFonts w:asciiTheme="majorHAnsi" w:eastAsia="Times New Roman" w:hAnsiTheme="majorHAnsi" w:cstheme="majorHAnsi"/>
          <w:b/>
          <w:bCs/>
          <w:sz w:val="26"/>
          <w:szCs w:val="26"/>
          <w:lang w:val="en-US"/>
        </w:rPr>
      </w:pPr>
      <w:ins w:id="2778" w:author="Microsoft account" w:date="2015-09-28T14:03:00Z">
        <w:r w:rsidRPr="00E31C0D">
          <w:rPr>
            <w:rFonts w:asciiTheme="majorHAnsi" w:hAnsiTheme="majorHAnsi" w:cstheme="majorHAnsi"/>
            <w:sz w:val="26"/>
            <w:szCs w:val="26"/>
          </w:rPr>
          <w:br w:type="page"/>
        </w:r>
      </w:ins>
    </w:p>
    <w:p w14:paraId="6A2DDDC9" w14:textId="77777777" w:rsidR="00F44F78" w:rsidRPr="00E31C0D" w:rsidRDefault="00F44F78" w:rsidP="00F44F78">
      <w:pPr>
        <w:spacing w:line="276" w:lineRule="auto"/>
        <w:rPr>
          <w:ins w:id="2779" w:author="Microsoft account" w:date="2015-09-28T14:03:00Z"/>
          <w:rFonts w:asciiTheme="majorHAnsi" w:hAnsiTheme="majorHAnsi" w:cstheme="majorHAnsi"/>
          <w:sz w:val="26"/>
          <w:szCs w:val="26"/>
        </w:rPr>
      </w:pPr>
    </w:p>
    <w:p w14:paraId="7CA25BEE" w14:textId="77777777" w:rsidR="00F44F78" w:rsidRPr="00E31C0D" w:rsidRDefault="00F44F78" w:rsidP="00F44F78">
      <w:pPr>
        <w:pStyle w:val="Heading1"/>
        <w:numPr>
          <w:ilvl w:val="0"/>
          <w:numId w:val="0"/>
        </w:numPr>
        <w:spacing w:line="276" w:lineRule="auto"/>
        <w:jc w:val="center"/>
        <w:rPr>
          <w:ins w:id="2780" w:author="Microsoft account" w:date="2015-09-28T14:03:00Z"/>
          <w:rFonts w:asciiTheme="majorHAnsi" w:hAnsiTheme="majorHAnsi" w:cstheme="majorHAnsi"/>
          <w:sz w:val="26"/>
          <w:szCs w:val="26"/>
        </w:rPr>
      </w:pPr>
      <w:bookmarkStart w:id="2781" w:name="_Toc431211921"/>
      <w:bookmarkStart w:id="2782" w:name="_Toc431301077"/>
      <w:ins w:id="2783" w:author="Microsoft account" w:date="2015-09-28T14:03:00Z">
        <w:r w:rsidRPr="00E31C0D">
          <w:rPr>
            <w:rFonts w:asciiTheme="majorHAnsi" w:hAnsiTheme="majorHAnsi" w:cstheme="majorHAnsi"/>
            <w:sz w:val="26"/>
            <w:szCs w:val="26"/>
          </w:rPr>
          <w:t>CHAPTER 4</w:t>
        </w:r>
        <w:bookmarkEnd w:id="2781"/>
        <w:bookmarkEnd w:id="2782"/>
      </w:ins>
    </w:p>
    <w:p w14:paraId="7BADB996" w14:textId="1B3FA977" w:rsidR="00F44F78" w:rsidRPr="00E31C0D" w:rsidRDefault="00F44F78" w:rsidP="00F44F78">
      <w:pPr>
        <w:pStyle w:val="Heading1"/>
        <w:numPr>
          <w:ilvl w:val="0"/>
          <w:numId w:val="0"/>
        </w:numPr>
        <w:spacing w:line="276" w:lineRule="auto"/>
        <w:jc w:val="center"/>
        <w:rPr>
          <w:ins w:id="2784" w:author="Microsoft account" w:date="2015-09-28T14:03:00Z"/>
          <w:rFonts w:asciiTheme="majorHAnsi" w:hAnsiTheme="majorHAnsi" w:cstheme="majorHAnsi"/>
          <w:sz w:val="26"/>
          <w:szCs w:val="26"/>
        </w:rPr>
      </w:pPr>
      <w:bookmarkStart w:id="2785" w:name="_Toc431211922"/>
      <w:bookmarkStart w:id="2786" w:name="_Toc431301078"/>
      <w:ins w:id="2787" w:author="Microsoft account" w:date="2015-09-28T14:03:00Z">
        <w:r w:rsidRPr="00E31C0D">
          <w:rPr>
            <w:rFonts w:asciiTheme="majorHAnsi" w:hAnsiTheme="majorHAnsi" w:cstheme="majorHAnsi"/>
            <w:sz w:val="26"/>
            <w:szCs w:val="26"/>
          </w:rPr>
          <w:t>RESULT</w:t>
        </w:r>
      </w:ins>
      <w:bookmarkEnd w:id="2785"/>
      <w:ins w:id="2788" w:author="Tim" w:date="2015-09-29T14:13:00Z">
        <w:r w:rsidR="00BD4B67">
          <w:rPr>
            <w:rFonts w:asciiTheme="majorHAnsi" w:hAnsiTheme="majorHAnsi" w:cstheme="majorHAnsi"/>
            <w:sz w:val="26"/>
            <w:szCs w:val="26"/>
          </w:rPr>
          <w:t>S</w:t>
        </w:r>
      </w:ins>
      <w:bookmarkEnd w:id="2786"/>
    </w:p>
    <w:p w14:paraId="52B5A0B5" w14:textId="77777777" w:rsidR="00F44F78" w:rsidRPr="00E31C0D" w:rsidRDefault="00F44F78" w:rsidP="00F44F78">
      <w:pPr>
        <w:pStyle w:val="Subtitle"/>
        <w:spacing w:line="276" w:lineRule="auto"/>
        <w:rPr>
          <w:ins w:id="2789" w:author="Microsoft account" w:date="2015-09-28T14:03:00Z"/>
        </w:rPr>
      </w:pPr>
      <w:bookmarkStart w:id="2790" w:name="_Toc431211923"/>
      <w:bookmarkStart w:id="2791" w:name="_Toc431301079"/>
      <w:ins w:id="2792" w:author="Microsoft account" w:date="2015-09-28T14:03:00Z">
        <w:r w:rsidRPr="00E31C0D">
          <w:t>4.1. The complete system</w:t>
        </w:r>
        <w:bookmarkEnd w:id="2790"/>
        <w:bookmarkEnd w:id="2791"/>
      </w:ins>
    </w:p>
    <w:p w14:paraId="1CE32B47" w14:textId="3E337F96" w:rsidR="00F44F78" w:rsidRPr="00E31C0D" w:rsidRDefault="00F44F78" w:rsidP="00F44F78">
      <w:pPr>
        <w:spacing w:line="276" w:lineRule="auto"/>
        <w:rPr>
          <w:ins w:id="2793" w:author="Microsoft account" w:date="2015-09-28T14:03:00Z"/>
          <w:rFonts w:asciiTheme="majorHAnsi" w:hAnsiTheme="majorHAnsi" w:cstheme="majorHAnsi"/>
          <w:b/>
          <w:sz w:val="26"/>
          <w:szCs w:val="26"/>
        </w:rPr>
      </w:pPr>
      <w:ins w:id="2794" w:author="Microsoft account" w:date="2015-09-28T14:03:00Z">
        <w:r w:rsidRPr="00E31C0D">
          <w:rPr>
            <w:rFonts w:asciiTheme="majorHAnsi" w:hAnsiTheme="majorHAnsi" w:cstheme="majorHAnsi"/>
            <w:sz w:val="26"/>
            <w:szCs w:val="26"/>
          </w:rPr>
          <w:tab/>
        </w:r>
      </w:ins>
      <w:moveFromRangeStart w:id="2795" w:author="Tim" w:date="2015-09-28T14:49:00Z" w:name="move431215085"/>
      <w:moveFrom w:id="2796" w:author="Tim" w:date="2015-09-28T14:49:00Z">
        <w:ins w:id="2797" w:author="Microsoft account" w:date="2015-09-28T14:03:00Z">
          <w:r w:rsidRPr="00E31C0D" w:rsidDel="00AF28A9">
            <w:rPr>
              <w:rFonts w:asciiTheme="majorHAnsi" w:hAnsiTheme="majorHAnsi" w:cstheme="majorHAnsi"/>
              <w:sz w:val="26"/>
              <w:szCs w:val="26"/>
            </w:rPr>
            <w:t xml:space="preserve">A wearable cardiac monitor has been motivated, designed and implemented. </w:t>
          </w:r>
        </w:ins>
      </w:moveFrom>
      <w:moveFromRangeEnd w:id="2795"/>
      <w:ins w:id="2798" w:author="Microsoft account" w:date="2015-09-28T14:03:00Z">
        <w:r w:rsidRPr="00E31C0D">
          <w:rPr>
            <w:rFonts w:asciiTheme="majorHAnsi" w:hAnsiTheme="majorHAnsi" w:cstheme="majorHAnsi"/>
            <w:sz w:val="26"/>
            <w:szCs w:val="26"/>
          </w:rPr>
          <w:t xml:space="preserve">The completed product with the diameter of 3.5cm was showed in the figure below and gave significantly positive result in recording and sending real-time ECG data from body to smartphone via Bluetooth. </w:t>
        </w:r>
      </w:ins>
      <w:moveToRangeStart w:id="2799" w:author="Tim" w:date="2015-09-28T14:49:00Z" w:name="move431215085"/>
      <w:moveTo w:id="2800" w:author="Tim" w:date="2015-09-28T14:49:00Z">
        <w:del w:id="2801" w:author="Tim" w:date="2015-09-28T14:49:00Z">
          <w:r w:rsidR="00AF28A9" w:rsidRPr="00E31C0D" w:rsidDel="00AF28A9">
            <w:rPr>
              <w:rFonts w:asciiTheme="majorHAnsi" w:hAnsiTheme="majorHAnsi" w:cstheme="majorHAnsi"/>
              <w:sz w:val="26"/>
              <w:szCs w:val="26"/>
            </w:rPr>
            <w:delText>A wearable cardiac monitor has been motivated, designed and implemented.</w:delText>
          </w:r>
        </w:del>
      </w:moveTo>
      <w:moveToRangeEnd w:id="2799"/>
    </w:p>
    <w:p w14:paraId="52000F5E" w14:textId="77777777" w:rsidR="00F44F78" w:rsidRPr="00E31C0D" w:rsidRDefault="00F44F78" w:rsidP="00F44F78">
      <w:pPr>
        <w:spacing w:line="276" w:lineRule="auto"/>
        <w:rPr>
          <w:ins w:id="2802" w:author="Microsoft account" w:date="2015-09-28T14:03:00Z"/>
          <w:rFonts w:asciiTheme="majorHAnsi" w:hAnsiTheme="majorHAnsi" w:cstheme="majorHAnsi"/>
          <w:sz w:val="26"/>
          <w:szCs w:val="26"/>
        </w:rPr>
      </w:pPr>
      <w:ins w:id="2803" w:author="Microsoft account" w:date="2015-09-28T14:03:00Z">
        <w:r w:rsidRPr="00E31C0D">
          <w:rPr>
            <w:rFonts w:asciiTheme="majorHAnsi" w:hAnsiTheme="majorHAnsi" w:cstheme="majorHAnsi"/>
            <w:noProof/>
            <w:sz w:val="26"/>
            <w:szCs w:val="26"/>
            <w:lang w:val="en-US"/>
            <w:rPrChange w:id="2804" w:author="Unknown">
              <w:rPr>
                <w:noProof/>
                <w:lang w:val="en-US"/>
              </w:rPr>
            </w:rPrChange>
          </w:rPr>
          <mc:AlternateContent>
            <mc:Choice Requires="wpg">
              <w:drawing>
                <wp:inline distT="0" distB="0" distL="0" distR="0" wp14:anchorId="2DC85032" wp14:editId="1FABEC01">
                  <wp:extent cx="5601079" cy="3143250"/>
                  <wp:effectExtent l="0" t="0" r="0" b="0"/>
                  <wp:docPr id="22" name="Group 22"/>
                  <wp:cNvGraphicFramePr/>
                  <a:graphic xmlns:a="http://schemas.openxmlformats.org/drawingml/2006/main">
                    <a:graphicData uri="http://schemas.microsoft.com/office/word/2010/wordprocessingGroup">
                      <wpg:wgp>
                        <wpg:cNvGrpSpPr/>
                        <wpg:grpSpPr>
                          <a:xfrm>
                            <a:off x="0" y="0"/>
                            <a:ext cx="5601079" cy="3143250"/>
                            <a:chOff x="0" y="0"/>
                            <a:chExt cx="5601079" cy="3143250"/>
                          </a:xfrm>
                        </wpg:grpSpPr>
                        <wpg:grpSp>
                          <wpg:cNvPr id="23" name="Group 23"/>
                          <wpg:cNvGrpSpPr/>
                          <wpg:grpSpPr>
                            <a:xfrm>
                              <a:off x="19050" y="0"/>
                              <a:ext cx="5582029" cy="2640965"/>
                              <a:chOff x="0" y="0"/>
                              <a:chExt cx="5582029" cy="2640965"/>
                            </a:xfrm>
                          </wpg:grpSpPr>
                          <pic:pic xmlns:pic="http://schemas.openxmlformats.org/drawingml/2006/picture">
                            <pic:nvPicPr>
                              <pic:cNvPr id="24" name="Picture 24"/>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2719449" y="0"/>
                                <a:ext cx="2862580" cy="2639060"/>
                              </a:xfrm>
                              <a:prstGeom prst="rect">
                                <a:avLst/>
                              </a:prstGeom>
                              <a:noFill/>
                              <a:ln>
                                <a:noFill/>
                              </a:ln>
                            </pic:spPr>
                          </pic:pic>
                          <pic:pic xmlns:pic="http://schemas.openxmlformats.org/drawingml/2006/picture">
                            <pic:nvPicPr>
                              <pic:cNvPr id="25" name="Picture 25"/>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8666" cy="2640965"/>
                              </a:xfrm>
                              <a:prstGeom prst="rect">
                                <a:avLst/>
                              </a:prstGeom>
                              <a:noFill/>
                              <a:ln>
                                <a:noFill/>
                              </a:ln>
                            </pic:spPr>
                          </pic:pic>
                        </wpg:grpSp>
                        <wps:wsp>
                          <wps:cNvPr id="26" name="Text Box 26"/>
                          <wps:cNvSpPr txBox="1"/>
                          <wps:spPr>
                            <a:xfrm>
                              <a:off x="0" y="2743200"/>
                              <a:ext cx="5581015" cy="4000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A85DC0" w14:textId="77777777" w:rsidR="00DB7790" w:rsidRPr="00C22D09" w:rsidRDefault="00DB7790" w:rsidP="00F44F78">
                                <w:pPr>
                                  <w:rPr>
                                    <w:rFonts w:asciiTheme="majorHAnsi" w:hAnsiTheme="majorHAnsi" w:cstheme="majorHAnsi"/>
                                    <w:sz w:val="26"/>
                                    <w:szCs w:val="26"/>
                                    <w:lang w:val="en-US"/>
                                  </w:rPr>
                                </w:pPr>
                                <w:r>
                                  <w:rPr>
                                    <w:rFonts w:asciiTheme="majorHAnsi" w:hAnsiTheme="majorHAnsi" w:cstheme="majorHAnsi"/>
                                    <w:b/>
                                    <w:sz w:val="26"/>
                                    <w:szCs w:val="26"/>
                                    <w:lang w:val="en-US"/>
                                  </w:rPr>
                                  <w:t>Figure 20</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Circuit layout and complete ECG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DC85032" id="Group 22" o:spid="_x0000_s1050" style="width:441.05pt;height:247.5pt;mso-position-horizontal-relative:char;mso-position-vertical-relative:line" coordsize="56010,31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">
                  <v:group id="Group 23" o:spid="_x0000_s1051" style="position:absolute;left:190;width:55820;height:26409" coordsize="55820,264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24" o:spid="_x0000_s1052" type="#_x0000_t75" style="position:absolute;left:27194;width:2862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eNatbFAAAA2wAAAA8AAABkcnMvZG93bnJldi54bWxEj0FrwkAUhO+F/oflFXprNhUtJWYVK4i9&#10;SDUVxNsz+0yC2bdhd43x33cLhR6HmfmGyeeDaUVPzjeWFbwmKQji0uqGKwX779XLOwgfkDW2lknB&#10;nTzMZ48POWba3nhHfREqESHsM1RQh9BlUvqyJoM+sR1x9M7WGQxRukpqh7cIN60cpembNNhwXKix&#10;o2VN5aW4GgVyq6/FoMcfE/rqt5vmtF4fNwelnp+GxRREoCH8h//an1rBaAy/X+IPkL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XjWrWxQAAANsAAAAPAAAAAAAAAAAAAAAA&#10;AJ8CAABkcnMvZG93bnJldi54bWxQSwUGAAAAAAQABAD3AAAAkQMAAAAA&#10;">
                      <v:imagedata r:id="rId52" o:title=""/>
                      <v:path arrowok="t"/>
                    </v:shape>
                    <v:shape id="Picture 25" o:spid="_x0000_s1053" type="#_x0000_t75" style="position:absolute;width:26186;height:26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JPLLFAAAA2wAAAA8AAABkcnMvZG93bnJldi54bWxEj0FrwkAUhO9C/8PyCt50U7GlpK4iAUXs&#10;QU1ben3NvmZDs29Ddo3RX+8KBY/DzHzDzBa9rUVHra8cK3gaJyCIC6crLhV8fqxGryB8QNZYOyYF&#10;Z/KwmD8MZphqd+IDdXkoRYSwT1GBCaFJpfSFIYt+7Bri6P261mKIsi2lbvEU4baWkyR5kRYrjgsG&#10;G8oMFX/50Sqo8bLszDTfbbNqzV/H/Xv23f8oNXzsl28gAvXhHv5vb7SCyTPcvsQf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yTyyxQAAANsAAAAPAAAAAAAAAAAAAAAA&#10;AJ8CAABkcnMvZG93bnJldi54bWxQSwUGAAAAAAQABAD3AAAAkQMAAAAA&#10;">
                      <v:imagedata r:id="rId53" o:title=""/>
                      <v:path arrowok="t"/>
                    </v:shape>
                  </v:group>
                  <v:shape id="Text Box 26" o:spid="_x0000_s1054" type="#_x0000_t202" style="position:absolute;top:27432;width:55810;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qwisUA&#10;AADbAAAADwAAAGRycy9kb3ducmV2LnhtbESPT2vCQBTE7wW/w/IEL0U3KlVJXUXE/sGbRi29PbKv&#10;STD7NmS3Sfz2bqHgcZiZ3zDLdWdK0VDtCssKxqMIBHFqdcGZglPyNlyAcB5ZY2mZFNzIwXrVe1pi&#10;rG3LB2qOPhMBwi5GBbn3VSylS3My6Ea2Ig7ej60N+iDrTOoa2wA3pZxE0UwaLDgs5FjRNqf0evw1&#10;Cr6fs6+9697P7fRlWu0+mmR+0YlSg363eQXhqfOP8H/7UyuYzODvS/gBcn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KrCKxQAAANsAAAAPAAAAAAAAAAAAAAAAAJgCAABkcnMv&#10;ZG93bnJldi54bWxQSwUGAAAAAAQABAD1AAAAigMAAAAA&#10;" fillcolor="white [3201]" stroked="f" strokeweight=".5pt">
                    <v:textbox>
                      <w:txbxContent>
                        <w:p w14:paraId="44A85DC0" w14:textId="77777777" w:rsidR="00DB7790" w:rsidRPr="00C22D09" w:rsidRDefault="00DB7790" w:rsidP="00F44F78">
                          <w:pPr>
                            <w:rPr>
                              <w:rFonts w:asciiTheme="majorHAnsi" w:hAnsiTheme="majorHAnsi" w:cstheme="majorHAnsi"/>
                              <w:sz w:val="26"/>
                              <w:szCs w:val="26"/>
                              <w:lang w:val="en-US"/>
                            </w:rPr>
                          </w:pPr>
                          <w:r>
                            <w:rPr>
                              <w:rFonts w:asciiTheme="majorHAnsi" w:hAnsiTheme="majorHAnsi" w:cstheme="majorHAnsi"/>
                              <w:b/>
                              <w:sz w:val="26"/>
                              <w:szCs w:val="26"/>
                              <w:lang w:val="en-US"/>
                            </w:rPr>
                            <w:t>Figure 20</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Circuit layout and complete ECG device.</w:t>
                          </w:r>
                        </w:p>
                      </w:txbxContent>
                    </v:textbox>
                  </v:shape>
                  <w10:anchorlock/>
                </v:group>
              </w:pict>
            </mc:Fallback>
          </mc:AlternateContent>
        </w:r>
      </w:ins>
    </w:p>
    <w:p w14:paraId="675A7B69" w14:textId="53898E5F" w:rsidR="00F44F78" w:rsidRPr="00E31C0D" w:rsidRDefault="00F44F78">
      <w:pPr>
        <w:spacing w:line="276" w:lineRule="auto"/>
        <w:ind w:firstLine="540"/>
        <w:jc w:val="both"/>
        <w:rPr>
          <w:ins w:id="2805" w:author="Microsoft account" w:date="2015-09-28T14:03:00Z"/>
          <w:rFonts w:asciiTheme="majorHAnsi" w:hAnsiTheme="majorHAnsi" w:cstheme="majorHAnsi"/>
          <w:sz w:val="26"/>
          <w:szCs w:val="26"/>
        </w:rPr>
        <w:pPrChange w:id="2806" w:author="Tim" w:date="2015-09-28T14:49:00Z">
          <w:pPr>
            <w:spacing w:line="276" w:lineRule="auto"/>
          </w:pPr>
        </w:pPrChange>
      </w:pPr>
      <w:ins w:id="2807" w:author="Microsoft account" w:date="2015-09-28T14:03:00Z">
        <w:del w:id="2808" w:author="Tim" w:date="2015-09-29T14:31:00Z">
          <w:r w:rsidRPr="00E31C0D" w:rsidDel="00932FE9">
            <w:rPr>
              <w:rFonts w:asciiTheme="majorHAnsi" w:hAnsiTheme="majorHAnsi" w:cstheme="majorHAnsi"/>
              <w:sz w:val="26"/>
              <w:szCs w:val="26"/>
            </w:rPr>
            <w:tab/>
          </w:r>
        </w:del>
        <w:r w:rsidRPr="00E31C0D">
          <w:rPr>
            <w:rFonts w:asciiTheme="majorHAnsi" w:hAnsiTheme="majorHAnsi" w:cstheme="majorHAnsi"/>
            <w:sz w:val="26"/>
            <w:szCs w:val="26"/>
          </w:rPr>
          <w:t>For the telemedicine wireless transmission system, we successfully built a program on Android smartphone for communication between ECG module-smartphone-server. Moreover, a webpage server was programmed based on php language. Interfaces of</w:t>
        </w:r>
        <w:r w:rsidR="00D57929">
          <w:rPr>
            <w:rFonts w:asciiTheme="majorHAnsi" w:hAnsiTheme="majorHAnsi" w:cstheme="majorHAnsi"/>
            <w:sz w:val="26"/>
            <w:szCs w:val="26"/>
          </w:rPr>
          <w:t xml:space="preserve"> two programs are shown in fig 21</w:t>
        </w:r>
        <w:r w:rsidRPr="00E31C0D">
          <w:rPr>
            <w:rFonts w:asciiTheme="majorHAnsi" w:hAnsiTheme="majorHAnsi" w:cstheme="majorHAnsi"/>
            <w:sz w:val="26"/>
            <w:szCs w:val="26"/>
          </w:rPr>
          <w:t xml:space="preserve">: </w:t>
        </w:r>
      </w:ins>
    </w:p>
    <w:p w14:paraId="153D6B6D" w14:textId="77777777" w:rsidR="00F44F78" w:rsidRPr="00E31C0D" w:rsidRDefault="00F44F78" w:rsidP="00F44F78">
      <w:pPr>
        <w:spacing w:line="276" w:lineRule="auto"/>
        <w:rPr>
          <w:ins w:id="2809" w:author="Microsoft account" w:date="2015-09-28T14:03:00Z"/>
          <w:rFonts w:asciiTheme="majorHAnsi" w:hAnsiTheme="majorHAnsi" w:cstheme="majorHAnsi"/>
          <w:sz w:val="26"/>
          <w:szCs w:val="26"/>
        </w:rPr>
      </w:pPr>
    </w:p>
    <w:p w14:paraId="704EE6DF" w14:textId="77777777" w:rsidR="00F44F78" w:rsidRPr="00E31C0D" w:rsidRDefault="00F44F78" w:rsidP="00F44F78">
      <w:pPr>
        <w:spacing w:line="276" w:lineRule="auto"/>
        <w:rPr>
          <w:ins w:id="2810" w:author="Microsoft account" w:date="2015-09-28T14:03:00Z"/>
          <w:rFonts w:asciiTheme="majorHAnsi" w:hAnsiTheme="majorHAnsi" w:cstheme="majorHAnsi"/>
          <w:sz w:val="26"/>
          <w:szCs w:val="26"/>
        </w:rPr>
      </w:pPr>
    </w:p>
    <w:p w14:paraId="1DFBF4A5" w14:textId="77777777" w:rsidR="00F44F78" w:rsidRPr="00E31C0D" w:rsidRDefault="00F44F78" w:rsidP="00F44F78">
      <w:pPr>
        <w:spacing w:line="276" w:lineRule="auto"/>
        <w:rPr>
          <w:ins w:id="2811" w:author="Microsoft account" w:date="2015-09-28T14:03:00Z"/>
          <w:rFonts w:asciiTheme="majorHAnsi" w:hAnsiTheme="majorHAnsi" w:cstheme="majorHAnsi"/>
          <w:sz w:val="26"/>
          <w:szCs w:val="26"/>
        </w:rPr>
      </w:pPr>
    </w:p>
    <w:p w14:paraId="65E52CB0" w14:textId="77777777" w:rsidR="00F44F78" w:rsidRPr="00E31C0D" w:rsidRDefault="00F44F78" w:rsidP="00F44F78">
      <w:pPr>
        <w:spacing w:line="276" w:lineRule="auto"/>
        <w:rPr>
          <w:ins w:id="2812" w:author="Microsoft account" w:date="2015-09-28T14:03:00Z"/>
          <w:rFonts w:asciiTheme="majorHAnsi" w:hAnsiTheme="majorHAnsi" w:cstheme="majorHAnsi"/>
          <w:b/>
          <w:sz w:val="26"/>
          <w:szCs w:val="26"/>
        </w:rPr>
      </w:pPr>
      <w:ins w:id="2813" w:author="Microsoft account" w:date="2015-09-28T14:03:00Z">
        <w:r w:rsidRPr="00E31C0D">
          <w:rPr>
            <w:rFonts w:asciiTheme="majorHAnsi" w:hAnsiTheme="majorHAnsi" w:cstheme="majorHAnsi"/>
            <w:noProof/>
            <w:sz w:val="26"/>
            <w:szCs w:val="26"/>
            <w:lang w:val="en-US"/>
            <w:rPrChange w:id="2814" w:author="Unknown">
              <w:rPr>
                <w:noProof/>
                <w:lang w:val="en-US"/>
              </w:rPr>
            </w:rPrChange>
          </w:rPr>
          <w:lastRenderedPageBreak/>
          <mc:AlternateContent>
            <mc:Choice Requires="wpg">
              <w:drawing>
                <wp:inline distT="0" distB="0" distL="0" distR="0" wp14:anchorId="770F3720" wp14:editId="2189A5CD">
                  <wp:extent cx="5581015" cy="5638800"/>
                  <wp:effectExtent l="0" t="0" r="635" b="0"/>
                  <wp:docPr id="27" name="Group 27"/>
                  <wp:cNvGraphicFramePr/>
                  <a:graphic xmlns:a="http://schemas.openxmlformats.org/drawingml/2006/main">
                    <a:graphicData uri="http://schemas.microsoft.com/office/word/2010/wordprocessingGroup">
                      <wpg:wgp>
                        <wpg:cNvGrpSpPr/>
                        <wpg:grpSpPr>
                          <a:xfrm>
                            <a:off x="0" y="0"/>
                            <a:ext cx="5581015" cy="5638800"/>
                            <a:chOff x="0" y="0"/>
                            <a:chExt cx="5581015" cy="5638800"/>
                          </a:xfrm>
                        </wpg:grpSpPr>
                        <wpg:grpSp>
                          <wpg:cNvPr id="29" name="Group 29"/>
                          <wpg:cNvGrpSpPr/>
                          <wpg:grpSpPr>
                            <a:xfrm>
                              <a:off x="0" y="0"/>
                              <a:ext cx="5486400" cy="5293649"/>
                              <a:chOff x="0" y="0"/>
                              <a:chExt cx="5486400" cy="5293649"/>
                            </a:xfrm>
                          </wpg:grpSpPr>
                          <pic:pic xmlns:pic="http://schemas.openxmlformats.org/drawingml/2006/picture">
                            <pic:nvPicPr>
                              <pic:cNvPr id="30" name="Picture 3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3241964"/>
                                <a:ext cx="5486400" cy="2051685"/>
                              </a:xfrm>
                              <a:prstGeom prst="rect">
                                <a:avLst/>
                              </a:prstGeom>
                            </pic:spPr>
                          </pic:pic>
                          <pic:pic xmlns:pic="http://schemas.openxmlformats.org/drawingml/2006/picture">
                            <pic:nvPicPr>
                              <pic:cNvPr id="31" name="Picture 31" descr="E:\dropbox\Dropbox\Camera Uploads\Screenshot_2015-06-22-18-03-21.png"/>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3082290"/>
                              </a:xfrm>
                              <a:prstGeom prst="rect">
                                <a:avLst/>
                              </a:prstGeom>
                              <a:noFill/>
                              <a:ln>
                                <a:noFill/>
                              </a:ln>
                            </pic:spPr>
                          </pic:pic>
                        </wpg:grpSp>
                        <wps:wsp>
                          <wps:cNvPr id="32" name="Text Box 32"/>
                          <wps:cNvSpPr txBox="1"/>
                          <wps:spPr>
                            <a:xfrm>
                              <a:off x="0" y="5295900"/>
                              <a:ext cx="5581015"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216299" w14:textId="77777777" w:rsidR="00DB7790" w:rsidRPr="00C22D09" w:rsidRDefault="00DB7790" w:rsidP="00F44F78">
                                <w:pPr>
                                  <w:rPr>
                                    <w:rFonts w:asciiTheme="majorHAnsi" w:hAnsiTheme="majorHAnsi" w:cstheme="majorHAnsi"/>
                                    <w:sz w:val="26"/>
                                    <w:szCs w:val="26"/>
                                    <w:lang w:val="en-US"/>
                                  </w:rPr>
                                </w:pPr>
                                <w:r>
                                  <w:rPr>
                                    <w:rFonts w:asciiTheme="majorHAnsi" w:hAnsiTheme="majorHAnsi" w:cstheme="majorHAnsi"/>
                                    <w:b/>
                                    <w:sz w:val="26"/>
                                    <w:szCs w:val="26"/>
                                    <w:lang w:val="en-US"/>
                                  </w:rPr>
                                  <w:t>Figure 21</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Interface of Android program (above) and webpage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770F3720" id="Group 27" o:spid="_x0000_s1055" style="width:439.45pt;height:444pt;mso-position-horizontal-relative:char;mso-position-vertical-relative:line" coordsize="55810,56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">
                  <v:group id="Group 29" o:spid="_x0000_s1056" style="position:absolute;width:54864;height:52936" coordsize="54864,529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Picture 30" o:spid="_x0000_s1057" type="#_x0000_t75" style="position:absolute;top:32419;width:54864;height:205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ptkfCAAAA2wAAAA8AAABkcnMvZG93bnJldi54bWxET1trwjAUfh/4H8IR9jZTL8joTMtUBr7I&#10;UKfg26E5a8qak5JEW//98jDY48d3X5WDbcWdfGgcK5hOMhDEldMN1wq+Th8vryBCRNbYOiYFDwpQ&#10;FqOnFeba9Xyg+zHWIoVwyFGBibHLpQyVIYth4jrixH07bzEm6GupPfYp3LZylmVLabHh1GCwo42h&#10;6ud4swqufqo/N2d/nvfb9eJ22g8Xg2ulnsfD+xuISEP8F/+5d1rBPK1PX9IPkM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6bZHwgAAANsAAAAPAAAAAAAAAAAAAAAAAJ8C&#10;AABkcnMvZG93bnJldi54bWxQSwUGAAAAAAQABAD3AAAAjgMAAAAA&#10;">
                      <v:imagedata r:id="rId56" o:title=""/>
                      <v:path arrowok="t"/>
                    </v:shape>
                    <v:shape id="Picture 31" o:spid="_x0000_s1058" type="#_x0000_t75" style="position:absolute;width:54864;height:30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YDZ/GAAAA2wAAAA8AAABkcnMvZG93bnJldi54bWxEj0trAkEQhO8B/8PQQi4hzm4CQTaOogFB&#10;CBHiI+TY7vQ+cKdn2enoxl+fCQgei6r6iprMeteoE3Wh9mwgHSWgiHNvay4N7LbLxzGoIMgWG89k&#10;4JcCzKaDuwlm1p/5k04bKVWEcMjQQCXSZlqHvCKHYeRb4ugVvnMoUXalth2eI9w1+ilJXrTDmuNC&#10;hS29VZQfNz/OwFe5+NgXtji88zK9yEoeaPy9NuZ+2M9fQQn1cgtf2ytr4DmF/y/xB+j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6dgNn8YAAADbAAAADwAAAAAAAAAAAAAA&#10;AACfAgAAZHJzL2Rvd25yZXYueG1sUEsFBgAAAAAEAAQA9wAAAJIDAAAAAA==&#10;">
                      <v:imagedata r:id="rId57" o:title="Screenshot_2015-06-22-18-03-21"/>
                      <v:path arrowok="t"/>
                    </v:shape>
                  </v:group>
                  <v:shape id="Text Box 32" o:spid="_x0000_s1059" type="#_x0000_t202" style="position:absolute;top:52959;width:5581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14:paraId="0A216299" w14:textId="77777777" w:rsidR="00DB7790" w:rsidRPr="00C22D09" w:rsidRDefault="00DB7790" w:rsidP="00F44F78">
                          <w:pPr>
                            <w:rPr>
                              <w:rFonts w:asciiTheme="majorHAnsi" w:hAnsiTheme="majorHAnsi" w:cstheme="majorHAnsi"/>
                              <w:sz w:val="26"/>
                              <w:szCs w:val="26"/>
                              <w:lang w:val="en-US"/>
                            </w:rPr>
                          </w:pPr>
                          <w:r>
                            <w:rPr>
                              <w:rFonts w:asciiTheme="majorHAnsi" w:hAnsiTheme="majorHAnsi" w:cstheme="majorHAnsi"/>
                              <w:b/>
                              <w:sz w:val="26"/>
                              <w:szCs w:val="26"/>
                              <w:lang w:val="en-US"/>
                            </w:rPr>
                            <w:t>Figure 21</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Interface of Android program (above) and webpage (below)</w:t>
                          </w:r>
                        </w:p>
                      </w:txbxContent>
                    </v:textbox>
                  </v:shape>
                  <w10:anchorlock/>
                </v:group>
              </w:pict>
            </mc:Fallback>
          </mc:AlternateContent>
        </w:r>
      </w:ins>
    </w:p>
    <w:p w14:paraId="23F05878" w14:textId="77777777" w:rsidR="00F44F78" w:rsidRPr="00E31C0D" w:rsidRDefault="00F44F78" w:rsidP="00932FE9">
      <w:pPr>
        <w:spacing w:line="276" w:lineRule="auto"/>
        <w:ind w:firstLine="540"/>
        <w:rPr>
          <w:ins w:id="2815" w:author="Microsoft account" w:date="2015-09-28T14:03:00Z"/>
          <w:rFonts w:asciiTheme="majorHAnsi" w:hAnsiTheme="majorHAnsi" w:cstheme="majorHAnsi"/>
          <w:noProof/>
          <w:color w:val="000000"/>
          <w:sz w:val="26"/>
          <w:szCs w:val="26"/>
          <w:shd w:val="clear" w:color="auto" w:fill="FFFFFF"/>
          <w:lang w:eastAsia="vi-VN"/>
        </w:rPr>
      </w:pPr>
      <w:ins w:id="2816" w:author="Microsoft account" w:date="2015-09-28T14:03:00Z">
        <w:del w:id="2817" w:author="Tim" w:date="2015-09-29T14:31:00Z">
          <w:r w:rsidRPr="00E31C0D" w:rsidDel="00932FE9">
            <w:rPr>
              <w:rFonts w:asciiTheme="majorHAnsi" w:hAnsiTheme="majorHAnsi" w:cstheme="majorHAnsi"/>
              <w:sz w:val="26"/>
              <w:szCs w:val="26"/>
            </w:rPr>
            <w:tab/>
          </w:r>
        </w:del>
        <w:r w:rsidRPr="00E31C0D">
          <w:rPr>
            <w:rFonts w:asciiTheme="majorHAnsi" w:hAnsiTheme="majorHAnsi" w:cstheme="majorHAnsi"/>
            <w:sz w:val="26"/>
            <w:szCs w:val="26"/>
          </w:rPr>
          <w:t>Besides, another function was added in Android smartphone in order to load data from database. Users need to choose first the patient id, which is the name and then the test id, which is date and time of the test. Then, the signal was loading and displaying on phone screen. Figure below show how it work:</w:t>
        </w:r>
        <w:r w:rsidRPr="00E31C0D">
          <w:rPr>
            <w:rFonts w:asciiTheme="majorHAnsi" w:hAnsiTheme="majorHAnsi" w:cstheme="majorHAnsi"/>
            <w:noProof/>
            <w:color w:val="000000"/>
            <w:sz w:val="26"/>
            <w:szCs w:val="26"/>
            <w:shd w:val="clear" w:color="auto" w:fill="FFFFFF"/>
            <w:lang w:eastAsia="vi-VN"/>
          </w:rPr>
          <w:t xml:space="preserve"> </w:t>
        </w:r>
      </w:ins>
    </w:p>
    <w:p w14:paraId="567EC916" w14:textId="77777777" w:rsidR="00F44F78" w:rsidRPr="00E31C0D" w:rsidRDefault="00F44F78" w:rsidP="00F44F78">
      <w:pPr>
        <w:spacing w:line="276" w:lineRule="auto"/>
        <w:rPr>
          <w:ins w:id="2818" w:author="Microsoft account" w:date="2015-09-28T14:03:00Z"/>
          <w:rFonts w:asciiTheme="majorHAnsi" w:hAnsiTheme="majorHAnsi" w:cstheme="majorHAnsi"/>
          <w:b/>
          <w:sz w:val="26"/>
          <w:szCs w:val="26"/>
          <w:lang w:val="en-US"/>
        </w:rPr>
      </w:pPr>
    </w:p>
    <w:p w14:paraId="58F5347F" w14:textId="77777777" w:rsidR="00F44F78" w:rsidRPr="00E31C0D" w:rsidRDefault="00F44F78" w:rsidP="00F44F78">
      <w:pPr>
        <w:spacing w:line="276" w:lineRule="auto"/>
        <w:rPr>
          <w:ins w:id="2819" w:author="Microsoft account" w:date="2015-09-28T14:03:00Z"/>
          <w:rFonts w:asciiTheme="majorHAnsi" w:eastAsia="Times New Roman" w:hAnsiTheme="majorHAnsi" w:cstheme="majorHAnsi"/>
          <w:sz w:val="26"/>
          <w:szCs w:val="26"/>
          <w:lang w:val="en-US"/>
        </w:rPr>
      </w:pPr>
      <w:ins w:id="2820" w:author="Microsoft account" w:date="2015-09-28T14:03:00Z">
        <w:r w:rsidRPr="00E31C0D">
          <w:rPr>
            <w:rFonts w:asciiTheme="majorHAnsi" w:hAnsiTheme="majorHAnsi" w:cstheme="majorHAnsi"/>
            <w:noProof/>
            <w:sz w:val="26"/>
            <w:szCs w:val="26"/>
            <w:lang w:val="en-US"/>
            <w:rPrChange w:id="2821" w:author="Unknown">
              <w:rPr>
                <w:noProof/>
                <w:lang w:val="en-US"/>
              </w:rPr>
            </w:rPrChange>
          </w:rPr>
          <w:lastRenderedPageBreak/>
          <mc:AlternateContent>
            <mc:Choice Requires="wpg">
              <w:drawing>
                <wp:inline distT="0" distB="0" distL="0" distR="0" wp14:anchorId="52E29551" wp14:editId="38AA6F3B">
                  <wp:extent cx="5581015" cy="7348220"/>
                  <wp:effectExtent l="0" t="0" r="635" b="5080"/>
                  <wp:docPr id="37" name="Group 37"/>
                  <wp:cNvGraphicFramePr/>
                  <a:graphic xmlns:a="http://schemas.openxmlformats.org/drawingml/2006/main">
                    <a:graphicData uri="http://schemas.microsoft.com/office/word/2010/wordprocessingGroup">
                      <wpg:wgp>
                        <wpg:cNvGrpSpPr/>
                        <wpg:grpSpPr>
                          <a:xfrm>
                            <a:off x="0" y="0"/>
                            <a:ext cx="5581015" cy="7348220"/>
                            <a:chOff x="0" y="0"/>
                            <a:chExt cx="5581015" cy="7348788"/>
                          </a:xfrm>
                        </wpg:grpSpPr>
                        <wpg:grpSp>
                          <wpg:cNvPr id="38" name="Group 38"/>
                          <wpg:cNvGrpSpPr/>
                          <wpg:grpSpPr>
                            <a:xfrm>
                              <a:off x="745958" y="0"/>
                              <a:ext cx="3720465" cy="6276340"/>
                              <a:chOff x="0" y="0"/>
                              <a:chExt cx="3720465" cy="6276975"/>
                            </a:xfrm>
                          </wpg:grpSpPr>
                          <pic:pic xmlns:pic="http://schemas.openxmlformats.org/drawingml/2006/picture">
                            <pic:nvPicPr>
                              <pic:cNvPr id="39" name="Picture 39"/>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20465" cy="2092325"/>
                              </a:xfrm>
                              <a:prstGeom prst="rect">
                                <a:avLst/>
                              </a:prstGeom>
                            </pic:spPr>
                          </pic:pic>
                          <pic:pic xmlns:pic="http://schemas.openxmlformats.org/drawingml/2006/picture">
                            <pic:nvPicPr>
                              <pic:cNvPr id="40" name="Picture 4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092325"/>
                                <a:ext cx="3720465" cy="2092325"/>
                              </a:xfrm>
                              <a:prstGeom prst="rect">
                                <a:avLst/>
                              </a:prstGeom>
                            </pic:spPr>
                          </pic:pic>
                          <pic:pic xmlns:pic="http://schemas.openxmlformats.org/drawingml/2006/picture">
                            <pic:nvPicPr>
                              <pic:cNvPr id="41" name="Picture 4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4184650"/>
                                <a:ext cx="3720465" cy="2092325"/>
                              </a:xfrm>
                              <a:prstGeom prst="rect">
                                <a:avLst/>
                              </a:prstGeom>
                            </pic:spPr>
                          </pic:pic>
                        </wpg:grpSp>
                        <wps:wsp>
                          <wps:cNvPr id="42" name="Text Box 42"/>
                          <wps:cNvSpPr txBox="1"/>
                          <wps:spPr>
                            <a:xfrm>
                              <a:off x="0" y="6424863"/>
                              <a:ext cx="558101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D044E0" w14:textId="77777777" w:rsidR="00DB7790" w:rsidRPr="00E31C0D" w:rsidRDefault="00DB7790" w:rsidP="00F44F78">
                                <w:pPr>
                                  <w:rPr>
                                    <w:rFonts w:asciiTheme="majorHAnsi" w:hAnsiTheme="majorHAnsi" w:cstheme="majorHAnsi"/>
                                    <w:i/>
                                    <w:sz w:val="26"/>
                                    <w:szCs w:val="26"/>
                                    <w:lang w:val="en-US"/>
                                  </w:rPr>
                                </w:pPr>
                                <w:r>
                                  <w:rPr>
                                    <w:rFonts w:asciiTheme="majorHAnsi" w:hAnsiTheme="majorHAnsi" w:cstheme="majorHAnsi"/>
                                    <w:b/>
                                    <w:sz w:val="26"/>
                                    <w:szCs w:val="26"/>
                                    <w:lang w:val="en-US"/>
                                  </w:rPr>
                                  <w:t>Figure 22</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 xml:space="preserve">Process to load data from server. First, user is asked to choose the patient id, which is the name. Then, a dialog will show up to ask for test id choosing. The test id is actually date and time of signal acquiring. The final result will be displayed on Android screen. </w:t>
                                </w:r>
                              </w:p>
                              <w:p w14:paraId="79EF0F2D" w14:textId="77777777" w:rsidR="00DB7790" w:rsidRPr="00C22D09" w:rsidRDefault="00DB7790" w:rsidP="00F44F78">
                                <w:pPr>
                                  <w:rPr>
                                    <w:rFonts w:asciiTheme="majorHAnsi" w:hAnsiTheme="majorHAnsi" w:cstheme="majorHAnsi"/>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E29551" id="Group 37" o:spid="_x0000_s1060" style="width:439.45pt;height:578.6pt;mso-position-horizontal-relative:char;mso-position-vertical-relative:line" coordsize="55810,73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">
                  <v:group id="Group 38" o:spid="_x0000_s1061" style="position:absolute;left:7459;width:37205;height:62763" coordsize="37204,62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6SfMIAAADbAAAADwAAAGRycy9kb3ducmV2LnhtbERPTWvCQBC9F/wPywje&#10;6iZKi0TXIGKlByk0EcTbkB2TkOxsyG6T+O+7h0KPj/e9SyfTioF6V1tWEC8jEMSF1TWXCq75x+sG&#10;hPPIGlvLpOBJDtL97GWHibYjf9OQ+VKEEHYJKqi87xIpXVGRQbe0HXHgHrY36APsS6l7HEO4aeUq&#10;it6lwZpDQ4UdHSsqmuzHKDiPOB7W8Wm4NI/j856/fd0uMSm1mE+HLQhPk/8X/7k/tYJ1GBu+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j+knzCAAAA2wAAAA8A&#10;AAAAAAAAAAAAAAAAqgIAAGRycy9kb3ducmV2LnhtbFBLBQYAAAAABAAEAPoAAACZAwAAAAA=&#10;">
                    <v:shape id="Picture 39" o:spid="_x0000_s1062" type="#_x0000_t75" style="position:absolute;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K7WPDAAAA2wAAAA8AAABkcnMvZG93bnJldi54bWxEj9FqwkAURN8L/sNyBV9EN7VFNLqKBMTS&#10;pxr9gEv2mgSzd2N2G9d+fbdQ8HGYmTPMehtMI3rqXG1Zwes0AUFcWF1zqeB82k8WIJxH1thYJgUP&#10;crDdDF7WmGp75yP1uS9FhLBLUUHlfZtK6YqKDLqpbYmjd7GdQR9lV0rd4T3CTSNnSTKXBmuOCxW2&#10;lFVUXPNvo2CW//TtZxhfx7f3Q6DsKzd4zJQaDcNuBcJT8M/wf/tDK3hbwt+X+APk5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MrtY8MAAADbAAAADwAAAAAAAAAAAAAAAACf&#10;AgAAZHJzL2Rvd25yZXYueG1sUEsFBgAAAAAEAAQA9wAAAI8DAAAAAA==&#10;">
                      <v:imagedata r:id="rId61" o:title=""/>
                      <v:path arrowok="t"/>
                    </v:shape>
                    <v:shape id="Picture 40" o:spid="_x0000_s1063" type="#_x0000_t75" style="position:absolute;top:20923;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Ccsi/AAAA2wAAAA8AAABkcnMvZG93bnJldi54bWxET0trAjEQvhf8D2EKvdVspYisRhHB4qEU&#10;fIAeh2TcrG4my2aq23/fHASPH997tuhDo27UpTqygY9hAYrYRldzZeCwX79PQCVBdthEJgN/lGAx&#10;H7zMsHTxzlu67aRSOYRTiQa8SFtqnayngGkYW+LMnWMXUDLsKu06vOfw0OhRUYx1wJpzg8eWVp7s&#10;dfcbDIwuJ+vrDa1+tt9XbXH/dRQJxry99sspKKFenuKHe+MMfOb1+Uv+AXr+D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3AnLIvwAAANsAAAAPAAAAAAAAAAAAAAAAAJ8CAABk&#10;cnMvZG93bnJldi54bWxQSwUGAAAAAAQABAD3AAAAiwMAAAAA&#10;">
                      <v:imagedata r:id="rId62" o:title=""/>
                      <v:path arrowok="t"/>
                    </v:shape>
                    <v:shape id="Picture 41" o:spid="_x0000_s1064" type="#_x0000_t75" style="position:absolute;top:41846;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xTxfEAAAA2wAAAA8AAABkcnMvZG93bnJldi54bWxEj0FrwkAUhO8F/8PyhF6KblJEJHUVEUQL&#10;BVFbz4/d1ySafRuy25j6611B8DjMzDfMdN7ZSrTU+NKxgnSYgCDWzpScK/g+rAYTED4gG6wck4J/&#10;8jCf9V6mmBl34R21+5CLCGGfoYIihDqT0uuCLPqhq4mj9+saiyHKJpemwUuE20q+J8lYWiw5LhRY&#10;07Igfd7/WQVH/iq37bq6rvTPm/9cS31KN16p1363+AARqAvP8KO9MQpGKdy/xB8gZ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6xTxfEAAAA2wAAAA8AAAAAAAAAAAAAAAAA&#10;nwIAAGRycy9kb3ducmV2LnhtbFBLBQYAAAAABAAEAPcAAACQAwAAAAA=&#10;">
                      <v:imagedata r:id="rId63" o:title=""/>
                      <v:path arrowok="t"/>
                    </v:shape>
                  </v:group>
                  <v:shape id="Text Box 42" o:spid="_x0000_s1065" type="#_x0000_t202" style="position:absolute;top:64248;width:55810;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5TKcYA&#10;AADbAAAADwAAAGRycy9kb3ducmV2LnhtbESPQWvCQBSE7wX/w/KEXkQ3aqsldRWRVqU3jbb09si+&#10;JsHs25DdJvHfuwWhx2FmvmEWq86UoqHaFZYVjEcRCOLU6oIzBafkffgCwnlkjaVlUnAlB6tl72GB&#10;sbYtH6g5+kwECLsYFeTeV7GULs3JoBvZijh4P7Y26IOsM6lrbAPclHISRTNpsOCwkGNFm5zSy/HX&#10;KPgeZF8frtue2+nztHrbNcn8UydKPfa79SsIT53/D9/be63gaQ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5TKcYAAADbAAAADwAAAAAAAAAAAAAAAACYAgAAZHJz&#10;L2Rvd25yZXYueG1sUEsFBgAAAAAEAAQA9QAAAIsDAAAAAA==&#10;" fillcolor="white [3201]" stroked="f" strokeweight=".5pt">
                    <v:textbox>
                      <w:txbxContent>
                        <w:p w14:paraId="3DD044E0" w14:textId="77777777" w:rsidR="00DB7790" w:rsidRPr="00E31C0D" w:rsidRDefault="00DB7790" w:rsidP="00F44F78">
                          <w:pPr>
                            <w:rPr>
                              <w:rFonts w:asciiTheme="majorHAnsi" w:hAnsiTheme="majorHAnsi" w:cstheme="majorHAnsi"/>
                              <w:i/>
                              <w:sz w:val="26"/>
                              <w:szCs w:val="26"/>
                              <w:lang w:val="en-US"/>
                            </w:rPr>
                          </w:pPr>
                          <w:r>
                            <w:rPr>
                              <w:rFonts w:asciiTheme="majorHAnsi" w:hAnsiTheme="majorHAnsi" w:cstheme="majorHAnsi"/>
                              <w:b/>
                              <w:sz w:val="26"/>
                              <w:szCs w:val="26"/>
                              <w:lang w:val="en-US"/>
                            </w:rPr>
                            <w:t>Figure 22</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 xml:space="preserve">Process to load data from server. First, user is asked to choose the patient id, which is the name. Then, a dialog will show up to ask for test id choosing. The test id is actually date and time of signal acquiring. The final result will be displayed on Android screen. </w:t>
                          </w:r>
                        </w:p>
                        <w:p w14:paraId="79EF0F2D" w14:textId="77777777" w:rsidR="00DB7790" w:rsidRPr="00C22D09" w:rsidRDefault="00DB7790" w:rsidP="00F44F78">
                          <w:pPr>
                            <w:rPr>
                              <w:rFonts w:asciiTheme="majorHAnsi" w:hAnsiTheme="majorHAnsi" w:cstheme="majorHAnsi"/>
                              <w:sz w:val="26"/>
                              <w:szCs w:val="26"/>
                              <w:lang w:val="en-US"/>
                            </w:rPr>
                          </w:pPr>
                        </w:p>
                      </w:txbxContent>
                    </v:textbox>
                  </v:shape>
                  <w10:anchorlock/>
                </v:group>
              </w:pict>
            </mc:Fallback>
          </mc:AlternateContent>
        </w:r>
        <w:r w:rsidRPr="00E31C0D">
          <w:rPr>
            <w:rFonts w:asciiTheme="majorHAnsi" w:hAnsiTheme="majorHAnsi" w:cstheme="majorHAnsi"/>
            <w:sz w:val="26"/>
            <w:szCs w:val="26"/>
          </w:rPr>
          <w:br w:type="page"/>
        </w:r>
      </w:ins>
    </w:p>
    <w:p w14:paraId="51EBCE5E" w14:textId="77777777" w:rsidR="00F44F78" w:rsidRPr="00E31C0D" w:rsidRDefault="00F44F78" w:rsidP="00F44F78">
      <w:pPr>
        <w:spacing w:line="276" w:lineRule="auto"/>
        <w:rPr>
          <w:ins w:id="2822" w:author="Microsoft account" w:date="2015-09-28T14:03:00Z"/>
          <w:rFonts w:asciiTheme="majorHAnsi" w:hAnsiTheme="majorHAnsi" w:cstheme="majorHAnsi"/>
          <w:sz w:val="26"/>
          <w:szCs w:val="26"/>
        </w:rPr>
      </w:pPr>
    </w:p>
    <w:p w14:paraId="5E58CB02" w14:textId="07A613BD" w:rsidR="00F44F78" w:rsidRPr="00E31C0D" w:rsidRDefault="00F44F78" w:rsidP="00F44F78">
      <w:pPr>
        <w:pStyle w:val="Subtitle"/>
        <w:spacing w:line="276" w:lineRule="auto"/>
        <w:rPr>
          <w:ins w:id="2823" w:author="Microsoft account" w:date="2015-09-28T14:03:00Z"/>
        </w:rPr>
      </w:pPr>
      <w:bookmarkStart w:id="2824" w:name="_Toc431211924"/>
      <w:bookmarkStart w:id="2825" w:name="_Toc431301080"/>
      <w:ins w:id="2826" w:author="Microsoft account" w:date="2015-09-28T14:03:00Z">
        <w:r w:rsidRPr="00E31C0D">
          <w:t xml:space="preserve">4.2. </w:t>
        </w:r>
        <w:del w:id="2827" w:author="Tim" w:date="2015-09-28T14:49:00Z">
          <w:r w:rsidRPr="00E31C0D" w:rsidDel="00AF28A9">
            <w:delText>Clinical</w:delText>
          </w:r>
        </w:del>
      </w:ins>
      <w:ins w:id="2828" w:author="Tim" w:date="2015-09-28T14:49:00Z">
        <w:r w:rsidR="00AF28A9">
          <w:t>Validation</w:t>
        </w:r>
      </w:ins>
      <w:ins w:id="2829" w:author="Microsoft account" w:date="2015-09-28T14:03:00Z">
        <w:r w:rsidRPr="00E31C0D">
          <w:t xml:space="preserve"> testing</w:t>
        </w:r>
        <w:bookmarkEnd w:id="2824"/>
        <w:bookmarkEnd w:id="2825"/>
      </w:ins>
    </w:p>
    <w:p w14:paraId="0F70E3EC" w14:textId="77777777" w:rsidR="00F44F78" w:rsidRPr="00E31C0D" w:rsidRDefault="00F44F78">
      <w:pPr>
        <w:pStyle w:val="Heading41"/>
        <w:rPr>
          <w:ins w:id="2830" w:author="Microsoft account" w:date="2015-09-28T14:03:00Z"/>
        </w:rPr>
      </w:pPr>
      <w:ins w:id="2831" w:author="Microsoft account" w:date="2015-09-28T14:03:00Z">
        <w:r w:rsidRPr="00E31C0D">
          <w:t>4.2.1. Experimental settings</w:t>
        </w:r>
      </w:ins>
    </w:p>
    <w:p w14:paraId="78E48031" w14:textId="2DC5BACB" w:rsidR="00F44F78" w:rsidRPr="00E31C0D" w:rsidRDefault="00F44F78" w:rsidP="00F44F78">
      <w:pPr>
        <w:tabs>
          <w:tab w:val="left" w:pos="567"/>
        </w:tabs>
        <w:spacing w:line="276" w:lineRule="auto"/>
        <w:rPr>
          <w:ins w:id="2832" w:author="Microsoft account" w:date="2015-09-28T14:03:00Z"/>
          <w:rFonts w:asciiTheme="majorHAnsi" w:hAnsiTheme="majorHAnsi" w:cstheme="majorHAnsi"/>
          <w:sz w:val="26"/>
          <w:szCs w:val="26"/>
          <w:lang w:val="en-US"/>
        </w:rPr>
      </w:pPr>
      <w:ins w:id="2833" w:author="Microsoft account" w:date="2015-09-28T14:03:00Z">
        <w:r w:rsidRPr="00E31C0D">
          <w:rPr>
            <w:rFonts w:asciiTheme="majorHAnsi" w:hAnsiTheme="majorHAnsi" w:cstheme="majorHAnsi"/>
            <w:sz w:val="26"/>
            <w:szCs w:val="26"/>
          </w:rPr>
          <w:t xml:space="preserve"> </w:t>
        </w:r>
        <w:r w:rsidRPr="00E31C0D">
          <w:rPr>
            <w:rFonts w:asciiTheme="majorHAnsi" w:hAnsiTheme="majorHAnsi" w:cstheme="majorHAnsi"/>
            <w:sz w:val="26"/>
            <w:szCs w:val="26"/>
          </w:rPr>
          <w:tab/>
        </w:r>
        <w:r w:rsidRPr="00E31C0D">
          <w:rPr>
            <w:rFonts w:asciiTheme="majorHAnsi" w:hAnsiTheme="majorHAnsi" w:cstheme="majorHAnsi"/>
            <w:sz w:val="26"/>
            <w:szCs w:val="26"/>
            <w:lang w:val="en-US"/>
          </w:rPr>
          <w:t>The ECG telemedicine system was tested in the Biosignal Processing Lab, Biomedical Engineering department at International University. The device was evaluated by comparing the acquired signal with the commercialized on the market. In this project, the Alice 5 diagnostic sleep system</w:t>
        </w:r>
      </w:ins>
      <w:ins w:id="2834" w:author="Tim" w:date="2015-09-28T14:50:00Z">
        <w:r w:rsidR="00AF28A9">
          <w:rPr>
            <w:rFonts w:asciiTheme="majorHAnsi" w:hAnsiTheme="majorHAnsi" w:cstheme="majorHAnsi"/>
            <w:sz w:val="26"/>
            <w:szCs w:val="26"/>
            <w:lang w:val="en-US"/>
          </w:rPr>
          <w:t>-</w:t>
        </w:r>
      </w:ins>
      <w:ins w:id="2835" w:author="Microsoft account" w:date="2015-09-28T14:03:00Z">
        <w:del w:id="2836" w:author="Tim" w:date="2015-09-28T14:50:00Z">
          <w:r w:rsidRPr="00E31C0D" w:rsidDel="00AF28A9">
            <w:rPr>
              <w:rFonts w:asciiTheme="majorHAnsi" w:hAnsiTheme="majorHAnsi" w:cstheme="majorHAnsi"/>
              <w:sz w:val="26"/>
              <w:szCs w:val="26"/>
              <w:lang w:val="en-US"/>
            </w:rPr>
            <w:delText xml:space="preserve">, </w:delText>
          </w:r>
        </w:del>
        <w:r w:rsidRPr="00E31C0D">
          <w:rPr>
            <w:rFonts w:asciiTheme="majorHAnsi" w:hAnsiTheme="majorHAnsi" w:cstheme="majorHAnsi"/>
            <w:sz w:val="26"/>
            <w:szCs w:val="26"/>
            <w:lang w:val="en-US"/>
          </w:rPr>
          <w:t xml:space="preserve">Philips was chosen as reference. ECG signals were recorded from 2 sources: the multiparameter simulator MSP450, Fluke and real </w:t>
        </w:r>
      </w:ins>
      <w:ins w:id="2837" w:author="Tim" w:date="2015-09-28T14:50:00Z">
        <w:r w:rsidR="00AF28A9">
          <w:rPr>
            <w:rFonts w:asciiTheme="majorHAnsi" w:hAnsiTheme="majorHAnsi" w:cstheme="majorHAnsi"/>
            <w:sz w:val="26"/>
            <w:szCs w:val="26"/>
            <w:lang w:val="en-US"/>
          </w:rPr>
          <w:t>subject</w:t>
        </w:r>
      </w:ins>
      <w:ins w:id="2838" w:author="Microsoft account" w:date="2015-09-28T14:03:00Z">
        <w:del w:id="2839" w:author="Tim" w:date="2015-09-28T14:50:00Z">
          <w:r w:rsidRPr="00E31C0D" w:rsidDel="00AF28A9">
            <w:rPr>
              <w:rFonts w:asciiTheme="majorHAnsi" w:hAnsiTheme="majorHAnsi" w:cstheme="majorHAnsi"/>
              <w:sz w:val="26"/>
              <w:szCs w:val="26"/>
              <w:lang w:val="en-US"/>
            </w:rPr>
            <w:delText>patients</w:delText>
          </w:r>
        </w:del>
        <w:r w:rsidRPr="00E31C0D">
          <w:rPr>
            <w:rFonts w:asciiTheme="majorHAnsi" w:hAnsiTheme="majorHAnsi" w:cstheme="majorHAnsi"/>
            <w:sz w:val="26"/>
            <w:szCs w:val="26"/>
            <w:lang w:val="en-US"/>
          </w:rPr>
          <w:t>. 10 different kinds of ECG signals was recorded in 2 minutes with sampling rate of 500Hz</w:t>
        </w:r>
      </w:ins>
      <w:ins w:id="2840" w:author="Tim" w:date="2015-09-28T14:51:00Z">
        <w:r w:rsidR="00AF28A9">
          <w:rPr>
            <w:rFonts w:asciiTheme="majorHAnsi" w:hAnsiTheme="majorHAnsi" w:cstheme="majorHAnsi"/>
            <w:sz w:val="26"/>
            <w:szCs w:val="26"/>
            <w:lang w:val="en-US"/>
          </w:rPr>
          <w:t xml:space="preserve"> for the comparison</w:t>
        </w:r>
      </w:ins>
      <w:ins w:id="2841" w:author="Microsoft account" w:date="2015-09-28T14:03:00Z">
        <w:r w:rsidRPr="00E31C0D">
          <w:rPr>
            <w:rFonts w:asciiTheme="majorHAnsi" w:hAnsiTheme="majorHAnsi" w:cstheme="majorHAnsi"/>
            <w:sz w:val="26"/>
            <w:szCs w:val="26"/>
            <w:lang w:val="en-US"/>
          </w:rPr>
          <w:t xml:space="preserve">. Recorded signals </w:t>
        </w:r>
        <w:del w:id="2842" w:author="Tim" w:date="2015-09-28T14:51:00Z">
          <w:r w:rsidRPr="00E31C0D" w:rsidDel="00AF28A9">
            <w:rPr>
              <w:rFonts w:asciiTheme="majorHAnsi" w:hAnsiTheme="majorHAnsi" w:cstheme="majorHAnsi"/>
              <w:sz w:val="26"/>
              <w:szCs w:val="26"/>
              <w:lang w:val="en-US"/>
            </w:rPr>
            <w:delText>was analyzed</w:delText>
          </w:r>
        </w:del>
      </w:ins>
      <w:ins w:id="2843" w:author="Tim" w:date="2015-09-28T14:51:00Z">
        <w:r w:rsidR="00AF28A9">
          <w:rPr>
            <w:rFonts w:asciiTheme="majorHAnsi" w:hAnsiTheme="majorHAnsi" w:cstheme="majorHAnsi"/>
            <w:sz w:val="26"/>
            <w:szCs w:val="26"/>
            <w:lang w:val="en-US"/>
          </w:rPr>
          <w:t>from the developed devices and from Alice 5 were compare</w:t>
        </w:r>
      </w:ins>
      <w:ins w:id="2844" w:author="Microsoft account" w:date="2015-09-28T14:03:00Z">
        <w:r w:rsidRPr="00E31C0D">
          <w:rPr>
            <w:rFonts w:asciiTheme="majorHAnsi" w:hAnsiTheme="majorHAnsi" w:cstheme="majorHAnsi"/>
            <w:sz w:val="26"/>
            <w:szCs w:val="26"/>
            <w:lang w:val="en-US"/>
          </w:rPr>
          <w:t xml:space="preserve"> using MATLAB on both time and frequency domain. </w:t>
        </w:r>
        <w:r w:rsidRPr="009B13E9">
          <w:rPr>
            <w:rFonts w:asciiTheme="majorHAnsi" w:hAnsiTheme="majorHAnsi" w:cstheme="majorHAnsi"/>
            <w:sz w:val="26"/>
            <w:szCs w:val="26"/>
            <w:lang w:val="en-US"/>
          </w:rPr>
          <w:t>The cross co</w:t>
        </w:r>
        <w:r w:rsidR="00976FD9" w:rsidRPr="009B13E9">
          <w:rPr>
            <w:rFonts w:asciiTheme="majorHAnsi" w:hAnsiTheme="majorHAnsi" w:cstheme="majorHAnsi"/>
            <w:sz w:val="26"/>
            <w:szCs w:val="26"/>
            <w:lang w:val="en-US"/>
            <w:rPrChange w:id="2845" w:author="Microsoft account" w:date="2015-09-28T15:14:00Z">
              <w:rPr>
                <w:rFonts w:asciiTheme="majorHAnsi" w:hAnsiTheme="majorHAnsi" w:cstheme="majorHAnsi"/>
                <w:sz w:val="26"/>
                <w:szCs w:val="26"/>
                <w:highlight w:val="yellow"/>
                <w:lang w:val="en-US"/>
              </w:rPr>
            </w:rPrChange>
          </w:rPr>
          <w:t>rrelation</w:t>
        </w:r>
      </w:ins>
      <w:ins w:id="2846" w:author="Microsoft account" w:date="2015-09-28T15:13:00Z">
        <w:r w:rsidR="00976FD9" w:rsidRPr="009B13E9">
          <w:rPr>
            <w:rFonts w:asciiTheme="majorHAnsi" w:hAnsiTheme="majorHAnsi" w:cstheme="majorHAnsi"/>
            <w:sz w:val="26"/>
            <w:szCs w:val="26"/>
            <w:lang w:val="en-US"/>
            <w:rPrChange w:id="2847" w:author="Microsoft account" w:date="2015-09-28T15:14:00Z">
              <w:rPr>
                <w:rFonts w:asciiTheme="majorHAnsi" w:hAnsiTheme="majorHAnsi" w:cstheme="majorHAnsi"/>
                <w:sz w:val="26"/>
                <w:szCs w:val="26"/>
                <w:highlight w:val="yellow"/>
                <w:lang w:val="en-US"/>
              </w:rPr>
            </w:rPrChange>
          </w:rPr>
          <w:t xml:space="preserve"> </w:t>
        </w:r>
      </w:ins>
      <w:ins w:id="2848" w:author="Microsoft account" w:date="2015-09-28T14:03:00Z">
        <w:r w:rsidR="00976FD9" w:rsidRPr="009B13E9">
          <w:rPr>
            <w:rFonts w:asciiTheme="majorHAnsi" w:hAnsiTheme="majorHAnsi" w:cstheme="majorHAnsi"/>
            <w:sz w:val="26"/>
            <w:szCs w:val="26"/>
            <w:lang w:val="en-US"/>
            <w:rPrChange w:id="2849" w:author="Microsoft account" w:date="2015-09-28T15:14:00Z">
              <w:rPr>
                <w:rFonts w:asciiTheme="majorHAnsi" w:hAnsiTheme="majorHAnsi" w:cstheme="majorHAnsi"/>
                <w:sz w:val="26"/>
                <w:szCs w:val="26"/>
                <w:highlight w:val="yellow"/>
                <w:lang w:val="en-US"/>
              </w:rPr>
            </w:rPrChange>
          </w:rPr>
          <w:t>and</w:t>
        </w:r>
        <w:r w:rsidRPr="009B13E9">
          <w:rPr>
            <w:rFonts w:asciiTheme="majorHAnsi" w:hAnsiTheme="majorHAnsi" w:cstheme="majorHAnsi"/>
            <w:sz w:val="26"/>
            <w:szCs w:val="26"/>
            <w:lang w:val="en-US"/>
          </w:rPr>
          <w:t xml:space="preserve"> power spectrum</w:t>
        </w:r>
      </w:ins>
      <w:ins w:id="2850" w:author="Microsoft account" w:date="2015-09-28T15:13:00Z">
        <w:r w:rsidR="00976FD9" w:rsidRPr="009B13E9">
          <w:rPr>
            <w:rFonts w:asciiTheme="majorHAnsi" w:hAnsiTheme="majorHAnsi" w:cstheme="majorHAnsi"/>
            <w:sz w:val="26"/>
            <w:szCs w:val="26"/>
            <w:lang w:val="en-US"/>
            <w:rPrChange w:id="2851" w:author="Microsoft account" w:date="2015-09-28T15:14:00Z">
              <w:rPr>
                <w:rFonts w:asciiTheme="majorHAnsi" w:hAnsiTheme="majorHAnsi" w:cstheme="majorHAnsi"/>
                <w:sz w:val="26"/>
                <w:szCs w:val="26"/>
                <w:highlight w:val="yellow"/>
                <w:lang w:val="en-US"/>
              </w:rPr>
            </w:rPrChange>
          </w:rPr>
          <w:t xml:space="preserve"> </w:t>
        </w:r>
      </w:ins>
      <w:ins w:id="2852" w:author="Microsoft account" w:date="2015-09-28T14:03:00Z">
        <w:r w:rsidRPr="009B13E9">
          <w:rPr>
            <w:rFonts w:asciiTheme="majorHAnsi" w:hAnsiTheme="majorHAnsi" w:cstheme="majorHAnsi"/>
            <w:sz w:val="26"/>
            <w:szCs w:val="26"/>
            <w:lang w:val="en-US"/>
          </w:rPr>
          <w:t>has been used</w:t>
        </w:r>
        <w:r w:rsidRPr="00E31C0D">
          <w:rPr>
            <w:rFonts w:asciiTheme="majorHAnsi" w:hAnsiTheme="majorHAnsi" w:cstheme="majorHAnsi"/>
            <w:sz w:val="26"/>
            <w:szCs w:val="26"/>
            <w:lang w:val="en-US"/>
          </w:rPr>
          <w:t xml:space="preserve">. On real </w:t>
        </w:r>
        <w:del w:id="2853" w:author="Tim" w:date="2015-09-28T14:51:00Z">
          <w:r w:rsidRPr="00E31C0D" w:rsidDel="00AF28A9">
            <w:rPr>
              <w:rFonts w:asciiTheme="majorHAnsi" w:hAnsiTheme="majorHAnsi" w:cstheme="majorHAnsi"/>
              <w:sz w:val="26"/>
              <w:szCs w:val="26"/>
              <w:lang w:val="en-US"/>
            </w:rPr>
            <w:delText>patients</w:delText>
          </w:r>
        </w:del>
      </w:ins>
      <w:ins w:id="2854" w:author="Tim" w:date="2015-09-28T14:51:00Z">
        <w:r w:rsidR="00AF28A9">
          <w:rPr>
            <w:rFonts w:asciiTheme="majorHAnsi" w:hAnsiTheme="majorHAnsi" w:cstheme="majorHAnsi"/>
            <w:sz w:val="26"/>
            <w:szCs w:val="26"/>
            <w:lang w:val="en-US"/>
          </w:rPr>
          <w:t>subject</w:t>
        </w:r>
      </w:ins>
      <w:ins w:id="2855" w:author="Microsoft account" w:date="2015-09-28T14:03:00Z">
        <w:r w:rsidRPr="00E31C0D">
          <w:rPr>
            <w:rFonts w:asciiTheme="majorHAnsi" w:hAnsiTheme="majorHAnsi" w:cstheme="majorHAnsi"/>
            <w:sz w:val="26"/>
            <w:szCs w:val="26"/>
            <w:lang w:val="en-US"/>
          </w:rPr>
          <w:t>, basic positions were investigated including: lying, sitting, standing,</w:t>
        </w:r>
      </w:ins>
      <w:ins w:id="2856" w:author="Tim" w:date="2015-09-28T14:52:00Z">
        <w:r w:rsidR="00AF28A9">
          <w:rPr>
            <w:rFonts w:asciiTheme="majorHAnsi" w:hAnsiTheme="majorHAnsi" w:cstheme="majorHAnsi"/>
            <w:sz w:val="26"/>
            <w:szCs w:val="26"/>
            <w:lang w:val="en-US"/>
          </w:rPr>
          <w:t xml:space="preserve"> and</w:t>
        </w:r>
      </w:ins>
      <w:ins w:id="2857" w:author="Microsoft account" w:date="2015-09-28T14:03:00Z">
        <w:r w:rsidRPr="00E31C0D">
          <w:rPr>
            <w:rFonts w:asciiTheme="majorHAnsi" w:hAnsiTheme="majorHAnsi" w:cstheme="majorHAnsi"/>
            <w:sz w:val="26"/>
            <w:szCs w:val="26"/>
            <w:lang w:val="en-US"/>
          </w:rPr>
          <w:t xml:space="preserve"> walking slowly and quickly. </w:t>
        </w:r>
      </w:ins>
    </w:p>
    <w:p w14:paraId="7116BF20" w14:textId="77777777" w:rsidR="00F44F78" w:rsidRPr="00E31C0D" w:rsidDel="00AF28A9" w:rsidRDefault="00F44F78">
      <w:pPr>
        <w:pStyle w:val="Heading41"/>
        <w:rPr>
          <w:ins w:id="2858" w:author="Microsoft account" w:date="2015-09-28T14:03:00Z"/>
          <w:del w:id="2859" w:author="Tim" w:date="2015-09-28T14:49:00Z"/>
        </w:rPr>
      </w:pPr>
      <w:ins w:id="2860" w:author="Microsoft account" w:date="2015-09-28T14:03:00Z">
        <w:r w:rsidRPr="00E31C0D">
          <w:t xml:space="preserve"> 4.2.2. Result on simulated signals</w:t>
        </w:r>
      </w:ins>
    </w:p>
    <w:p w14:paraId="10AF1B0D" w14:textId="77777777" w:rsidR="00F44F78" w:rsidRPr="00E31C0D" w:rsidRDefault="00F44F78">
      <w:pPr>
        <w:pStyle w:val="Heading41"/>
        <w:rPr>
          <w:ins w:id="2861" w:author="Microsoft account" w:date="2015-09-28T14:03:00Z"/>
        </w:rPr>
        <w:pPrChange w:id="2862" w:author="Tim" w:date="2015-09-28T14:54:00Z">
          <w:pPr>
            <w:spacing w:line="276" w:lineRule="auto"/>
          </w:pPr>
        </w:pPrChange>
      </w:pPr>
      <w:ins w:id="2863" w:author="Microsoft account" w:date="2015-09-28T14:03:00Z">
        <w:del w:id="2864" w:author="Tim" w:date="2015-09-28T14:49:00Z">
          <w:r w:rsidRPr="00E31C0D" w:rsidDel="00AF28A9">
            <w:tab/>
          </w:r>
        </w:del>
      </w:ins>
    </w:p>
    <w:tbl>
      <w:tblPr>
        <w:tblStyle w:val="TableGrid"/>
        <w:tblW w:w="9535" w:type="dxa"/>
        <w:tblLayout w:type="fixed"/>
        <w:tblLook w:val="04A0" w:firstRow="1" w:lastRow="0" w:firstColumn="1" w:lastColumn="0" w:noHBand="0" w:noVBand="1"/>
        <w:tblPrChange w:id="2865" w:author="Tim" w:date="2015-09-28T14:54:00Z">
          <w:tblPr>
            <w:tblStyle w:val="TableGrid"/>
            <w:tblW w:w="0" w:type="auto"/>
            <w:tblLook w:val="04A0" w:firstRow="1" w:lastRow="0" w:firstColumn="1" w:lastColumn="0" w:noHBand="0" w:noVBand="1"/>
          </w:tblPr>
        </w:tblPrChange>
      </w:tblPr>
      <w:tblGrid>
        <w:gridCol w:w="592"/>
        <w:gridCol w:w="1833"/>
        <w:gridCol w:w="1398"/>
        <w:gridCol w:w="1013"/>
        <w:gridCol w:w="1369"/>
        <w:gridCol w:w="1244"/>
        <w:gridCol w:w="643"/>
        <w:gridCol w:w="1443"/>
        <w:tblGridChange w:id="2866">
          <w:tblGrid>
            <w:gridCol w:w="592"/>
            <w:gridCol w:w="2106"/>
            <w:gridCol w:w="1495"/>
            <w:gridCol w:w="643"/>
            <w:gridCol w:w="1118"/>
            <w:gridCol w:w="1495"/>
            <w:gridCol w:w="643"/>
            <w:gridCol w:w="1118"/>
          </w:tblGrid>
        </w:tblGridChange>
      </w:tblGrid>
      <w:tr w:rsidR="00F44F78" w:rsidRPr="00E31C0D" w14:paraId="7B31D756" w14:textId="77777777" w:rsidTr="00AF28A9">
        <w:trPr>
          <w:ins w:id="2867" w:author="Microsoft account" w:date="2015-09-28T14:03:00Z"/>
        </w:trPr>
        <w:tc>
          <w:tcPr>
            <w:tcW w:w="592" w:type="dxa"/>
            <w:tcPrChange w:id="2868" w:author="Tim" w:date="2015-09-28T14:54:00Z">
              <w:tcPr>
                <w:tcW w:w="619" w:type="dxa"/>
              </w:tcPr>
            </w:tcPrChange>
          </w:tcPr>
          <w:p w14:paraId="28AD6EE8" w14:textId="77777777" w:rsidR="00F44F78" w:rsidRPr="00AF28A9" w:rsidRDefault="00F44F78">
            <w:pPr>
              <w:pStyle w:val="Heading41"/>
              <w:rPr>
                <w:ins w:id="2869" w:author="Microsoft account" w:date="2015-09-28T14:03:00Z"/>
                <w:sz w:val="20"/>
                <w:szCs w:val="20"/>
                <w:rPrChange w:id="2870" w:author="Tim" w:date="2015-09-28T14:54:00Z">
                  <w:rPr>
                    <w:ins w:id="2871" w:author="Microsoft account" w:date="2015-09-28T14:03:00Z"/>
                  </w:rPr>
                </w:rPrChange>
              </w:rPr>
            </w:pPr>
          </w:p>
        </w:tc>
        <w:tc>
          <w:tcPr>
            <w:tcW w:w="1833" w:type="dxa"/>
            <w:tcPrChange w:id="2872" w:author="Tim" w:date="2015-09-28T14:54:00Z">
              <w:tcPr>
                <w:tcW w:w="1966" w:type="dxa"/>
              </w:tcPr>
            </w:tcPrChange>
          </w:tcPr>
          <w:p w14:paraId="20848211" w14:textId="77777777" w:rsidR="00F44F78" w:rsidRPr="00AF28A9" w:rsidRDefault="00F44F78">
            <w:pPr>
              <w:pStyle w:val="Heading41"/>
              <w:rPr>
                <w:ins w:id="2873" w:author="Microsoft account" w:date="2015-09-28T14:03:00Z"/>
                <w:sz w:val="20"/>
                <w:szCs w:val="20"/>
                <w:rPrChange w:id="2874" w:author="Tim" w:date="2015-09-28T14:54:00Z">
                  <w:rPr>
                    <w:ins w:id="2875" w:author="Microsoft account" w:date="2015-09-28T14:03:00Z"/>
                  </w:rPr>
                </w:rPrChange>
              </w:rPr>
            </w:pPr>
          </w:p>
        </w:tc>
        <w:tc>
          <w:tcPr>
            <w:tcW w:w="3780" w:type="dxa"/>
            <w:gridSpan w:val="3"/>
            <w:tcPrChange w:id="2876" w:author="Tim" w:date="2015-09-28T14:54:00Z">
              <w:tcPr>
                <w:tcW w:w="3326" w:type="dxa"/>
                <w:gridSpan w:val="3"/>
              </w:tcPr>
            </w:tcPrChange>
          </w:tcPr>
          <w:p w14:paraId="167E7A1B" w14:textId="77777777" w:rsidR="00F44F78" w:rsidRPr="00AF28A9" w:rsidRDefault="00F44F78">
            <w:pPr>
              <w:pStyle w:val="Heading41"/>
              <w:rPr>
                <w:ins w:id="2877" w:author="Microsoft account" w:date="2015-09-28T14:03:00Z"/>
                <w:sz w:val="20"/>
                <w:szCs w:val="20"/>
                <w:rPrChange w:id="2878" w:author="Tim" w:date="2015-09-28T14:54:00Z">
                  <w:rPr>
                    <w:ins w:id="2879" w:author="Microsoft account" w:date="2015-09-28T14:03:00Z"/>
                  </w:rPr>
                </w:rPrChange>
              </w:rPr>
            </w:pPr>
            <w:ins w:id="2880" w:author="Microsoft account" w:date="2015-09-28T14:03:00Z">
              <w:r w:rsidRPr="00AF28A9">
                <w:rPr>
                  <w:sz w:val="20"/>
                  <w:szCs w:val="20"/>
                  <w:rPrChange w:id="2881" w:author="Tim" w:date="2015-09-28T14:54:00Z">
                    <w:rPr/>
                  </w:rPrChange>
                </w:rPr>
                <w:t>Channel 1</w:t>
              </w:r>
            </w:ins>
          </w:p>
        </w:tc>
        <w:tc>
          <w:tcPr>
            <w:tcW w:w="3330" w:type="dxa"/>
            <w:gridSpan w:val="3"/>
            <w:tcPrChange w:id="2882" w:author="Tim" w:date="2015-09-28T14:54:00Z">
              <w:tcPr>
                <w:tcW w:w="3299" w:type="dxa"/>
                <w:gridSpan w:val="3"/>
              </w:tcPr>
            </w:tcPrChange>
          </w:tcPr>
          <w:p w14:paraId="0D1F0C91" w14:textId="77777777" w:rsidR="00F44F78" w:rsidRPr="00AF28A9" w:rsidRDefault="00F44F78">
            <w:pPr>
              <w:pStyle w:val="Heading41"/>
              <w:rPr>
                <w:ins w:id="2883" w:author="Microsoft account" w:date="2015-09-28T14:03:00Z"/>
                <w:sz w:val="20"/>
                <w:szCs w:val="20"/>
                <w:rPrChange w:id="2884" w:author="Tim" w:date="2015-09-28T14:54:00Z">
                  <w:rPr>
                    <w:ins w:id="2885" w:author="Microsoft account" w:date="2015-09-28T14:03:00Z"/>
                  </w:rPr>
                </w:rPrChange>
              </w:rPr>
            </w:pPr>
            <w:ins w:id="2886" w:author="Microsoft account" w:date="2015-09-28T14:03:00Z">
              <w:r w:rsidRPr="00AF28A9">
                <w:rPr>
                  <w:sz w:val="20"/>
                  <w:szCs w:val="20"/>
                  <w:rPrChange w:id="2887" w:author="Tim" w:date="2015-09-28T14:54:00Z">
                    <w:rPr/>
                  </w:rPrChange>
                </w:rPr>
                <w:t>Channel 2</w:t>
              </w:r>
            </w:ins>
          </w:p>
        </w:tc>
      </w:tr>
      <w:tr w:rsidR="00F44F78" w:rsidRPr="00E31C0D" w14:paraId="1EA3DEFB" w14:textId="77777777" w:rsidTr="00B56D12">
        <w:trPr>
          <w:ins w:id="2888" w:author="Microsoft account" w:date="2015-09-28T14:03:00Z"/>
        </w:trPr>
        <w:tc>
          <w:tcPr>
            <w:tcW w:w="592" w:type="dxa"/>
            <w:tcPrChange w:id="2889" w:author="Microsoft account" w:date="2015-09-28T15:23:00Z">
              <w:tcPr>
                <w:tcW w:w="619" w:type="dxa"/>
              </w:tcPr>
            </w:tcPrChange>
          </w:tcPr>
          <w:p w14:paraId="421EF514" w14:textId="77777777" w:rsidR="00F44F78" w:rsidRPr="00AF28A9" w:rsidRDefault="00F44F78">
            <w:pPr>
              <w:pStyle w:val="Heading41"/>
              <w:rPr>
                <w:ins w:id="2890" w:author="Microsoft account" w:date="2015-09-28T14:03:00Z"/>
                <w:sz w:val="20"/>
                <w:szCs w:val="20"/>
                <w:rPrChange w:id="2891" w:author="Tim" w:date="2015-09-28T14:54:00Z">
                  <w:rPr>
                    <w:ins w:id="2892" w:author="Microsoft account" w:date="2015-09-28T14:03:00Z"/>
                  </w:rPr>
                </w:rPrChange>
              </w:rPr>
            </w:pPr>
            <w:ins w:id="2893" w:author="Microsoft account" w:date="2015-09-28T14:03:00Z">
              <w:r w:rsidRPr="00AF28A9">
                <w:rPr>
                  <w:sz w:val="20"/>
                  <w:szCs w:val="20"/>
                  <w:rPrChange w:id="2894" w:author="Tim" w:date="2015-09-28T14:54:00Z">
                    <w:rPr/>
                  </w:rPrChange>
                </w:rPr>
                <w:t>No.</w:t>
              </w:r>
            </w:ins>
          </w:p>
        </w:tc>
        <w:tc>
          <w:tcPr>
            <w:tcW w:w="1833" w:type="dxa"/>
            <w:tcPrChange w:id="2895" w:author="Microsoft account" w:date="2015-09-28T15:23:00Z">
              <w:tcPr>
                <w:tcW w:w="1966" w:type="dxa"/>
              </w:tcPr>
            </w:tcPrChange>
          </w:tcPr>
          <w:p w14:paraId="38ACDD67" w14:textId="77777777" w:rsidR="00F44F78" w:rsidRPr="00AF28A9" w:rsidRDefault="00F44F78">
            <w:pPr>
              <w:pStyle w:val="Heading41"/>
              <w:rPr>
                <w:ins w:id="2896" w:author="Microsoft account" w:date="2015-09-28T14:03:00Z"/>
                <w:sz w:val="20"/>
                <w:szCs w:val="20"/>
                <w:rPrChange w:id="2897" w:author="Tim" w:date="2015-09-28T14:54:00Z">
                  <w:rPr>
                    <w:ins w:id="2898" w:author="Microsoft account" w:date="2015-09-28T14:03:00Z"/>
                  </w:rPr>
                </w:rPrChange>
              </w:rPr>
            </w:pPr>
            <w:ins w:id="2899" w:author="Microsoft account" w:date="2015-09-28T14:03:00Z">
              <w:r w:rsidRPr="00AF28A9">
                <w:rPr>
                  <w:sz w:val="20"/>
                  <w:szCs w:val="20"/>
                  <w:rPrChange w:id="2900" w:author="Tim" w:date="2015-09-28T14:54:00Z">
                    <w:rPr/>
                  </w:rPrChange>
                </w:rPr>
                <w:t>ECG types</w:t>
              </w:r>
            </w:ins>
          </w:p>
        </w:tc>
        <w:tc>
          <w:tcPr>
            <w:tcW w:w="1398" w:type="dxa"/>
            <w:tcPrChange w:id="2901" w:author="Microsoft account" w:date="2015-09-28T15:23:00Z">
              <w:tcPr>
                <w:tcW w:w="1464" w:type="dxa"/>
              </w:tcPr>
            </w:tcPrChange>
          </w:tcPr>
          <w:p w14:paraId="5AB689CA" w14:textId="77777777" w:rsidR="00F44F78" w:rsidRPr="00AF28A9" w:rsidRDefault="00F44F78">
            <w:pPr>
              <w:pStyle w:val="Heading41"/>
              <w:rPr>
                <w:ins w:id="2902" w:author="Microsoft account" w:date="2015-09-28T14:03:00Z"/>
                <w:sz w:val="20"/>
                <w:szCs w:val="20"/>
                <w:rPrChange w:id="2903" w:author="Tim" w:date="2015-09-28T14:54:00Z">
                  <w:rPr>
                    <w:ins w:id="2904" w:author="Microsoft account" w:date="2015-09-28T14:03:00Z"/>
                  </w:rPr>
                </w:rPrChange>
              </w:rPr>
            </w:pPr>
            <w:ins w:id="2905" w:author="Microsoft account" w:date="2015-09-28T14:03:00Z">
              <w:r w:rsidRPr="00AF28A9">
                <w:rPr>
                  <w:sz w:val="20"/>
                  <w:szCs w:val="20"/>
                  <w:rPrChange w:id="2906" w:author="Tim" w:date="2015-09-28T14:54:00Z">
                    <w:rPr/>
                  </w:rPrChange>
                </w:rPr>
                <w:t>Correlation amplitude</w:t>
              </w:r>
            </w:ins>
          </w:p>
        </w:tc>
        <w:tc>
          <w:tcPr>
            <w:tcW w:w="1013" w:type="dxa"/>
            <w:tcPrChange w:id="2907" w:author="Microsoft account" w:date="2015-09-28T15:23:00Z">
              <w:tcPr>
                <w:tcW w:w="729" w:type="dxa"/>
              </w:tcPr>
            </w:tcPrChange>
          </w:tcPr>
          <w:p w14:paraId="27D0EE44" w14:textId="77777777" w:rsidR="00F44F78" w:rsidRPr="00AF28A9" w:rsidRDefault="00F44F78">
            <w:pPr>
              <w:pStyle w:val="Heading41"/>
              <w:rPr>
                <w:ins w:id="2908" w:author="Microsoft account" w:date="2015-09-28T14:03:00Z"/>
                <w:sz w:val="20"/>
                <w:szCs w:val="20"/>
                <w:rPrChange w:id="2909" w:author="Tim" w:date="2015-09-28T14:54:00Z">
                  <w:rPr>
                    <w:ins w:id="2910" w:author="Microsoft account" w:date="2015-09-28T14:03:00Z"/>
                  </w:rPr>
                </w:rPrChange>
              </w:rPr>
            </w:pPr>
            <w:ins w:id="2911" w:author="Microsoft account" w:date="2015-09-28T14:03:00Z">
              <w:r w:rsidRPr="00AF28A9">
                <w:rPr>
                  <w:sz w:val="20"/>
                  <w:szCs w:val="20"/>
                  <w:rPrChange w:id="2912" w:author="Tim" w:date="2015-09-28T14:54:00Z">
                    <w:rPr/>
                  </w:rPrChange>
                </w:rPr>
                <w:t>Lag</w:t>
              </w:r>
            </w:ins>
          </w:p>
        </w:tc>
        <w:tc>
          <w:tcPr>
            <w:tcW w:w="1369" w:type="dxa"/>
            <w:tcPrChange w:id="2913" w:author="Microsoft account" w:date="2015-09-28T15:23:00Z">
              <w:tcPr>
                <w:tcW w:w="1133" w:type="dxa"/>
              </w:tcPr>
            </w:tcPrChange>
          </w:tcPr>
          <w:p w14:paraId="15515F0D" w14:textId="77777777" w:rsidR="00F44F78" w:rsidRPr="00AF28A9" w:rsidRDefault="00F44F78">
            <w:pPr>
              <w:pStyle w:val="Heading41"/>
              <w:rPr>
                <w:ins w:id="2914" w:author="Microsoft account" w:date="2015-09-28T14:03:00Z"/>
                <w:sz w:val="20"/>
                <w:szCs w:val="20"/>
                <w:rPrChange w:id="2915" w:author="Tim" w:date="2015-09-28T14:54:00Z">
                  <w:rPr>
                    <w:ins w:id="2916" w:author="Microsoft account" w:date="2015-09-28T14:03:00Z"/>
                  </w:rPr>
                </w:rPrChange>
              </w:rPr>
            </w:pPr>
            <w:ins w:id="2917" w:author="Microsoft account" w:date="2015-09-28T14:03:00Z">
              <w:r w:rsidRPr="00AF28A9">
                <w:rPr>
                  <w:sz w:val="20"/>
                  <w:szCs w:val="20"/>
                  <w:rPrChange w:id="2918" w:author="Tim" w:date="2015-09-28T14:54:00Z">
                    <w:rPr/>
                  </w:rPrChange>
                </w:rPr>
                <w:t>R square</w:t>
              </w:r>
            </w:ins>
          </w:p>
        </w:tc>
        <w:tc>
          <w:tcPr>
            <w:tcW w:w="1244" w:type="dxa"/>
            <w:tcPrChange w:id="2919" w:author="Microsoft account" w:date="2015-09-28T15:23:00Z">
              <w:tcPr>
                <w:tcW w:w="1404" w:type="dxa"/>
              </w:tcPr>
            </w:tcPrChange>
          </w:tcPr>
          <w:p w14:paraId="6DB83FF9" w14:textId="77777777" w:rsidR="00F44F78" w:rsidRPr="00AF28A9" w:rsidRDefault="00F44F78">
            <w:pPr>
              <w:pStyle w:val="Heading41"/>
              <w:rPr>
                <w:ins w:id="2920" w:author="Microsoft account" w:date="2015-09-28T14:03:00Z"/>
                <w:sz w:val="20"/>
                <w:szCs w:val="20"/>
                <w:rPrChange w:id="2921" w:author="Tim" w:date="2015-09-28T14:54:00Z">
                  <w:rPr>
                    <w:ins w:id="2922" w:author="Microsoft account" w:date="2015-09-28T14:03:00Z"/>
                  </w:rPr>
                </w:rPrChange>
              </w:rPr>
            </w:pPr>
            <w:ins w:id="2923" w:author="Microsoft account" w:date="2015-09-28T14:03:00Z">
              <w:r w:rsidRPr="00AF28A9">
                <w:rPr>
                  <w:sz w:val="20"/>
                  <w:szCs w:val="20"/>
                  <w:rPrChange w:id="2924" w:author="Tim" w:date="2015-09-28T14:54:00Z">
                    <w:rPr/>
                  </w:rPrChange>
                </w:rPr>
                <w:t>Correlation amplitude</w:t>
              </w:r>
            </w:ins>
          </w:p>
        </w:tc>
        <w:tc>
          <w:tcPr>
            <w:tcW w:w="643" w:type="dxa"/>
            <w:tcPrChange w:id="2925" w:author="Microsoft account" w:date="2015-09-28T15:23:00Z">
              <w:tcPr>
                <w:tcW w:w="762" w:type="dxa"/>
              </w:tcPr>
            </w:tcPrChange>
          </w:tcPr>
          <w:p w14:paraId="507B33E2" w14:textId="77777777" w:rsidR="00F44F78" w:rsidRPr="00AF28A9" w:rsidRDefault="00F44F78">
            <w:pPr>
              <w:pStyle w:val="Heading41"/>
              <w:rPr>
                <w:ins w:id="2926" w:author="Microsoft account" w:date="2015-09-28T14:03:00Z"/>
                <w:sz w:val="20"/>
                <w:szCs w:val="20"/>
                <w:rPrChange w:id="2927" w:author="Tim" w:date="2015-09-28T14:54:00Z">
                  <w:rPr>
                    <w:ins w:id="2928" w:author="Microsoft account" w:date="2015-09-28T14:03:00Z"/>
                  </w:rPr>
                </w:rPrChange>
              </w:rPr>
            </w:pPr>
            <w:ins w:id="2929" w:author="Microsoft account" w:date="2015-09-28T14:03:00Z">
              <w:r w:rsidRPr="00AF28A9">
                <w:rPr>
                  <w:sz w:val="20"/>
                  <w:szCs w:val="20"/>
                  <w:rPrChange w:id="2930" w:author="Tim" w:date="2015-09-28T14:54:00Z">
                    <w:rPr/>
                  </w:rPrChange>
                </w:rPr>
                <w:t>Lag</w:t>
              </w:r>
            </w:ins>
          </w:p>
        </w:tc>
        <w:tc>
          <w:tcPr>
            <w:tcW w:w="1443" w:type="dxa"/>
            <w:tcPrChange w:id="2931" w:author="Microsoft account" w:date="2015-09-28T15:23:00Z">
              <w:tcPr>
                <w:tcW w:w="1133" w:type="dxa"/>
              </w:tcPr>
            </w:tcPrChange>
          </w:tcPr>
          <w:p w14:paraId="21824BD5" w14:textId="77777777" w:rsidR="00F44F78" w:rsidRPr="00AF28A9" w:rsidRDefault="00F44F78">
            <w:pPr>
              <w:pStyle w:val="Heading41"/>
              <w:rPr>
                <w:ins w:id="2932" w:author="Microsoft account" w:date="2015-09-28T14:03:00Z"/>
                <w:sz w:val="20"/>
                <w:szCs w:val="20"/>
                <w:rPrChange w:id="2933" w:author="Tim" w:date="2015-09-28T14:54:00Z">
                  <w:rPr>
                    <w:ins w:id="2934" w:author="Microsoft account" w:date="2015-09-28T14:03:00Z"/>
                  </w:rPr>
                </w:rPrChange>
              </w:rPr>
            </w:pPr>
            <w:ins w:id="2935" w:author="Microsoft account" w:date="2015-09-28T14:03:00Z">
              <w:r w:rsidRPr="00AF28A9">
                <w:rPr>
                  <w:sz w:val="20"/>
                  <w:szCs w:val="20"/>
                  <w:rPrChange w:id="2936" w:author="Tim" w:date="2015-09-28T14:54:00Z">
                    <w:rPr/>
                  </w:rPrChange>
                </w:rPr>
                <w:t>R square</w:t>
              </w:r>
            </w:ins>
          </w:p>
        </w:tc>
      </w:tr>
      <w:tr w:rsidR="00F44F78" w:rsidRPr="00E31C0D" w14:paraId="3965ABBE" w14:textId="77777777" w:rsidTr="00B56D12">
        <w:trPr>
          <w:ins w:id="2937" w:author="Microsoft account" w:date="2015-09-28T14:03:00Z"/>
        </w:trPr>
        <w:tc>
          <w:tcPr>
            <w:tcW w:w="592" w:type="dxa"/>
            <w:tcPrChange w:id="2938" w:author="Microsoft account" w:date="2015-09-28T15:23:00Z">
              <w:tcPr>
                <w:tcW w:w="619" w:type="dxa"/>
              </w:tcPr>
            </w:tcPrChange>
          </w:tcPr>
          <w:p w14:paraId="0FAE0A4B" w14:textId="77777777" w:rsidR="00F44F78" w:rsidRPr="00AF28A9" w:rsidRDefault="00F44F78">
            <w:pPr>
              <w:pStyle w:val="Heading41"/>
              <w:rPr>
                <w:ins w:id="2939" w:author="Microsoft account" w:date="2015-09-28T14:03:00Z"/>
                <w:sz w:val="20"/>
                <w:szCs w:val="20"/>
                <w:rPrChange w:id="2940" w:author="Tim" w:date="2015-09-28T14:54:00Z">
                  <w:rPr>
                    <w:ins w:id="2941" w:author="Microsoft account" w:date="2015-09-28T14:03:00Z"/>
                  </w:rPr>
                </w:rPrChange>
              </w:rPr>
            </w:pPr>
            <w:ins w:id="2942" w:author="Microsoft account" w:date="2015-09-28T14:03:00Z">
              <w:r w:rsidRPr="00AF28A9">
                <w:rPr>
                  <w:sz w:val="20"/>
                  <w:szCs w:val="20"/>
                  <w:rPrChange w:id="2943" w:author="Tim" w:date="2015-09-28T14:54:00Z">
                    <w:rPr/>
                  </w:rPrChange>
                </w:rPr>
                <w:t>1</w:t>
              </w:r>
            </w:ins>
          </w:p>
        </w:tc>
        <w:tc>
          <w:tcPr>
            <w:tcW w:w="1833" w:type="dxa"/>
            <w:tcPrChange w:id="2944" w:author="Microsoft account" w:date="2015-09-28T15:23:00Z">
              <w:tcPr>
                <w:tcW w:w="1966" w:type="dxa"/>
              </w:tcPr>
            </w:tcPrChange>
          </w:tcPr>
          <w:p w14:paraId="22CDA12F" w14:textId="77777777" w:rsidR="00F44F78" w:rsidRPr="00AF28A9" w:rsidRDefault="00F44F78">
            <w:pPr>
              <w:pStyle w:val="Heading41"/>
              <w:rPr>
                <w:ins w:id="2945" w:author="Microsoft account" w:date="2015-09-28T14:03:00Z"/>
                <w:sz w:val="20"/>
                <w:szCs w:val="20"/>
                <w:rPrChange w:id="2946" w:author="Tim" w:date="2015-09-28T14:54:00Z">
                  <w:rPr>
                    <w:ins w:id="2947" w:author="Microsoft account" w:date="2015-09-28T14:03:00Z"/>
                  </w:rPr>
                </w:rPrChange>
              </w:rPr>
            </w:pPr>
            <w:ins w:id="2948" w:author="Microsoft account" w:date="2015-09-28T14:03:00Z">
              <w:r w:rsidRPr="00AF28A9">
                <w:rPr>
                  <w:sz w:val="20"/>
                  <w:szCs w:val="20"/>
                  <w:rPrChange w:id="2949" w:author="Tim" w:date="2015-09-28T14:54:00Z">
                    <w:rPr/>
                  </w:rPrChange>
                </w:rPr>
                <w:t>Normal sinus rhythm</w:t>
              </w:r>
            </w:ins>
          </w:p>
        </w:tc>
        <w:tc>
          <w:tcPr>
            <w:tcW w:w="1398" w:type="dxa"/>
            <w:tcPrChange w:id="2950" w:author="Microsoft account" w:date="2015-09-28T15:23:00Z">
              <w:tcPr>
                <w:tcW w:w="1464" w:type="dxa"/>
              </w:tcPr>
            </w:tcPrChange>
          </w:tcPr>
          <w:p w14:paraId="45AD5BEB" w14:textId="77777777" w:rsidR="00F44F78" w:rsidRPr="00AF28A9" w:rsidRDefault="00F44F78">
            <w:pPr>
              <w:pStyle w:val="Heading41"/>
              <w:rPr>
                <w:ins w:id="2951" w:author="Microsoft account" w:date="2015-09-28T14:03:00Z"/>
                <w:sz w:val="20"/>
                <w:szCs w:val="20"/>
                <w:rPrChange w:id="2952" w:author="Tim" w:date="2015-09-28T14:54:00Z">
                  <w:rPr>
                    <w:ins w:id="2953" w:author="Microsoft account" w:date="2015-09-28T14:03:00Z"/>
                  </w:rPr>
                </w:rPrChange>
              </w:rPr>
            </w:pPr>
            <w:ins w:id="2954" w:author="Microsoft account" w:date="2015-09-28T14:03:00Z">
              <w:r w:rsidRPr="00AF28A9">
                <w:rPr>
                  <w:sz w:val="20"/>
                  <w:szCs w:val="20"/>
                  <w:rPrChange w:id="2955" w:author="Tim" w:date="2015-09-28T14:54:00Z">
                    <w:rPr/>
                  </w:rPrChange>
                </w:rPr>
                <w:t>32.7743</w:t>
              </w:r>
            </w:ins>
          </w:p>
        </w:tc>
        <w:tc>
          <w:tcPr>
            <w:tcW w:w="1013" w:type="dxa"/>
            <w:tcPrChange w:id="2956" w:author="Microsoft account" w:date="2015-09-28T15:23:00Z">
              <w:tcPr>
                <w:tcW w:w="729" w:type="dxa"/>
              </w:tcPr>
            </w:tcPrChange>
          </w:tcPr>
          <w:p w14:paraId="26AC2A07" w14:textId="77777777" w:rsidR="00F44F78" w:rsidRPr="00AF28A9" w:rsidRDefault="00F44F78">
            <w:pPr>
              <w:pStyle w:val="Heading41"/>
              <w:rPr>
                <w:ins w:id="2957" w:author="Microsoft account" w:date="2015-09-28T14:03:00Z"/>
                <w:sz w:val="20"/>
                <w:szCs w:val="20"/>
                <w:rPrChange w:id="2958" w:author="Tim" w:date="2015-09-28T14:54:00Z">
                  <w:rPr>
                    <w:ins w:id="2959" w:author="Microsoft account" w:date="2015-09-28T14:03:00Z"/>
                  </w:rPr>
                </w:rPrChange>
              </w:rPr>
            </w:pPr>
            <w:ins w:id="2960" w:author="Microsoft account" w:date="2015-09-28T14:03:00Z">
              <w:r w:rsidRPr="00AF28A9">
                <w:rPr>
                  <w:sz w:val="20"/>
                  <w:szCs w:val="20"/>
                  <w:rPrChange w:id="2961" w:author="Tim" w:date="2015-09-28T14:54:00Z">
                    <w:rPr/>
                  </w:rPrChange>
                </w:rPr>
                <w:t>12</w:t>
              </w:r>
            </w:ins>
          </w:p>
        </w:tc>
        <w:tc>
          <w:tcPr>
            <w:tcW w:w="1369" w:type="dxa"/>
            <w:tcPrChange w:id="2962" w:author="Microsoft account" w:date="2015-09-28T15:23:00Z">
              <w:tcPr>
                <w:tcW w:w="1133" w:type="dxa"/>
              </w:tcPr>
            </w:tcPrChange>
          </w:tcPr>
          <w:p w14:paraId="35D51859" w14:textId="77777777" w:rsidR="00F44F78" w:rsidRPr="00AF28A9" w:rsidRDefault="00F44F78">
            <w:pPr>
              <w:pStyle w:val="Heading41"/>
              <w:rPr>
                <w:ins w:id="2963" w:author="Microsoft account" w:date="2015-09-28T14:03:00Z"/>
                <w:sz w:val="20"/>
                <w:szCs w:val="20"/>
                <w:rPrChange w:id="2964" w:author="Tim" w:date="2015-09-28T14:54:00Z">
                  <w:rPr>
                    <w:ins w:id="2965" w:author="Microsoft account" w:date="2015-09-28T14:03:00Z"/>
                  </w:rPr>
                </w:rPrChange>
              </w:rPr>
            </w:pPr>
            <w:ins w:id="2966" w:author="Microsoft account" w:date="2015-09-28T14:03:00Z">
              <w:r w:rsidRPr="00AF28A9">
                <w:rPr>
                  <w:sz w:val="20"/>
                  <w:szCs w:val="20"/>
                  <w:rPrChange w:id="2967" w:author="Tim" w:date="2015-09-28T14:54:00Z">
                    <w:rPr/>
                  </w:rPrChange>
                </w:rPr>
                <w:t>2.9705e-06</w:t>
              </w:r>
            </w:ins>
          </w:p>
        </w:tc>
        <w:tc>
          <w:tcPr>
            <w:tcW w:w="1244" w:type="dxa"/>
            <w:tcPrChange w:id="2968" w:author="Microsoft account" w:date="2015-09-28T15:23:00Z">
              <w:tcPr>
                <w:tcW w:w="1404" w:type="dxa"/>
              </w:tcPr>
            </w:tcPrChange>
          </w:tcPr>
          <w:p w14:paraId="4B13E4F3" w14:textId="77777777" w:rsidR="00F44F78" w:rsidRPr="00AF28A9" w:rsidRDefault="00F44F78">
            <w:pPr>
              <w:pStyle w:val="Heading41"/>
              <w:rPr>
                <w:ins w:id="2969" w:author="Microsoft account" w:date="2015-09-28T14:03:00Z"/>
                <w:sz w:val="20"/>
                <w:szCs w:val="20"/>
                <w:rPrChange w:id="2970" w:author="Tim" w:date="2015-09-28T14:54:00Z">
                  <w:rPr>
                    <w:ins w:id="2971" w:author="Microsoft account" w:date="2015-09-28T14:03:00Z"/>
                  </w:rPr>
                </w:rPrChange>
              </w:rPr>
            </w:pPr>
            <w:ins w:id="2972" w:author="Microsoft account" w:date="2015-09-28T14:03:00Z">
              <w:r w:rsidRPr="00AF28A9">
                <w:rPr>
                  <w:sz w:val="20"/>
                  <w:szCs w:val="20"/>
                  <w:rPrChange w:id="2973" w:author="Tim" w:date="2015-09-28T14:54:00Z">
                    <w:rPr/>
                  </w:rPrChange>
                </w:rPr>
                <w:t>32.9901</w:t>
              </w:r>
            </w:ins>
          </w:p>
        </w:tc>
        <w:tc>
          <w:tcPr>
            <w:tcW w:w="643" w:type="dxa"/>
            <w:tcPrChange w:id="2974" w:author="Microsoft account" w:date="2015-09-28T15:23:00Z">
              <w:tcPr>
                <w:tcW w:w="762" w:type="dxa"/>
              </w:tcPr>
            </w:tcPrChange>
          </w:tcPr>
          <w:p w14:paraId="55431737" w14:textId="77777777" w:rsidR="00F44F78" w:rsidRPr="00AF28A9" w:rsidRDefault="00F44F78">
            <w:pPr>
              <w:pStyle w:val="Heading41"/>
              <w:rPr>
                <w:ins w:id="2975" w:author="Microsoft account" w:date="2015-09-28T14:03:00Z"/>
                <w:sz w:val="20"/>
                <w:szCs w:val="20"/>
                <w:rPrChange w:id="2976" w:author="Tim" w:date="2015-09-28T14:54:00Z">
                  <w:rPr>
                    <w:ins w:id="2977" w:author="Microsoft account" w:date="2015-09-28T14:03:00Z"/>
                  </w:rPr>
                </w:rPrChange>
              </w:rPr>
            </w:pPr>
            <w:ins w:id="2978" w:author="Microsoft account" w:date="2015-09-28T14:03:00Z">
              <w:r w:rsidRPr="00AF28A9">
                <w:rPr>
                  <w:sz w:val="20"/>
                  <w:szCs w:val="20"/>
                  <w:rPrChange w:id="2979" w:author="Tim" w:date="2015-09-28T14:54:00Z">
                    <w:rPr/>
                  </w:rPrChange>
                </w:rPr>
                <w:t>21</w:t>
              </w:r>
            </w:ins>
          </w:p>
        </w:tc>
        <w:tc>
          <w:tcPr>
            <w:tcW w:w="1443" w:type="dxa"/>
            <w:tcPrChange w:id="2980" w:author="Microsoft account" w:date="2015-09-28T15:23:00Z">
              <w:tcPr>
                <w:tcW w:w="1133" w:type="dxa"/>
              </w:tcPr>
            </w:tcPrChange>
          </w:tcPr>
          <w:p w14:paraId="09DE8A20" w14:textId="77777777" w:rsidR="00F44F78" w:rsidRPr="00AF28A9" w:rsidRDefault="00F44F78">
            <w:pPr>
              <w:pStyle w:val="Heading41"/>
              <w:rPr>
                <w:ins w:id="2981" w:author="Microsoft account" w:date="2015-09-28T14:03:00Z"/>
                <w:sz w:val="20"/>
                <w:szCs w:val="20"/>
                <w:rPrChange w:id="2982" w:author="Tim" w:date="2015-09-28T14:54:00Z">
                  <w:rPr>
                    <w:ins w:id="2983" w:author="Microsoft account" w:date="2015-09-28T14:03:00Z"/>
                  </w:rPr>
                </w:rPrChange>
              </w:rPr>
            </w:pPr>
            <w:ins w:id="2984" w:author="Microsoft account" w:date="2015-09-28T14:03:00Z">
              <w:r w:rsidRPr="00AF28A9">
                <w:rPr>
                  <w:sz w:val="20"/>
                  <w:szCs w:val="20"/>
                  <w:rPrChange w:id="2985" w:author="Tim" w:date="2015-09-28T14:54:00Z">
                    <w:rPr/>
                  </w:rPrChange>
                </w:rPr>
                <w:t>4.1623e-06</w:t>
              </w:r>
            </w:ins>
          </w:p>
        </w:tc>
      </w:tr>
      <w:tr w:rsidR="00F44F78" w:rsidRPr="00E31C0D" w14:paraId="79EED9E0" w14:textId="77777777" w:rsidTr="00B56D12">
        <w:trPr>
          <w:ins w:id="2986" w:author="Microsoft account" w:date="2015-09-28T14:03:00Z"/>
        </w:trPr>
        <w:tc>
          <w:tcPr>
            <w:tcW w:w="592" w:type="dxa"/>
            <w:tcPrChange w:id="2987" w:author="Microsoft account" w:date="2015-09-28T15:23:00Z">
              <w:tcPr>
                <w:tcW w:w="619" w:type="dxa"/>
              </w:tcPr>
            </w:tcPrChange>
          </w:tcPr>
          <w:p w14:paraId="0C7A61C2" w14:textId="77777777" w:rsidR="00F44F78" w:rsidRPr="00AF28A9" w:rsidRDefault="00F44F78">
            <w:pPr>
              <w:pStyle w:val="Heading41"/>
              <w:rPr>
                <w:ins w:id="2988" w:author="Microsoft account" w:date="2015-09-28T14:03:00Z"/>
                <w:sz w:val="20"/>
                <w:szCs w:val="20"/>
                <w:rPrChange w:id="2989" w:author="Tim" w:date="2015-09-28T14:54:00Z">
                  <w:rPr>
                    <w:ins w:id="2990" w:author="Microsoft account" w:date="2015-09-28T14:03:00Z"/>
                  </w:rPr>
                </w:rPrChange>
              </w:rPr>
            </w:pPr>
            <w:ins w:id="2991" w:author="Microsoft account" w:date="2015-09-28T14:03:00Z">
              <w:r w:rsidRPr="00AF28A9">
                <w:rPr>
                  <w:sz w:val="20"/>
                  <w:szCs w:val="20"/>
                  <w:rPrChange w:id="2992" w:author="Tim" w:date="2015-09-28T14:54:00Z">
                    <w:rPr/>
                  </w:rPrChange>
                </w:rPr>
                <w:t>2</w:t>
              </w:r>
            </w:ins>
          </w:p>
        </w:tc>
        <w:tc>
          <w:tcPr>
            <w:tcW w:w="1833" w:type="dxa"/>
            <w:tcPrChange w:id="2993" w:author="Microsoft account" w:date="2015-09-28T15:23:00Z">
              <w:tcPr>
                <w:tcW w:w="1966" w:type="dxa"/>
              </w:tcPr>
            </w:tcPrChange>
          </w:tcPr>
          <w:p w14:paraId="4E04F8C3" w14:textId="77777777" w:rsidR="00F44F78" w:rsidRPr="00AF28A9" w:rsidRDefault="00F44F78">
            <w:pPr>
              <w:pStyle w:val="Heading41"/>
              <w:rPr>
                <w:ins w:id="2994" w:author="Microsoft account" w:date="2015-09-28T14:03:00Z"/>
                <w:sz w:val="20"/>
                <w:szCs w:val="20"/>
                <w:rPrChange w:id="2995" w:author="Tim" w:date="2015-09-28T14:54:00Z">
                  <w:rPr>
                    <w:ins w:id="2996" w:author="Microsoft account" w:date="2015-09-28T14:03:00Z"/>
                  </w:rPr>
                </w:rPrChange>
              </w:rPr>
            </w:pPr>
            <w:ins w:id="2997" w:author="Microsoft account" w:date="2015-09-28T14:03:00Z">
              <w:r w:rsidRPr="00AF28A9">
                <w:rPr>
                  <w:sz w:val="20"/>
                  <w:szCs w:val="20"/>
                  <w:rPrChange w:id="2998" w:author="Tim" w:date="2015-09-28T14:54:00Z">
                    <w:rPr/>
                  </w:rPrChange>
                </w:rPr>
                <w:t>Adult ECG</w:t>
              </w:r>
            </w:ins>
          </w:p>
        </w:tc>
        <w:tc>
          <w:tcPr>
            <w:tcW w:w="1398" w:type="dxa"/>
            <w:tcPrChange w:id="2999" w:author="Microsoft account" w:date="2015-09-28T15:23:00Z">
              <w:tcPr>
                <w:tcW w:w="1464" w:type="dxa"/>
              </w:tcPr>
            </w:tcPrChange>
          </w:tcPr>
          <w:p w14:paraId="2FC82DE7" w14:textId="77777777" w:rsidR="00F44F78" w:rsidRPr="00AF28A9" w:rsidRDefault="00F44F78">
            <w:pPr>
              <w:pStyle w:val="Heading41"/>
              <w:rPr>
                <w:ins w:id="3000" w:author="Microsoft account" w:date="2015-09-28T14:03:00Z"/>
                <w:sz w:val="20"/>
                <w:szCs w:val="20"/>
                <w:rPrChange w:id="3001" w:author="Tim" w:date="2015-09-28T14:54:00Z">
                  <w:rPr>
                    <w:ins w:id="3002" w:author="Microsoft account" w:date="2015-09-28T14:03:00Z"/>
                  </w:rPr>
                </w:rPrChange>
              </w:rPr>
            </w:pPr>
            <w:ins w:id="3003" w:author="Microsoft account" w:date="2015-09-28T14:03:00Z">
              <w:r w:rsidRPr="00AF28A9">
                <w:rPr>
                  <w:sz w:val="20"/>
                  <w:szCs w:val="20"/>
                  <w:rPrChange w:id="3004" w:author="Tim" w:date="2015-09-28T14:54:00Z">
                    <w:rPr/>
                  </w:rPrChange>
                </w:rPr>
                <w:t>32.3188</w:t>
              </w:r>
            </w:ins>
          </w:p>
        </w:tc>
        <w:tc>
          <w:tcPr>
            <w:tcW w:w="1013" w:type="dxa"/>
            <w:tcPrChange w:id="3005" w:author="Microsoft account" w:date="2015-09-28T15:23:00Z">
              <w:tcPr>
                <w:tcW w:w="729" w:type="dxa"/>
              </w:tcPr>
            </w:tcPrChange>
          </w:tcPr>
          <w:p w14:paraId="2D95C153" w14:textId="77777777" w:rsidR="00F44F78" w:rsidRPr="00AF28A9" w:rsidRDefault="00F44F78">
            <w:pPr>
              <w:pStyle w:val="Heading41"/>
              <w:rPr>
                <w:ins w:id="3006" w:author="Microsoft account" w:date="2015-09-28T14:03:00Z"/>
                <w:sz w:val="20"/>
                <w:szCs w:val="20"/>
                <w:rPrChange w:id="3007" w:author="Tim" w:date="2015-09-28T14:54:00Z">
                  <w:rPr>
                    <w:ins w:id="3008" w:author="Microsoft account" w:date="2015-09-28T14:03:00Z"/>
                  </w:rPr>
                </w:rPrChange>
              </w:rPr>
            </w:pPr>
            <w:ins w:id="3009" w:author="Microsoft account" w:date="2015-09-28T14:03:00Z">
              <w:r w:rsidRPr="00AF28A9">
                <w:rPr>
                  <w:sz w:val="20"/>
                  <w:szCs w:val="20"/>
                  <w:rPrChange w:id="3010" w:author="Tim" w:date="2015-09-28T14:54:00Z">
                    <w:rPr/>
                  </w:rPrChange>
                </w:rPr>
                <w:t>15</w:t>
              </w:r>
            </w:ins>
          </w:p>
        </w:tc>
        <w:tc>
          <w:tcPr>
            <w:tcW w:w="1369" w:type="dxa"/>
            <w:tcPrChange w:id="3011" w:author="Microsoft account" w:date="2015-09-28T15:23:00Z">
              <w:tcPr>
                <w:tcW w:w="1133" w:type="dxa"/>
              </w:tcPr>
            </w:tcPrChange>
          </w:tcPr>
          <w:p w14:paraId="65264ECA" w14:textId="77777777" w:rsidR="00F44F78" w:rsidRPr="00AF28A9" w:rsidRDefault="00F44F78">
            <w:pPr>
              <w:pStyle w:val="Heading41"/>
              <w:rPr>
                <w:ins w:id="3012" w:author="Microsoft account" w:date="2015-09-28T14:03:00Z"/>
                <w:sz w:val="20"/>
                <w:szCs w:val="20"/>
                <w:rPrChange w:id="3013" w:author="Tim" w:date="2015-09-28T14:54:00Z">
                  <w:rPr>
                    <w:ins w:id="3014" w:author="Microsoft account" w:date="2015-09-28T14:03:00Z"/>
                  </w:rPr>
                </w:rPrChange>
              </w:rPr>
            </w:pPr>
            <w:ins w:id="3015" w:author="Microsoft account" w:date="2015-09-28T14:03:00Z">
              <w:r w:rsidRPr="00AF28A9">
                <w:rPr>
                  <w:sz w:val="20"/>
                  <w:szCs w:val="20"/>
                  <w:rPrChange w:id="3016" w:author="Tim" w:date="2015-09-28T14:54:00Z">
                    <w:rPr/>
                  </w:rPrChange>
                </w:rPr>
                <w:t>2.7121e-05</w:t>
              </w:r>
            </w:ins>
          </w:p>
        </w:tc>
        <w:tc>
          <w:tcPr>
            <w:tcW w:w="1244" w:type="dxa"/>
            <w:tcPrChange w:id="3017" w:author="Microsoft account" w:date="2015-09-28T15:23:00Z">
              <w:tcPr>
                <w:tcW w:w="1404" w:type="dxa"/>
              </w:tcPr>
            </w:tcPrChange>
          </w:tcPr>
          <w:p w14:paraId="09A979B9" w14:textId="77777777" w:rsidR="00F44F78" w:rsidRPr="00AF28A9" w:rsidRDefault="00F44F78">
            <w:pPr>
              <w:pStyle w:val="Heading41"/>
              <w:rPr>
                <w:ins w:id="3018" w:author="Microsoft account" w:date="2015-09-28T14:03:00Z"/>
                <w:sz w:val="20"/>
                <w:szCs w:val="20"/>
                <w:rPrChange w:id="3019" w:author="Tim" w:date="2015-09-28T14:54:00Z">
                  <w:rPr>
                    <w:ins w:id="3020" w:author="Microsoft account" w:date="2015-09-28T14:03:00Z"/>
                  </w:rPr>
                </w:rPrChange>
              </w:rPr>
            </w:pPr>
            <w:ins w:id="3021" w:author="Microsoft account" w:date="2015-09-28T14:03:00Z">
              <w:r w:rsidRPr="00AF28A9">
                <w:rPr>
                  <w:sz w:val="20"/>
                  <w:szCs w:val="20"/>
                  <w:rPrChange w:id="3022" w:author="Tim" w:date="2015-09-28T14:54:00Z">
                    <w:rPr/>
                  </w:rPrChange>
                </w:rPr>
                <w:t>32.5685</w:t>
              </w:r>
            </w:ins>
          </w:p>
        </w:tc>
        <w:tc>
          <w:tcPr>
            <w:tcW w:w="643" w:type="dxa"/>
            <w:tcPrChange w:id="3023" w:author="Microsoft account" w:date="2015-09-28T15:23:00Z">
              <w:tcPr>
                <w:tcW w:w="762" w:type="dxa"/>
              </w:tcPr>
            </w:tcPrChange>
          </w:tcPr>
          <w:p w14:paraId="45AF559F" w14:textId="77777777" w:rsidR="00F44F78" w:rsidRPr="00AF28A9" w:rsidRDefault="00F44F78">
            <w:pPr>
              <w:pStyle w:val="Heading41"/>
              <w:rPr>
                <w:ins w:id="3024" w:author="Microsoft account" w:date="2015-09-28T14:03:00Z"/>
                <w:sz w:val="20"/>
                <w:szCs w:val="20"/>
                <w:rPrChange w:id="3025" w:author="Tim" w:date="2015-09-28T14:54:00Z">
                  <w:rPr>
                    <w:ins w:id="3026" w:author="Microsoft account" w:date="2015-09-28T14:03:00Z"/>
                  </w:rPr>
                </w:rPrChange>
              </w:rPr>
            </w:pPr>
            <w:ins w:id="3027" w:author="Microsoft account" w:date="2015-09-28T14:03:00Z">
              <w:r w:rsidRPr="00AF28A9">
                <w:rPr>
                  <w:sz w:val="20"/>
                  <w:szCs w:val="20"/>
                  <w:rPrChange w:id="3028" w:author="Tim" w:date="2015-09-28T14:54:00Z">
                    <w:rPr/>
                  </w:rPrChange>
                </w:rPr>
                <w:t>22</w:t>
              </w:r>
            </w:ins>
          </w:p>
        </w:tc>
        <w:tc>
          <w:tcPr>
            <w:tcW w:w="1443" w:type="dxa"/>
            <w:tcPrChange w:id="3029" w:author="Microsoft account" w:date="2015-09-28T15:23:00Z">
              <w:tcPr>
                <w:tcW w:w="1133" w:type="dxa"/>
              </w:tcPr>
            </w:tcPrChange>
          </w:tcPr>
          <w:p w14:paraId="72747D11" w14:textId="77777777" w:rsidR="00F44F78" w:rsidRPr="00AF28A9" w:rsidRDefault="00F44F78">
            <w:pPr>
              <w:pStyle w:val="Heading41"/>
              <w:rPr>
                <w:ins w:id="3030" w:author="Microsoft account" w:date="2015-09-28T14:03:00Z"/>
                <w:sz w:val="20"/>
                <w:szCs w:val="20"/>
                <w:rPrChange w:id="3031" w:author="Tim" w:date="2015-09-28T14:54:00Z">
                  <w:rPr>
                    <w:ins w:id="3032" w:author="Microsoft account" w:date="2015-09-28T14:03:00Z"/>
                  </w:rPr>
                </w:rPrChange>
              </w:rPr>
            </w:pPr>
            <w:ins w:id="3033" w:author="Microsoft account" w:date="2015-09-28T14:03:00Z">
              <w:r w:rsidRPr="00AF28A9">
                <w:rPr>
                  <w:sz w:val="20"/>
                  <w:szCs w:val="20"/>
                  <w:rPrChange w:id="3034" w:author="Tim" w:date="2015-09-28T14:54:00Z">
                    <w:rPr/>
                  </w:rPrChange>
                </w:rPr>
                <w:t>2.1699e-05</w:t>
              </w:r>
            </w:ins>
          </w:p>
        </w:tc>
      </w:tr>
      <w:tr w:rsidR="00F44F78" w:rsidRPr="00E31C0D" w14:paraId="2FFF1F02" w14:textId="77777777" w:rsidTr="00B56D12">
        <w:trPr>
          <w:ins w:id="3035" w:author="Microsoft account" w:date="2015-09-28T14:03:00Z"/>
        </w:trPr>
        <w:tc>
          <w:tcPr>
            <w:tcW w:w="592" w:type="dxa"/>
            <w:tcPrChange w:id="3036" w:author="Microsoft account" w:date="2015-09-28T15:23:00Z">
              <w:tcPr>
                <w:tcW w:w="619" w:type="dxa"/>
              </w:tcPr>
            </w:tcPrChange>
          </w:tcPr>
          <w:p w14:paraId="5B296B5F" w14:textId="77777777" w:rsidR="00F44F78" w:rsidRPr="00AF28A9" w:rsidRDefault="00F44F78">
            <w:pPr>
              <w:pStyle w:val="Heading41"/>
              <w:rPr>
                <w:ins w:id="3037" w:author="Microsoft account" w:date="2015-09-28T14:03:00Z"/>
                <w:sz w:val="20"/>
                <w:szCs w:val="20"/>
                <w:rPrChange w:id="3038" w:author="Tim" w:date="2015-09-28T14:54:00Z">
                  <w:rPr>
                    <w:ins w:id="3039" w:author="Microsoft account" w:date="2015-09-28T14:03:00Z"/>
                  </w:rPr>
                </w:rPrChange>
              </w:rPr>
            </w:pPr>
            <w:ins w:id="3040" w:author="Microsoft account" w:date="2015-09-28T14:03:00Z">
              <w:r w:rsidRPr="00AF28A9">
                <w:rPr>
                  <w:sz w:val="20"/>
                  <w:szCs w:val="20"/>
                  <w:rPrChange w:id="3041" w:author="Tim" w:date="2015-09-28T14:54:00Z">
                    <w:rPr/>
                  </w:rPrChange>
                </w:rPr>
                <w:t>3</w:t>
              </w:r>
            </w:ins>
          </w:p>
        </w:tc>
        <w:tc>
          <w:tcPr>
            <w:tcW w:w="1833" w:type="dxa"/>
            <w:tcPrChange w:id="3042" w:author="Microsoft account" w:date="2015-09-28T15:23:00Z">
              <w:tcPr>
                <w:tcW w:w="1966" w:type="dxa"/>
              </w:tcPr>
            </w:tcPrChange>
          </w:tcPr>
          <w:p w14:paraId="5F09053C" w14:textId="77777777" w:rsidR="00F44F78" w:rsidRPr="00AF28A9" w:rsidRDefault="00F44F78">
            <w:pPr>
              <w:pStyle w:val="Heading41"/>
              <w:rPr>
                <w:ins w:id="3043" w:author="Microsoft account" w:date="2015-09-28T14:03:00Z"/>
                <w:sz w:val="20"/>
                <w:szCs w:val="20"/>
                <w:rPrChange w:id="3044" w:author="Tim" w:date="2015-09-28T14:54:00Z">
                  <w:rPr>
                    <w:ins w:id="3045" w:author="Microsoft account" w:date="2015-09-28T14:03:00Z"/>
                  </w:rPr>
                </w:rPrChange>
              </w:rPr>
            </w:pPr>
            <w:ins w:id="3046" w:author="Microsoft account" w:date="2015-09-28T14:03:00Z">
              <w:r w:rsidRPr="00AF28A9">
                <w:rPr>
                  <w:sz w:val="20"/>
                  <w:szCs w:val="20"/>
                  <w:rPrChange w:id="3047" w:author="Tim" w:date="2015-09-28T14:54:00Z">
                    <w:rPr/>
                  </w:rPrChange>
                </w:rPr>
                <w:t>Pediatric ECG</w:t>
              </w:r>
            </w:ins>
          </w:p>
        </w:tc>
        <w:tc>
          <w:tcPr>
            <w:tcW w:w="1398" w:type="dxa"/>
            <w:tcPrChange w:id="3048" w:author="Microsoft account" w:date="2015-09-28T15:23:00Z">
              <w:tcPr>
                <w:tcW w:w="1464" w:type="dxa"/>
              </w:tcPr>
            </w:tcPrChange>
          </w:tcPr>
          <w:p w14:paraId="781AB3F2" w14:textId="77777777" w:rsidR="00F44F78" w:rsidRPr="00AF28A9" w:rsidRDefault="00F44F78">
            <w:pPr>
              <w:pStyle w:val="Heading41"/>
              <w:rPr>
                <w:ins w:id="3049" w:author="Microsoft account" w:date="2015-09-28T14:03:00Z"/>
                <w:sz w:val="20"/>
                <w:szCs w:val="20"/>
                <w:rPrChange w:id="3050" w:author="Tim" w:date="2015-09-28T14:54:00Z">
                  <w:rPr>
                    <w:ins w:id="3051" w:author="Microsoft account" w:date="2015-09-28T14:03:00Z"/>
                  </w:rPr>
                </w:rPrChange>
              </w:rPr>
            </w:pPr>
            <w:ins w:id="3052" w:author="Microsoft account" w:date="2015-09-28T14:03:00Z">
              <w:r w:rsidRPr="00AF28A9">
                <w:rPr>
                  <w:sz w:val="20"/>
                  <w:szCs w:val="20"/>
                  <w:rPrChange w:id="3053" w:author="Tim" w:date="2015-09-28T14:54:00Z">
                    <w:rPr/>
                  </w:rPrChange>
                </w:rPr>
                <w:t>15.3777</w:t>
              </w:r>
            </w:ins>
          </w:p>
        </w:tc>
        <w:tc>
          <w:tcPr>
            <w:tcW w:w="1013" w:type="dxa"/>
            <w:tcPrChange w:id="3054" w:author="Microsoft account" w:date="2015-09-28T15:23:00Z">
              <w:tcPr>
                <w:tcW w:w="729" w:type="dxa"/>
              </w:tcPr>
            </w:tcPrChange>
          </w:tcPr>
          <w:p w14:paraId="3376535C" w14:textId="77777777" w:rsidR="00F44F78" w:rsidRPr="00AF28A9" w:rsidRDefault="00F44F78">
            <w:pPr>
              <w:pStyle w:val="Heading41"/>
              <w:rPr>
                <w:ins w:id="3055" w:author="Microsoft account" w:date="2015-09-28T14:03:00Z"/>
                <w:sz w:val="20"/>
                <w:szCs w:val="20"/>
                <w:rPrChange w:id="3056" w:author="Tim" w:date="2015-09-28T14:54:00Z">
                  <w:rPr>
                    <w:ins w:id="3057" w:author="Microsoft account" w:date="2015-09-28T14:03:00Z"/>
                  </w:rPr>
                </w:rPrChange>
              </w:rPr>
            </w:pPr>
            <w:ins w:id="3058" w:author="Microsoft account" w:date="2015-09-28T14:03:00Z">
              <w:r w:rsidRPr="00AF28A9">
                <w:rPr>
                  <w:sz w:val="20"/>
                  <w:szCs w:val="20"/>
                  <w:rPrChange w:id="3059" w:author="Tim" w:date="2015-09-28T14:54:00Z">
                    <w:rPr/>
                  </w:rPrChange>
                </w:rPr>
                <w:t>-13</w:t>
              </w:r>
            </w:ins>
          </w:p>
        </w:tc>
        <w:tc>
          <w:tcPr>
            <w:tcW w:w="1369" w:type="dxa"/>
            <w:tcPrChange w:id="3060" w:author="Microsoft account" w:date="2015-09-28T15:23:00Z">
              <w:tcPr>
                <w:tcW w:w="1133" w:type="dxa"/>
              </w:tcPr>
            </w:tcPrChange>
          </w:tcPr>
          <w:p w14:paraId="5D68C16B" w14:textId="77777777" w:rsidR="00F44F78" w:rsidRPr="00AF28A9" w:rsidRDefault="00F44F78">
            <w:pPr>
              <w:pStyle w:val="Heading41"/>
              <w:rPr>
                <w:ins w:id="3061" w:author="Microsoft account" w:date="2015-09-28T14:03:00Z"/>
                <w:sz w:val="20"/>
                <w:szCs w:val="20"/>
                <w:rPrChange w:id="3062" w:author="Tim" w:date="2015-09-28T14:54:00Z">
                  <w:rPr>
                    <w:ins w:id="3063" w:author="Microsoft account" w:date="2015-09-28T14:03:00Z"/>
                  </w:rPr>
                </w:rPrChange>
              </w:rPr>
            </w:pPr>
            <w:ins w:id="3064" w:author="Microsoft account" w:date="2015-09-28T14:03:00Z">
              <w:r w:rsidRPr="00AF28A9">
                <w:rPr>
                  <w:sz w:val="20"/>
                  <w:szCs w:val="20"/>
                  <w:rPrChange w:id="3065" w:author="Tim" w:date="2015-09-28T14:54:00Z">
                    <w:rPr/>
                  </w:rPrChange>
                </w:rPr>
                <w:t>7.5671e-08</w:t>
              </w:r>
            </w:ins>
          </w:p>
        </w:tc>
        <w:tc>
          <w:tcPr>
            <w:tcW w:w="1244" w:type="dxa"/>
            <w:tcPrChange w:id="3066" w:author="Microsoft account" w:date="2015-09-28T15:23:00Z">
              <w:tcPr>
                <w:tcW w:w="1404" w:type="dxa"/>
              </w:tcPr>
            </w:tcPrChange>
          </w:tcPr>
          <w:p w14:paraId="16D10D46" w14:textId="77777777" w:rsidR="00F44F78" w:rsidRPr="00AF28A9" w:rsidRDefault="00F44F78">
            <w:pPr>
              <w:pStyle w:val="Heading41"/>
              <w:rPr>
                <w:ins w:id="3067" w:author="Microsoft account" w:date="2015-09-28T14:03:00Z"/>
                <w:sz w:val="20"/>
                <w:szCs w:val="20"/>
                <w:rPrChange w:id="3068" w:author="Tim" w:date="2015-09-28T14:54:00Z">
                  <w:rPr>
                    <w:ins w:id="3069" w:author="Microsoft account" w:date="2015-09-28T14:03:00Z"/>
                  </w:rPr>
                </w:rPrChange>
              </w:rPr>
            </w:pPr>
            <w:ins w:id="3070" w:author="Microsoft account" w:date="2015-09-28T14:03:00Z">
              <w:r w:rsidRPr="00AF28A9">
                <w:rPr>
                  <w:sz w:val="20"/>
                  <w:szCs w:val="20"/>
                  <w:rPrChange w:id="3071" w:author="Tim" w:date="2015-09-28T14:54:00Z">
                    <w:rPr/>
                  </w:rPrChange>
                </w:rPr>
                <w:t>14.7753</w:t>
              </w:r>
            </w:ins>
          </w:p>
        </w:tc>
        <w:tc>
          <w:tcPr>
            <w:tcW w:w="643" w:type="dxa"/>
            <w:tcPrChange w:id="3072" w:author="Microsoft account" w:date="2015-09-28T15:23:00Z">
              <w:tcPr>
                <w:tcW w:w="762" w:type="dxa"/>
              </w:tcPr>
            </w:tcPrChange>
          </w:tcPr>
          <w:p w14:paraId="6CF70361" w14:textId="77777777" w:rsidR="00F44F78" w:rsidRPr="00AF28A9" w:rsidRDefault="00F44F78">
            <w:pPr>
              <w:pStyle w:val="Heading41"/>
              <w:rPr>
                <w:ins w:id="3073" w:author="Microsoft account" w:date="2015-09-28T14:03:00Z"/>
                <w:sz w:val="20"/>
                <w:szCs w:val="20"/>
                <w:rPrChange w:id="3074" w:author="Tim" w:date="2015-09-28T14:54:00Z">
                  <w:rPr>
                    <w:ins w:id="3075" w:author="Microsoft account" w:date="2015-09-28T14:03:00Z"/>
                  </w:rPr>
                </w:rPrChange>
              </w:rPr>
            </w:pPr>
            <w:ins w:id="3076" w:author="Microsoft account" w:date="2015-09-28T14:03:00Z">
              <w:r w:rsidRPr="00AF28A9">
                <w:rPr>
                  <w:sz w:val="20"/>
                  <w:szCs w:val="20"/>
                  <w:rPrChange w:id="3077" w:author="Tim" w:date="2015-09-28T14:54:00Z">
                    <w:rPr/>
                  </w:rPrChange>
                </w:rPr>
                <w:t>-33</w:t>
              </w:r>
            </w:ins>
          </w:p>
        </w:tc>
        <w:tc>
          <w:tcPr>
            <w:tcW w:w="1443" w:type="dxa"/>
            <w:tcPrChange w:id="3078" w:author="Microsoft account" w:date="2015-09-28T15:23:00Z">
              <w:tcPr>
                <w:tcW w:w="1133" w:type="dxa"/>
              </w:tcPr>
            </w:tcPrChange>
          </w:tcPr>
          <w:p w14:paraId="5B498EFB" w14:textId="77777777" w:rsidR="00F44F78" w:rsidRPr="00AF28A9" w:rsidRDefault="00F44F78">
            <w:pPr>
              <w:pStyle w:val="Heading41"/>
              <w:rPr>
                <w:ins w:id="3079" w:author="Microsoft account" w:date="2015-09-28T14:03:00Z"/>
                <w:sz w:val="20"/>
                <w:szCs w:val="20"/>
                <w:rPrChange w:id="3080" w:author="Tim" w:date="2015-09-28T14:54:00Z">
                  <w:rPr>
                    <w:ins w:id="3081" w:author="Microsoft account" w:date="2015-09-28T14:03:00Z"/>
                  </w:rPr>
                </w:rPrChange>
              </w:rPr>
            </w:pPr>
            <w:ins w:id="3082" w:author="Microsoft account" w:date="2015-09-28T14:03:00Z">
              <w:r w:rsidRPr="00AF28A9">
                <w:rPr>
                  <w:sz w:val="20"/>
                  <w:szCs w:val="20"/>
                  <w:rPrChange w:id="3083" w:author="Tim" w:date="2015-09-28T14:54:00Z">
                    <w:rPr/>
                  </w:rPrChange>
                </w:rPr>
                <w:t>9.5289e-07</w:t>
              </w:r>
            </w:ins>
          </w:p>
        </w:tc>
      </w:tr>
      <w:tr w:rsidR="00F44F78" w:rsidRPr="00E31C0D" w14:paraId="5534F2B4" w14:textId="77777777" w:rsidTr="00B56D12">
        <w:trPr>
          <w:ins w:id="3084" w:author="Microsoft account" w:date="2015-09-28T14:03:00Z"/>
        </w:trPr>
        <w:tc>
          <w:tcPr>
            <w:tcW w:w="592" w:type="dxa"/>
            <w:tcPrChange w:id="3085" w:author="Microsoft account" w:date="2015-09-28T15:23:00Z">
              <w:tcPr>
                <w:tcW w:w="619" w:type="dxa"/>
              </w:tcPr>
            </w:tcPrChange>
          </w:tcPr>
          <w:p w14:paraId="695551D0" w14:textId="77777777" w:rsidR="00F44F78" w:rsidRPr="00AF28A9" w:rsidRDefault="00F44F78">
            <w:pPr>
              <w:pStyle w:val="Heading41"/>
              <w:rPr>
                <w:ins w:id="3086" w:author="Microsoft account" w:date="2015-09-28T14:03:00Z"/>
                <w:sz w:val="20"/>
                <w:szCs w:val="20"/>
                <w:rPrChange w:id="3087" w:author="Tim" w:date="2015-09-28T14:54:00Z">
                  <w:rPr>
                    <w:ins w:id="3088" w:author="Microsoft account" w:date="2015-09-28T14:03:00Z"/>
                  </w:rPr>
                </w:rPrChange>
              </w:rPr>
            </w:pPr>
            <w:ins w:id="3089" w:author="Microsoft account" w:date="2015-09-28T14:03:00Z">
              <w:r w:rsidRPr="00AF28A9">
                <w:rPr>
                  <w:sz w:val="20"/>
                  <w:szCs w:val="20"/>
                  <w:rPrChange w:id="3090" w:author="Tim" w:date="2015-09-28T14:54:00Z">
                    <w:rPr/>
                  </w:rPrChange>
                </w:rPr>
                <w:t>4</w:t>
              </w:r>
            </w:ins>
          </w:p>
        </w:tc>
        <w:tc>
          <w:tcPr>
            <w:tcW w:w="1833" w:type="dxa"/>
            <w:tcPrChange w:id="3091" w:author="Microsoft account" w:date="2015-09-28T15:23:00Z">
              <w:tcPr>
                <w:tcW w:w="1966" w:type="dxa"/>
              </w:tcPr>
            </w:tcPrChange>
          </w:tcPr>
          <w:p w14:paraId="09307A59" w14:textId="77777777" w:rsidR="00F44F78" w:rsidRPr="00AF28A9" w:rsidRDefault="00F44F78">
            <w:pPr>
              <w:pStyle w:val="Heading41"/>
              <w:rPr>
                <w:ins w:id="3092" w:author="Microsoft account" w:date="2015-09-28T14:03:00Z"/>
                <w:sz w:val="20"/>
                <w:szCs w:val="20"/>
                <w:rPrChange w:id="3093" w:author="Tim" w:date="2015-09-28T14:54:00Z">
                  <w:rPr>
                    <w:ins w:id="3094" w:author="Microsoft account" w:date="2015-09-28T14:03:00Z"/>
                  </w:rPr>
                </w:rPrChange>
              </w:rPr>
            </w:pPr>
            <w:ins w:id="3095" w:author="Microsoft account" w:date="2015-09-28T14:03:00Z">
              <w:r w:rsidRPr="00AF28A9">
                <w:rPr>
                  <w:sz w:val="20"/>
                  <w:szCs w:val="20"/>
                  <w:rPrChange w:id="3096" w:author="Tim" w:date="2015-09-28T14:54:00Z">
                    <w:rPr/>
                  </w:rPrChange>
                </w:rPr>
                <w:t>Atrial fibrillation</w:t>
              </w:r>
            </w:ins>
          </w:p>
        </w:tc>
        <w:tc>
          <w:tcPr>
            <w:tcW w:w="1398" w:type="dxa"/>
            <w:tcPrChange w:id="3097" w:author="Microsoft account" w:date="2015-09-28T15:23:00Z">
              <w:tcPr>
                <w:tcW w:w="1464" w:type="dxa"/>
              </w:tcPr>
            </w:tcPrChange>
          </w:tcPr>
          <w:p w14:paraId="23D25D62" w14:textId="77777777" w:rsidR="00F44F78" w:rsidRPr="00AF28A9" w:rsidRDefault="00F44F78">
            <w:pPr>
              <w:pStyle w:val="Heading41"/>
              <w:rPr>
                <w:ins w:id="3098" w:author="Microsoft account" w:date="2015-09-28T14:03:00Z"/>
                <w:sz w:val="20"/>
                <w:szCs w:val="20"/>
                <w:rPrChange w:id="3099" w:author="Tim" w:date="2015-09-28T14:54:00Z">
                  <w:rPr>
                    <w:ins w:id="3100" w:author="Microsoft account" w:date="2015-09-28T14:03:00Z"/>
                  </w:rPr>
                </w:rPrChange>
              </w:rPr>
            </w:pPr>
            <w:ins w:id="3101" w:author="Microsoft account" w:date="2015-09-28T14:03:00Z">
              <w:r w:rsidRPr="00AF28A9">
                <w:rPr>
                  <w:sz w:val="20"/>
                  <w:szCs w:val="20"/>
                  <w:rPrChange w:id="3102" w:author="Tim" w:date="2015-09-28T14:54:00Z">
                    <w:rPr/>
                  </w:rPrChange>
                </w:rPr>
                <w:t>35.1890</w:t>
              </w:r>
            </w:ins>
          </w:p>
        </w:tc>
        <w:tc>
          <w:tcPr>
            <w:tcW w:w="1013" w:type="dxa"/>
            <w:tcPrChange w:id="3103" w:author="Microsoft account" w:date="2015-09-28T15:23:00Z">
              <w:tcPr>
                <w:tcW w:w="729" w:type="dxa"/>
              </w:tcPr>
            </w:tcPrChange>
          </w:tcPr>
          <w:p w14:paraId="58554327" w14:textId="77777777" w:rsidR="00F44F78" w:rsidRPr="00AF28A9" w:rsidRDefault="00F44F78">
            <w:pPr>
              <w:pStyle w:val="Heading41"/>
              <w:rPr>
                <w:ins w:id="3104" w:author="Microsoft account" w:date="2015-09-28T14:03:00Z"/>
                <w:sz w:val="20"/>
                <w:szCs w:val="20"/>
                <w:rPrChange w:id="3105" w:author="Tim" w:date="2015-09-28T14:54:00Z">
                  <w:rPr>
                    <w:ins w:id="3106" w:author="Microsoft account" w:date="2015-09-28T14:03:00Z"/>
                  </w:rPr>
                </w:rPrChange>
              </w:rPr>
            </w:pPr>
            <w:ins w:id="3107" w:author="Microsoft account" w:date="2015-09-28T14:03:00Z">
              <w:r w:rsidRPr="00AF28A9">
                <w:rPr>
                  <w:sz w:val="20"/>
                  <w:szCs w:val="20"/>
                  <w:rPrChange w:id="3108" w:author="Tim" w:date="2015-09-28T14:54:00Z">
                    <w:rPr/>
                  </w:rPrChange>
                </w:rPr>
                <w:t>-11</w:t>
              </w:r>
            </w:ins>
          </w:p>
        </w:tc>
        <w:tc>
          <w:tcPr>
            <w:tcW w:w="1369" w:type="dxa"/>
            <w:tcPrChange w:id="3109" w:author="Microsoft account" w:date="2015-09-28T15:23:00Z">
              <w:tcPr>
                <w:tcW w:w="1133" w:type="dxa"/>
              </w:tcPr>
            </w:tcPrChange>
          </w:tcPr>
          <w:p w14:paraId="59FE251B" w14:textId="77777777" w:rsidR="00F44F78" w:rsidRPr="00AF28A9" w:rsidRDefault="00F44F78">
            <w:pPr>
              <w:pStyle w:val="Heading41"/>
              <w:rPr>
                <w:ins w:id="3110" w:author="Microsoft account" w:date="2015-09-28T14:03:00Z"/>
                <w:sz w:val="20"/>
                <w:szCs w:val="20"/>
                <w:rPrChange w:id="3111" w:author="Tim" w:date="2015-09-28T14:54:00Z">
                  <w:rPr>
                    <w:ins w:id="3112" w:author="Microsoft account" w:date="2015-09-28T14:03:00Z"/>
                  </w:rPr>
                </w:rPrChange>
              </w:rPr>
            </w:pPr>
            <w:ins w:id="3113" w:author="Microsoft account" w:date="2015-09-28T14:03:00Z">
              <w:r w:rsidRPr="00AF28A9">
                <w:rPr>
                  <w:sz w:val="20"/>
                  <w:szCs w:val="20"/>
                  <w:rPrChange w:id="3114" w:author="Tim" w:date="2015-09-28T14:54:00Z">
                    <w:rPr/>
                  </w:rPrChange>
                </w:rPr>
                <w:t>5.5484e-05</w:t>
              </w:r>
            </w:ins>
          </w:p>
        </w:tc>
        <w:tc>
          <w:tcPr>
            <w:tcW w:w="1244" w:type="dxa"/>
            <w:tcPrChange w:id="3115" w:author="Microsoft account" w:date="2015-09-28T15:23:00Z">
              <w:tcPr>
                <w:tcW w:w="1404" w:type="dxa"/>
              </w:tcPr>
            </w:tcPrChange>
          </w:tcPr>
          <w:p w14:paraId="05E252E8" w14:textId="77777777" w:rsidR="00F44F78" w:rsidRPr="00AF28A9" w:rsidRDefault="00F44F78">
            <w:pPr>
              <w:pStyle w:val="Heading41"/>
              <w:rPr>
                <w:ins w:id="3116" w:author="Microsoft account" w:date="2015-09-28T14:03:00Z"/>
                <w:sz w:val="20"/>
                <w:szCs w:val="20"/>
                <w:rPrChange w:id="3117" w:author="Tim" w:date="2015-09-28T14:54:00Z">
                  <w:rPr>
                    <w:ins w:id="3118" w:author="Microsoft account" w:date="2015-09-28T14:03:00Z"/>
                  </w:rPr>
                </w:rPrChange>
              </w:rPr>
            </w:pPr>
            <w:ins w:id="3119" w:author="Microsoft account" w:date="2015-09-28T14:03:00Z">
              <w:r w:rsidRPr="00AF28A9">
                <w:rPr>
                  <w:sz w:val="20"/>
                  <w:szCs w:val="20"/>
                  <w:rPrChange w:id="3120" w:author="Tim" w:date="2015-09-28T14:54:00Z">
                    <w:rPr/>
                  </w:rPrChange>
                </w:rPr>
                <w:t>33.7883</w:t>
              </w:r>
            </w:ins>
          </w:p>
        </w:tc>
        <w:tc>
          <w:tcPr>
            <w:tcW w:w="643" w:type="dxa"/>
            <w:tcPrChange w:id="3121" w:author="Microsoft account" w:date="2015-09-28T15:23:00Z">
              <w:tcPr>
                <w:tcW w:w="762" w:type="dxa"/>
              </w:tcPr>
            </w:tcPrChange>
          </w:tcPr>
          <w:p w14:paraId="56933671" w14:textId="77777777" w:rsidR="00F44F78" w:rsidRPr="00AF28A9" w:rsidRDefault="00F44F78">
            <w:pPr>
              <w:pStyle w:val="Heading41"/>
              <w:rPr>
                <w:ins w:id="3122" w:author="Microsoft account" w:date="2015-09-28T14:03:00Z"/>
                <w:sz w:val="20"/>
                <w:szCs w:val="20"/>
                <w:rPrChange w:id="3123" w:author="Tim" w:date="2015-09-28T14:54:00Z">
                  <w:rPr>
                    <w:ins w:id="3124" w:author="Microsoft account" w:date="2015-09-28T14:03:00Z"/>
                  </w:rPr>
                </w:rPrChange>
              </w:rPr>
            </w:pPr>
            <w:ins w:id="3125" w:author="Microsoft account" w:date="2015-09-28T14:03:00Z">
              <w:r w:rsidRPr="00AF28A9">
                <w:rPr>
                  <w:sz w:val="20"/>
                  <w:szCs w:val="20"/>
                  <w:rPrChange w:id="3126" w:author="Tim" w:date="2015-09-28T14:54:00Z">
                    <w:rPr/>
                  </w:rPrChange>
                </w:rPr>
                <w:t>-22</w:t>
              </w:r>
            </w:ins>
          </w:p>
        </w:tc>
        <w:tc>
          <w:tcPr>
            <w:tcW w:w="1443" w:type="dxa"/>
            <w:tcPrChange w:id="3127" w:author="Microsoft account" w:date="2015-09-28T15:23:00Z">
              <w:tcPr>
                <w:tcW w:w="1133" w:type="dxa"/>
              </w:tcPr>
            </w:tcPrChange>
          </w:tcPr>
          <w:p w14:paraId="689C74AD" w14:textId="77777777" w:rsidR="00F44F78" w:rsidRPr="00AF28A9" w:rsidRDefault="00F44F78">
            <w:pPr>
              <w:pStyle w:val="Heading41"/>
              <w:rPr>
                <w:ins w:id="3128" w:author="Microsoft account" w:date="2015-09-28T14:03:00Z"/>
                <w:sz w:val="20"/>
                <w:szCs w:val="20"/>
                <w:rPrChange w:id="3129" w:author="Tim" w:date="2015-09-28T14:54:00Z">
                  <w:rPr>
                    <w:ins w:id="3130" w:author="Microsoft account" w:date="2015-09-28T14:03:00Z"/>
                  </w:rPr>
                </w:rPrChange>
              </w:rPr>
            </w:pPr>
            <w:ins w:id="3131" w:author="Microsoft account" w:date="2015-09-28T14:03:00Z">
              <w:r w:rsidRPr="00AF28A9">
                <w:rPr>
                  <w:sz w:val="20"/>
                  <w:szCs w:val="20"/>
                  <w:rPrChange w:id="3132" w:author="Tim" w:date="2015-09-28T14:54:00Z">
                    <w:rPr/>
                  </w:rPrChange>
                </w:rPr>
                <w:t>1.2537e-04</w:t>
              </w:r>
            </w:ins>
          </w:p>
        </w:tc>
      </w:tr>
      <w:tr w:rsidR="00F44F78" w:rsidRPr="00E31C0D" w14:paraId="49BAC6CB" w14:textId="77777777" w:rsidTr="00B56D12">
        <w:trPr>
          <w:ins w:id="3133" w:author="Microsoft account" w:date="2015-09-28T14:03:00Z"/>
        </w:trPr>
        <w:tc>
          <w:tcPr>
            <w:tcW w:w="592" w:type="dxa"/>
            <w:tcPrChange w:id="3134" w:author="Microsoft account" w:date="2015-09-28T15:23:00Z">
              <w:tcPr>
                <w:tcW w:w="619" w:type="dxa"/>
              </w:tcPr>
            </w:tcPrChange>
          </w:tcPr>
          <w:p w14:paraId="6B4FC5C5" w14:textId="77777777" w:rsidR="00F44F78" w:rsidRPr="00AF28A9" w:rsidRDefault="00F44F78">
            <w:pPr>
              <w:pStyle w:val="Heading41"/>
              <w:rPr>
                <w:ins w:id="3135" w:author="Microsoft account" w:date="2015-09-28T14:03:00Z"/>
                <w:sz w:val="20"/>
                <w:szCs w:val="20"/>
                <w:rPrChange w:id="3136" w:author="Tim" w:date="2015-09-28T14:54:00Z">
                  <w:rPr>
                    <w:ins w:id="3137" w:author="Microsoft account" w:date="2015-09-28T14:03:00Z"/>
                  </w:rPr>
                </w:rPrChange>
              </w:rPr>
            </w:pPr>
            <w:ins w:id="3138" w:author="Microsoft account" w:date="2015-09-28T14:03:00Z">
              <w:r w:rsidRPr="00AF28A9">
                <w:rPr>
                  <w:sz w:val="20"/>
                  <w:szCs w:val="20"/>
                  <w:rPrChange w:id="3139" w:author="Tim" w:date="2015-09-28T14:54:00Z">
                    <w:rPr/>
                  </w:rPrChange>
                </w:rPr>
                <w:t>5</w:t>
              </w:r>
            </w:ins>
          </w:p>
        </w:tc>
        <w:tc>
          <w:tcPr>
            <w:tcW w:w="1833" w:type="dxa"/>
            <w:tcPrChange w:id="3140" w:author="Microsoft account" w:date="2015-09-28T15:23:00Z">
              <w:tcPr>
                <w:tcW w:w="1966" w:type="dxa"/>
              </w:tcPr>
            </w:tcPrChange>
          </w:tcPr>
          <w:p w14:paraId="6E63035C" w14:textId="77777777" w:rsidR="00F44F78" w:rsidRPr="00AF28A9" w:rsidRDefault="00F44F78">
            <w:pPr>
              <w:pStyle w:val="Heading41"/>
              <w:rPr>
                <w:ins w:id="3141" w:author="Microsoft account" w:date="2015-09-28T14:03:00Z"/>
                <w:sz w:val="20"/>
                <w:szCs w:val="20"/>
                <w:rPrChange w:id="3142" w:author="Tim" w:date="2015-09-28T14:54:00Z">
                  <w:rPr>
                    <w:ins w:id="3143" w:author="Microsoft account" w:date="2015-09-28T14:03:00Z"/>
                  </w:rPr>
                </w:rPrChange>
              </w:rPr>
            </w:pPr>
            <w:ins w:id="3144" w:author="Microsoft account" w:date="2015-09-28T14:03:00Z">
              <w:r w:rsidRPr="00AF28A9">
                <w:rPr>
                  <w:sz w:val="20"/>
                  <w:szCs w:val="20"/>
                  <w:rPrChange w:id="3145" w:author="Tim" w:date="2015-09-28T14:54:00Z">
                    <w:rPr/>
                  </w:rPrChange>
                </w:rPr>
                <w:t>Atrial flutter</w:t>
              </w:r>
            </w:ins>
          </w:p>
        </w:tc>
        <w:tc>
          <w:tcPr>
            <w:tcW w:w="1398" w:type="dxa"/>
            <w:tcPrChange w:id="3146" w:author="Microsoft account" w:date="2015-09-28T15:23:00Z">
              <w:tcPr>
                <w:tcW w:w="1464" w:type="dxa"/>
              </w:tcPr>
            </w:tcPrChange>
          </w:tcPr>
          <w:p w14:paraId="6784D6BB" w14:textId="77777777" w:rsidR="00F44F78" w:rsidRPr="00AF28A9" w:rsidRDefault="00F44F78">
            <w:pPr>
              <w:pStyle w:val="Heading41"/>
              <w:rPr>
                <w:ins w:id="3147" w:author="Microsoft account" w:date="2015-09-28T14:03:00Z"/>
                <w:sz w:val="20"/>
                <w:szCs w:val="20"/>
                <w:rPrChange w:id="3148" w:author="Tim" w:date="2015-09-28T14:54:00Z">
                  <w:rPr>
                    <w:ins w:id="3149" w:author="Microsoft account" w:date="2015-09-28T14:03:00Z"/>
                  </w:rPr>
                </w:rPrChange>
              </w:rPr>
            </w:pPr>
            <w:ins w:id="3150" w:author="Microsoft account" w:date="2015-09-28T14:03:00Z">
              <w:r w:rsidRPr="00AF28A9">
                <w:rPr>
                  <w:sz w:val="20"/>
                  <w:szCs w:val="20"/>
                  <w:rPrChange w:id="3151" w:author="Tim" w:date="2015-09-28T14:54:00Z">
                    <w:rPr/>
                  </w:rPrChange>
                </w:rPr>
                <w:t>32.7564</w:t>
              </w:r>
            </w:ins>
          </w:p>
        </w:tc>
        <w:tc>
          <w:tcPr>
            <w:tcW w:w="1013" w:type="dxa"/>
            <w:tcPrChange w:id="3152" w:author="Microsoft account" w:date="2015-09-28T15:23:00Z">
              <w:tcPr>
                <w:tcW w:w="729" w:type="dxa"/>
              </w:tcPr>
            </w:tcPrChange>
          </w:tcPr>
          <w:p w14:paraId="6E2EBCF1" w14:textId="77777777" w:rsidR="00F44F78" w:rsidRPr="00AF28A9" w:rsidRDefault="00F44F78">
            <w:pPr>
              <w:pStyle w:val="Heading41"/>
              <w:rPr>
                <w:ins w:id="3153" w:author="Microsoft account" w:date="2015-09-28T14:03:00Z"/>
                <w:sz w:val="20"/>
                <w:szCs w:val="20"/>
                <w:rPrChange w:id="3154" w:author="Tim" w:date="2015-09-28T14:54:00Z">
                  <w:rPr>
                    <w:ins w:id="3155" w:author="Microsoft account" w:date="2015-09-28T14:03:00Z"/>
                  </w:rPr>
                </w:rPrChange>
              </w:rPr>
            </w:pPr>
            <w:ins w:id="3156" w:author="Microsoft account" w:date="2015-09-28T14:03:00Z">
              <w:r w:rsidRPr="00AF28A9">
                <w:rPr>
                  <w:sz w:val="20"/>
                  <w:szCs w:val="20"/>
                  <w:rPrChange w:id="3157" w:author="Tim" w:date="2015-09-28T14:54:00Z">
                    <w:rPr/>
                  </w:rPrChange>
                </w:rPr>
                <w:t>-12</w:t>
              </w:r>
            </w:ins>
          </w:p>
        </w:tc>
        <w:tc>
          <w:tcPr>
            <w:tcW w:w="1369" w:type="dxa"/>
            <w:tcPrChange w:id="3158" w:author="Microsoft account" w:date="2015-09-28T15:23:00Z">
              <w:tcPr>
                <w:tcW w:w="1133" w:type="dxa"/>
              </w:tcPr>
            </w:tcPrChange>
          </w:tcPr>
          <w:p w14:paraId="121350CE" w14:textId="77777777" w:rsidR="00F44F78" w:rsidRPr="00AF28A9" w:rsidRDefault="00F44F78">
            <w:pPr>
              <w:pStyle w:val="Heading41"/>
              <w:rPr>
                <w:ins w:id="3159" w:author="Microsoft account" w:date="2015-09-28T14:03:00Z"/>
                <w:sz w:val="20"/>
                <w:szCs w:val="20"/>
                <w:rPrChange w:id="3160" w:author="Tim" w:date="2015-09-28T14:54:00Z">
                  <w:rPr>
                    <w:ins w:id="3161" w:author="Microsoft account" w:date="2015-09-28T14:03:00Z"/>
                  </w:rPr>
                </w:rPrChange>
              </w:rPr>
            </w:pPr>
            <w:ins w:id="3162" w:author="Microsoft account" w:date="2015-09-28T14:03:00Z">
              <w:r w:rsidRPr="00AF28A9">
                <w:rPr>
                  <w:sz w:val="20"/>
                  <w:szCs w:val="20"/>
                  <w:rPrChange w:id="3163" w:author="Tim" w:date="2015-09-28T14:54:00Z">
                    <w:rPr/>
                  </w:rPrChange>
                </w:rPr>
                <w:t>7.5671e-08</w:t>
              </w:r>
            </w:ins>
          </w:p>
        </w:tc>
        <w:tc>
          <w:tcPr>
            <w:tcW w:w="1244" w:type="dxa"/>
            <w:tcPrChange w:id="3164" w:author="Microsoft account" w:date="2015-09-28T15:23:00Z">
              <w:tcPr>
                <w:tcW w:w="1404" w:type="dxa"/>
              </w:tcPr>
            </w:tcPrChange>
          </w:tcPr>
          <w:p w14:paraId="0A0FAE01" w14:textId="77777777" w:rsidR="00F44F78" w:rsidRPr="00AF28A9" w:rsidRDefault="00F44F78">
            <w:pPr>
              <w:pStyle w:val="Heading41"/>
              <w:rPr>
                <w:ins w:id="3165" w:author="Microsoft account" w:date="2015-09-28T14:03:00Z"/>
                <w:sz w:val="20"/>
                <w:szCs w:val="20"/>
                <w:rPrChange w:id="3166" w:author="Tim" w:date="2015-09-28T14:54:00Z">
                  <w:rPr>
                    <w:ins w:id="3167" w:author="Microsoft account" w:date="2015-09-28T14:03:00Z"/>
                  </w:rPr>
                </w:rPrChange>
              </w:rPr>
            </w:pPr>
            <w:ins w:id="3168" w:author="Microsoft account" w:date="2015-09-28T14:03:00Z">
              <w:r w:rsidRPr="00AF28A9">
                <w:rPr>
                  <w:sz w:val="20"/>
                  <w:szCs w:val="20"/>
                  <w:rPrChange w:id="3169" w:author="Tim" w:date="2015-09-28T14:54:00Z">
                    <w:rPr/>
                  </w:rPrChange>
                </w:rPr>
                <w:t>32.8983</w:t>
              </w:r>
            </w:ins>
          </w:p>
        </w:tc>
        <w:tc>
          <w:tcPr>
            <w:tcW w:w="643" w:type="dxa"/>
            <w:tcPrChange w:id="3170" w:author="Microsoft account" w:date="2015-09-28T15:23:00Z">
              <w:tcPr>
                <w:tcW w:w="762" w:type="dxa"/>
              </w:tcPr>
            </w:tcPrChange>
          </w:tcPr>
          <w:p w14:paraId="16931490" w14:textId="77777777" w:rsidR="00F44F78" w:rsidRPr="00AF28A9" w:rsidRDefault="00F44F78">
            <w:pPr>
              <w:pStyle w:val="Heading41"/>
              <w:rPr>
                <w:ins w:id="3171" w:author="Microsoft account" w:date="2015-09-28T14:03:00Z"/>
                <w:sz w:val="20"/>
                <w:szCs w:val="20"/>
                <w:rPrChange w:id="3172" w:author="Tim" w:date="2015-09-28T14:54:00Z">
                  <w:rPr>
                    <w:ins w:id="3173" w:author="Microsoft account" w:date="2015-09-28T14:03:00Z"/>
                  </w:rPr>
                </w:rPrChange>
              </w:rPr>
            </w:pPr>
            <w:ins w:id="3174" w:author="Microsoft account" w:date="2015-09-28T14:03:00Z">
              <w:r w:rsidRPr="00AF28A9">
                <w:rPr>
                  <w:sz w:val="20"/>
                  <w:szCs w:val="20"/>
                  <w:rPrChange w:id="3175" w:author="Tim" w:date="2015-09-28T14:54:00Z">
                    <w:rPr/>
                  </w:rPrChange>
                </w:rPr>
                <w:t>-24</w:t>
              </w:r>
            </w:ins>
          </w:p>
        </w:tc>
        <w:tc>
          <w:tcPr>
            <w:tcW w:w="1443" w:type="dxa"/>
            <w:tcPrChange w:id="3176" w:author="Microsoft account" w:date="2015-09-28T15:23:00Z">
              <w:tcPr>
                <w:tcW w:w="1133" w:type="dxa"/>
              </w:tcPr>
            </w:tcPrChange>
          </w:tcPr>
          <w:p w14:paraId="238894A2" w14:textId="77777777" w:rsidR="00F44F78" w:rsidRPr="00AF28A9" w:rsidRDefault="00F44F78">
            <w:pPr>
              <w:pStyle w:val="Heading41"/>
              <w:rPr>
                <w:ins w:id="3177" w:author="Microsoft account" w:date="2015-09-28T14:03:00Z"/>
                <w:sz w:val="20"/>
                <w:szCs w:val="20"/>
                <w:rPrChange w:id="3178" w:author="Tim" w:date="2015-09-28T14:54:00Z">
                  <w:rPr>
                    <w:ins w:id="3179" w:author="Microsoft account" w:date="2015-09-28T14:03:00Z"/>
                  </w:rPr>
                </w:rPrChange>
              </w:rPr>
            </w:pPr>
            <w:ins w:id="3180" w:author="Microsoft account" w:date="2015-09-28T14:03:00Z">
              <w:r w:rsidRPr="00AF28A9">
                <w:rPr>
                  <w:sz w:val="20"/>
                  <w:szCs w:val="20"/>
                  <w:rPrChange w:id="3181" w:author="Tim" w:date="2015-09-28T14:54:00Z">
                    <w:rPr/>
                  </w:rPrChange>
                </w:rPr>
                <w:t>7.5871e-08</w:t>
              </w:r>
            </w:ins>
          </w:p>
        </w:tc>
      </w:tr>
      <w:tr w:rsidR="00F44F78" w:rsidRPr="00E31C0D" w14:paraId="03F0656B" w14:textId="77777777" w:rsidTr="00B56D12">
        <w:trPr>
          <w:trHeight w:val="487"/>
          <w:ins w:id="3182" w:author="Microsoft account" w:date="2015-09-28T14:03:00Z"/>
          <w:trPrChange w:id="3183" w:author="Microsoft account" w:date="2015-09-28T15:23:00Z">
            <w:trPr>
              <w:trHeight w:val="487"/>
            </w:trPr>
          </w:trPrChange>
        </w:trPr>
        <w:tc>
          <w:tcPr>
            <w:tcW w:w="592" w:type="dxa"/>
            <w:tcPrChange w:id="3184" w:author="Microsoft account" w:date="2015-09-28T15:23:00Z">
              <w:tcPr>
                <w:tcW w:w="619" w:type="dxa"/>
              </w:tcPr>
            </w:tcPrChange>
          </w:tcPr>
          <w:p w14:paraId="1D693F93" w14:textId="77777777" w:rsidR="00F44F78" w:rsidRPr="00AF28A9" w:rsidRDefault="00F44F78">
            <w:pPr>
              <w:pStyle w:val="Heading41"/>
              <w:rPr>
                <w:ins w:id="3185" w:author="Microsoft account" w:date="2015-09-28T14:03:00Z"/>
                <w:sz w:val="20"/>
                <w:szCs w:val="20"/>
                <w:rPrChange w:id="3186" w:author="Tim" w:date="2015-09-28T14:54:00Z">
                  <w:rPr>
                    <w:ins w:id="3187" w:author="Microsoft account" w:date="2015-09-28T14:03:00Z"/>
                  </w:rPr>
                </w:rPrChange>
              </w:rPr>
            </w:pPr>
            <w:ins w:id="3188" w:author="Microsoft account" w:date="2015-09-28T14:03:00Z">
              <w:r w:rsidRPr="00AF28A9">
                <w:rPr>
                  <w:sz w:val="20"/>
                  <w:szCs w:val="20"/>
                  <w:rPrChange w:id="3189" w:author="Tim" w:date="2015-09-28T14:54:00Z">
                    <w:rPr/>
                  </w:rPrChange>
                </w:rPr>
                <w:t>6</w:t>
              </w:r>
            </w:ins>
          </w:p>
        </w:tc>
        <w:tc>
          <w:tcPr>
            <w:tcW w:w="1833" w:type="dxa"/>
            <w:tcPrChange w:id="3190" w:author="Microsoft account" w:date="2015-09-28T15:23:00Z">
              <w:tcPr>
                <w:tcW w:w="1966" w:type="dxa"/>
              </w:tcPr>
            </w:tcPrChange>
          </w:tcPr>
          <w:p w14:paraId="69B8BE78" w14:textId="77777777" w:rsidR="00F44F78" w:rsidRPr="00AF28A9" w:rsidRDefault="00F44F78">
            <w:pPr>
              <w:pStyle w:val="Heading41"/>
              <w:rPr>
                <w:ins w:id="3191" w:author="Microsoft account" w:date="2015-09-28T14:03:00Z"/>
                <w:sz w:val="20"/>
                <w:szCs w:val="20"/>
                <w:rPrChange w:id="3192" w:author="Tim" w:date="2015-09-28T14:54:00Z">
                  <w:rPr>
                    <w:ins w:id="3193" w:author="Microsoft account" w:date="2015-09-28T14:03:00Z"/>
                  </w:rPr>
                </w:rPrChange>
              </w:rPr>
            </w:pPr>
            <w:ins w:id="3194" w:author="Microsoft account" w:date="2015-09-28T14:03:00Z">
              <w:r w:rsidRPr="00AF28A9">
                <w:rPr>
                  <w:sz w:val="20"/>
                  <w:szCs w:val="20"/>
                  <w:rPrChange w:id="3195" w:author="Tim" w:date="2015-09-28T14:54:00Z">
                    <w:rPr/>
                  </w:rPrChange>
                </w:rPr>
                <w:t>Sinus arrhythmia</w:t>
              </w:r>
            </w:ins>
          </w:p>
        </w:tc>
        <w:tc>
          <w:tcPr>
            <w:tcW w:w="1398" w:type="dxa"/>
            <w:tcPrChange w:id="3196" w:author="Microsoft account" w:date="2015-09-28T15:23:00Z">
              <w:tcPr>
                <w:tcW w:w="1464" w:type="dxa"/>
              </w:tcPr>
            </w:tcPrChange>
          </w:tcPr>
          <w:p w14:paraId="6F6FFA27" w14:textId="77777777" w:rsidR="00F44F78" w:rsidRPr="00AF28A9" w:rsidRDefault="00F44F78">
            <w:pPr>
              <w:pStyle w:val="Heading41"/>
              <w:rPr>
                <w:ins w:id="3197" w:author="Microsoft account" w:date="2015-09-28T14:03:00Z"/>
                <w:sz w:val="20"/>
                <w:szCs w:val="20"/>
                <w:rPrChange w:id="3198" w:author="Tim" w:date="2015-09-28T14:54:00Z">
                  <w:rPr>
                    <w:ins w:id="3199" w:author="Microsoft account" w:date="2015-09-28T14:03:00Z"/>
                  </w:rPr>
                </w:rPrChange>
              </w:rPr>
            </w:pPr>
            <w:ins w:id="3200" w:author="Microsoft account" w:date="2015-09-28T14:03:00Z">
              <w:r w:rsidRPr="00AF28A9">
                <w:rPr>
                  <w:sz w:val="20"/>
                  <w:szCs w:val="20"/>
                  <w:rPrChange w:id="3201" w:author="Tim" w:date="2015-09-28T14:54:00Z">
                    <w:rPr/>
                  </w:rPrChange>
                </w:rPr>
                <w:t>72.7827</w:t>
              </w:r>
            </w:ins>
          </w:p>
        </w:tc>
        <w:tc>
          <w:tcPr>
            <w:tcW w:w="1013" w:type="dxa"/>
            <w:tcPrChange w:id="3202" w:author="Microsoft account" w:date="2015-09-28T15:23:00Z">
              <w:tcPr>
                <w:tcW w:w="729" w:type="dxa"/>
              </w:tcPr>
            </w:tcPrChange>
          </w:tcPr>
          <w:p w14:paraId="35DC8DF9" w14:textId="77777777" w:rsidR="00F44F78" w:rsidRPr="00AF28A9" w:rsidRDefault="00F44F78">
            <w:pPr>
              <w:pStyle w:val="Heading41"/>
              <w:rPr>
                <w:ins w:id="3203" w:author="Microsoft account" w:date="2015-09-28T14:03:00Z"/>
                <w:sz w:val="20"/>
                <w:szCs w:val="20"/>
                <w:rPrChange w:id="3204" w:author="Tim" w:date="2015-09-28T14:54:00Z">
                  <w:rPr>
                    <w:ins w:id="3205" w:author="Microsoft account" w:date="2015-09-28T14:03:00Z"/>
                  </w:rPr>
                </w:rPrChange>
              </w:rPr>
            </w:pPr>
            <w:ins w:id="3206" w:author="Microsoft account" w:date="2015-09-28T14:03:00Z">
              <w:r w:rsidRPr="00AF28A9">
                <w:rPr>
                  <w:sz w:val="20"/>
                  <w:szCs w:val="20"/>
                  <w:rPrChange w:id="3207" w:author="Tim" w:date="2015-09-28T14:54:00Z">
                    <w:rPr/>
                  </w:rPrChange>
                </w:rPr>
                <w:t>-15</w:t>
              </w:r>
            </w:ins>
          </w:p>
        </w:tc>
        <w:tc>
          <w:tcPr>
            <w:tcW w:w="1369" w:type="dxa"/>
            <w:tcPrChange w:id="3208" w:author="Microsoft account" w:date="2015-09-28T15:23:00Z">
              <w:tcPr>
                <w:tcW w:w="1133" w:type="dxa"/>
              </w:tcPr>
            </w:tcPrChange>
          </w:tcPr>
          <w:p w14:paraId="693F6132" w14:textId="77777777" w:rsidR="00F44F78" w:rsidRPr="00AF28A9" w:rsidRDefault="00F44F78">
            <w:pPr>
              <w:pStyle w:val="Heading41"/>
              <w:rPr>
                <w:ins w:id="3209" w:author="Microsoft account" w:date="2015-09-28T14:03:00Z"/>
                <w:sz w:val="20"/>
                <w:szCs w:val="20"/>
                <w:rPrChange w:id="3210" w:author="Tim" w:date="2015-09-28T14:54:00Z">
                  <w:rPr>
                    <w:ins w:id="3211" w:author="Microsoft account" w:date="2015-09-28T14:03:00Z"/>
                  </w:rPr>
                </w:rPrChange>
              </w:rPr>
            </w:pPr>
            <w:ins w:id="3212" w:author="Microsoft account" w:date="2015-09-28T14:03:00Z">
              <w:r w:rsidRPr="00AF28A9">
                <w:rPr>
                  <w:sz w:val="20"/>
                  <w:szCs w:val="20"/>
                  <w:rPrChange w:id="3213" w:author="Tim" w:date="2015-09-28T14:54:00Z">
                    <w:rPr/>
                  </w:rPrChange>
                </w:rPr>
                <w:t>7.2132e-06</w:t>
              </w:r>
            </w:ins>
          </w:p>
        </w:tc>
        <w:tc>
          <w:tcPr>
            <w:tcW w:w="1244" w:type="dxa"/>
            <w:tcPrChange w:id="3214" w:author="Microsoft account" w:date="2015-09-28T15:23:00Z">
              <w:tcPr>
                <w:tcW w:w="1404" w:type="dxa"/>
              </w:tcPr>
            </w:tcPrChange>
          </w:tcPr>
          <w:p w14:paraId="3F80AFE7" w14:textId="77777777" w:rsidR="00F44F78" w:rsidRPr="00AF28A9" w:rsidRDefault="00F44F78">
            <w:pPr>
              <w:pStyle w:val="Heading41"/>
              <w:rPr>
                <w:ins w:id="3215" w:author="Microsoft account" w:date="2015-09-28T14:03:00Z"/>
                <w:sz w:val="20"/>
                <w:szCs w:val="20"/>
                <w:rPrChange w:id="3216" w:author="Tim" w:date="2015-09-28T14:54:00Z">
                  <w:rPr>
                    <w:ins w:id="3217" w:author="Microsoft account" w:date="2015-09-28T14:03:00Z"/>
                  </w:rPr>
                </w:rPrChange>
              </w:rPr>
            </w:pPr>
            <w:ins w:id="3218" w:author="Microsoft account" w:date="2015-09-28T14:03:00Z">
              <w:r w:rsidRPr="00AF28A9">
                <w:rPr>
                  <w:sz w:val="20"/>
                  <w:szCs w:val="20"/>
                  <w:rPrChange w:id="3219" w:author="Tim" w:date="2015-09-28T14:54:00Z">
                    <w:rPr/>
                  </w:rPrChange>
                </w:rPr>
                <w:t>71.2890</w:t>
              </w:r>
            </w:ins>
          </w:p>
        </w:tc>
        <w:tc>
          <w:tcPr>
            <w:tcW w:w="643" w:type="dxa"/>
            <w:tcPrChange w:id="3220" w:author="Microsoft account" w:date="2015-09-28T15:23:00Z">
              <w:tcPr>
                <w:tcW w:w="762" w:type="dxa"/>
              </w:tcPr>
            </w:tcPrChange>
          </w:tcPr>
          <w:p w14:paraId="46E90A9B" w14:textId="77777777" w:rsidR="00F44F78" w:rsidRPr="00AF28A9" w:rsidRDefault="00F44F78">
            <w:pPr>
              <w:pStyle w:val="Heading41"/>
              <w:rPr>
                <w:ins w:id="3221" w:author="Microsoft account" w:date="2015-09-28T14:03:00Z"/>
                <w:sz w:val="20"/>
                <w:szCs w:val="20"/>
                <w:rPrChange w:id="3222" w:author="Tim" w:date="2015-09-28T14:54:00Z">
                  <w:rPr>
                    <w:ins w:id="3223" w:author="Microsoft account" w:date="2015-09-28T14:03:00Z"/>
                  </w:rPr>
                </w:rPrChange>
              </w:rPr>
            </w:pPr>
            <w:ins w:id="3224" w:author="Microsoft account" w:date="2015-09-28T14:03:00Z">
              <w:r w:rsidRPr="00AF28A9">
                <w:rPr>
                  <w:sz w:val="20"/>
                  <w:szCs w:val="20"/>
                  <w:rPrChange w:id="3225" w:author="Tim" w:date="2015-09-28T14:54:00Z">
                    <w:rPr/>
                  </w:rPrChange>
                </w:rPr>
                <w:t>-28</w:t>
              </w:r>
            </w:ins>
          </w:p>
        </w:tc>
        <w:tc>
          <w:tcPr>
            <w:tcW w:w="1443" w:type="dxa"/>
            <w:tcPrChange w:id="3226" w:author="Microsoft account" w:date="2015-09-28T15:23:00Z">
              <w:tcPr>
                <w:tcW w:w="1133" w:type="dxa"/>
              </w:tcPr>
            </w:tcPrChange>
          </w:tcPr>
          <w:p w14:paraId="7548C667" w14:textId="77777777" w:rsidR="00F44F78" w:rsidRPr="00AF28A9" w:rsidRDefault="00F44F78">
            <w:pPr>
              <w:pStyle w:val="Heading41"/>
              <w:rPr>
                <w:ins w:id="3227" w:author="Microsoft account" w:date="2015-09-28T14:03:00Z"/>
                <w:sz w:val="20"/>
                <w:szCs w:val="20"/>
                <w:rPrChange w:id="3228" w:author="Tim" w:date="2015-09-28T14:54:00Z">
                  <w:rPr>
                    <w:ins w:id="3229" w:author="Microsoft account" w:date="2015-09-28T14:03:00Z"/>
                  </w:rPr>
                </w:rPrChange>
              </w:rPr>
            </w:pPr>
            <w:ins w:id="3230" w:author="Microsoft account" w:date="2015-09-28T14:03:00Z">
              <w:r w:rsidRPr="00AF28A9">
                <w:rPr>
                  <w:sz w:val="20"/>
                  <w:szCs w:val="20"/>
                  <w:rPrChange w:id="3231" w:author="Tim" w:date="2015-09-28T14:54:00Z">
                    <w:rPr/>
                  </w:rPrChange>
                </w:rPr>
                <w:t>7.323e-06</w:t>
              </w:r>
            </w:ins>
          </w:p>
        </w:tc>
      </w:tr>
      <w:tr w:rsidR="00F44F78" w:rsidRPr="00E31C0D" w14:paraId="7C5F1E34" w14:textId="77777777" w:rsidTr="00B56D12">
        <w:trPr>
          <w:ins w:id="3232" w:author="Microsoft account" w:date="2015-09-28T14:03:00Z"/>
        </w:trPr>
        <w:tc>
          <w:tcPr>
            <w:tcW w:w="592" w:type="dxa"/>
            <w:tcPrChange w:id="3233" w:author="Microsoft account" w:date="2015-09-28T15:23:00Z">
              <w:tcPr>
                <w:tcW w:w="619" w:type="dxa"/>
              </w:tcPr>
            </w:tcPrChange>
          </w:tcPr>
          <w:p w14:paraId="386F610F" w14:textId="77777777" w:rsidR="00F44F78" w:rsidRPr="00AF28A9" w:rsidRDefault="00F44F78">
            <w:pPr>
              <w:pStyle w:val="Heading41"/>
              <w:rPr>
                <w:ins w:id="3234" w:author="Microsoft account" w:date="2015-09-28T14:03:00Z"/>
                <w:sz w:val="20"/>
                <w:szCs w:val="20"/>
                <w:rPrChange w:id="3235" w:author="Tim" w:date="2015-09-28T14:54:00Z">
                  <w:rPr>
                    <w:ins w:id="3236" w:author="Microsoft account" w:date="2015-09-28T14:03:00Z"/>
                  </w:rPr>
                </w:rPrChange>
              </w:rPr>
            </w:pPr>
            <w:ins w:id="3237" w:author="Microsoft account" w:date="2015-09-28T14:03:00Z">
              <w:r w:rsidRPr="00AF28A9">
                <w:rPr>
                  <w:sz w:val="20"/>
                  <w:szCs w:val="20"/>
                  <w:rPrChange w:id="3238" w:author="Tim" w:date="2015-09-28T14:54:00Z">
                    <w:rPr/>
                  </w:rPrChange>
                </w:rPr>
                <w:t>7</w:t>
              </w:r>
            </w:ins>
          </w:p>
        </w:tc>
        <w:tc>
          <w:tcPr>
            <w:tcW w:w="1833" w:type="dxa"/>
            <w:tcPrChange w:id="3239" w:author="Microsoft account" w:date="2015-09-28T15:23:00Z">
              <w:tcPr>
                <w:tcW w:w="1966" w:type="dxa"/>
              </w:tcPr>
            </w:tcPrChange>
          </w:tcPr>
          <w:p w14:paraId="23EB5637" w14:textId="77777777" w:rsidR="00F44F78" w:rsidRPr="00AF28A9" w:rsidRDefault="00F44F78">
            <w:pPr>
              <w:pStyle w:val="Heading41"/>
              <w:rPr>
                <w:ins w:id="3240" w:author="Microsoft account" w:date="2015-09-28T14:03:00Z"/>
                <w:sz w:val="20"/>
                <w:szCs w:val="20"/>
                <w:rPrChange w:id="3241" w:author="Tim" w:date="2015-09-28T14:54:00Z">
                  <w:rPr>
                    <w:ins w:id="3242" w:author="Microsoft account" w:date="2015-09-28T14:03:00Z"/>
                  </w:rPr>
                </w:rPrChange>
              </w:rPr>
            </w:pPr>
            <w:ins w:id="3243" w:author="Microsoft account" w:date="2015-09-28T14:03:00Z">
              <w:r w:rsidRPr="00AF28A9">
                <w:rPr>
                  <w:sz w:val="20"/>
                  <w:szCs w:val="20"/>
                  <w:rPrChange w:id="3244" w:author="Tim" w:date="2015-09-28T14:54:00Z">
                    <w:rPr/>
                  </w:rPrChange>
                </w:rPr>
                <w:t>Missed beat</w:t>
              </w:r>
            </w:ins>
          </w:p>
        </w:tc>
        <w:tc>
          <w:tcPr>
            <w:tcW w:w="1398" w:type="dxa"/>
            <w:tcPrChange w:id="3245" w:author="Microsoft account" w:date="2015-09-28T15:23:00Z">
              <w:tcPr>
                <w:tcW w:w="1464" w:type="dxa"/>
              </w:tcPr>
            </w:tcPrChange>
          </w:tcPr>
          <w:p w14:paraId="165746B0" w14:textId="77777777" w:rsidR="00F44F78" w:rsidRPr="00AF28A9" w:rsidRDefault="00F44F78">
            <w:pPr>
              <w:pStyle w:val="Heading41"/>
              <w:rPr>
                <w:ins w:id="3246" w:author="Microsoft account" w:date="2015-09-28T14:03:00Z"/>
                <w:sz w:val="20"/>
                <w:szCs w:val="20"/>
                <w:rPrChange w:id="3247" w:author="Tim" w:date="2015-09-28T14:54:00Z">
                  <w:rPr>
                    <w:ins w:id="3248" w:author="Microsoft account" w:date="2015-09-28T14:03:00Z"/>
                  </w:rPr>
                </w:rPrChange>
              </w:rPr>
            </w:pPr>
            <w:ins w:id="3249" w:author="Microsoft account" w:date="2015-09-28T14:03:00Z">
              <w:r w:rsidRPr="00AF28A9">
                <w:rPr>
                  <w:sz w:val="20"/>
                  <w:szCs w:val="20"/>
                  <w:rPrChange w:id="3250" w:author="Tim" w:date="2015-09-28T14:54:00Z">
                    <w:rPr/>
                  </w:rPrChange>
                </w:rPr>
                <w:t>45.3338</w:t>
              </w:r>
            </w:ins>
          </w:p>
        </w:tc>
        <w:tc>
          <w:tcPr>
            <w:tcW w:w="1013" w:type="dxa"/>
            <w:tcPrChange w:id="3251" w:author="Microsoft account" w:date="2015-09-28T15:23:00Z">
              <w:tcPr>
                <w:tcW w:w="729" w:type="dxa"/>
              </w:tcPr>
            </w:tcPrChange>
          </w:tcPr>
          <w:p w14:paraId="2D3F8516" w14:textId="77777777" w:rsidR="00F44F78" w:rsidRPr="00AF28A9" w:rsidRDefault="00F44F78">
            <w:pPr>
              <w:pStyle w:val="Heading41"/>
              <w:rPr>
                <w:ins w:id="3252" w:author="Microsoft account" w:date="2015-09-28T14:03:00Z"/>
                <w:sz w:val="20"/>
                <w:szCs w:val="20"/>
                <w:rPrChange w:id="3253" w:author="Tim" w:date="2015-09-28T14:54:00Z">
                  <w:rPr>
                    <w:ins w:id="3254" w:author="Microsoft account" w:date="2015-09-28T14:03:00Z"/>
                  </w:rPr>
                </w:rPrChange>
              </w:rPr>
            </w:pPr>
            <w:ins w:id="3255" w:author="Microsoft account" w:date="2015-09-28T14:03:00Z">
              <w:r w:rsidRPr="00AF28A9">
                <w:rPr>
                  <w:sz w:val="20"/>
                  <w:szCs w:val="20"/>
                  <w:rPrChange w:id="3256" w:author="Tim" w:date="2015-09-28T14:54:00Z">
                    <w:rPr/>
                  </w:rPrChange>
                </w:rPr>
                <w:t>32</w:t>
              </w:r>
            </w:ins>
          </w:p>
        </w:tc>
        <w:tc>
          <w:tcPr>
            <w:tcW w:w="1369" w:type="dxa"/>
            <w:tcPrChange w:id="3257" w:author="Microsoft account" w:date="2015-09-28T15:23:00Z">
              <w:tcPr>
                <w:tcW w:w="1133" w:type="dxa"/>
              </w:tcPr>
            </w:tcPrChange>
          </w:tcPr>
          <w:p w14:paraId="78E16AD7" w14:textId="77777777" w:rsidR="00F44F78" w:rsidRPr="00AF28A9" w:rsidRDefault="00F44F78">
            <w:pPr>
              <w:pStyle w:val="Heading41"/>
              <w:rPr>
                <w:ins w:id="3258" w:author="Microsoft account" w:date="2015-09-28T14:03:00Z"/>
                <w:sz w:val="20"/>
                <w:szCs w:val="20"/>
                <w:rPrChange w:id="3259" w:author="Tim" w:date="2015-09-28T14:54:00Z">
                  <w:rPr>
                    <w:ins w:id="3260" w:author="Microsoft account" w:date="2015-09-28T14:03:00Z"/>
                  </w:rPr>
                </w:rPrChange>
              </w:rPr>
            </w:pPr>
            <w:ins w:id="3261" w:author="Microsoft account" w:date="2015-09-28T14:03:00Z">
              <w:r w:rsidRPr="00AF28A9">
                <w:rPr>
                  <w:sz w:val="20"/>
                  <w:szCs w:val="20"/>
                  <w:rPrChange w:id="3262" w:author="Tim" w:date="2015-09-28T14:54:00Z">
                    <w:rPr/>
                  </w:rPrChange>
                </w:rPr>
                <w:t>2.1343e-02</w:t>
              </w:r>
            </w:ins>
          </w:p>
        </w:tc>
        <w:tc>
          <w:tcPr>
            <w:tcW w:w="1244" w:type="dxa"/>
            <w:tcPrChange w:id="3263" w:author="Microsoft account" w:date="2015-09-28T15:23:00Z">
              <w:tcPr>
                <w:tcW w:w="1404" w:type="dxa"/>
              </w:tcPr>
            </w:tcPrChange>
          </w:tcPr>
          <w:p w14:paraId="7ACCAFBD" w14:textId="77777777" w:rsidR="00F44F78" w:rsidRPr="00AF28A9" w:rsidRDefault="00F44F78">
            <w:pPr>
              <w:pStyle w:val="Heading41"/>
              <w:rPr>
                <w:ins w:id="3264" w:author="Microsoft account" w:date="2015-09-28T14:03:00Z"/>
                <w:sz w:val="20"/>
                <w:szCs w:val="20"/>
                <w:rPrChange w:id="3265" w:author="Tim" w:date="2015-09-28T14:54:00Z">
                  <w:rPr>
                    <w:ins w:id="3266" w:author="Microsoft account" w:date="2015-09-28T14:03:00Z"/>
                  </w:rPr>
                </w:rPrChange>
              </w:rPr>
            </w:pPr>
            <w:ins w:id="3267" w:author="Microsoft account" w:date="2015-09-28T14:03:00Z">
              <w:r w:rsidRPr="00AF28A9">
                <w:rPr>
                  <w:sz w:val="20"/>
                  <w:szCs w:val="20"/>
                  <w:rPrChange w:id="3268" w:author="Tim" w:date="2015-09-28T14:54:00Z">
                    <w:rPr/>
                  </w:rPrChange>
                </w:rPr>
                <w:t>45.6734</w:t>
              </w:r>
            </w:ins>
          </w:p>
        </w:tc>
        <w:tc>
          <w:tcPr>
            <w:tcW w:w="643" w:type="dxa"/>
            <w:tcPrChange w:id="3269" w:author="Microsoft account" w:date="2015-09-28T15:23:00Z">
              <w:tcPr>
                <w:tcW w:w="762" w:type="dxa"/>
              </w:tcPr>
            </w:tcPrChange>
          </w:tcPr>
          <w:p w14:paraId="197EECC2" w14:textId="77777777" w:rsidR="00F44F78" w:rsidRPr="00AF28A9" w:rsidRDefault="00F44F78">
            <w:pPr>
              <w:pStyle w:val="Heading41"/>
              <w:rPr>
                <w:ins w:id="3270" w:author="Microsoft account" w:date="2015-09-28T14:03:00Z"/>
                <w:sz w:val="20"/>
                <w:szCs w:val="20"/>
                <w:rPrChange w:id="3271" w:author="Tim" w:date="2015-09-28T14:54:00Z">
                  <w:rPr>
                    <w:ins w:id="3272" w:author="Microsoft account" w:date="2015-09-28T14:03:00Z"/>
                  </w:rPr>
                </w:rPrChange>
              </w:rPr>
            </w:pPr>
            <w:ins w:id="3273" w:author="Microsoft account" w:date="2015-09-28T14:03:00Z">
              <w:r w:rsidRPr="00AF28A9">
                <w:rPr>
                  <w:sz w:val="20"/>
                  <w:szCs w:val="20"/>
                  <w:rPrChange w:id="3274" w:author="Tim" w:date="2015-09-28T14:54:00Z">
                    <w:rPr/>
                  </w:rPrChange>
                </w:rPr>
                <w:t>64</w:t>
              </w:r>
            </w:ins>
          </w:p>
        </w:tc>
        <w:tc>
          <w:tcPr>
            <w:tcW w:w="1443" w:type="dxa"/>
            <w:tcPrChange w:id="3275" w:author="Microsoft account" w:date="2015-09-28T15:23:00Z">
              <w:tcPr>
                <w:tcW w:w="1133" w:type="dxa"/>
              </w:tcPr>
            </w:tcPrChange>
          </w:tcPr>
          <w:p w14:paraId="354D9523" w14:textId="77777777" w:rsidR="00F44F78" w:rsidRPr="00AF28A9" w:rsidRDefault="00F44F78">
            <w:pPr>
              <w:pStyle w:val="Heading41"/>
              <w:rPr>
                <w:ins w:id="3276" w:author="Microsoft account" w:date="2015-09-28T14:03:00Z"/>
                <w:sz w:val="20"/>
                <w:szCs w:val="20"/>
                <w:rPrChange w:id="3277" w:author="Tim" w:date="2015-09-28T14:54:00Z">
                  <w:rPr>
                    <w:ins w:id="3278" w:author="Microsoft account" w:date="2015-09-28T14:03:00Z"/>
                  </w:rPr>
                </w:rPrChange>
              </w:rPr>
            </w:pPr>
            <w:ins w:id="3279" w:author="Microsoft account" w:date="2015-09-28T14:03:00Z">
              <w:r w:rsidRPr="00AF28A9">
                <w:rPr>
                  <w:sz w:val="20"/>
                  <w:szCs w:val="20"/>
                  <w:rPrChange w:id="3280" w:author="Tim" w:date="2015-09-28T14:54:00Z">
                    <w:rPr/>
                  </w:rPrChange>
                </w:rPr>
                <w:t>2.1413e-02</w:t>
              </w:r>
            </w:ins>
          </w:p>
        </w:tc>
      </w:tr>
      <w:tr w:rsidR="00F44F78" w:rsidRPr="00E31C0D" w14:paraId="5F10E269" w14:textId="77777777" w:rsidTr="00B56D12">
        <w:trPr>
          <w:ins w:id="3281" w:author="Microsoft account" w:date="2015-09-28T14:03:00Z"/>
        </w:trPr>
        <w:tc>
          <w:tcPr>
            <w:tcW w:w="592" w:type="dxa"/>
            <w:tcPrChange w:id="3282" w:author="Microsoft account" w:date="2015-09-28T15:23:00Z">
              <w:tcPr>
                <w:tcW w:w="619" w:type="dxa"/>
              </w:tcPr>
            </w:tcPrChange>
          </w:tcPr>
          <w:p w14:paraId="68169D76" w14:textId="77777777" w:rsidR="00F44F78" w:rsidRPr="00AF28A9" w:rsidRDefault="00F44F78">
            <w:pPr>
              <w:pStyle w:val="Heading41"/>
              <w:rPr>
                <w:ins w:id="3283" w:author="Microsoft account" w:date="2015-09-28T14:03:00Z"/>
                <w:sz w:val="20"/>
                <w:szCs w:val="20"/>
                <w:rPrChange w:id="3284" w:author="Tim" w:date="2015-09-28T14:54:00Z">
                  <w:rPr>
                    <w:ins w:id="3285" w:author="Microsoft account" w:date="2015-09-28T14:03:00Z"/>
                  </w:rPr>
                </w:rPrChange>
              </w:rPr>
            </w:pPr>
            <w:ins w:id="3286" w:author="Microsoft account" w:date="2015-09-28T14:03:00Z">
              <w:r w:rsidRPr="00AF28A9">
                <w:rPr>
                  <w:sz w:val="20"/>
                  <w:szCs w:val="20"/>
                  <w:rPrChange w:id="3287" w:author="Tim" w:date="2015-09-28T14:54:00Z">
                    <w:rPr/>
                  </w:rPrChange>
                </w:rPr>
                <w:t>8</w:t>
              </w:r>
            </w:ins>
          </w:p>
        </w:tc>
        <w:tc>
          <w:tcPr>
            <w:tcW w:w="1833" w:type="dxa"/>
            <w:tcPrChange w:id="3288" w:author="Microsoft account" w:date="2015-09-28T15:23:00Z">
              <w:tcPr>
                <w:tcW w:w="1966" w:type="dxa"/>
              </w:tcPr>
            </w:tcPrChange>
          </w:tcPr>
          <w:p w14:paraId="46A39959" w14:textId="77777777" w:rsidR="00F44F78" w:rsidRPr="00AF28A9" w:rsidRDefault="00F44F78">
            <w:pPr>
              <w:pStyle w:val="Heading41"/>
              <w:rPr>
                <w:ins w:id="3289" w:author="Microsoft account" w:date="2015-09-28T14:03:00Z"/>
                <w:sz w:val="20"/>
                <w:szCs w:val="20"/>
                <w:rPrChange w:id="3290" w:author="Tim" w:date="2015-09-28T14:54:00Z">
                  <w:rPr>
                    <w:ins w:id="3291" w:author="Microsoft account" w:date="2015-09-28T14:03:00Z"/>
                  </w:rPr>
                </w:rPrChange>
              </w:rPr>
            </w:pPr>
            <w:ins w:id="3292" w:author="Microsoft account" w:date="2015-09-28T14:03:00Z">
              <w:r w:rsidRPr="00AF28A9">
                <w:rPr>
                  <w:sz w:val="20"/>
                  <w:szCs w:val="20"/>
                  <w:rPrChange w:id="3293" w:author="Tim" w:date="2015-09-28T14:54:00Z">
                    <w:rPr/>
                  </w:rPrChange>
                </w:rPr>
                <w:t>Atrial tachycardia</w:t>
              </w:r>
            </w:ins>
          </w:p>
        </w:tc>
        <w:tc>
          <w:tcPr>
            <w:tcW w:w="1398" w:type="dxa"/>
            <w:tcPrChange w:id="3294" w:author="Microsoft account" w:date="2015-09-28T15:23:00Z">
              <w:tcPr>
                <w:tcW w:w="1464" w:type="dxa"/>
              </w:tcPr>
            </w:tcPrChange>
          </w:tcPr>
          <w:p w14:paraId="0D3ED13D" w14:textId="77777777" w:rsidR="00F44F78" w:rsidRPr="00AF28A9" w:rsidRDefault="00F44F78">
            <w:pPr>
              <w:pStyle w:val="Heading41"/>
              <w:rPr>
                <w:ins w:id="3295" w:author="Microsoft account" w:date="2015-09-28T14:03:00Z"/>
                <w:sz w:val="20"/>
                <w:szCs w:val="20"/>
                <w:rPrChange w:id="3296" w:author="Tim" w:date="2015-09-28T14:54:00Z">
                  <w:rPr>
                    <w:ins w:id="3297" w:author="Microsoft account" w:date="2015-09-28T14:03:00Z"/>
                  </w:rPr>
                </w:rPrChange>
              </w:rPr>
            </w:pPr>
            <w:ins w:id="3298" w:author="Microsoft account" w:date="2015-09-28T14:03:00Z">
              <w:r w:rsidRPr="00AF28A9">
                <w:rPr>
                  <w:sz w:val="20"/>
                  <w:szCs w:val="20"/>
                  <w:rPrChange w:id="3299" w:author="Tim" w:date="2015-09-28T14:54:00Z">
                    <w:rPr/>
                  </w:rPrChange>
                </w:rPr>
                <w:t>34.2328</w:t>
              </w:r>
            </w:ins>
          </w:p>
        </w:tc>
        <w:tc>
          <w:tcPr>
            <w:tcW w:w="1013" w:type="dxa"/>
            <w:tcPrChange w:id="3300" w:author="Microsoft account" w:date="2015-09-28T15:23:00Z">
              <w:tcPr>
                <w:tcW w:w="729" w:type="dxa"/>
              </w:tcPr>
            </w:tcPrChange>
          </w:tcPr>
          <w:p w14:paraId="3DEDC5D6" w14:textId="77777777" w:rsidR="00F44F78" w:rsidRPr="00AF28A9" w:rsidRDefault="00F44F78">
            <w:pPr>
              <w:pStyle w:val="Heading41"/>
              <w:rPr>
                <w:ins w:id="3301" w:author="Microsoft account" w:date="2015-09-28T14:03:00Z"/>
                <w:sz w:val="20"/>
                <w:szCs w:val="20"/>
                <w:rPrChange w:id="3302" w:author="Tim" w:date="2015-09-28T14:54:00Z">
                  <w:rPr>
                    <w:ins w:id="3303" w:author="Microsoft account" w:date="2015-09-28T14:03:00Z"/>
                  </w:rPr>
                </w:rPrChange>
              </w:rPr>
            </w:pPr>
            <w:ins w:id="3304" w:author="Microsoft account" w:date="2015-09-28T14:03:00Z">
              <w:r w:rsidRPr="00AF28A9">
                <w:rPr>
                  <w:sz w:val="20"/>
                  <w:szCs w:val="20"/>
                  <w:rPrChange w:id="3305" w:author="Tim" w:date="2015-09-28T14:54:00Z">
                    <w:rPr/>
                  </w:rPrChange>
                </w:rPr>
                <w:t>32</w:t>
              </w:r>
            </w:ins>
          </w:p>
        </w:tc>
        <w:tc>
          <w:tcPr>
            <w:tcW w:w="1369" w:type="dxa"/>
            <w:tcPrChange w:id="3306" w:author="Microsoft account" w:date="2015-09-28T15:23:00Z">
              <w:tcPr>
                <w:tcW w:w="1133" w:type="dxa"/>
              </w:tcPr>
            </w:tcPrChange>
          </w:tcPr>
          <w:p w14:paraId="65CB70D1" w14:textId="77777777" w:rsidR="00F44F78" w:rsidRPr="00AF28A9" w:rsidRDefault="00F44F78">
            <w:pPr>
              <w:pStyle w:val="Heading41"/>
              <w:rPr>
                <w:ins w:id="3307" w:author="Microsoft account" w:date="2015-09-28T14:03:00Z"/>
                <w:sz w:val="20"/>
                <w:szCs w:val="20"/>
                <w:rPrChange w:id="3308" w:author="Tim" w:date="2015-09-28T14:54:00Z">
                  <w:rPr>
                    <w:ins w:id="3309" w:author="Microsoft account" w:date="2015-09-28T14:03:00Z"/>
                  </w:rPr>
                </w:rPrChange>
              </w:rPr>
            </w:pPr>
            <w:ins w:id="3310" w:author="Microsoft account" w:date="2015-09-28T14:03:00Z">
              <w:r w:rsidRPr="00AF28A9">
                <w:rPr>
                  <w:sz w:val="20"/>
                  <w:szCs w:val="20"/>
                  <w:rPrChange w:id="3311" w:author="Tim" w:date="2015-09-28T14:54:00Z">
                    <w:rPr/>
                  </w:rPrChange>
                </w:rPr>
                <w:t>9.5221e-03</w:t>
              </w:r>
            </w:ins>
          </w:p>
        </w:tc>
        <w:tc>
          <w:tcPr>
            <w:tcW w:w="1244" w:type="dxa"/>
            <w:tcPrChange w:id="3312" w:author="Microsoft account" w:date="2015-09-28T15:23:00Z">
              <w:tcPr>
                <w:tcW w:w="1404" w:type="dxa"/>
              </w:tcPr>
            </w:tcPrChange>
          </w:tcPr>
          <w:p w14:paraId="48B3E61B" w14:textId="77777777" w:rsidR="00F44F78" w:rsidRPr="00AF28A9" w:rsidRDefault="00F44F78">
            <w:pPr>
              <w:pStyle w:val="Heading41"/>
              <w:rPr>
                <w:ins w:id="3313" w:author="Microsoft account" w:date="2015-09-28T14:03:00Z"/>
                <w:sz w:val="20"/>
                <w:szCs w:val="20"/>
                <w:rPrChange w:id="3314" w:author="Tim" w:date="2015-09-28T14:54:00Z">
                  <w:rPr>
                    <w:ins w:id="3315" w:author="Microsoft account" w:date="2015-09-28T14:03:00Z"/>
                  </w:rPr>
                </w:rPrChange>
              </w:rPr>
            </w:pPr>
            <w:ins w:id="3316" w:author="Microsoft account" w:date="2015-09-28T14:03:00Z">
              <w:r w:rsidRPr="00AF28A9">
                <w:rPr>
                  <w:sz w:val="20"/>
                  <w:szCs w:val="20"/>
                  <w:rPrChange w:id="3317" w:author="Tim" w:date="2015-09-28T14:54:00Z">
                    <w:rPr/>
                  </w:rPrChange>
                </w:rPr>
                <w:t>35.6423</w:t>
              </w:r>
            </w:ins>
          </w:p>
        </w:tc>
        <w:tc>
          <w:tcPr>
            <w:tcW w:w="643" w:type="dxa"/>
            <w:tcPrChange w:id="3318" w:author="Microsoft account" w:date="2015-09-28T15:23:00Z">
              <w:tcPr>
                <w:tcW w:w="762" w:type="dxa"/>
              </w:tcPr>
            </w:tcPrChange>
          </w:tcPr>
          <w:p w14:paraId="388F6E07" w14:textId="77777777" w:rsidR="00F44F78" w:rsidRPr="00AF28A9" w:rsidRDefault="00F44F78">
            <w:pPr>
              <w:pStyle w:val="Heading41"/>
              <w:rPr>
                <w:ins w:id="3319" w:author="Microsoft account" w:date="2015-09-28T14:03:00Z"/>
                <w:sz w:val="20"/>
                <w:szCs w:val="20"/>
                <w:rPrChange w:id="3320" w:author="Tim" w:date="2015-09-28T14:54:00Z">
                  <w:rPr>
                    <w:ins w:id="3321" w:author="Microsoft account" w:date="2015-09-28T14:03:00Z"/>
                  </w:rPr>
                </w:rPrChange>
              </w:rPr>
            </w:pPr>
            <w:ins w:id="3322" w:author="Microsoft account" w:date="2015-09-28T14:03:00Z">
              <w:r w:rsidRPr="00AF28A9">
                <w:rPr>
                  <w:sz w:val="20"/>
                  <w:szCs w:val="20"/>
                  <w:rPrChange w:id="3323" w:author="Tim" w:date="2015-09-28T14:54:00Z">
                    <w:rPr/>
                  </w:rPrChange>
                </w:rPr>
                <w:t>66</w:t>
              </w:r>
            </w:ins>
          </w:p>
        </w:tc>
        <w:tc>
          <w:tcPr>
            <w:tcW w:w="1443" w:type="dxa"/>
            <w:tcPrChange w:id="3324" w:author="Microsoft account" w:date="2015-09-28T15:23:00Z">
              <w:tcPr>
                <w:tcW w:w="1133" w:type="dxa"/>
              </w:tcPr>
            </w:tcPrChange>
          </w:tcPr>
          <w:p w14:paraId="717CE2AC" w14:textId="77777777" w:rsidR="00F44F78" w:rsidRPr="00AF28A9" w:rsidRDefault="00F44F78">
            <w:pPr>
              <w:pStyle w:val="Heading41"/>
              <w:rPr>
                <w:ins w:id="3325" w:author="Microsoft account" w:date="2015-09-28T14:03:00Z"/>
                <w:sz w:val="20"/>
                <w:szCs w:val="20"/>
                <w:rPrChange w:id="3326" w:author="Tim" w:date="2015-09-28T14:54:00Z">
                  <w:rPr>
                    <w:ins w:id="3327" w:author="Microsoft account" w:date="2015-09-28T14:03:00Z"/>
                  </w:rPr>
                </w:rPrChange>
              </w:rPr>
            </w:pPr>
            <w:ins w:id="3328" w:author="Microsoft account" w:date="2015-09-28T14:03:00Z">
              <w:r w:rsidRPr="00AF28A9">
                <w:rPr>
                  <w:sz w:val="20"/>
                  <w:szCs w:val="20"/>
                  <w:rPrChange w:id="3329" w:author="Tim" w:date="2015-09-28T14:54:00Z">
                    <w:rPr/>
                  </w:rPrChange>
                </w:rPr>
                <w:t>8.5237e-03</w:t>
              </w:r>
            </w:ins>
          </w:p>
        </w:tc>
      </w:tr>
      <w:tr w:rsidR="00F44F78" w:rsidRPr="00E31C0D" w14:paraId="32D4CF6C" w14:textId="77777777" w:rsidTr="00B56D12">
        <w:trPr>
          <w:ins w:id="3330" w:author="Microsoft account" w:date="2015-09-28T14:03:00Z"/>
        </w:trPr>
        <w:tc>
          <w:tcPr>
            <w:tcW w:w="592" w:type="dxa"/>
            <w:tcPrChange w:id="3331" w:author="Microsoft account" w:date="2015-09-28T15:23:00Z">
              <w:tcPr>
                <w:tcW w:w="619" w:type="dxa"/>
              </w:tcPr>
            </w:tcPrChange>
          </w:tcPr>
          <w:p w14:paraId="25CAAEC9" w14:textId="77777777" w:rsidR="00F44F78" w:rsidRPr="00AF28A9" w:rsidRDefault="00F44F78">
            <w:pPr>
              <w:pStyle w:val="Heading41"/>
              <w:rPr>
                <w:ins w:id="3332" w:author="Microsoft account" w:date="2015-09-28T14:03:00Z"/>
                <w:sz w:val="20"/>
                <w:szCs w:val="20"/>
                <w:rPrChange w:id="3333" w:author="Tim" w:date="2015-09-28T14:54:00Z">
                  <w:rPr>
                    <w:ins w:id="3334" w:author="Microsoft account" w:date="2015-09-28T14:03:00Z"/>
                  </w:rPr>
                </w:rPrChange>
              </w:rPr>
            </w:pPr>
            <w:ins w:id="3335" w:author="Microsoft account" w:date="2015-09-28T14:03:00Z">
              <w:r w:rsidRPr="00AF28A9">
                <w:rPr>
                  <w:sz w:val="20"/>
                  <w:szCs w:val="20"/>
                  <w:rPrChange w:id="3336" w:author="Tim" w:date="2015-09-28T14:54:00Z">
                    <w:rPr/>
                  </w:rPrChange>
                </w:rPr>
                <w:t>9</w:t>
              </w:r>
            </w:ins>
          </w:p>
        </w:tc>
        <w:tc>
          <w:tcPr>
            <w:tcW w:w="1833" w:type="dxa"/>
            <w:tcPrChange w:id="3337" w:author="Microsoft account" w:date="2015-09-28T15:23:00Z">
              <w:tcPr>
                <w:tcW w:w="1966" w:type="dxa"/>
              </w:tcPr>
            </w:tcPrChange>
          </w:tcPr>
          <w:p w14:paraId="6BA02A49" w14:textId="77777777" w:rsidR="00F44F78" w:rsidRPr="00AF28A9" w:rsidRDefault="00F44F78">
            <w:pPr>
              <w:pStyle w:val="Heading41"/>
              <w:rPr>
                <w:ins w:id="3338" w:author="Microsoft account" w:date="2015-09-28T14:03:00Z"/>
                <w:sz w:val="20"/>
                <w:szCs w:val="20"/>
                <w:rPrChange w:id="3339" w:author="Tim" w:date="2015-09-28T14:54:00Z">
                  <w:rPr>
                    <w:ins w:id="3340" w:author="Microsoft account" w:date="2015-09-28T14:03:00Z"/>
                  </w:rPr>
                </w:rPrChange>
              </w:rPr>
            </w:pPr>
            <w:ins w:id="3341" w:author="Microsoft account" w:date="2015-09-28T14:03:00Z">
              <w:r w:rsidRPr="00AF28A9">
                <w:rPr>
                  <w:sz w:val="20"/>
                  <w:szCs w:val="20"/>
                  <w:rPrChange w:id="3342" w:author="Tim" w:date="2015-09-28T14:54:00Z">
                    <w:rPr/>
                  </w:rPrChange>
                </w:rPr>
                <w:t>Nodal rhythm</w:t>
              </w:r>
            </w:ins>
          </w:p>
        </w:tc>
        <w:tc>
          <w:tcPr>
            <w:tcW w:w="1398" w:type="dxa"/>
            <w:tcPrChange w:id="3343" w:author="Microsoft account" w:date="2015-09-28T15:23:00Z">
              <w:tcPr>
                <w:tcW w:w="1464" w:type="dxa"/>
              </w:tcPr>
            </w:tcPrChange>
          </w:tcPr>
          <w:p w14:paraId="7A83277B" w14:textId="77777777" w:rsidR="00F44F78" w:rsidRPr="00AF28A9" w:rsidRDefault="00F44F78">
            <w:pPr>
              <w:pStyle w:val="Heading41"/>
              <w:rPr>
                <w:ins w:id="3344" w:author="Microsoft account" w:date="2015-09-28T14:03:00Z"/>
                <w:sz w:val="20"/>
                <w:szCs w:val="20"/>
                <w:rPrChange w:id="3345" w:author="Tim" w:date="2015-09-28T14:54:00Z">
                  <w:rPr>
                    <w:ins w:id="3346" w:author="Microsoft account" w:date="2015-09-28T14:03:00Z"/>
                  </w:rPr>
                </w:rPrChange>
              </w:rPr>
            </w:pPr>
            <w:ins w:id="3347" w:author="Microsoft account" w:date="2015-09-28T14:03:00Z">
              <w:r w:rsidRPr="00AF28A9">
                <w:rPr>
                  <w:sz w:val="20"/>
                  <w:szCs w:val="20"/>
                  <w:rPrChange w:id="3348" w:author="Tim" w:date="2015-09-28T14:54:00Z">
                    <w:rPr/>
                  </w:rPrChange>
                </w:rPr>
                <w:t>54.5332</w:t>
              </w:r>
            </w:ins>
          </w:p>
        </w:tc>
        <w:tc>
          <w:tcPr>
            <w:tcW w:w="1013" w:type="dxa"/>
            <w:tcPrChange w:id="3349" w:author="Microsoft account" w:date="2015-09-28T15:23:00Z">
              <w:tcPr>
                <w:tcW w:w="729" w:type="dxa"/>
              </w:tcPr>
            </w:tcPrChange>
          </w:tcPr>
          <w:p w14:paraId="148E885B" w14:textId="77777777" w:rsidR="00F44F78" w:rsidRPr="00AF28A9" w:rsidRDefault="00F44F78">
            <w:pPr>
              <w:pStyle w:val="Heading41"/>
              <w:rPr>
                <w:ins w:id="3350" w:author="Microsoft account" w:date="2015-09-28T14:03:00Z"/>
                <w:sz w:val="20"/>
                <w:szCs w:val="20"/>
                <w:rPrChange w:id="3351" w:author="Tim" w:date="2015-09-28T14:54:00Z">
                  <w:rPr>
                    <w:ins w:id="3352" w:author="Microsoft account" w:date="2015-09-28T14:03:00Z"/>
                  </w:rPr>
                </w:rPrChange>
              </w:rPr>
            </w:pPr>
            <w:ins w:id="3353" w:author="Microsoft account" w:date="2015-09-28T14:03:00Z">
              <w:r w:rsidRPr="00AF28A9">
                <w:rPr>
                  <w:sz w:val="20"/>
                  <w:szCs w:val="20"/>
                  <w:rPrChange w:id="3354" w:author="Tim" w:date="2015-09-28T14:54:00Z">
                    <w:rPr/>
                  </w:rPrChange>
                </w:rPr>
                <w:t>12</w:t>
              </w:r>
            </w:ins>
          </w:p>
        </w:tc>
        <w:tc>
          <w:tcPr>
            <w:tcW w:w="1369" w:type="dxa"/>
            <w:tcPrChange w:id="3355" w:author="Microsoft account" w:date="2015-09-28T15:23:00Z">
              <w:tcPr>
                <w:tcW w:w="1133" w:type="dxa"/>
              </w:tcPr>
            </w:tcPrChange>
          </w:tcPr>
          <w:p w14:paraId="3B11C979" w14:textId="77777777" w:rsidR="00F44F78" w:rsidRPr="00AF28A9" w:rsidRDefault="00F44F78">
            <w:pPr>
              <w:pStyle w:val="Heading41"/>
              <w:rPr>
                <w:ins w:id="3356" w:author="Microsoft account" w:date="2015-09-28T14:03:00Z"/>
                <w:sz w:val="20"/>
                <w:szCs w:val="20"/>
                <w:rPrChange w:id="3357" w:author="Tim" w:date="2015-09-28T14:54:00Z">
                  <w:rPr>
                    <w:ins w:id="3358" w:author="Microsoft account" w:date="2015-09-28T14:03:00Z"/>
                  </w:rPr>
                </w:rPrChange>
              </w:rPr>
            </w:pPr>
            <w:ins w:id="3359" w:author="Microsoft account" w:date="2015-09-28T14:03:00Z">
              <w:r w:rsidRPr="00AF28A9">
                <w:rPr>
                  <w:sz w:val="20"/>
                  <w:szCs w:val="20"/>
                  <w:rPrChange w:id="3360" w:author="Tim" w:date="2015-09-28T14:54:00Z">
                    <w:rPr/>
                  </w:rPrChange>
                </w:rPr>
                <w:t>4.5452e-04</w:t>
              </w:r>
            </w:ins>
          </w:p>
        </w:tc>
        <w:tc>
          <w:tcPr>
            <w:tcW w:w="1244" w:type="dxa"/>
            <w:tcPrChange w:id="3361" w:author="Microsoft account" w:date="2015-09-28T15:23:00Z">
              <w:tcPr>
                <w:tcW w:w="1404" w:type="dxa"/>
              </w:tcPr>
            </w:tcPrChange>
          </w:tcPr>
          <w:p w14:paraId="346B0C90" w14:textId="77777777" w:rsidR="00F44F78" w:rsidRPr="00AF28A9" w:rsidRDefault="00F44F78">
            <w:pPr>
              <w:pStyle w:val="Heading41"/>
              <w:rPr>
                <w:ins w:id="3362" w:author="Microsoft account" w:date="2015-09-28T14:03:00Z"/>
                <w:sz w:val="20"/>
                <w:szCs w:val="20"/>
                <w:rPrChange w:id="3363" w:author="Tim" w:date="2015-09-28T14:54:00Z">
                  <w:rPr>
                    <w:ins w:id="3364" w:author="Microsoft account" w:date="2015-09-28T14:03:00Z"/>
                  </w:rPr>
                </w:rPrChange>
              </w:rPr>
            </w:pPr>
            <w:ins w:id="3365" w:author="Microsoft account" w:date="2015-09-28T14:03:00Z">
              <w:r w:rsidRPr="00AF28A9">
                <w:rPr>
                  <w:sz w:val="20"/>
                  <w:szCs w:val="20"/>
                  <w:rPrChange w:id="3366" w:author="Tim" w:date="2015-09-28T14:54:00Z">
                    <w:rPr/>
                  </w:rPrChange>
                </w:rPr>
                <w:t>54.2323</w:t>
              </w:r>
            </w:ins>
          </w:p>
        </w:tc>
        <w:tc>
          <w:tcPr>
            <w:tcW w:w="643" w:type="dxa"/>
            <w:tcPrChange w:id="3367" w:author="Microsoft account" w:date="2015-09-28T15:23:00Z">
              <w:tcPr>
                <w:tcW w:w="762" w:type="dxa"/>
              </w:tcPr>
            </w:tcPrChange>
          </w:tcPr>
          <w:p w14:paraId="09CDAF7B" w14:textId="77777777" w:rsidR="00F44F78" w:rsidRPr="00AF28A9" w:rsidRDefault="00F44F78">
            <w:pPr>
              <w:pStyle w:val="Heading41"/>
              <w:rPr>
                <w:ins w:id="3368" w:author="Microsoft account" w:date="2015-09-28T14:03:00Z"/>
                <w:sz w:val="20"/>
                <w:szCs w:val="20"/>
                <w:rPrChange w:id="3369" w:author="Tim" w:date="2015-09-28T14:54:00Z">
                  <w:rPr>
                    <w:ins w:id="3370" w:author="Microsoft account" w:date="2015-09-28T14:03:00Z"/>
                  </w:rPr>
                </w:rPrChange>
              </w:rPr>
            </w:pPr>
            <w:ins w:id="3371" w:author="Microsoft account" w:date="2015-09-28T14:03:00Z">
              <w:r w:rsidRPr="00AF28A9">
                <w:rPr>
                  <w:sz w:val="20"/>
                  <w:szCs w:val="20"/>
                  <w:rPrChange w:id="3372" w:author="Tim" w:date="2015-09-28T14:54:00Z">
                    <w:rPr/>
                  </w:rPrChange>
                </w:rPr>
                <w:t>34</w:t>
              </w:r>
            </w:ins>
          </w:p>
        </w:tc>
        <w:tc>
          <w:tcPr>
            <w:tcW w:w="1443" w:type="dxa"/>
            <w:tcPrChange w:id="3373" w:author="Microsoft account" w:date="2015-09-28T15:23:00Z">
              <w:tcPr>
                <w:tcW w:w="1133" w:type="dxa"/>
              </w:tcPr>
            </w:tcPrChange>
          </w:tcPr>
          <w:p w14:paraId="32D1B9E2" w14:textId="77777777" w:rsidR="00F44F78" w:rsidRPr="00AF28A9" w:rsidRDefault="00F44F78">
            <w:pPr>
              <w:pStyle w:val="Heading41"/>
              <w:rPr>
                <w:ins w:id="3374" w:author="Microsoft account" w:date="2015-09-28T14:03:00Z"/>
                <w:sz w:val="20"/>
                <w:szCs w:val="20"/>
                <w:rPrChange w:id="3375" w:author="Tim" w:date="2015-09-28T14:54:00Z">
                  <w:rPr>
                    <w:ins w:id="3376" w:author="Microsoft account" w:date="2015-09-28T14:03:00Z"/>
                  </w:rPr>
                </w:rPrChange>
              </w:rPr>
            </w:pPr>
            <w:ins w:id="3377" w:author="Microsoft account" w:date="2015-09-28T14:03:00Z">
              <w:r w:rsidRPr="00AF28A9">
                <w:rPr>
                  <w:sz w:val="20"/>
                  <w:szCs w:val="20"/>
                  <w:rPrChange w:id="3378" w:author="Tim" w:date="2015-09-28T14:54:00Z">
                    <w:rPr/>
                  </w:rPrChange>
                </w:rPr>
                <w:t>4.2213e-04</w:t>
              </w:r>
            </w:ins>
          </w:p>
        </w:tc>
      </w:tr>
      <w:tr w:rsidR="00F44F78" w:rsidRPr="00E31C0D" w14:paraId="48976B0A" w14:textId="77777777" w:rsidTr="00B56D12">
        <w:trPr>
          <w:ins w:id="3379" w:author="Microsoft account" w:date="2015-09-28T14:03:00Z"/>
        </w:trPr>
        <w:tc>
          <w:tcPr>
            <w:tcW w:w="592" w:type="dxa"/>
            <w:tcPrChange w:id="3380" w:author="Microsoft account" w:date="2015-09-28T15:23:00Z">
              <w:tcPr>
                <w:tcW w:w="619" w:type="dxa"/>
              </w:tcPr>
            </w:tcPrChange>
          </w:tcPr>
          <w:p w14:paraId="29261E2E" w14:textId="77777777" w:rsidR="00F44F78" w:rsidRPr="00AF28A9" w:rsidRDefault="00F44F78">
            <w:pPr>
              <w:pStyle w:val="Heading41"/>
              <w:rPr>
                <w:ins w:id="3381" w:author="Microsoft account" w:date="2015-09-28T14:03:00Z"/>
                <w:sz w:val="20"/>
                <w:szCs w:val="20"/>
                <w:rPrChange w:id="3382" w:author="Tim" w:date="2015-09-28T14:54:00Z">
                  <w:rPr>
                    <w:ins w:id="3383" w:author="Microsoft account" w:date="2015-09-28T14:03:00Z"/>
                  </w:rPr>
                </w:rPrChange>
              </w:rPr>
            </w:pPr>
            <w:ins w:id="3384" w:author="Microsoft account" w:date="2015-09-28T14:03:00Z">
              <w:r w:rsidRPr="00AF28A9">
                <w:rPr>
                  <w:sz w:val="20"/>
                  <w:szCs w:val="20"/>
                  <w:rPrChange w:id="3385" w:author="Tim" w:date="2015-09-28T14:54:00Z">
                    <w:rPr/>
                  </w:rPrChange>
                </w:rPr>
                <w:t>10</w:t>
              </w:r>
            </w:ins>
          </w:p>
        </w:tc>
        <w:tc>
          <w:tcPr>
            <w:tcW w:w="1833" w:type="dxa"/>
            <w:tcPrChange w:id="3386" w:author="Microsoft account" w:date="2015-09-28T15:23:00Z">
              <w:tcPr>
                <w:tcW w:w="1966" w:type="dxa"/>
              </w:tcPr>
            </w:tcPrChange>
          </w:tcPr>
          <w:p w14:paraId="36608A2D" w14:textId="77777777" w:rsidR="00F44F78" w:rsidRPr="00AF28A9" w:rsidRDefault="00F44F78">
            <w:pPr>
              <w:pStyle w:val="Heading41"/>
              <w:rPr>
                <w:ins w:id="3387" w:author="Microsoft account" w:date="2015-09-28T14:03:00Z"/>
                <w:sz w:val="20"/>
                <w:szCs w:val="20"/>
                <w:rPrChange w:id="3388" w:author="Tim" w:date="2015-09-28T14:54:00Z">
                  <w:rPr>
                    <w:ins w:id="3389" w:author="Microsoft account" w:date="2015-09-28T14:03:00Z"/>
                  </w:rPr>
                </w:rPrChange>
              </w:rPr>
            </w:pPr>
            <w:ins w:id="3390" w:author="Microsoft account" w:date="2015-09-28T14:03:00Z">
              <w:r w:rsidRPr="00AF28A9">
                <w:rPr>
                  <w:sz w:val="20"/>
                  <w:szCs w:val="20"/>
                  <w:rPrChange w:id="3391" w:author="Tim" w:date="2015-09-28T14:54:00Z">
                    <w:rPr/>
                  </w:rPrChange>
                </w:rPr>
                <w:t>Supraventricular tachycardia</w:t>
              </w:r>
            </w:ins>
          </w:p>
        </w:tc>
        <w:tc>
          <w:tcPr>
            <w:tcW w:w="1398" w:type="dxa"/>
            <w:tcPrChange w:id="3392" w:author="Microsoft account" w:date="2015-09-28T15:23:00Z">
              <w:tcPr>
                <w:tcW w:w="1464" w:type="dxa"/>
              </w:tcPr>
            </w:tcPrChange>
          </w:tcPr>
          <w:p w14:paraId="30A1B46B" w14:textId="77777777" w:rsidR="00F44F78" w:rsidRPr="00AF28A9" w:rsidRDefault="00F44F78">
            <w:pPr>
              <w:pStyle w:val="Heading41"/>
              <w:rPr>
                <w:ins w:id="3393" w:author="Microsoft account" w:date="2015-09-28T14:03:00Z"/>
                <w:sz w:val="20"/>
                <w:szCs w:val="20"/>
                <w:rPrChange w:id="3394" w:author="Tim" w:date="2015-09-28T14:54:00Z">
                  <w:rPr>
                    <w:ins w:id="3395" w:author="Microsoft account" w:date="2015-09-28T14:03:00Z"/>
                  </w:rPr>
                </w:rPrChange>
              </w:rPr>
            </w:pPr>
            <w:ins w:id="3396" w:author="Microsoft account" w:date="2015-09-28T14:03:00Z">
              <w:r w:rsidRPr="00AF28A9">
                <w:rPr>
                  <w:sz w:val="20"/>
                  <w:szCs w:val="20"/>
                  <w:rPrChange w:id="3397" w:author="Tim" w:date="2015-09-28T14:54:00Z">
                    <w:rPr/>
                  </w:rPrChange>
                </w:rPr>
                <w:t>43.5332</w:t>
              </w:r>
            </w:ins>
          </w:p>
        </w:tc>
        <w:tc>
          <w:tcPr>
            <w:tcW w:w="1013" w:type="dxa"/>
            <w:tcPrChange w:id="3398" w:author="Microsoft account" w:date="2015-09-28T15:23:00Z">
              <w:tcPr>
                <w:tcW w:w="729" w:type="dxa"/>
              </w:tcPr>
            </w:tcPrChange>
          </w:tcPr>
          <w:p w14:paraId="46933F11" w14:textId="77777777" w:rsidR="00F44F78" w:rsidRPr="00AF28A9" w:rsidRDefault="00F44F78">
            <w:pPr>
              <w:pStyle w:val="Heading41"/>
              <w:rPr>
                <w:ins w:id="3399" w:author="Microsoft account" w:date="2015-09-28T14:03:00Z"/>
                <w:sz w:val="20"/>
                <w:szCs w:val="20"/>
                <w:rPrChange w:id="3400" w:author="Tim" w:date="2015-09-28T14:54:00Z">
                  <w:rPr>
                    <w:ins w:id="3401" w:author="Microsoft account" w:date="2015-09-28T14:03:00Z"/>
                  </w:rPr>
                </w:rPrChange>
              </w:rPr>
            </w:pPr>
            <w:ins w:id="3402" w:author="Microsoft account" w:date="2015-09-28T14:03:00Z">
              <w:r w:rsidRPr="00AF28A9">
                <w:rPr>
                  <w:sz w:val="20"/>
                  <w:szCs w:val="20"/>
                  <w:rPrChange w:id="3403" w:author="Tim" w:date="2015-09-28T14:54:00Z">
                    <w:rPr/>
                  </w:rPrChange>
                </w:rPr>
                <w:t>23</w:t>
              </w:r>
            </w:ins>
          </w:p>
        </w:tc>
        <w:tc>
          <w:tcPr>
            <w:tcW w:w="1369" w:type="dxa"/>
            <w:tcPrChange w:id="3404" w:author="Microsoft account" w:date="2015-09-28T15:23:00Z">
              <w:tcPr>
                <w:tcW w:w="1133" w:type="dxa"/>
              </w:tcPr>
            </w:tcPrChange>
          </w:tcPr>
          <w:p w14:paraId="19E752FC" w14:textId="77777777" w:rsidR="00F44F78" w:rsidRPr="00AF28A9" w:rsidRDefault="00F44F78">
            <w:pPr>
              <w:pStyle w:val="Heading41"/>
              <w:rPr>
                <w:ins w:id="3405" w:author="Microsoft account" w:date="2015-09-28T14:03:00Z"/>
                <w:sz w:val="20"/>
                <w:szCs w:val="20"/>
                <w:rPrChange w:id="3406" w:author="Tim" w:date="2015-09-28T14:54:00Z">
                  <w:rPr>
                    <w:ins w:id="3407" w:author="Microsoft account" w:date="2015-09-28T14:03:00Z"/>
                  </w:rPr>
                </w:rPrChange>
              </w:rPr>
            </w:pPr>
            <w:ins w:id="3408" w:author="Microsoft account" w:date="2015-09-28T14:03:00Z">
              <w:r w:rsidRPr="00AF28A9">
                <w:rPr>
                  <w:sz w:val="20"/>
                  <w:szCs w:val="20"/>
                  <w:rPrChange w:id="3409" w:author="Tim" w:date="2015-09-28T14:54:00Z">
                    <w:rPr/>
                  </w:rPrChange>
                </w:rPr>
                <w:t>3.3672e-05</w:t>
              </w:r>
            </w:ins>
          </w:p>
        </w:tc>
        <w:tc>
          <w:tcPr>
            <w:tcW w:w="1244" w:type="dxa"/>
            <w:tcPrChange w:id="3410" w:author="Microsoft account" w:date="2015-09-28T15:23:00Z">
              <w:tcPr>
                <w:tcW w:w="1404" w:type="dxa"/>
              </w:tcPr>
            </w:tcPrChange>
          </w:tcPr>
          <w:p w14:paraId="5A673EEC" w14:textId="77777777" w:rsidR="00F44F78" w:rsidRPr="00AF28A9" w:rsidRDefault="00F44F78">
            <w:pPr>
              <w:pStyle w:val="Heading41"/>
              <w:rPr>
                <w:ins w:id="3411" w:author="Microsoft account" w:date="2015-09-28T14:03:00Z"/>
                <w:sz w:val="20"/>
                <w:szCs w:val="20"/>
                <w:rPrChange w:id="3412" w:author="Tim" w:date="2015-09-28T14:54:00Z">
                  <w:rPr>
                    <w:ins w:id="3413" w:author="Microsoft account" w:date="2015-09-28T14:03:00Z"/>
                  </w:rPr>
                </w:rPrChange>
              </w:rPr>
            </w:pPr>
            <w:ins w:id="3414" w:author="Microsoft account" w:date="2015-09-28T14:03:00Z">
              <w:r w:rsidRPr="00AF28A9">
                <w:rPr>
                  <w:sz w:val="20"/>
                  <w:szCs w:val="20"/>
                  <w:rPrChange w:id="3415" w:author="Tim" w:date="2015-09-28T14:54:00Z">
                    <w:rPr/>
                  </w:rPrChange>
                </w:rPr>
                <w:t>43.5873</w:t>
              </w:r>
            </w:ins>
          </w:p>
        </w:tc>
        <w:tc>
          <w:tcPr>
            <w:tcW w:w="643" w:type="dxa"/>
            <w:tcPrChange w:id="3416" w:author="Microsoft account" w:date="2015-09-28T15:23:00Z">
              <w:tcPr>
                <w:tcW w:w="762" w:type="dxa"/>
              </w:tcPr>
            </w:tcPrChange>
          </w:tcPr>
          <w:p w14:paraId="45E5D879" w14:textId="77777777" w:rsidR="00F44F78" w:rsidRPr="00AF28A9" w:rsidRDefault="00F44F78">
            <w:pPr>
              <w:pStyle w:val="Heading41"/>
              <w:rPr>
                <w:ins w:id="3417" w:author="Microsoft account" w:date="2015-09-28T14:03:00Z"/>
                <w:sz w:val="20"/>
                <w:szCs w:val="20"/>
                <w:rPrChange w:id="3418" w:author="Tim" w:date="2015-09-28T14:54:00Z">
                  <w:rPr>
                    <w:ins w:id="3419" w:author="Microsoft account" w:date="2015-09-28T14:03:00Z"/>
                  </w:rPr>
                </w:rPrChange>
              </w:rPr>
            </w:pPr>
            <w:ins w:id="3420" w:author="Microsoft account" w:date="2015-09-28T14:03:00Z">
              <w:r w:rsidRPr="00AF28A9">
                <w:rPr>
                  <w:sz w:val="20"/>
                  <w:szCs w:val="20"/>
                  <w:rPrChange w:id="3421" w:author="Tim" w:date="2015-09-28T14:54:00Z">
                    <w:rPr/>
                  </w:rPrChange>
                </w:rPr>
                <w:t>45</w:t>
              </w:r>
            </w:ins>
          </w:p>
        </w:tc>
        <w:tc>
          <w:tcPr>
            <w:tcW w:w="1443" w:type="dxa"/>
            <w:tcPrChange w:id="3422" w:author="Microsoft account" w:date="2015-09-28T15:23:00Z">
              <w:tcPr>
                <w:tcW w:w="1133" w:type="dxa"/>
              </w:tcPr>
            </w:tcPrChange>
          </w:tcPr>
          <w:p w14:paraId="1DAE73A6" w14:textId="77777777" w:rsidR="00F44F78" w:rsidRPr="00AF28A9" w:rsidRDefault="00F44F78">
            <w:pPr>
              <w:pStyle w:val="Heading41"/>
              <w:rPr>
                <w:ins w:id="3423" w:author="Microsoft account" w:date="2015-09-28T14:03:00Z"/>
                <w:sz w:val="20"/>
                <w:szCs w:val="20"/>
                <w:rPrChange w:id="3424" w:author="Tim" w:date="2015-09-28T14:54:00Z">
                  <w:rPr>
                    <w:ins w:id="3425" w:author="Microsoft account" w:date="2015-09-28T14:03:00Z"/>
                  </w:rPr>
                </w:rPrChange>
              </w:rPr>
            </w:pPr>
            <w:ins w:id="3426" w:author="Microsoft account" w:date="2015-09-28T14:03:00Z">
              <w:r w:rsidRPr="00AF28A9">
                <w:rPr>
                  <w:sz w:val="20"/>
                  <w:szCs w:val="20"/>
                  <w:rPrChange w:id="3427" w:author="Tim" w:date="2015-09-28T14:54:00Z">
                    <w:rPr/>
                  </w:rPrChange>
                </w:rPr>
                <w:t>3.541e-05</w:t>
              </w:r>
            </w:ins>
          </w:p>
        </w:tc>
      </w:tr>
    </w:tbl>
    <w:p w14:paraId="73F24043" w14:textId="77777777" w:rsidR="00F44F78" w:rsidRDefault="00F44F78" w:rsidP="00F44F78">
      <w:pPr>
        <w:spacing w:line="276" w:lineRule="auto"/>
        <w:rPr>
          <w:ins w:id="3428" w:author="Tim" w:date="2015-09-28T14:54:00Z"/>
          <w:rFonts w:asciiTheme="majorHAnsi" w:hAnsiTheme="majorHAnsi" w:cstheme="majorHAnsi"/>
          <w:sz w:val="26"/>
          <w:szCs w:val="26"/>
        </w:rPr>
      </w:pPr>
      <w:ins w:id="3429" w:author="Microsoft account" w:date="2015-09-28T14:03:00Z">
        <w:r w:rsidRPr="00E31C0D">
          <w:rPr>
            <w:rFonts w:asciiTheme="majorHAnsi" w:hAnsiTheme="majorHAnsi" w:cstheme="majorHAnsi"/>
            <w:sz w:val="26"/>
            <w:szCs w:val="26"/>
          </w:rPr>
          <w:tab/>
          <w:t xml:space="preserve">    </w:t>
        </w:r>
      </w:ins>
    </w:p>
    <w:p w14:paraId="0A21C638" w14:textId="77777777" w:rsidR="00AF28A9" w:rsidRDefault="00AF28A9" w:rsidP="00F44F78">
      <w:pPr>
        <w:spacing w:line="276" w:lineRule="auto"/>
        <w:rPr>
          <w:ins w:id="3430" w:author="Tim" w:date="2015-09-28T14:54:00Z"/>
          <w:rFonts w:asciiTheme="majorHAnsi" w:hAnsiTheme="majorHAnsi" w:cstheme="majorHAnsi"/>
          <w:sz w:val="26"/>
          <w:szCs w:val="26"/>
        </w:rPr>
      </w:pPr>
    </w:p>
    <w:p w14:paraId="39FC3C91" w14:textId="77777777" w:rsidR="00AF28A9" w:rsidRDefault="00AF28A9" w:rsidP="00F44F78">
      <w:pPr>
        <w:spacing w:line="276" w:lineRule="auto"/>
        <w:rPr>
          <w:ins w:id="3431" w:author="Tim" w:date="2015-09-28T14:54:00Z"/>
          <w:rFonts w:asciiTheme="majorHAnsi" w:hAnsiTheme="majorHAnsi" w:cstheme="majorHAnsi"/>
          <w:sz w:val="26"/>
          <w:szCs w:val="26"/>
        </w:rPr>
      </w:pPr>
    </w:p>
    <w:p w14:paraId="058F3186" w14:textId="77777777" w:rsidR="00AF28A9" w:rsidRDefault="00AF28A9" w:rsidP="00F44F78">
      <w:pPr>
        <w:spacing w:line="276" w:lineRule="auto"/>
        <w:rPr>
          <w:ins w:id="3432" w:author="Tim" w:date="2015-09-28T14:54:00Z"/>
          <w:rFonts w:asciiTheme="majorHAnsi" w:hAnsiTheme="majorHAnsi" w:cstheme="majorHAnsi"/>
          <w:sz w:val="26"/>
          <w:szCs w:val="26"/>
        </w:rPr>
      </w:pPr>
    </w:p>
    <w:p w14:paraId="5415C629" w14:textId="77777777" w:rsidR="00AF28A9" w:rsidRDefault="00AF28A9" w:rsidP="00F44F78">
      <w:pPr>
        <w:spacing w:line="276" w:lineRule="auto"/>
        <w:rPr>
          <w:ins w:id="3433" w:author="Tim" w:date="2015-09-28T14:54:00Z"/>
          <w:rFonts w:asciiTheme="majorHAnsi" w:hAnsiTheme="majorHAnsi" w:cstheme="majorHAnsi"/>
          <w:sz w:val="26"/>
          <w:szCs w:val="26"/>
        </w:rPr>
      </w:pPr>
    </w:p>
    <w:p w14:paraId="42901E4C" w14:textId="6327962B" w:rsidR="00AF28A9" w:rsidRPr="00E31C0D" w:rsidRDefault="00A80D3D" w:rsidP="00F44F78">
      <w:pPr>
        <w:spacing w:line="276" w:lineRule="auto"/>
        <w:rPr>
          <w:ins w:id="3434" w:author="Microsoft account" w:date="2015-09-28T14:03:00Z"/>
          <w:rFonts w:asciiTheme="majorHAnsi" w:hAnsiTheme="majorHAnsi" w:cstheme="majorHAnsi"/>
          <w:sz w:val="26"/>
          <w:szCs w:val="26"/>
        </w:rPr>
      </w:pPr>
      <w:r>
        <w:rPr>
          <w:rFonts w:asciiTheme="majorHAnsi" w:hAnsiTheme="majorHAnsi" w:cstheme="majorHAnsi"/>
          <w:noProof/>
          <w:sz w:val="26"/>
          <w:szCs w:val="26"/>
          <w:lang w:val="en-US"/>
        </w:rPr>
        <w:lastRenderedPageBreak/>
        <mc:AlternateContent>
          <mc:Choice Requires="wpg">
            <w:drawing>
              <wp:anchor distT="0" distB="0" distL="114300" distR="114300" simplePos="0" relativeHeight="251722752" behindDoc="0" locked="0" layoutInCell="1" allowOverlap="1" wp14:anchorId="435108CC" wp14:editId="4070F2D2">
                <wp:simplePos x="0" y="0"/>
                <wp:positionH relativeFrom="column">
                  <wp:posOffset>-209550</wp:posOffset>
                </wp:positionH>
                <wp:positionV relativeFrom="paragraph">
                  <wp:posOffset>313890</wp:posOffset>
                </wp:positionV>
                <wp:extent cx="6563282" cy="5765525"/>
                <wp:effectExtent l="0" t="0" r="9525" b="6985"/>
                <wp:wrapNone/>
                <wp:docPr id="65" name="Group 65"/>
                <wp:cNvGraphicFramePr/>
                <a:graphic xmlns:a="http://schemas.openxmlformats.org/drawingml/2006/main">
                  <a:graphicData uri="http://schemas.microsoft.com/office/word/2010/wordprocessingGroup">
                    <wpg:wgp>
                      <wpg:cNvGrpSpPr/>
                      <wpg:grpSpPr>
                        <a:xfrm>
                          <a:off x="0" y="0"/>
                          <a:ext cx="6563282" cy="5765525"/>
                          <a:chOff x="0" y="0"/>
                          <a:chExt cx="6563282" cy="5765525"/>
                        </a:xfrm>
                      </wpg:grpSpPr>
                      <wpg:grpSp>
                        <wpg:cNvPr id="2793" name="Group 2793"/>
                        <wpg:cNvGrpSpPr/>
                        <wpg:grpSpPr>
                          <a:xfrm>
                            <a:off x="0" y="0"/>
                            <a:ext cx="6563282" cy="5765525"/>
                            <a:chOff x="219067" y="485787"/>
                            <a:chExt cx="6563282" cy="4787496"/>
                          </a:xfrm>
                        </wpg:grpSpPr>
                        <pic:pic xmlns:pic="http://schemas.openxmlformats.org/drawingml/2006/picture">
                          <pic:nvPicPr>
                            <pic:cNvPr id="2794" name="Picture 2794"/>
                            <pic:cNvPicPr>
                              <a:picLocks noChangeAspect="1"/>
                            </pic:cNvPicPr>
                          </pic:nvPicPr>
                          <pic:blipFill rotWithShape="1">
                            <a:blip r:embed="rId64">
                              <a:extLst>
                                <a:ext uri="{28A0092B-C50C-407E-A947-70E740481C1C}">
                                  <a14:useLocalDpi xmlns:a14="http://schemas.microsoft.com/office/drawing/2010/main" val="0"/>
                                </a:ext>
                              </a:extLst>
                            </a:blip>
                            <a:srcRect l="8175" t="-1" r="7651" b="12"/>
                            <a:stretch/>
                          </pic:blipFill>
                          <pic:spPr bwMode="auto">
                            <a:xfrm>
                              <a:off x="219067" y="485787"/>
                              <a:ext cx="6563282" cy="3089966"/>
                            </a:xfrm>
                            <a:prstGeom prst="rect">
                              <a:avLst/>
                            </a:prstGeom>
                            <a:noFill/>
                            <a:ln>
                              <a:noFill/>
                            </a:ln>
                            <a:extLst>
                              <a:ext uri="{53640926-AAD7-44D8-BBD7-CCE9431645EC}">
                                <a14:shadowObscured xmlns:a14="http://schemas.microsoft.com/office/drawing/2010/main"/>
                              </a:ext>
                            </a:extLst>
                          </pic:spPr>
                        </pic:pic>
                        <wps:wsp>
                          <wps:cNvPr id="2796" name="Text Box 2796"/>
                          <wps:cNvSpPr txBox="1"/>
                          <wps:spPr>
                            <a:xfrm>
                              <a:off x="465561" y="3523996"/>
                              <a:ext cx="6211613" cy="17492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86D0CBB" w14:textId="2E5AA70B" w:rsidR="00DB7790" w:rsidRPr="00C22D09" w:rsidRDefault="00DB7790">
                                <w:pPr>
                                  <w:jc w:val="both"/>
                                  <w:rPr>
                                    <w:ins w:id="3435" w:author="Tim" w:date="2015-09-29T14:32:00Z"/>
                                    <w:rFonts w:asciiTheme="majorHAnsi" w:hAnsiTheme="majorHAnsi" w:cstheme="majorHAnsi"/>
                                    <w:sz w:val="26"/>
                                    <w:szCs w:val="26"/>
                                    <w:lang w:val="en-US"/>
                                  </w:rPr>
                                  <w:pPrChange w:id="3436" w:author="Tim" w:date="2015-09-29T14:40:00Z">
                                    <w:pPr/>
                                  </w:pPrChange>
                                </w:pPr>
                                <w:r>
                                  <w:rPr>
                                    <w:rFonts w:asciiTheme="majorHAnsi" w:hAnsiTheme="majorHAnsi" w:cstheme="majorHAnsi"/>
                                    <w:b/>
                                    <w:sz w:val="26"/>
                                    <w:szCs w:val="26"/>
                                    <w:lang w:val="en-US"/>
                                  </w:rPr>
                                  <w:t>Figure 23</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ins w:id="3437" w:author="Tim" w:date="2015-09-29T14:32:00Z">
                                  <w:r w:rsidRPr="00E31C0D">
                                    <w:rPr>
                                      <w:rFonts w:asciiTheme="majorHAnsi" w:hAnsiTheme="majorHAnsi" w:cstheme="majorHAnsi"/>
                                      <w:i/>
                                      <w:sz w:val="26"/>
                                      <w:szCs w:val="26"/>
                                      <w:lang w:val="en-US"/>
                                    </w:rPr>
                                    <w:t xml:space="preserve">Comparison between ECG device and Alice 5 ‘Normal </w:t>
                                  </w:r>
                                  <w:r>
                                    <w:rPr>
                                      <w:rFonts w:asciiTheme="majorHAnsi" w:hAnsiTheme="majorHAnsi" w:cstheme="majorHAnsi"/>
                                      <w:i/>
                                      <w:sz w:val="26"/>
                                      <w:szCs w:val="26"/>
                                      <w:lang w:val="en-US"/>
                                    </w:rPr>
                                    <w:t>sinus rhythm</w:t>
                                  </w:r>
                                </w:ins>
                                <w:ins w:id="3438" w:author="Tim" w:date="2015-09-29T14:33:00Z">
                                  <w:r>
                                    <w:rPr>
                                      <w:rFonts w:asciiTheme="majorHAnsi" w:hAnsiTheme="majorHAnsi" w:cstheme="majorHAnsi"/>
                                      <w:i/>
                                      <w:sz w:val="26"/>
                                      <w:szCs w:val="26"/>
                                      <w:lang w:val="en-US"/>
                                    </w:rPr>
                                    <w:t>”</w:t>
                                  </w:r>
                                </w:ins>
                                <w:ins w:id="3439" w:author="Tim" w:date="2015-09-29T14:32:00Z">
                                  <w:r w:rsidRPr="00E31C0D">
                                    <w:rPr>
                                      <w:rFonts w:asciiTheme="majorHAnsi" w:hAnsiTheme="majorHAnsi" w:cstheme="majorHAnsi"/>
                                      <w:i/>
                                      <w:sz w:val="26"/>
                                      <w:szCs w:val="26"/>
                                      <w:lang w:val="en-US"/>
                                    </w:rPr>
                                    <w:t xml:space="preserve"> signal from Fluke Simulator. The top figure represents ECG signals in time domain. 5 seconds of 2 minutes was </w:t>
                                  </w:r>
                                </w:ins>
                                <w:ins w:id="3440" w:author="Tim" w:date="2015-09-29T14:33:00Z">
                                  <w:r>
                                    <w:rPr>
                                      <w:rFonts w:asciiTheme="majorHAnsi" w:hAnsiTheme="majorHAnsi" w:cstheme="majorHAnsi"/>
                                      <w:i/>
                                      <w:sz w:val="26"/>
                                      <w:szCs w:val="26"/>
                                      <w:lang w:val="en-US"/>
                                    </w:rPr>
                                    <w:t>considered for the comparison</w:t>
                                  </w:r>
                                </w:ins>
                                <w:ins w:id="3441" w:author="Tim" w:date="2015-09-29T14:32:00Z">
                                  <w:r w:rsidRPr="00E31C0D">
                                    <w:rPr>
                                      <w:rFonts w:asciiTheme="majorHAnsi" w:hAnsiTheme="majorHAnsi" w:cstheme="majorHAnsi"/>
                                      <w:i/>
                                      <w:sz w:val="26"/>
                                      <w:szCs w:val="26"/>
                                      <w:lang w:val="en-US"/>
                                    </w:rPr>
                                    <w:t>.</w:t>
                                  </w:r>
                                  <w:r>
                                    <w:rPr>
                                      <w:rFonts w:asciiTheme="majorHAnsi" w:hAnsiTheme="majorHAnsi" w:cstheme="majorHAnsi"/>
                                      <w:i/>
                                      <w:sz w:val="26"/>
                                      <w:szCs w:val="26"/>
                                      <w:lang w:val="en-US"/>
                                    </w:rPr>
                                    <w:t xml:space="preserve"> </w:t>
                                  </w:r>
                                </w:ins>
                                <w:ins w:id="3442" w:author="Tim" w:date="2015-09-29T14:33:00Z">
                                  <w:r>
                                    <w:rPr>
                                      <w:rFonts w:asciiTheme="majorHAnsi" w:hAnsiTheme="majorHAnsi" w:cstheme="majorHAnsi"/>
                                      <w:i/>
                                      <w:sz w:val="26"/>
                                      <w:szCs w:val="26"/>
                                      <w:lang w:val="en-US"/>
                                    </w:rPr>
                                    <w:t>The amplitudes an</w:t>
                                  </w:r>
                                </w:ins>
                                <w:ins w:id="3443" w:author="Tim" w:date="2015-09-29T14:34:00Z">
                                  <w:r>
                                    <w:rPr>
                                      <w:rFonts w:asciiTheme="majorHAnsi" w:hAnsiTheme="majorHAnsi" w:cstheme="majorHAnsi"/>
                                      <w:i/>
                                      <w:sz w:val="26"/>
                                      <w:szCs w:val="26"/>
                                      <w:lang w:val="en-US"/>
                                    </w:rPr>
                                    <w:t xml:space="preserve">d the intervals </w:t>
                                  </w:r>
                                </w:ins>
                                <w:ins w:id="3444" w:author="Tim" w:date="2015-09-29T14:37:00Z">
                                  <w:r>
                                    <w:rPr>
                                      <w:rFonts w:asciiTheme="majorHAnsi" w:hAnsiTheme="majorHAnsi" w:cstheme="majorHAnsi"/>
                                      <w:i/>
                                      <w:sz w:val="26"/>
                                      <w:szCs w:val="26"/>
                                      <w:lang w:val="en-US"/>
                                    </w:rPr>
                                    <w:t xml:space="preserve">of the ECG peaks (P, QRS, and T) of </w:t>
                                  </w:r>
                                  <w:r w:rsidRPr="00E31C0D">
                                    <w:rPr>
                                      <w:rFonts w:asciiTheme="majorHAnsi" w:hAnsiTheme="majorHAnsi" w:cstheme="majorHAnsi"/>
                                      <w:i/>
                                      <w:sz w:val="26"/>
                                      <w:szCs w:val="26"/>
                                      <w:lang w:val="en-US"/>
                                    </w:rPr>
                                    <w:t>these</w:t>
                                  </w:r>
                                </w:ins>
                                <w:ins w:id="3445" w:author="Tim" w:date="2015-09-29T14:32:00Z">
                                  <w:r w:rsidRPr="00E31C0D">
                                    <w:rPr>
                                      <w:rFonts w:asciiTheme="majorHAnsi" w:hAnsiTheme="majorHAnsi" w:cstheme="majorHAnsi"/>
                                      <w:i/>
                                      <w:sz w:val="26"/>
                                      <w:szCs w:val="26"/>
                                      <w:lang w:val="en-US"/>
                                    </w:rPr>
                                    <w:t xml:space="preserve"> two signals are </w:t>
                                  </w:r>
                                </w:ins>
                                <w:ins w:id="3446" w:author="Tim" w:date="2015-09-29T14:34:00Z">
                                  <w:r>
                                    <w:rPr>
                                      <w:rFonts w:asciiTheme="majorHAnsi" w:hAnsiTheme="majorHAnsi" w:cstheme="majorHAnsi"/>
                                      <w:i/>
                                      <w:sz w:val="26"/>
                                      <w:szCs w:val="26"/>
                                      <w:lang w:val="en-US"/>
                                    </w:rPr>
                                    <w:t>identical</w:t>
                                  </w:r>
                                </w:ins>
                                <w:ins w:id="3447" w:author="Tim" w:date="2015-09-29T14:32:00Z">
                                  <w:r>
                                    <w:rPr>
                                      <w:rFonts w:asciiTheme="majorHAnsi" w:hAnsiTheme="majorHAnsi" w:cstheme="majorHAnsi"/>
                                      <w:i/>
                                      <w:sz w:val="26"/>
                                      <w:szCs w:val="26"/>
                                      <w:lang w:val="en-US"/>
                                    </w:rPr>
                                    <w:t xml:space="preserve">. On the top right, the power spectrum </w:t>
                                  </w:r>
                                </w:ins>
                                <w:ins w:id="3448" w:author="Tim" w:date="2015-09-29T14:35:00Z">
                                  <w:r>
                                    <w:rPr>
                                      <w:rFonts w:asciiTheme="majorHAnsi" w:hAnsiTheme="majorHAnsi" w:cstheme="majorHAnsi"/>
                                      <w:i/>
                                      <w:sz w:val="26"/>
                                      <w:szCs w:val="26"/>
                                      <w:lang w:val="en-US"/>
                                    </w:rPr>
                                    <w:t xml:space="preserve">from 0 to 140Hz are </w:t>
                                  </w:r>
                                </w:ins>
                                <w:ins w:id="3449" w:author="Tim" w:date="2015-09-29T14:32:00Z">
                                  <w:r>
                                    <w:rPr>
                                      <w:rFonts w:asciiTheme="majorHAnsi" w:hAnsiTheme="majorHAnsi" w:cstheme="majorHAnsi"/>
                                      <w:i/>
                                      <w:sz w:val="26"/>
                                      <w:szCs w:val="26"/>
                                      <w:lang w:val="en-US"/>
                                    </w:rPr>
                                    <w:t>were presented</w:t>
                                  </w:r>
                                  <w:r w:rsidRPr="00E31C0D">
                                    <w:rPr>
                                      <w:rFonts w:asciiTheme="majorHAnsi" w:hAnsiTheme="majorHAnsi" w:cstheme="majorHAnsi"/>
                                      <w:i/>
                                      <w:sz w:val="26"/>
                                      <w:szCs w:val="26"/>
                                      <w:lang w:val="en-US"/>
                                    </w:rPr>
                                    <w:t>. On the bottom, coherence</w:t>
                                  </w:r>
                                </w:ins>
                                <w:ins w:id="3450" w:author="Tim" w:date="2015-09-29T14:36:00Z">
                                  <w:r>
                                    <w:rPr>
                                      <w:rFonts w:asciiTheme="majorHAnsi" w:hAnsiTheme="majorHAnsi" w:cstheme="majorHAnsi"/>
                                      <w:i/>
                                      <w:sz w:val="26"/>
                                      <w:szCs w:val="26"/>
                                      <w:lang w:val="en-US"/>
                                    </w:rPr>
                                    <w:t xml:space="preserve"> (quantifier that show the similarities of the signals in frequency domain</w:t>
                                  </w:r>
                                </w:ins>
                                <w:ins w:id="3451" w:author="Tim" w:date="2015-09-29T14:37:00Z">
                                  <w:r>
                                    <w:rPr>
                                      <w:rFonts w:asciiTheme="majorHAnsi" w:hAnsiTheme="majorHAnsi" w:cstheme="majorHAnsi"/>
                                      <w:i/>
                                      <w:sz w:val="26"/>
                                      <w:szCs w:val="26"/>
                                      <w:lang w:val="en-US"/>
                                    </w:rPr>
                                    <w:t xml:space="preserve">) </w:t>
                                  </w:r>
                                  <w:r w:rsidRPr="00E31C0D">
                                    <w:rPr>
                                      <w:rFonts w:asciiTheme="majorHAnsi" w:hAnsiTheme="majorHAnsi" w:cstheme="majorHAnsi"/>
                                      <w:i/>
                                      <w:sz w:val="26"/>
                                      <w:szCs w:val="26"/>
                                      <w:lang w:val="en-US"/>
                                    </w:rPr>
                                    <w:t>were</w:t>
                                  </w:r>
                                </w:ins>
                                <w:ins w:id="3452" w:author="Tim" w:date="2015-09-29T14:32:00Z">
                                  <w:r w:rsidRPr="00E31C0D">
                                    <w:rPr>
                                      <w:rFonts w:asciiTheme="majorHAnsi" w:hAnsiTheme="majorHAnsi" w:cstheme="majorHAnsi"/>
                                      <w:i/>
                                      <w:sz w:val="26"/>
                                      <w:szCs w:val="26"/>
                                      <w:lang w:val="en-US"/>
                                    </w:rPr>
                                    <w:t xml:space="preserve"> calculated using function mscohere(). The x-axis represents for frequency while y-axis shows the magnitude.</w:t>
                                  </w:r>
                                  <w:r>
                                    <w:rPr>
                                      <w:rFonts w:asciiTheme="majorHAnsi" w:hAnsiTheme="majorHAnsi" w:cstheme="majorHAnsi"/>
                                      <w:i/>
                                      <w:sz w:val="26"/>
                                      <w:szCs w:val="26"/>
                                      <w:lang w:val="en-US"/>
                                    </w:rPr>
                                    <w:t xml:space="preserve"> Maximum correlation coefficient were marked in the red circle at heart rate frequency around 1 Hz.</w:t>
                                  </w:r>
                                </w:ins>
                              </w:p>
                              <w:p w14:paraId="63262E54" w14:textId="248B8B55" w:rsidR="00DB7790" w:rsidRPr="00E31C0D" w:rsidRDefault="00DB7790" w:rsidP="00F44F78">
                                <w:pPr>
                                  <w:rPr>
                                    <w:rFonts w:asciiTheme="majorHAnsi" w:hAnsiTheme="majorHAnsi" w:cstheme="majorHAnsi"/>
                                    <w:i/>
                                    <w:sz w:val="26"/>
                                    <w:szCs w:val="26"/>
                                    <w:lang w:val="en-US"/>
                                  </w:rPr>
                                </w:pPr>
                                <w:del w:id="3453" w:author="Tim" w:date="2015-09-29T14:32:00Z">
                                  <w:r w:rsidRPr="00E31C0D" w:rsidDel="00932FE9">
                                    <w:rPr>
                                      <w:rFonts w:asciiTheme="majorHAnsi" w:hAnsiTheme="majorHAnsi" w:cstheme="majorHAnsi"/>
                                      <w:i/>
                                      <w:sz w:val="26"/>
                                      <w:szCs w:val="26"/>
                                      <w:lang w:val="en-US"/>
                                    </w:rPr>
                                    <w:delText xml:space="preserve">Comparison between ECG device and Alice 5 ‘Normal Sinus rhythm’ signal from Fluke Simulator. The top figure shows result of cross correlation between two signals. The magnitude of correlation and sample lag are shown in Y-axis and X_axis respectively. </w:delText>
                                  </w:r>
                                </w:del>
                                <w:ins w:id="3454" w:author="Microsoft account" w:date="2015-09-28T15:15:00Z">
                                  <w:del w:id="3455" w:author="Tim" w:date="2015-09-29T14:32:00Z">
                                    <w:r w:rsidDel="00932FE9">
                                      <w:rPr>
                                        <w:rFonts w:asciiTheme="majorHAnsi" w:hAnsiTheme="majorHAnsi" w:cstheme="majorHAnsi"/>
                                        <w:i/>
                                        <w:sz w:val="26"/>
                                        <w:szCs w:val="26"/>
                                        <w:lang w:val="en-US"/>
                                      </w:rPr>
                                      <w:delText xml:space="preserve">The red mark </w:delText>
                                    </w:r>
                                  </w:del>
                                </w:ins>
                                <w:ins w:id="3456" w:author="Microsoft account" w:date="2015-09-28T15:16:00Z">
                                  <w:del w:id="3457" w:author="Tim" w:date="2015-09-29T14:32:00Z">
                                    <w:r w:rsidDel="00932FE9">
                                      <w:rPr>
                                        <w:rFonts w:asciiTheme="majorHAnsi" w:hAnsiTheme="majorHAnsi" w:cstheme="majorHAnsi"/>
                                        <w:i/>
                                        <w:sz w:val="26"/>
                                        <w:szCs w:val="26"/>
                                        <w:lang w:val="en-US"/>
                                      </w:rPr>
                                      <w:delText xml:space="preserve">shows maximum correlation coefficient. </w:delText>
                                    </w:r>
                                  </w:del>
                                </w:ins>
                                <w:del w:id="3458" w:author="Tim" w:date="2015-09-29T14:32:00Z">
                                  <w:r w:rsidRPr="00E31C0D" w:rsidDel="00932FE9">
                                    <w:rPr>
                                      <w:rFonts w:asciiTheme="majorHAnsi" w:hAnsiTheme="majorHAnsi" w:cstheme="majorHAnsi"/>
                                      <w:i/>
                                      <w:sz w:val="26"/>
                                      <w:szCs w:val="26"/>
                                      <w:lang w:val="en-US"/>
                                    </w:rPr>
                                    <w:delText>The next figure represents ECG signals in time domain. 5 seconds of 2 minutes was taken out. Virtually, these two signals are similar to each other. On the top right, the Power spectrum was graphed. On the bottom, coherence of frequency were calculated using function mscohere(). The x-axis represents for frequency while y-axis shows the magnitude.</w:delText>
                                  </w:r>
                                </w:del>
                                <w:ins w:id="3459" w:author="Microsoft account" w:date="2015-09-28T15:18:00Z">
                                  <w:del w:id="3460" w:author="Tim" w:date="2015-09-29T14:32:00Z">
                                    <w:r w:rsidDel="00932FE9">
                                      <w:rPr>
                                        <w:rFonts w:asciiTheme="majorHAnsi" w:hAnsiTheme="majorHAnsi" w:cstheme="majorHAnsi"/>
                                        <w:i/>
                                        <w:sz w:val="26"/>
                                        <w:szCs w:val="26"/>
                                        <w:lang w:val="en-US"/>
                                      </w:rPr>
                                      <w:delText xml:space="preserve"> </w:delText>
                                    </w:r>
                                  </w:del>
                                </w:ins>
                                <w:ins w:id="3461" w:author="Microsoft account" w:date="2015-09-28T15:17:00Z">
                                  <w:del w:id="3462" w:author="Tim" w:date="2015-09-29T14:32:00Z">
                                    <w:r w:rsidDel="00932FE9">
                                      <w:rPr>
                                        <w:rFonts w:asciiTheme="majorHAnsi" w:hAnsiTheme="majorHAnsi" w:cstheme="majorHAnsi"/>
                                        <w:i/>
                                        <w:sz w:val="26"/>
                                        <w:szCs w:val="26"/>
                                        <w:lang w:val="en-US"/>
                                      </w:rPr>
                                      <w:delText xml:space="preserve">Maximum correlation coefficient </w:delText>
                                    </w:r>
                                  </w:del>
                                </w:ins>
                                <w:ins w:id="3463" w:author="Microsoft account" w:date="2015-09-28T15:18:00Z">
                                  <w:del w:id="3464" w:author="Tim" w:date="2015-09-29T14:32:00Z">
                                    <w:r w:rsidDel="00932FE9">
                                      <w:rPr>
                                        <w:rFonts w:asciiTheme="majorHAnsi" w:hAnsiTheme="majorHAnsi" w:cstheme="majorHAnsi"/>
                                        <w:i/>
                                        <w:sz w:val="26"/>
                                        <w:szCs w:val="26"/>
                                        <w:lang w:val="en-US"/>
                                      </w:rPr>
                                      <w:delText>were marked.</w:delText>
                                    </w:r>
                                  </w:del>
                                </w:ins>
                                <w:del w:id="3465" w:author="Microsoft account" w:date="2015-09-28T15:17:00Z">
                                  <w:r w:rsidRPr="00E31C0D" w:rsidDel="00D345D9">
                                    <w:rPr>
                                      <w:rFonts w:asciiTheme="majorHAnsi" w:hAnsiTheme="majorHAnsi" w:cstheme="majorHAnsi"/>
                                      <w:i/>
                                      <w:sz w:val="26"/>
                                      <w:szCs w:val="26"/>
                                      <w:lang w:val="en-US"/>
                                    </w:rPr>
                                    <w:delText xml:space="preserve"> </w:delText>
                                  </w:r>
                                </w:del>
                              </w:p>
                              <w:p w14:paraId="4ACC2575" w14:textId="77777777" w:rsidR="00DB7790" w:rsidRPr="00C22D09" w:rsidRDefault="00DB7790" w:rsidP="00F44F78">
                                <w:pPr>
                                  <w:rPr>
                                    <w:rFonts w:asciiTheme="majorHAnsi" w:hAnsiTheme="majorHAnsi" w:cstheme="majorHAnsi"/>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 name="Oval 7"/>
                        <wps:cNvSpPr/>
                        <wps:spPr>
                          <a:xfrm>
                            <a:off x="2480807" y="2027583"/>
                            <a:ext cx="114300" cy="1428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7" name="Oval 2777"/>
                        <wps:cNvSpPr/>
                        <wps:spPr>
                          <a:xfrm>
                            <a:off x="357808" y="2027583"/>
                            <a:ext cx="114300" cy="14287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35108CC" id="Group 65" o:spid="_x0000_s1066" style="position:absolute;margin-left:-16.5pt;margin-top:24.7pt;width:516.8pt;height:454pt;z-index:251722752;mso-position-horizontal-relative:text;mso-position-vertical-relative:text;mso-height-relative:margin" coordsize="65632,5765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&#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">
                <v:group id="Group 2793" o:spid="_x0000_s1067" style="position:absolute;width:65632;height:57655" coordorigin="2190,4857" coordsize="65632,478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OgtLnxgAAAN0A&#10;AAAPAAAAAAAAAAAAAAAAAKoCAABkcnMvZG93bnJldi54bWxQSwUGAAAAAAQABAD6AAAAnQMAAAAA&#10;">
                  <v:shape id="Picture 2794" o:spid="_x0000_s1068" type="#_x0000_t75" style="position:absolute;left:2190;top:4857;width:65633;height:30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OCVbGAAAA3QAAAA8AAABkcnMvZG93bnJldi54bWxEj1trAjEUhN+F/odwCn3TbEWqbo1SvLSi&#10;vnhB+njYnO5u3ZwsSarrv28EwcdhZr5hRpPGVOJMzpeWFbx2EhDEmdUl5woO+0V7AMIHZI2VZVJw&#10;JQ+T8VNrhKm2F97SeRdyESHsU1RQhFCnUvqsIIO+Y2vi6P1YZzBE6XKpHV4i3FSymyRv0mDJcaHA&#10;mqYFZafdn1GwWDezT937+j7+ruwcN7g2fXRKvTw3H+8gAjXhEb63l1pBtz/swe1NfAJy/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Y4JVsYAAADdAAAADwAAAAAAAAAAAAAA&#10;AACfAgAAZHJzL2Rvd25yZXYueG1sUEsFBgAAAAAEAAQA9wAAAJIDAAAAAA==&#10;">
                    <v:imagedata r:id="rId65" o:title="" croptop="-1f" cropbottom="8f" cropleft="5358f" cropright="5014f"/>
                    <v:path arrowok="t"/>
                  </v:shape>
                  <v:shape id="Text Box 2796" o:spid="_x0000_s1069" type="#_x0000_t202" style="position:absolute;left:4655;top:35239;width:62116;height:17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zoMgA&#10;AADdAAAADwAAAGRycy9kb3ducmV2LnhtbESPT2vCQBTE74V+h+UVvBTdqPin0VVKsVW81WhLb4/s&#10;Mwlm34bsNonfvisIPQ4z8xtmue5MKRqqXWFZwXAQgSBOrS44U3BM3vtzEM4jaywtk4IrOVivHh+W&#10;GGvb8ic1B5+JAGEXo4Lc+yqW0qU5GXQDWxEH72xrgz7IOpO6xjbATSlHUTSVBgsOCzlW9JZTejn8&#10;GgU/z9n33nUfp3Y8GVebbZPMvnSiVO+pe12A8NT5//C9vdMKRrOXKdzehCc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v7OgyAAAAN0AAAAPAAAAAAAAAAAAAAAAAJgCAABk&#10;cnMvZG93bnJldi54bWxQSwUGAAAAAAQABAD1AAAAjQMAAAAA&#10;" fillcolor="white [3201]" stroked="f" strokeweight=".5pt">
                    <v:textbox>
                      <w:txbxContent>
                        <w:p w14:paraId="186D0CBB" w14:textId="2E5AA70B" w:rsidR="00DB7790" w:rsidRPr="00C22D09" w:rsidRDefault="00DB7790">
                          <w:pPr>
                            <w:jc w:val="both"/>
                            <w:rPr>
                              <w:ins w:id="3488" w:author="Tim" w:date="2015-09-29T14:32:00Z"/>
                              <w:rFonts w:asciiTheme="majorHAnsi" w:hAnsiTheme="majorHAnsi" w:cstheme="majorHAnsi"/>
                              <w:sz w:val="26"/>
                              <w:szCs w:val="26"/>
                              <w:lang w:val="en-US"/>
                            </w:rPr>
                            <w:pPrChange w:id="3489" w:author="Tim" w:date="2015-09-29T14:40:00Z">
                              <w:pPr/>
                            </w:pPrChange>
                          </w:pPr>
                          <w:r>
                            <w:rPr>
                              <w:rFonts w:asciiTheme="majorHAnsi" w:hAnsiTheme="majorHAnsi" w:cstheme="majorHAnsi"/>
                              <w:b/>
                              <w:sz w:val="26"/>
                              <w:szCs w:val="26"/>
                              <w:lang w:val="en-US"/>
                            </w:rPr>
                            <w:t>Figure 23</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ins w:id="3490" w:author="Tim" w:date="2015-09-29T14:32:00Z">
                            <w:r w:rsidRPr="00E31C0D">
                              <w:rPr>
                                <w:rFonts w:asciiTheme="majorHAnsi" w:hAnsiTheme="majorHAnsi" w:cstheme="majorHAnsi"/>
                                <w:i/>
                                <w:sz w:val="26"/>
                                <w:szCs w:val="26"/>
                                <w:lang w:val="en-US"/>
                              </w:rPr>
                              <w:t xml:space="preserve">Comparison between ECG device and Alice 5 ‘Normal </w:t>
                            </w:r>
                            <w:r>
                              <w:rPr>
                                <w:rFonts w:asciiTheme="majorHAnsi" w:hAnsiTheme="majorHAnsi" w:cstheme="majorHAnsi"/>
                                <w:i/>
                                <w:sz w:val="26"/>
                                <w:szCs w:val="26"/>
                                <w:lang w:val="en-US"/>
                              </w:rPr>
                              <w:t>sinus rhythm</w:t>
                            </w:r>
                          </w:ins>
                          <w:ins w:id="3491" w:author="Tim" w:date="2015-09-29T14:33:00Z">
                            <w:r>
                              <w:rPr>
                                <w:rFonts w:asciiTheme="majorHAnsi" w:hAnsiTheme="majorHAnsi" w:cstheme="majorHAnsi"/>
                                <w:i/>
                                <w:sz w:val="26"/>
                                <w:szCs w:val="26"/>
                                <w:lang w:val="en-US"/>
                              </w:rPr>
                              <w:t>”</w:t>
                            </w:r>
                          </w:ins>
                          <w:ins w:id="3492" w:author="Tim" w:date="2015-09-29T14:32:00Z">
                            <w:r w:rsidRPr="00E31C0D">
                              <w:rPr>
                                <w:rFonts w:asciiTheme="majorHAnsi" w:hAnsiTheme="majorHAnsi" w:cstheme="majorHAnsi"/>
                                <w:i/>
                                <w:sz w:val="26"/>
                                <w:szCs w:val="26"/>
                                <w:lang w:val="en-US"/>
                              </w:rPr>
                              <w:t xml:space="preserve"> signal from Fluke Simulator. The top figure represents ECG signals in time domain. 5 seconds of 2 minutes was </w:t>
                            </w:r>
                          </w:ins>
                          <w:ins w:id="3493" w:author="Tim" w:date="2015-09-29T14:33:00Z">
                            <w:r>
                              <w:rPr>
                                <w:rFonts w:asciiTheme="majorHAnsi" w:hAnsiTheme="majorHAnsi" w:cstheme="majorHAnsi"/>
                                <w:i/>
                                <w:sz w:val="26"/>
                                <w:szCs w:val="26"/>
                                <w:lang w:val="en-US"/>
                              </w:rPr>
                              <w:t>considered for the comparison</w:t>
                            </w:r>
                          </w:ins>
                          <w:ins w:id="3494" w:author="Tim" w:date="2015-09-29T14:32:00Z">
                            <w:r w:rsidRPr="00E31C0D">
                              <w:rPr>
                                <w:rFonts w:asciiTheme="majorHAnsi" w:hAnsiTheme="majorHAnsi" w:cstheme="majorHAnsi"/>
                                <w:i/>
                                <w:sz w:val="26"/>
                                <w:szCs w:val="26"/>
                                <w:lang w:val="en-US"/>
                              </w:rPr>
                              <w:t>.</w:t>
                            </w:r>
                            <w:r>
                              <w:rPr>
                                <w:rFonts w:asciiTheme="majorHAnsi" w:hAnsiTheme="majorHAnsi" w:cstheme="majorHAnsi"/>
                                <w:i/>
                                <w:sz w:val="26"/>
                                <w:szCs w:val="26"/>
                                <w:lang w:val="en-US"/>
                              </w:rPr>
                              <w:t xml:space="preserve"> </w:t>
                            </w:r>
                          </w:ins>
                          <w:ins w:id="3495" w:author="Tim" w:date="2015-09-29T14:33:00Z">
                            <w:r>
                              <w:rPr>
                                <w:rFonts w:asciiTheme="majorHAnsi" w:hAnsiTheme="majorHAnsi" w:cstheme="majorHAnsi"/>
                                <w:i/>
                                <w:sz w:val="26"/>
                                <w:szCs w:val="26"/>
                                <w:lang w:val="en-US"/>
                              </w:rPr>
                              <w:t>The amplitudes an</w:t>
                            </w:r>
                          </w:ins>
                          <w:ins w:id="3496" w:author="Tim" w:date="2015-09-29T14:34:00Z">
                            <w:r>
                              <w:rPr>
                                <w:rFonts w:asciiTheme="majorHAnsi" w:hAnsiTheme="majorHAnsi" w:cstheme="majorHAnsi"/>
                                <w:i/>
                                <w:sz w:val="26"/>
                                <w:szCs w:val="26"/>
                                <w:lang w:val="en-US"/>
                              </w:rPr>
                              <w:t xml:space="preserve">d the intervals </w:t>
                            </w:r>
                          </w:ins>
                          <w:ins w:id="3497" w:author="Tim" w:date="2015-09-29T14:37:00Z">
                            <w:r>
                              <w:rPr>
                                <w:rFonts w:asciiTheme="majorHAnsi" w:hAnsiTheme="majorHAnsi" w:cstheme="majorHAnsi"/>
                                <w:i/>
                                <w:sz w:val="26"/>
                                <w:szCs w:val="26"/>
                                <w:lang w:val="en-US"/>
                              </w:rPr>
                              <w:t xml:space="preserve">of the ECG peaks (P, QRS, and T) of </w:t>
                            </w:r>
                            <w:r w:rsidRPr="00E31C0D">
                              <w:rPr>
                                <w:rFonts w:asciiTheme="majorHAnsi" w:hAnsiTheme="majorHAnsi" w:cstheme="majorHAnsi"/>
                                <w:i/>
                                <w:sz w:val="26"/>
                                <w:szCs w:val="26"/>
                                <w:lang w:val="en-US"/>
                              </w:rPr>
                              <w:t>these</w:t>
                            </w:r>
                          </w:ins>
                          <w:ins w:id="3498" w:author="Tim" w:date="2015-09-29T14:32:00Z">
                            <w:r w:rsidRPr="00E31C0D">
                              <w:rPr>
                                <w:rFonts w:asciiTheme="majorHAnsi" w:hAnsiTheme="majorHAnsi" w:cstheme="majorHAnsi"/>
                                <w:i/>
                                <w:sz w:val="26"/>
                                <w:szCs w:val="26"/>
                                <w:lang w:val="en-US"/>
                              </w:rPr>
                              <w:t xml:space="preserve"> two signals are </w:t>
                            </w:r>
                          </w:ins>
                          <w:ins w:id="3499" w:author="Tim" w:date="2015-09-29T14:34:00Z">
                            <w:r>
                              <w:rPr>
                                <w:rFonts w:asciiTheme="majorHAnsi" w:hAnsiTheme="majorHAnsi" w:cstheme="majorHAnsi"/>
                                <w:i/>
                                <w:sz w:val="26"/>
                                <w:szCs w:val="26"/>
                                <w:lang w:val="en-US"/>
                              </w:rPr>
                              <w:t>identical</w:t>
                            </w:r>
                          </w:ins>
                          <w:ins w:id="3500" w:author="Tim" w:date="2015-09-29T14:32:00Z">
                            <w:r>
                              <w:rPr>
                                <w:rFonts w:asciiTheme="majorHAnsi" w:hAnsiTheme="majorHAnsi" w:cstheme="majorHAnsi"/>
                                <w:i/>
                                <w:sz w:val="26"/>
                                <w:szCs w:val="26"/>
                                <w:lang w:val="en-US"/>
                              </w:rPr>
                              <w:t xml:space="preserve">. On the top right, the power spectrum </w:t>
                            </w:r>
                          </w:ins>
                          <w:ins w:id="3501" w:author="Tim" w:date="2015-09-29T14:35:00Z">
                            <w:r>
                              <w:rPr>
                                <w:rFonts w:asciiTheme="majorHAnsi" w:hAnsiTheme="majorHAnsi" w:cstheme="majorHAnsi"/>
                                <w:i/>
                                <w:sz w:val="26"/>
                                <w:szCs w:val="26"/>
                                <w:lang w:val="en-US"/>
                              </w:rPr>
                              <w:t xml:space="preserve">from 0 to 140Hz are </w:t>
                            </w:r>
                          </w:ins>
                          <w:ins w:id="3502" w:author="Tim" w:date="2015-09-29T14:32:00Z">
                            <w:r>
                              <w:rPr>
                                <w:rFonts w:asciiTheme="majorHAnsi" w:hAnsiTheme="majorHAnsi" w:cstheme="majorHAnsi"/>
                                <w:i/>
                                <w:sz w:val="26"/>
                                <w:szCs w:val="26"/>
                                <w:lang w:val="en-US"/>
                              </w:rPr>
                              <w:t>were presented</w:t>
                            </w:r>
                            <w:r w:rsidRPr="00E31C0D">
                              <w:rPr>
                                <w:rFonts w:asciiTheme="majorHAnsi" w:hAnsiTheme="majorHAnsi" w:cstheme="majorHAnsi"/>
                                <w:i/>
                                <w:sz w:val="26"/>
                                <w:szCs w:val="26"/>
                                <w:lang w:val="en-US"/>
                              </w:rPr>
                              <w:t>. On the bottom, coherence</w:t>
                            </w:r>
                          </w:ins>
                          <w:ins w:id="3503" w:author="Tim" w:date="2015-09-29T14:36:00Z">
                            <w:r>
                              <w:rPr>
                                <w:rFonts w:asciiTheme="majorHAnsi" w:hAnsiTheme="majorHAnsi" w:cstheme="majorHAnsi"/>
                                <w:i/>
                                <w:sz w:val="26"/>
                                <w:szCs w:val="26"/>
                                <w:lang w:val="en-US"/>
                              </w:rPr>
                              <w:t xml:space="preserve"> (quantifier that show the similarities of the signals in frequency domain</w:t>
                            </w:r>
                          </w:ins>
                          <w:ins w:id="3504" w:author="Tim" w:date="2015-09-29T14:37:00Z">
                            <w:r>
                              <w:rPr>
                                <w:rFonts w:asciiTheme="majorHAnsi" w:hAnsiTheme="majorHAnsi" w:cstheme="majorHAnsi"/>
                                <w:i/>
                                <w:sz w:val="26"/>
                                <w:szCs w:val="26"/>
                                <w:lang w:val="en-US"/>
                              </w:rPr>
                              <w:t xml:space="preserve">) </w:t>
                            </w:r>
                            <w:r w:rsidRPr="00E31C0D">
                              <w:rPr>
                                <w:rFonts w:asciiTheme="majorHAnsi" w:hAnsiTheme="majorHAnsi" w:cstheme="majorHAnsi"/>
                                <w:i/>
                                <w:sz w:val="26"/>
                                <w:szCs w:val="26"/>
                                <w:lang w:val="en-US"/>
                              </w:rPr>
                              <w:t>were</w:t>
                            </w:r>
                          </w:ins>
                          <w:ins w:id="3505" w:author="Tim" w:date="2015-09-29T14:32:00Z">
                            <w:r w:rsidRPr="00E31C0D">
                              <w:rPr>
                                <w:rFonts w:asciiTheme="majorHAnsi" w:hAnsiTheme="majorHAnsi" w:cstheme="majorHAnsi"/>
                                <w:i/>
                                <w:sz w:val="26"/>
                                <w:szCs w:val="26"/>
                                <w:lang w:val="en-US"/>
                              </w:rPr>
                              <w:t xml:space="preserve"> calculated using function mscohere(). The x-axis represents for frequency while y-axis shows the magnitude.</w:t>
                            </w:r>
                            <w:r>
                              <w:rPr>
                                <w:rFonts w:asciiTheme="majorHAnsi" w:hAnsiTheme="majorHAnsi" w:cstheme="majorHAnsi"/>
                                <w:i/>
                                <w:sz w:val="26"/>
                                <w:szCs w:val="26"/>
                                <w:lang w:val="en-US"/>
                              </w:rPr>
                              <w:t xml:space="preserve"> Maximum correlation coefficient were marked in the red circle at heart rate frequency around 1 Hz.</w:t>
                            </w:r>
                          </w:ins>
                        </w:p>
                        <w:p w14:paraId="63262E54" w14:textId="248B8B55" w:rsidR="00DB7790" w:rsidRPr="00E31C0D" w:rsidRDefault="00DB7790" w:rsidP="00F44F78">
                          <w:pPr>
                            <w:rPr>
                              <w:rFonts w:asciiTheme="majorHAnsi" w:hAnsiTheme="majorHAnsi" w:cstheme="majorHAnsi"/>
                              <w:i/>
                              <w:sz w:val="26"/>
                              <w:szCs w:val="26"/>
                              <w:lang w:val="en-US"/>
                            </w:rPr>
                          </w:pPr>
                          <w:del w:id="3506" w:author="Tim" w:date="2015-09-29T14:32:00Z">
                            <w:r w:rsidRPr="00E31C0D" w:rsidDel="00932FE9">
                              <w:rPr>
                                <w:rFonts w:asciiTheme="majorHAnsi" w:hAnsiTheme="majorHAnsi" w:cstheme="majorHAnsi"/>
                                <w:i/>
                                <w:sz w:val="26"/>
                                <w:szCs w:val="26"/>
                                <w:lang w:val="en-US"/>
                              </w:rPr>
                              <w:delText xml:space="preserve">Comparison between ECG device and Alice 5 ‘Normal Sinus rhythm’ signal from Fluke Simulator. The top figure shows result of cross correlation between two signals. The magnitude of correlation and sample lag are shown in Y-axis and X_axis respectively. </w:delText>
                            </w:r>
                          </w:del>
                          <w:ins w:id="3507" w:author="Microsoft account" w:date="2015-09-28T15:15:00Z">
                            <w:del w:id="3508" w:author="Tim" w:date="2015-09-29T14:32:00Z">
                              <w:r w:rsidDel="00932FE9">
                                <w:rPr>
                                  <w:rFonts w:asciiTheme="majorHAnsi" w:hAnsiTheme="majorHAnsi" w:cstheme="majorHAnsi"/>
                                  <w:i/>
                                  <w:sz w:val="26"/>
                                  <w:szCs w:val="26"/>
                                  <w:lang w:val="en-US"/>
                                </w:rPr>
                                <w:delText xml:space="preserve">The red mark </w:delText>
                              </w:r>
                            </w:del>
                          </w:ins>
                          <w:ins w:id="3509" w:author="Microsoft account" w:date="2015-09-28T15:16:00Z">
                            <w:del w:id="3510" w:author="Tim" w:date="2015-09-29T14:32:00Z">
                              <w:r w:rsidDel="00932FE9">
                                <w:rPr>
                                  <w:rFonts w:asciiTheme="majorHAnsi" w:hAnsiTheme="majorHAnsi" w:cstheme="majorHAnsi"/>
                                  <w:i/>
                                  <w:sz w:val="26"/>
                                  <w:szCs w:val="26"/>
                                  <w:lang w:val="en-US"/>
                                </w:rPr>
                                <w:delText xml:space="preserve">shows maximum correlation coefficient. </w:delText>
                              </w:r>
                            </w:del>
                          </w:ins>
                          <w:del w:id="3511" w:author="Tim" w:date="2015-09-29T14:32:00Z">
                            <w:r w:rsidRPr="00E31C0D" w:rsidDel="00932FE9">
                              <w:rPr>
                                <w:rFonts w:asciiTheme="majorHAnsi" w:hAnsiTheme="majorHAnsi" w:cstheme="majorHAnsi"/>
                                <w:i/>
                                <w:sz w:val="26"/>
                                <w:szCs w:val="26"/>
                                <w:lang w:val="en-US"/>
                              </w:rPr>
                              <w:delText>The next figure represents ECG signals in time domain. 5 seconds of 2 minutes was taken out. Virtually, these two signals are similar to each other. On the top right, the Power spectrum was graphed. On the bottom, coherence of frequency were calculated using function mscohere(). The x-axis represents for frequency while y-axis shows the magnitude.</w:delText>
                            </w:r>
                          </w:del>
                          <w:ins w:id="3512" w:author="Microsoft account" w:date="2015-09-28T15:18:00Z">
                            <w:del w:id="3513" w:author="Tim" w:date="2015-09-29T14:32:00Z">
                              <w:r w:rsidDel="00932FE9">
                                <w:rPr>
                                  <w:rFonts w:asciiTheme="majorHAnsi" w:hAnsiTheme="majorHAnsi" w:cstheme="majorHAnsi"/>
                                  <w:i/>
                                  <w:sz w:val="26"/>
                                  <w:szCs w:val="26"/>
                                  <w:lang w:val="en-US"/>
                                </w:rPr>
                                <w:delText xml:space="preserve"> </w:delText>
                              </w:r>
                            </w:del>
                          </w:ins>
                          <w:ins w:id="3514" w:author="Microsoft account" w:date="2015-09-28T15:17:00Z">
                            <w:del w:id="3515" w:author="Tim" w:date="2015-09-29T14:32:00Z">
                              <w:r w:rsidDel="00932FE9">
                                <w:rPr>
                                  <w:rFonts w:asciiTheme="majorHAnsi" w:hAnsiTheme="majorHAnsi" w:cstheme="majorHAnsi"/>
                                  <w:i/>
                                  <w:sz w:val="26"/>
                                  <w:szCs w:val="26"/>
                                  <w:lang w:val="en-US"/>
                                </w:rPr>
                                <w:delText xml:space="preserve">Maximum correlation coefficient </w:delText>
                              </w:r>
                            </w:del>
                          </w:ins>
                          <w:ins w:id="3516" w:author="Microsoft account" w:date="2015-09-28T15:18:00Z">
                            <w:del w:id="3517" w:author="Tim" w:date="2015-09-29T14:32:00Z">
                              <w:r w:rsidDel="00932FE9">
                                <w:rPr>
                                  <w:rFonts w:asciiTheme="majorHAnsi" w:hAnsiTheme="majorHAnsi" w:cstheme="majorHAnsi"/>
                                  <w:i/>
                                  <w:sz w:val="26"/>
                                  <w:szCs w:val="26"/>
                                  <w:lang w:val="en-US"/>
                                </w:rPr>
                                <w:delText>were marked.</w:delText>
                              </w:r>
                            </w:del>
                          </w:ins>
                          <w:del w:id="3518" w:author="Microsoft account" w:date="2015-09-28T15:17:00Z">
                            <w:r w:rsidRPr="00E31C0D" w:rsidDel="00D345D9">
                              <w:rPr>
                                <w:rFonts w:asciiTheme="majorHAnsi" w:hAnsiTheme="majorHAnsi" w:cstheme="majorHAnsi"/>
                                <w:i/>
                                <w:sz w:val="26"/>
                                <w:szCs w:val="26"/>
                                <w:lang w:val="en-US"/>
                              </w:rPr>
                              <w:delText xml:space="preserve"> </w:delText>
                            </w:r>
                          </w:del>
                        </w:p>
                        <w:p w14:paraId="4ACC2575" w14:textId="77777777" w:rsidR="00DB7790" w:rsidRPr="00C22D09" w:rsidRDefault="00DB7790" w:rsidP="00F44F78">
                          <w:pPr>
                            <w:rPr>
                              <w:rFonts w:asciiTheme="majorHAnsi" w:hAnsiTheme="majorHAnsi" w:cstheme="majorHAnsi"/>
                              <w:sz w:val="26"/>
                              <w:szCs w:val="26"/>
                              <w:lang w:val="en-US"/>
                            </w:rPr>
                          </w:pPr>
                        </w:p>
                      </w:txbxContent>
                    </v:textbox>
                  </v:shape>
                </v:group>
                <v:oval id="Oval 7" o:spid="_x0000_s1070" style="position:absolute;left:24808;top:20275;width:1143;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FZ8IA&#10;AADaAAAADwAAAGRycy9kb3ducmV2LnhtbESPzWrDMBCE74W+g9hCb42c4sbFjRxCoNDm1jjJebE2&#10;trG1ciz5p28fFQo5DjPfDLPezKYVI/WutqxguYhAEBdW11wqOOafL+8gnEfW2FomBb/kYJM9Pqwx&#10;1XbiHxoPvhShhF2KCirvu1RKV1Rk0C1sRxy8i+0N+iD7Uuoep1BuWvkaRStpsOawUGFHu4qK5jAY&#10;Bcn3/nSmYXTX8S2Jr4OPG86tUs9P8/YDhKfZ38P/9JcOHPxdCTdAZj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VQVnwgAAANoAAAAPAAAAAAAAAAAAAAAAAJgCAABkcnMvZG93&#10;bnJldi54bWxQSwUGAAAAAAQABAD1AAAAhwMAAAAA&#10;" filled="f" strokecolor="red" strokeweight="1.5pt">
                  <v:stroke joinstyle="miter"/>
                </v:oval>
                <v:oval id="Oval 2777" o:spid="_x0000_s1071" style="position:absolute;left:3578;top:20275;width:1143;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9998QA&#10;AADdAAAADwAAAGRycy9kb3ducmV2LnhtbESPQWvCQBSE70L/w/IKvemmol2JbqQIQtub2np+ZJ9J&#10;SPZtzG5i+u+7gtDjMDPfMJvtaBsxUOcrxxpeZwkI4tyZigsN36f9dAXCB2SDjWPS8EsettnTZIOp&#10;cTc+0HAMhYgQ9ilqKENoUyl9XpJFP3MtcfQurrMYouwKaTq8Rbht5DxJ3qTFiuNCiS3tSsrrY281&#10;qM+vnzP1g78OS7W49mFR88lp/fI8vq9BBBrDf/jR/jAa5kopuL+JT0B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vfffEAAAA3QAAAA8AAAAAAAAAAAAAAAAAmAIAAGRycy9k&#10;b3ducmV2LnhtbFBLBQYAAAAABAAEAPUAAACJAwAAAAA=&#10;" filled="f" strokecolor="red" strokeweight="1.5pt">
                  <v:stroke joinstyle="miter"/>
                </v:oval>
              </v:group>
            </w:pict>
          </mc:Fallback>
        </mc:AlternateContent>
      </w:r>
    </w:p>
    <w:p w14:paraId="2F983E2E" w14:textId="644917EC" w:rsidR="00F44F78" w:rsidRPr="00E31C0D" w:rsidRDefault="00F44F78" w:rsidP="00F44F78">
      <w:pPr>
        <w:spacing w:line="276" w:lineRule="auto"/>
        <w:rPr>
          <w:ins w:id="3466" w:author="Microsoft account" w:date="2015-09-28T14:03:00Z"/>
          <w:rFonts w:asciiTheme="majorHAnsi" w:hAnsiTheme="majorHAnsi" w:cstheme="majorHAnsi"/>
          <w:sz w:val="26"/>
          <w:szCs w:val="26"/>
          <w:lang w:val="en-US"/>
        </w:rPr>
      </w:pPr>
      <w:ins w:id="3467" w:author="Microsoft account" w:date="2015-09-28T14:03:00Z">
        <w:r w:rsidRPr="00E31C0D">
          <w:rPr>
            <w:rFonts w:asciiTheme="majorHAnsi" w:hAnsiTheme="majorHAnsi" w:cstheme="majorHAnsi"/>
            <w:sz w:val="26"/>
            <w:szCs w:val="26"/>
          </w:rPr>
          <w:br w:type="page"/>
        </w:r>
      </w:ins>
    </w:p>
    <w:p w14:paraId="7E963DA7" w14:textId="6B4A0238" w:rsidR="00F44F78" w:rsidRPr="00E31C0D" w:rsidRDefault="00F44F78" w:rsidP="00F44F78">
      <w:pPr>
        <w:spacing w:line="276" w:lineRule="auto"/>
        <w:rPr>
          <w:ins w:id="3468" w:author="Microsoft account" w:date="2015-09-28T14:03:00Z"/>
          <w:rFonts w:asciiTheme="majorHAnsi" w:hAnsiTheme="majorHAnsi" w:cstheme="majorHAnsi"/>
          <w:sz w:val="26"/>
          <w:szCs w:val="26"/>
        </w:rPr>
      </w:pPr>
    </w:p>
    <w:p w14:paraId="6F516ACA" w14:textId="224BA0AA" w:rsidR="00F44F78" w:rsidRPr="00E31C0D" w:rsidRDefault="007234F5" w:rsidP="00F44F78">
      <w:pPr>
        <w:spacing w:line="276" w:lineRule="auto"/>
        <w:rPr>
          <w:ins w:id="3469" w:author="Microsoft account" w:date="2015-09-28T14:03:00Z"/>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anchor distT="0" distB="0" distL="114300" distR="114300" simplePos="0" relativeHeight="251737088" behindDoc="0" locked="0" layoutInCell="1" allowOverlap="1" wp14:anchorId="4A5F6A75" wp14:editId="44D866E7">
                <wp:simplePos x="0" y="0"/>
                <wp:positionH relativeFrom="column">
                  <wp:posOffset>-209605</wp:posOffset>
                </wp:positionH>
                <wp:positionV relativeFrom="paragraph">
                  <wp:posOffset>133957</wp:posOffset>
                </wp:positionV>
                <wp:extent cx="6211570" cy="4953662"/>
                <wp:effectExtent l="0" t="0" r="0" b="0"/>
                <wp:wrapNone/>
                <wp:docPr id="2815" name="Group 2815"/>
                <wp:cNvGraphicFramePr/>
                <a:graphic xmlns:a="http://schemas.openxmlformats.org/drawingml/2006/main">
                  <a:graphicData uri="http://schemas.microsoft.com/office/word/2010/wordprocessingGroup">
                    <wpg:wgp>
                      <wpg:cNvGrpSpPr/>
                      <wpg:grpSpPr>
                        <a:xfrm>
                          <a:off x="0" y="0"/>
                          <a:ext cx="6211570" cy="4953662"/>
                          <a:chOff x="0" y="0"/>
                          <a:chExt cx="6211570" cy="4953662"/>
                        </a:xfrm>
                      </wpg:grpSpPr>
                      <wpg:grpSp>
                        <wpg:cNvPr id="2797" name="Group 2797"/>
                        <wpg:cNvGrpSpPr/>
                        <wpg:grpSpPr>
                          <a:xfrm>
                            <a:off x="0" y="0"/>
                            <a:ext cx="6211570" cy="4953662"/>
                            <a:chOff x="118754" y="154991"/>
                            <a:chExt cx="6211613" cy="4953975"/>
                          </a:xfrm>
                        </wpg:grpSpPr>
                        <pic:pic xmlns:pic="http://schemas.openxmlformats.org/drawingml/2006/picture">
                          <pic:nvPicPr>
                            <pic:cNvPr id="2798" name="Picture 2798"/>
                            <pic:cNvPicPr>
                              <a:picLocks noChangeAspect="1"/>
                            </pic:cNvPicPr>
                          </pic:nvPicPr>
                          <pic:blipFill rotWithShape="1">
                            <a:blip r:embed="rId66">
                              <a:extLst>
                                <a:ext uri="{28A0092B-C50C-407E-A947-70E740481C1C}">
                                  <a14:useLocalDpi xmlns:a14="http://schemas.microsoft.com/office/drawing/2010/main" val="0"/>
                                </a:ext>
                              </a:extLst>
                            </a:blip>
                            <a:srcRect l="8917" r="8201" b="2"/>
                            <a:stretch/>
                          </pic:blipFill>
                          <pic:spPr bwMode="auto">
                            <a:xfrm>
                              <a:off x="118754" y="154991"/>
                              <a:ext cx="5947553" cy="3424903"/>
                            </a:xfrm>
                            <a:prstGeom prst="rect">
                              <a:avLst/>
                            </a:prstGeom>
                            <a:noFill/>
                            <a:ln>
                              <a:noFill/>
                            </a:ln>
                            <a:extLst>
                              <a:ext uri="{53640926-AAD7-44D8-BBD7-CCE9431645EC}">
                                <a14:shadowObscured xmlns:a14="http://schemas.microsoft.com/office/drawing/2010/main"/>
                              </a:ext>
                            </a:extLst>
                          </pic:spPr>
                        </pic:pic>
                        <wps:wsp>
                          <wps:cNvPr id="2799" name="Text Box 2799"/>
                          <wps:cNvSpPr txBox="1"/>
                          <wps:spPr>
                            <a:xfrm>
                              <a:off x="118754" y="3466901"/>
                              <a:ext cx="6211613" cy="16420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C5C449" w14:textId="1AA72F65" w:rsidR="00DB7790" w:rsidDel="00D345D9" w:rsidRDefault="00DB7790">
                                <w:pPr>
                                  <w:jc w:val="both"/>
                                  <w:rPr>
                                    <w:del w:id="3470" w:author="Microsoft account" w:date="2015-09-28T15:18:00Z"/>
                                    <w:rFonts w:asciiTheme="majorHAnsi" w:hAnsiTheme="majorHAnsi" w:cstheme="majorHAnsi"/>
                                    <w:sz w:val="26"/>
                                    <w:szCs w:val="26"/>
                                    <w:lang w:val="en-US"/>
                                  </w:rPr>
                                  <w:pPrChange w:id="3471" w:author="Tim" w:date="2015-09-29T14:40:00Z">
                                    <w:pPr/>
                                  </w:pPrChange>
                                </w:pPr>
                                <w:r>
                                  <w:rPr>
                                    <w:rFonts w:asciiTheme="majorHAnsi" w:hAnsiTheme="majorHAnsi" w:cstheme="majorHAnsi"/>
                                    <w:b/>
                                    <w:sz w:val="26"/>
                                    <w:szCs w:val="26"/>
                                    <w:lang w:val="en-US"/>
                                  </w:rPr>
                                  <w:t>Figure 24</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 xml:space="preserve">Comparison between ECG device and Alice 5 ‘Normal Adult’ signal from Fluke Simulator. </w:t>
                                </w:r>
                                <w:ins w:id="3472" w:author="Microsoft account" w:date="2015-09-28T15:18:00Z">
                                  <w:r w:rsidRPr="00E31C0D">
                                    <w:rPr>
                                      <w:rFonts w:asciiTheme="majorHAnsi" w:hAnsiTheme="majorHAnsi" w:cstheme="majorHAnsi"/>
                                      <w:i/>
                                      <w:sz w:val="26"/>
                                      <w:szCs w:val="26"/>
                                      <w:lang w:val="en-US"/>
                                    </w:rPr>
                                    <w:t xml:space="preserve">The top figure represents ECG signals in time </w:t>
                                  </w:r>
                                  <w:del w:id="3473" w:author="Tim" w:date="2015-09-29T14:40:00Z">
                                    <w:r w:rsidRPr="00E31C0D" w:rsidDel="004A164A">
                                      <w:rPr>
                                        <w:rFonts w:asciiTheme="majorHAnsi" w:hAnsiTheme="majorHAnsi" w:cstheme="majorHAnsi"/>
                                        <w:i/>
                                        <w:sz w:val="26"/>
                                        <w:szCs w:val="26"/>
                                        <w:lang w:val="en-US"/>
                                      </w:rPr>
                                      <w:delText>domain.</w:delText>
                                    </w:r>
                                  </w:del>
                                </w:ins>
                                <w:ins w:id="3474" w:author="Tim" w:date="2015-09-29T14:40:00Z">
                                  <w:r w:rsidRPr="00E31C0D">
                                    <w:rPr>
                                      <w:rFonts w:asciiTheme="majorHAnsi" w:hAnsiTheme="majorHAnsi" w:cstheme="majorHAnsi"/>
                                      <w:i/>
                                      <w:sz w:val="26"/>
                                      <w:szCs w:val="26"/>
                                      <w:lang w:val="en-US"/>
                                    </w:rPr>
                                    <w:t>domain.</w:t>
                                  </w:r>
                                  <w:r>
                                    <w:rPr>
                                      <w:rFonts w:asciiTheme="majorHAnsi" w:hAnsiTheme="majorHAnsi" w:cstheme="majorHAnsi"/>
                                      <w:i/>
                                      <w:sz w:val="26"/>
                                      <w:szCs w:val="26"/>
                                      <w:lang w:val="en-US"/>
                                    </w:rPr>
                                    <w:t xml:space="preserve"> A</w:t>
                                  </w:r>
                                </w:ins>
                                <w:ins w:id="3475" w:author="Tim" w:date="2015-09-29T14:38:00Z">
                                  <w:r>
                                    <w:rPr>
                                      <w:rFonts w:asciiTheme="majorHAnsi" w:hAnsiTheme="majorHAnsi" w:cstheme="majorHAnsi"/>
                                      <w:i/>
                                      <w:sz w:val="26"/>
                                      <w:szCs w:val="26"/>
                                      <w:lang w:val="en-US"/>
                                    </w:rPr>
                                    <w:t xml:space="preserve"> segment </w:t>
                                  </w:r>
                                </w:ins>
                                <w:ins w:id="3476" w:author="Microsoft account" w:date="2015-09-28T15:18:00Z">
                                  <w:del w:id="3477" w:author="Tim" w:date="2015-09-29T14:39:00Z">
                                    <w:r w:rsidRPr="00E31C0D" w:rsidDel="004A164A">
                                      <w:rPr>
                                        <w:rFonts w:asciiTheme="majorHAnsi" w:hAnsiTheme="majorHAnsi" w:cstheme="majorHAnsi"/>
                                        <w:i/>
                                        <w:sz w:val="26"/>
                                        <w:szCs w:val="26"/>
                                        <w:lang w:val="en-US"/>
                                      </w:rPr>
                                      <w:delText xml:space="preserve"> 5</w:delText>
                                    </w:r>
                                  </w:del>
                                </w:ins>
                                <w:ins w:id="3478" w:author="Tim" w:date="2015-09-29T14:39:00Z">
                                  <w:r>
                                    <w:rPr>
                                      <w:rFonts w:asciiTheme="majorHAnsi" w:hAnsiTheme="majorHAnsi" w:cstheme="majorHAnsi"/>
                                      <w:i/>
                                      <w:sz w:val="26"/>
                                      <w:szCs w:val="26"/>
                                      <w:lang w:val="en-US"/>
                                    </w:rPr>
                                    <w:t xml:space="preserve">of </w:t>
                                  </w:r>
                                  <w:r w:rsidRPr="00E31C0D">
                                    <w:rPr>
                                      <w:rFonts w:asciiTheme="majorHAnsi" w:hAnsiTheme="majorHAnsi" w:cstheme="majorHAnsi"/>
                                      <w:i/>
                                      <w:sz w:val="26"/>
                                      <w:szCs w:val="26"/>
                                      <w:lang w:val="en-US"/>
                                    </w:rPr>
                                    <w:t>5</w:t>
                                  </w:r>
                                </w:ins>
                                <w:ins w:id="3479" w:author="Microsoft account" w:date="2015-09-28T15:18:00Z">
                                  <w:r w:rsidRPr="00E31C0D">
                                    <w:rPr>
                                      <w:rFonts w:asciiTheme="majorHAnsi" w:hAnsiTheme="majorHAnsi" w:cstheme="majorHAnsi"/>
                                      <w:i/>
                                      <w:sz w:val="26"/>
                                      <w:szCs w:val="26"/>
                                      <w:lang w:val="en-US"/>
                                    </w:rPr>
                                    <w:t xml:space="preserve"> seconds </w:t>
                                  </w:r>
                                </w:ins>
                                <w:ins w:id="3480" w:author="Tim" w:date="2015-09-29T14:39:00Z">
                                  <w:r>
                                    <w:rPr>
                                      <w:rFonts w:asciiTheme="majorHAnsi" w:hAnsiTheme="majorHAnsi" w:cstheme="majorHAnsi"/>
                                      <w:i/>
                                      <w:sz w:val="26"/>
                                      <w:szCs w:val="26"/>
                                      <w:lang w:val="en-US"/>
                                    </w:rPr>
                                    <w:t xml:space="preserve">of signal </w:t>
                                  </w:r>
                                </w:ins>
                                <w:ins w:id="3481" w:author="Microsoft account" w:date="2015-09-28T15:18:00Z">
                                  <w:del w:id="3482" w:author="Tim" w:date="2015-09-29T14:38:00Z">
                                    <w:r w:rsidRPr="00E31C0D" w:rsidDel="004A164A">
                                      <w:rPr>
                                        <w:rFonts w:asciiTheme="majorHAnsi" w:hAnsiTheme="majorHAnsi" w:cstheme="majorHAnsi"/>
                                        <w:i/>
                                        <w:sz w:val="26"/>
                                        <w:szCs w:val="26"/>
                                        <w:lang w:val="en-US"/>
                                      </w:rPr>
                                      <w:delText xml:space="preserve">of </w:delText>
                                    </w:r>
                                  </w:del>
                                </w:ins>
                                <w:ins w:id="3483" w:author="Tim" w:date="2015-09-29T14:38:00Z">
                                  <w:r>
                                    <w:rPr>
                                      <w:rFonts w:asciiTheme="majorHAnsi" w:hAnsiTheme="majorHAnsi" w:cstheme="majorHAnsi"/>
                                      <w:i/>
                                      <w:sz w:val="26"/>
                                      <w:szCs w:val="26"/>
                                      <w:lang w:val="en-US"/>
                                    </w:rPr>
                                    <w:t>from</w:t>
                                  </w:r>
                                </w:ins>
                                <w:ins w:id="3484" w:author="Microsoft account" w:date="2015-09-28T15:18:00Z">
                                  <w:r w:rsidRPr="00E31C0D">
                                    <w:rPr>
                                      <w:rFonts w:asciiTheme="majorHAnsi" w:hAnsiTheme="majorHAnsi" w:cstheme="majorHAnsi"/>
                                      <w:i/>
                                      <w:sz w:val="26"/>
                                      <w:szCs w:val="26"/>
                                      <w:lang w:val="en-US"/>
                                    </w:rPr>
                                    <w:t>2 minute</w:t>
                                  </w:r>
                                </w:ins>
                                <w:ins w:id="3485" w:author="Tim" w:date="2015-09-29T14:39:00Z">
                                  <w:r>
                                    <w:rPr>
                                      <w:rFonts w:asciiTheme="majorHAnsi" w:hAnsiTheme="majorHAnsi" w:cstheme="majorHAnsi"/>
                                      <w:i/>
                                      <w:sz w:val="26"/>
                                      <w:szCs w:val="26"/>
                                      <w:lang w:val="en-US"/>
                                    </w:rPr>
                                    <w:t>s of the signal</w:t>
                                  </w:r>
                                </w:ins>
                                <w:ins w:id="3486" w:author="Microsoft account" w:date="2015-09-28T15:18:00Z">
                                  <w:del w:id="3487" w:author="Tim" w:date="2015-09-29T14:39:00Z">
                                    <w:r w:rsidRPr="00E31C0D" w:rsidDel="004A164A">
                                      <w:rPr>
                                        <w:rFonts w:asciiTheme="majorHAnsi" w:hAnsiTheme="majorHAnsi" w:cstheme="majorHAnsi"/>
                                        <w:i/>
                                        <w:sz w:val="26"/>
                                        <w:szCs w:val="26"/>
                                        <w:lang w:val="en-US"/>
                                      </w:rPr>
                                      <w:delText>s</w:delText>
                                    </w:r>
                                  </w:del>
                                  <w:r w:rsidRPr="00E31C0D">
                                    <w:rPr>
                                      <w:rFonts w:asciiTheme="majorHAnsi" w:hAnsiTheme="majorHAnsi" w:cstheme="majorHAnsi"/>
                                      <w:i/>
                                      <w:sz w:val="26"/>
                                      <w:szCs w:val="26"/>
                                      <w:lang w:val="en-US"/>
                                    </w:rPr>
                                    <w:t xml:space="preserve"> </w:t>
                                  </w:r>
                                </w:ins>
                                <w:ins w:id="3488" w:author="Tim" w:date="2015-09-29T14:39:00Z">
                                  <w:r>
                                    <w:rPr>
                                      <w:rFonts w:asciiTheme="majorHAnsi" w:hAnsiTheme="majorHAnsi" w:cstheme="majorHAnsi"/>
                                      <w:i/>
                                      <w:sz w:val="26"/>
                                      <w:szCs w:val="26"/>
                                      <w:lang w:val="en-US"/>
                                    </w:rPr>
                                    <w:t xml:space="preserve">has been used for the </w:t>
                                  </w:r>
                                </w:ins>
                                <w:ins w:id="3489" w:author="Tim" w:date="2015-09-29T14:40:00Z">
                                  <w:r>
                                    <w:rPr>
                                      <w:rFonts w:asciiTheme="majorHAnsi" w:hAnsiTheme="majorHAnsi" w:cstheme="majorHAnsi"/>
                                      <w:i/>
                                      <w:sz w:val="26"/>
                                      <w:szCs w:val="26"/>
                                      <w:lang w:val="en-US"/>
                                    </w:rPr>
                                    <w:t>comparison</w:t>
                                  </w:r>
                                </w:ins>
                                <w:ins w:id="3490" w:author="Microsoft account" w:date="2015-09-28T15:18:00Z">
                                  <w:del w:id="3491" w:author="Tim" w:date="2015-09-29T14:39:00Z">
                                    <w:r w:rsidRPr="00E31C0D" w:rsidDel="004A164A">
                                      <w:rPr>
                                        <w:rFonts w:asciiTheme="majorHAnsi" w:hAnsiTheme="majorHAnsi" w:cstheme="majorHAnsi"/>
                                        <w:i/>
                                        <w:sz w:val="26"/>
                                        <w:szCs w:val="26"/>
                                        <w:lang w:val="en-US"/>
                                      </w:rPr>
                                      <w:delText>was taken out</w:delText>
                                    </w:r>
                                  </w:del>
                                  <w:r w:rsidRPr="00E31C0D">
                                    <w:rPr>
                                      <w:rFonts w:asciiTheme="majorHAnsi" w:hAnsiTheme="majorHAnsi" w:cstheme="majorHAnsi"/>
                                      <w:i/>
                                      <w:sz w:val="26"/>
                                      <w:szCs w:val="26"/>
                                      <w:lang w:val="en-US"/>
                                    </w:rPr>
                                    <w:t xml:space="preserve">. Virtually, these two signals are similar to each other. On the top right, the </w:t>
                                  </w:r>
                                </w:ins>
                                <w:ins w:id="3492" w:author="Tim" w:date="2015-09-29T14:39:00Z">
                                  <w:r>
                                    <w:rPr>
                                      <w:rFonts w:asciiTheme="majorHAnsi" w:hAnsiTheme="majorHAnsi" w:cstheme="majorHAnsi"/>
                                      <w:i/>
                                      <w:sz w:val="26"/>
                                      <w:szCs w:val="26"/>
                                      <w:lang w:val="en-US"/>
                                    </w:rPr>
                                    <w:t>p</w:t>
                                  </w:r>
                                </w:ins>
                                <w:ins w:id="3493" w:author="Microsoft account" w:date="2015-09-28T15:18:00Z">
                                  <w:del w:id="3494" w:author="Tim" w:date="2015-09-29T14:39:00Z">
                                    <w:r w:rsidRPr="00E31C0D" w:rsidDel="004A164A">
                                      <w:rPr>
                                        <w:rFonts w:asciiTheme="majorHAnsi" w:hAnsiTheme="majorHAnsi" w:cstheme="majorHAnsi"/>
                                        <w:i/>
                                        <w:sz w:val="26"/>
                                        <w:szCs w:val="26"/>
                                        <w:lang w:val="en-US"/>
                                      </w:rPr>
                                      <w:delText>P</w:delText>
                                    </w:r>
                                  </w:del>
                                  <w:r w:rsidRPr="00E31C0D">
                                    <w:rPr>
                                      <w:rFonts w:asciiTheme="majorHAnsi" w:hAnsiTheme="majorHAnsi" w:cstheme="majorHAnsi"/>
                                      <w:i/>
                                      <w:sz w:val="26"/>
                                      <w:szCs w:val="26"/>
                                      <w:lang w:val="en-US"/>
                                    </w:rPr>
                                    <w:t>ower spectrum was graphed. On the bottom, coherence of frequency were calculated using function mscohere(). The x-axis represents for frequency while y-axis shows the magnitude.</w:t>
                                  </w:r>
                                  <w:r>
                                    <w:rPr>
                                      <w:rFonts w:asciiTheme="majorHAnsi" w:hAnsiTheme="majorHAnsi" w:cstheme="majorHAnsi"/>
                                      <w:i/>
                                      <w:sz w:val="26"/>
                                      <w:szCs w:val="26"/>
                                      <w:lang w:val="en-US"/>
                                    </w:rPr>
                                    <w:t xml:space="preserve"> Maximum correlation coefficient were marked</w:t>
                                  </w:r>
                                </w:ins>
                                <w:ins w:id="3495" w:author="Tim" w:date="2015-09-29T14:38:00Z">
                                  <w:r>
                                    <w:rPr>
                                      <w:rFonts w:asciiTheme="majorHAnsi" w:hAnsiTheme="majorHAnsi" w:cstheme="majorHAnsi"/>
                                      <w:i/>
                                      <w:sz w:val="26"/>
                                      <w:szCs w:val="26"/>
                                      <w:lang w:val="en-US"/>
                                    </w:rPr>
                                    <w:t xml:space="preserve"> in the red circles</w:t>
                                  </w:r>
                                </w:ins>
                                <w:ins w:id="3496" w:author="Microsoft account" w:date="2015-09-28T15:18:00Z">
                                  <w:r>
                                    <w:rPr>
                                      <w:rFonts w:asciiTheme="majorHAnsi" w:hAnsiTheme="majorHAnsi" w:cstheme="majorHAnsi"/>
                                      <w:i/>
                                      <w:sz w:val="26"/>
                                      <w:szCs w:val="26"/>
                                      <w:lang w:val="en-US"/>
                                    </w:rPr>
                                    <w:t>.</w:t>
                                  </w:r>
                                </w:ins>
                                <w:del w:id="3497" w:author="Microsoft account" w:date="2015-09-28T15:18:00Z">
                                  <w:r w:rsidRPr="00E31C0D" w:rsidDel="00D345D9">
                                    <w:rPr>
                                      <w:rFonts w:asciiTheme="majorHAnsi" w:hAnsiTheme="majorHAnsi" w:cstheme="majorHAnsi"/>
                                      <w:i/>
                                      <w:sz w:val="26"/>
                                      <w:szCs w:val="26"/>
                                      <w:lang w:val="en-US"/>
                                    </w:rPr>
                                    <w:delText>The top figure shows result of cross correlation between two signals. The magnitude of correlation and sample lag are shown in Y-axis and X_axis respectively. The next figure represents ECG signals in time domain. 5 seconds of 2 minutes was taken out. Virtually, these two signals are similar to each other. On the top right, the Power spectrum was graphed. On the bottom, coherence of frequency were calculated using function mscohere(). The x-axis represents for frequency while y-axis shows the magnitude.</w:delText>
                                  </w:r>
                                  <w:r w:rsidDel="00D345D9">
                                    <w:rPr>
                                      <w:rFonts w:asciiTheme="majorHAnsi" w:hAnsiTheme="majorHAnsi" w:cstheme="majorHAnsi"/>
                                      <w:sz w:val="26"/>
                                      <w:szCs w:val="26"/>
                                      <w:lang w:val="en-US"/>
                                    </w:rPr>
                                    <w:delText xml:space="preserve"> </w:delText>
                                  </w:r>
                                </w:del>
                              </w:p>
                              <w:p w14:paraId="0207E2A4" w14:textId="77777777" w:rsidR="00DB7790" w:rsidRPr="00C22D09" w:rsidRDefault="00DB7790">
                                <w:pPr>
                                  <w:jc w:val="both"/>
                                  <w:rPr>
                                    <w:rFonts w:asciiTheme="majorHAnsi" w:hAnsiTheme="majorHAnsi" w:cstheme="majorHAnsi"/>
                                    <w:sz w:val="26"/>
                                    <w:szCs w:val="26"/>
                                    <w:lang w:val="en-US"/>
                                  </w:rPr>
                                  <w:pPrChange w:id="3498" w:author="Tim" w:date="2015-09-29T14:40:00Z">
                                    <w:pPr/>
                                  </w:pPrChange>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03" name="Oval 2803"/>
                        <wps:cNvSpPr/>
                        <wps:spPr>
                          <a:xfrm>
                            <a:off x="2775005" y="1757239"/>
                            <a:ext cx="113665" cy="12435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4" name="Oval 2804"/>
                        <wps:cNvSpPr/>
                        <wps:spPr>
                          <a:xfrm>
                            <a:off x="270344" y="1765190"/>
                            <a:ext cx="113665" cy="12435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5" name="Oval 2805"/>
                        <wps:cNvSpPr/>
                        <wps:spPr>
                          <a:xfrm>
                            <a:off x="2202511" y="1765190"/>
                            <a:ext cx="113665" cy="12435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A5F6A75" id="Group 2815" o:spid="_x0000_s1072" style="position:absolute;margin-left:-16.5pt;margin-top:10.55pt;width:489.1pt;height:390.05pt;z-index:251737088;mso-position-horizontal-relative:text;mso-position-vertical-relative:text;mso-height-relative:margin" coordsize="62115,495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">
                <v:group id="Group 2797" o:spid="_x0000_s1073" style="position:absolute;width:62115;height:49536" coordorigin="1187,1549" coordsize="62116,495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sbnU5McAAADd&#10;AAAADwAAAAAAAAAAAAAAAACqAgAAZHJzL2Rvd25yZXYueG1sUEsFBgAAAAAEAAQA+gAAAJ4DAAAA&#10;AA==&#10;">
                  <v:shape id="Picture 2798" o:spid="_x0000_s1074" type="#_x0000_t75" style="position:absolute;left:1187;top:1549;width:59476;height:34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ZabCAAAA3QAAAA8AAABkcnMvZG93bnJldi54bWxET01rg0AQvRfyH5YJ9NasTaA2xlVMoOi1&#10;toUcB3eipu6suJto/333UOjx8b7TfDGDuNPkessKnjcRCOLG6p5bBZ8fb0+vIJxH1jhYJgU/5CDP&#10;Vg8pJtrO/E732rcihLBLUEHn/ZhI6ZqODLqNHYkDd7GTQR/g1Eo94RzCzSC3UfQiDfYcGjoc6dRR&#10;813fjILjuSmLKr64ufflUH4dd9ey2in1uF6KAwhPi/8X/7krrWAb78Pc8CY8AZn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v2WmwgAAAN0AAAAPAAAAAAAAAAAAAAAAAJ8C&#10;AABkcnMvZG93bnJldi54bWxQSwUGAAAAAAQABAD3AAAAjgMAAAAA&#10;">
                    <v:imagedata r:id="rId67" o:title="" cropbottom="1f" cropleft="5844f" cropright="5375f"/>
                    <v:path arrowok="t"/>
                  </v:shape>
                  <v:shape id="Text Box 2799" o:spid="_x0000_s1075" type="#_x0000_t202" style="position:absolute;left:1187;top:34669;width:62116;height:16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An0sgA&#10;AADdAAAADwAAAGRycy9kb3ducmV2LnhtbESPT2vCQBTE7wW/w/KEXopuqlg1dZVSapXeavxDb4/s&#10;Mwlm34bsNkm/vSsIPQ4z8xtmsepMKRqqXWFZwfMwAkGcWl1wpmCfrAczEM4jaywtk4I/crBa9h4W&#10;GGvb8jc1O5+JAGEXo4Lc+yqW0qU5GXRDWxEH72xrgz7IOpO6xjbATSlHUfQiDRYcFnKs6D2n9LL7&#10;NQp+nrLTl+s+D+14Mq4+Nk0yPepEqcd+9/YKwlPn/8P39lYrGE3nc7i9CU9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ICfSyAAAAN0AAAAPAAAAAAAAAAAAAAAAAJgCAABk&#10;cnMvZG93bnJldi54bWxQSwUGAAAAAAQABAD1AAAAjQMAAAAA&#10;" fillcolor="white [3201]" stroked="f" strokeweight=".5pt">
                    <v:textbox>
                      <w:txbxContent>
                        <w:p w14:paraId="14C5C449" w14:textId="1AA72F65" w:rsidR="00DB7790" w:rsidDel="00D345D9" w:rsidRDefault="00DB7790">
                          <w:pPr>
                            <w:jc w:val="both"/>
                            <w:rPr>
                              <w:del w:id="3552" w:author="Microsoft account" w:date="2015-09-28T15:18:00Z"/>
                              <w:rFonts w:asciiTheme="majorHAnsi" w:hAnsiTheme="majorHAnsi" w:cstheme="majorHAnsi"/>
                              <w:sz w:val="26"/>
                              <w:szCs w:val="26"/>
                              <w:lang w:val="en-US"/>
                            </w:rPr>
                            <w:pPrChange w:id="3553" w:author="Tim" w:date="2015-09-29T14:40:00Z">
                              <w:pPr/>
                            </w:pPrChange>
                          </w:pPr>
                          <w:r>
                            <w:rPr>
                              <w:rFonts w:asciiTheme="majorHAnsi" w:hAnsiTheme="majorHAnsi" w:cstheme="majorHAnsi"/>
                              <w:b/>
                              <w:sz w:val="26"/>
                              <w:szCs w:val="26"/>
                              <w:lang w:val="en-US"/>
                            </w:rPr>
                            <w:t>Figure 24</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r w:rsidRPr="00E31C0D">
                            <w:rPr>
                              <w:rFonts w:asciiTheme="majorHAnsi" w:hAnsiTheme="majorHAnsi" w:cstheme="majorHAnsi"/>
                              <w:i/>
                              <w:sz w:val="26"/>
                              <w:szCs w:val="26"/>
                              <w:lang w:val="en-US"/>
                            </w:rPr>
                            <w:t xml:space="preserve">Comparison between ECG device and Alice 5 ‘Normal Adult’ signal from Fluke Simulator. </w:t>
                          </w:r>
                          <w:ins w:id="3554" w:author="Microsoft account" w:date="2015-09-28T15:18:00Z">
                            <w:r w:rsidRPr="00E31C0D">
                              <w:rPr>
                                <w:rFonts w:asciiTheme="majorHAnsi" w:hAnsiTheme="majorHAnsi" w:cstheme="majorHAnsi"/>
                                <w:i/>
                                <w:sz w:val="26"/>
                                <w:szCs w:val="26"/>
                                <w:lang w:val="en-US"/>
                              </w:rPr>
                              <w:t xml:space="preserve">The top figure represents ECG signals in time </w:t>
                            </w:r>
                            <w:del w:id="3555" w:author="Tim" w:date="2015-09-29T14:40:00Z">
                              <w:r w:rsidRPr="00E31C0D" w:rsidDel="004A164A">
                                <w:rPr>
                                  <w:rFonts w:asciiTheme="majorHAnsi" w:hAnsiTheme="majorHAnsi" w:cstheme="majorHAnsi"/>
                                  <w:i/>
                                  <w:sz w:val="26"/>
                                  <w:szCs w:val="26"/>
                                  <w:lang w:val="en-US"/>
                                </w:rPr>
                                <w:delText>domain.</w:delText>
                              </w:r>
                            </w:del>
                          </w:ins>
                          <w:ins w:id="3556" w:author="Tim" w:date="2015-09-29T14:40:00Z">
                            <w:r w:rsidRPr="00E31C0D">
                              <w:rPr>
                                <w:rFonts w:asciiTheme="majorHAnsi" w:hAnsiTheme="majorHAnsi" w:cstheme="majorHAnsi"/>
                                <w:i/>
                                <w:sz w:val="26"/>
                                <w:szCs w:val="26"/>
                                <w:lang w:val="en-US"/>
                              </w:rPr>
                              <w:t>domain.</w:t>
                            </w:r>
                            <w:r>
                              <w:rPr>
                                <w:rFonts w:asciiTheme="majorHAnsi" w:hAnsiTheme="majorHAnsi" w:cstheme="majorHAnsi"/>
                                <w:i/>
                                <w:sz w:val="26"/>
                                <w:szCs w:val="26"/>
                                <w:lang w:val="en-US"/>
                              </w:rPr>
                              <w:t xml:space="preserve"> A</w:t>
                            </w:r>
                          </w:ins>
                          <w:ins w:id="3557" w:author="Tim" w:date="2015-09-29T14:38:00Z">
                            <w:r>
                              <w:rPr>
                                <w:rFonts w:asciiTheme="majorHAnsi" w:hAnsiTheme="majorHAnsi" w:cstheme="majorHAnsi"/>
                                <w:i/>
                                <w:sz w:val="26"/>
                                <w:szCs w:val="26"/>
                                <w:lang w:val="en-US"/>
                              </w:rPr>
                              <w:t xml:space="preserve"> segment </w:t>
                            </w:r>
                          </w:ins>
                          <w:ins w:id="3558" w:author="Microsoft account" w:date="2015-09-28T15:18:00Z">
                            <w:del w:id="3559" w:author="Tim" w:date="2015-09-29T14:39:00Z">
                              <w:r w:rsidRPr="00E31C0D" w:rsidDel="004A164A">
                                <w:rPr>
                                  <w:rFonts w:asciiTheme="majorHAnsi" w:hAnsiTheme="majorHAnsi" w:cstheme="majorHAnsi"/>
                                  <w:i/>
                                  <w:sz w:val="26"/>
                                  <w:szCs w:val="26"/>
                                  <w:lang w:val="en-US"/>
                                </w:rPr>
                                <w:delText xml:space="preserve"> 5</w:delText>
                              </w:r>
                            </w:del>
                          </w:ins>
                          <w:ins w:id="3560" w:author="Tim" w:date="2015-09-29T14:39:00Z">
                            <w:r>
                              <w:rPr>
                                <w:rFonts w:asciiTheme="majorHAnsi" w:hAnsiTheme="majorHAnsi" w:cstheme="majorHAnsi"/>
                                <w:i/>
                                <w:sz w:val="26"/>
                                <w:szCs w:val="26"/>
                                <w:lang w:val="en-US"/>
                              </w:rPr>
                              <w:t xml:space="preserve">of </w:t>
                            </w:r>
                            <w:r w:rsidRPr="00E31C0D">
                              <w:rPr>
                                <w:rFonts w:asciiTheme="majorHAnsi" w:hAnsiTheme="majorHAnsi" w:cstheme="majorHAnsi"/>
                                <w:i/>
                                <w:sz w:val="26"/>
                                <w:szCs w:val="26"/>
                                <w:lang w:val="en-US"/>
                              </w:rPr>
                              <w:t>5</w:t>
                            </w:r>
                          </w:ins>
                          <w:ins w:id="3561" w:author="Microsoft account" w:date="2015-09-28T15:18:00Z">
                            <w:r w:rsidRPr="00E31C0D">
                              <w:rPr>
                                <w:rFonts w:asciiTheme="majorHAnsi" w:hAnsiTheme="majorHAnsi" w:cstheme="majorHAnsi"/>
                                <w:i/>
                                <w:sz w:val="26"/>
                                <w:szCs w:val="26"/>
                                <w:lang w:val="en-US"/>
                              </w:rPr>
                              <w:t xml:space="preserve"> seconds </w:t>
                            </w:r>
                          </w:ins>
                          <w:ins w:id="3562" w:author="Tim" w:date="2015-09-29T14:39:00Z">
                            <w:r>
                              <w:rPr>
                                <w:rFonts w:asciiTheme="majorHAnsi" w:hAnsiTheme="majorHAnsi" w:cstheme="majorHAnsi"/>
                                <w:i/>
                                <w:sz w:val="26"/>
                                <w:szCs w:val="26"/>
                                <w:lang w:val="en-US"/>
                              </w:rPr>
                              <w:t xml:space="preserve">of signal </w:t>
                            </w:r>
                          </w:ins>
                          <w:ins w:id="3563" w:author="Microsoft account" w:date="2015-09-28T15:18:00Z">
                            <w:del w:id="3564" w:author="Tim" w:date="2015-09-29T14:38:00Z">
                              <w:r w:rsidRPr="00E31C0D" w:rsidDel="004A164A">
                                <w:rPr>
                                  <w:rFonts w:asciiTheme="majorHAnsi" w:hAnsiTheme="majorHAnsi" w:cstheme="majorHAnsi"/>
                                  <w:i/>
                                  <w:sz w:val="26"/>
                                  <w:szCs w:val="26"/>
                                  <w:lang w:val="en-US"/>
                                </w:rPr>
                                <w:delText xml:space="preserve">of </w:delText>
                              </w:r>
                            </w:del>
                          </w:ins>
                          <w:ins w:id="3565" w:author="Tim" w:date="2015-09-29T14:38:00Z">
                            <w:r>
                              <w:rPr>
                                <w:rFonts w:asciiTheme="majorHAnsi" w:hAnsiTheme="majorHAnsi" w:cstheme="majorHAnsi"/>
                                <w:i/>
                                <w:sz w:val="26"/>
                                <w:szCs w:val="26"/>
                                <w:lang w:val="en-US"/>
                              </w:rPr>
                              <w:t>from</w:t>
                            </w:r>
                          </w:ins>
                          <w:ins w:id="3566" w:author="Microsoft account" w:date="2015-09-28T15:18:00Z">
                            <w:r w:rsidRPr="00E31C0D">
                              <w:rPr>
                                <w:rFonts w:asciiTheme="majorHAnsi" w:hAnsiTheme="majorHAnsi" w:cstheme="majorHAnsi"/>
                                <w:i/>
                                <w:sz w:val="26"/>
                                <w:szCs w:val="26"/>
                                <w:lang w:val="en-US"/>
                              </w:rPr>
                              <w:t>2 minute</w:t>
                            </w:r>
                          </w:ins>
                          <w:ins w:id="3567" w:author="Tim" w:date="2015-09-29T14:39:00Z">
                            <w:r>
                              <w:rPr>
                                <w:rFonts w:asciiTheme="majorHAnsi" w:hAnsiTheme="majorHAnsi" w:cstheme="majorHAnsi"/>
                                <w:i/>
                                <w:sz w:val="26"/>
                                <w:szCs w:val="26"/>
                                <w:lang w:val="en-US"/>
                              </w:rPr>
                              <w:t>s of the signal</w:t>
                            </w:r>
                          </w:ins>
                          <w:ins w:id="3568" w:author="Microsoft account" w:date="2015-09-28T15:18:00Z">
                            <w:del w:id="3569" w:author="Tim" w:date="2015-09-29T14:39:00Z">
                              <w:r w:rsidRPr="00E31C0D" w:rsidDel="004A164A">
                                <w:rPr>
                                  <w:rFonts w:asciiTheme="majorHAnsi" w:hAnsiTheme="majorHAnsi" w:cstheme="majorHAnsi"/>
                                  <w:i/>
                                  <w:sz w:val="26"/>
                                  <w:szCs w:val="26"/>
                                  <w:lang w:val="en-US"/>
                                </w:rPr>
                                <w:delText>s</w:delText>
                              </w:r>
                            </w:del>
                            <w:r w:rsidRPr="00E31C0D">
                              <w:rPr>
                                <w:rFonts w:asciiTheme="majorHAnsi" w:hAnsiTheme="majorHAnsi" w:cstheme="majorHAnsi"/>
                                <w:i/>
                                <w:sz w:val="26"/>
                                <w:szCs w:val="26"/>
                                <w:lang w:val="en-US"/>
                              </w:rPr>
                              <w:t xml:space="preserve"> </w:t>
                            </w:r>
                          </w:ins>
                          <w:ins w:id="3570" w:author="Tim" w:date="2015-09-29T14:39:00Z">
                            <w:r>
                              <w:rPr>
                                <w:rFonts w:asciiTheme="majorHAnsi" w:hAnsiTheme="majorHAnsi" w:cstheme="majorHAnsi"/>
                                <w:i/>
                                <w:sz w:val="26"/>
                                <w:szCs w:val="26"/>
                                <w:lang w:val="en-US"/>
                              </w:rPr>
                              <w:t xml:space="preserve">has been used for the </w:t>
                            </w:r>
                          </w:ins>
                          <w:ins w:id="3571" w:author="Tim" w:date="2015-09-29T14:40:00Z">
                            <w:r>
                              <w:rPr>
                                <w:rFonts w:asciiTheme="majorHAnsi" w:hAnsiTheme="majorHAnsi" w:cstheme="majorHAnsi"/>
                                <w:i/>
                                <w:sz w:val="26"/>
                                <w:szCs w:val="26"/>
                                <w:lang w:val="en-US"/>
                              </w:rPr>
                              <w:t>comparison</w:t>
                            </w:r>
                          </w:ins>
                          <w:ins w:id="3572" w:author="Microsoft account" w:date="2015-09-28T15:18:00Z">
                            <w:del w:id="3573" w:author="Tim" w:date="2015-09-29T14:39:00Z">
                              <w:r w:rsidRPr="00E31C0D" w:rsidDel="004A164A">
                                <w:rPr>
                                  <w:rFonts w:asciiTheme="majorHAnsi" w:hAnsiTheme="majorHAnsi" w:cstheme="majorHAnsi"/>
                                  <w:i/>
                                  <w:sz w:val="26"/>
                                  <w:szCs w:val="26"/>
                                  <w:lang w:val="en-US"/>
                                </w:rPr>
                                <w:delText>was taken out</w:delText>
                              </w:r>
                            </w:del>
                            <w:r w:rsidRPr="00E31C0D">
                              <w:rPr>
                                <w:rFonts w:asciiTheme="majorHAnsi" w:hAnsiTheme="majorHAnsi" w:cstheme="majorHAnsi"/>
                                <w:i/>
                                <w:sz w:val="26"/>
                                <w:szCs w:val="26"/>
                                <w:lang w:val="en-US"/>
                              </w:rPr>
                              <w:t xml:space="preserve">. Virtually, these two signals are similar to each other. On the top right, the </w:t>
                            </w:r>
                          </w:ins>
                          <w:ins w:id="3574" w:author="Tim" w:date="2015-09-29T14:39:00Z">
                            <w:r>
                              <w:rPr>
                                <w:rFonts w:asciiTheme="majorHAnsi" w:hAnsiTheme="majorHAnsi" w:cstheme="majorHAnsi"/>
                                <w:i/>
                                <w:sz w:val="26"/>
                                <w:szCs w:val="26"/>
                                <w:lang w:val="en-US"/>
                              </w:rPr>
                              <w:t>p</w:t>
                            </w:r>
                          </w:ins>
                          <w:ins w:id="3575" w:author="Microsoft account" w:date="2015-09-28T15:18:00Z">
                            <w:del w:id="3576" w:author="Tim" w:date="2015-09-29T14:39:00Z">
                              <w:r w:rsidRPr="00E31C0D" w:rsidDel="004A164A">
                                <w:rPr>
                                  <w:rFonts w:asciiTheme="majorHAnsi" w:hAnsiTheme="majorHAnsi" w:cstheme="majorHAnsi"/>
                                  <w:i/>
                                  <w:sz w:val="26"/>
                                  <w:szCs w:val="26"/>
                                  <w:lang w:val="en-US"/>
                                </w:rPr>
                                <w:delText>P</w:delText>
                              </w:r>
                            </w:del>
                            <w:r w:rsidRPr="00E31C0D">
                              <w:rPr>
                                <w:rFonts w:asciiTheme="majorHAnsi" w:hAnsiTheme="majorHAnsi" w:cstheme="majorHAnsi"/>
                                <w:i/>
                                <w:sz w:val="26"/>
                                <w:szCs w:val="26"/>
                                <w:lang w:val="en-US"/>
                              </w:rPr>
                              <w:t>ower spectrum was graphed. On the bottom, coherence of frequency were calculated using function mscohere(). The x-axis represents for frequency while y-axis shows the magnitude.</w:t>
                            </w:r>
                            <w:r>
                              <w:rPr>
                                <w:rFonts w:asciiTheme="majorHAnsi" w:hAnsiTheme="majorHAnsi" w:cstheme="majorHAnsi"/>
                                <w:i/>
                                <w:sz w:val="26"/>
                                <w:szCs w:val="26"/>
                                <w:lang w:val="en-US"/>
                              </w:rPr>
                              <w:t xml:space="preserve"> Maximum correlation coefficient were marked</w:t>
                            </w:r>
                          </w:ins>
                          <w:ins w:id="3577" w:author="Tim" w:date="2015-09-29T14:38:00Z">
                            <w:r>
                              <w:rPr>
                                <w:rFonts w:asciiTheme="majorHAnsi" w:hAnsiTheme="majorHAnsi" w:cstheme="majorHAnsi"/>
                                <w:i/>
                                <w:sz w:val="26"/>
                                <w:szCs w:val="26"/>
                                <w:lang w:val="en-US"/>
                              </w:rPr>
                              <w:t xml:space="preserve"> in the red circles</w:t>
                            </w:r>
                          </w:ins>
                          <w:ins w:id="3578" w:author="Microsoft account" w:date="2015-09-28T15:18:00Z">
                            <w:r>
                              <w:rPr>
                                <w:rFonts w:asciiTheme="majorHAnsi" w:hAnsiTheme="majorHAnsi" w:cstheme="majorHAnsi"/>
                                <w:i/>
                                <w:sz w:val="26"/>
                                <w:szCs w:val="26"/>
                                <w:lang w:val="en-US"/>
                              </w:rPr>
                              <w:t>.</w:t>
                            </w:r>
                          </w:ins>
                          <w:del w:id="3579" w:author="Microsoft account" w:date="2015-09-28T15:18:00Z">
                            <w:r w:rsidRPr="00E31C0D" w:rsidDel="00D345D9">
                              <w:rPr>
                                <w:rFonts w:asciiTheme="majorHAnsi" w:hAnsiTheme="majorHAnsi" w:cstheme="majorHAnsi"/>
                                <w:i/>
                                <w:sz w:val="26"/>
                                <w:szCs w:val="26"/>
                                <w:lang w:val="en-US"/>
                              </w:rPr>
                              <w:delText>The top figure shows result of cross correlation between two signals. The magnitude of correlation and sample lag are shown in Y-axis and X_axis respectively. The next figure represents ECG signals in time domain. 5 seconds of 2 minutes was taken out. Virtually, these two signals are similar to each other. On the top right, the Power spectrum was graphed. On the bottom, coherence of frequency were calculated using function mscohere(). The x-axis represents for frequency while y-axis shows the magnitude.</w:delText>
                            </w:r>
                            <w:r w:rsidDel="00D345D9">
                              <w:rPr>
                                <w:rFonts w:asciiTheme="majorHAnsi" w:hAnsiTheme="majorHAnsi" w:cstheme="majorHAnsi"/>
                                <w:sz w:val="26"/>
                                <w:szCs w:val="26"/>
                                <w:lang w:val="en-US"/>
                              </w:rPr>
                              <w:delText xml:space="preserve"> </w:delText>
                            </w:r>
                          </w:del>
                        </w:p>
                        <w:p w14:paraId="0207E2A4" w14:textId="77777777" w:rsidR="00DB7790" w:rsidRPr="00C22D09" w:rsidRDefault="00DB7790">
                          <w:pPr>
                            <w:jc w:val="both"/>
                            <w:rPr>
                              <w:rFonts w:asciiTheme="majorHAnsi" w:hAnsiTheme="majorHAnsi" w:cstheme="majorHAnsi"/>
                              <w:sz w:val="26"/>
                              <w:szCs w:val="26"/>
                              <w:lang w:val="en-US"/>
                            </w:rPr>
                            <w:pPrChange w:id="3580" w:author="Tim" w:date="2015-09-29T14:40:00Z">
                              <w:pPr/>
                            </w:pPrChange>
                          </w:pPr>
                        </w:p>
                      </w:txbxContent>
                    </v:textbox>
                  </v:shape>
                </v:group>
                <v:oval id="Oval 2803" o:spid="_x0000_s1076" style="position:absolute;left:27750;top:17572;width:1136;height:12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ac38QA&#10;AADdAAAADwAAAGRycy9kb3ducmV2LnhtbESPQWvCQBSE7wX/w/IEb3VTTaukrkEEwXpr1J4f2dck&#10;mH2bZDcx/fduodDjMDPfMJt0NLUYqHOVZQUv8wgEcW51xYWCy/nwvAbhPLLG2jIp+CEH6XbytMFE&#10;2zt/0pD5QgQIuwQVlN43iZQuL8mgm9uGOHjftjPog+wKqTu8B7ip5SKK3qTBisNCiQ3tS8pvWW8U&#10;rD5O1y/qB9cOr6u47X1847NVajYdd+8gPI3+P/zXPmoFi3W0hN834Qn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mnN/EAAAA3QAAAA8AAAAAAAAAAAAAAAAAmAIAAGRycy9k&#10;b3ducmV2LnhtbFBLBQYAAAAABAAEAPUAAACJAwAAAAA=&#10;" filled="f" strokecolor="red" strokeweight="1.5pt">
                  <v:stroke joinstyle="miter"/>
                </v:oval>
                <v:oval id="Oval 2804" o:spid="_x0000_s1077" style="position:absolute;left:2703;top:17651;width:1137;height:1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8Eq8MA&#10;AADdAAAADwAAAGRycy9kb3ducmV2LnhtbESPT4vCMBTE78J+h/AW9qbpSv1DNcoiCKs3rbvnR/Ns&#10;i81LbdJav70RBI/DzPyGWa57U4mOGldaVvA9ikAQZ1aXnCs4pdvhHITzyBory6TgTg7Wq4/BEhNt&#10;b3yg7uhzESDsElRQeF8nUrqsIINuZGvi4J1tY9AH2eRSN3gLcFPJcRRNpcGSw0KBNW0Kyi7H1iiY&#10;7fZ//9R27tpNZvG19fGFU6vU12f/swDhqffv8Kv9qxWM51EMzzfhCcjV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8Eq8MAAADdAAAADwAAAAAAAAAAAAAAAACYAgAAZHJzL2Rv&#10;d25yZXYueG1sUEsFBgAAAAAEAAQA9QAAAIgDAAAAAA==&#10;" filled="f" strokecolor="red" strokeweight="1.5pt">
                  <v:stroke joinstyle="miter"/>
                </v:oval>
                <v:oval id="Oval 2805" o:spid="_x0000_s1078" style="position:absolute;left:22025;top:17651;width:1136;height:12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OhMMUA&#10;AADdAAAADwAAAGRycy9kb3ducmV2LnhtbESPS2vDMBCE74X8B7GB3hq5xnngWgkhUGh7S9L2vFhb&#10;29ha2Zb86L+vCoEch5n5hskOs2nESL2rLCt4XkUgiHOrKy4UfF5fn3YgnEfW2FgmBb/k4LBfPGSY&#10;ajvxmcaLL0SAsEtRQel9m0rp8pIMupVtiYP3Y3uDPsi+kLrHKcBNI+Mo2kiDFYeFEls6lZTXl8Eo&#10;2L5/fH3TMLpuXG+TbvBJzVer1ONyPr6A8DT7e/jWftMK4l20hv834Qn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6EwxQAAAN0AAAAPAAAAAAAAAAAAAAAAAJgCAABkcnMv&#10;ZG93bnJldi54bWxQSwUGAAAAAAQABAD1AAAAigMAAAAA&#10;" filled="f" strokecolor="red" strokeweight="1.5pt">
                  <v:stroke joinstyle="miter"/>
                </v:oval>
              </v:group>
            </w:pict>
          </mc:Fallback>
        </mc:AlternateContent>
      </w:r>
    </w:p>
    <w:p w14:paraId="217AA771" w14:textId="57B738BE" w:rsidR="00F44F78" w:rsidRPr="00E31C0D" w:rsidRDefault="00F44F78" w:rsidP="00F44F78">
      <w:pPr>
        <w:spacing w:line="276" w:lineRule="auto"/>
        <w:rPr>
          <w:ins w:id="3499" w:author="Microsoft account" w:date="2015-09-28T14:03:00Z"/>
          <w:rFonts w:asciiTheme="majorHAnsi" w:hAnsiTheme="majorHAnsi" w:cstheme="majorHAnsi"/>
          <w:sz w:val="26"/>
          <w:szCs w:val="26"/>
        </w:rPr>
      </w:pPr>
    </w:p>
    <w:p w14:paraId="79766ECB" w14:textId="43B109F6" w:rsidR="00F44F78" w:rsidRPr="00E31C0D" w:rsidRDefault="00F44F78" w:rsidP="00F44F78">
      <w:pPr>
        <w:spacing w:line="276" w:lineRule="auto"/>
        <w:rPr>
          <w:ins w:id="3500" w:author="Microsoft account" w:date="2015-09-28T14:03:00Z"/>
          <w:rFonts w:asciiTheme="majorHAnsi" w:hAnsiTheme="majorHAnsi" w:cstheme="majorHAnsi"/>
          <w:sz w:val="26"/>
          <w:szCs w:val="26"/>
        </w:rPr>
      </w:pPr>
    </w:p>
    <w:p w14:paraId="4F854C4B" w14:textId="3946992E" w:rsidR="00F44F78" w:rsidRPr="00E31C0D" w:rsidRDefault="00F44F78" w:rsidP="00F44F78">
      <w:pPr>
        <w:spacing w:line="276" w:lineRule="auto"/>
        <w:rPr>
          <w:ins w:id="3501" w:author="Microsoft account" w:date="2015-09-28T14:03:00Z"/>
          <w:rFonts w:asciiTheme="majorHAnsi" w:hAnsiTheme="majorHAnsi" w:cstheme="majorHAnsi"/>
          <w:sz w:val="26"/>
          <w:szCs w:val="26"/>
        </w:rPr>
      </w:pPr>
    </w:p>
    <w:p w14:paraId="47CCBE79" w14:textId="7F330299" w:rsidR="00F44F78" w:rsidRPr="00E31C0D" w:rsidRDefault="00F44F78" w:rsidP="00F44F78">
      <w:pPr>
        <w:spacing w:line="276" w:lineRule="auto"/>
        <w:rPr>
          <w:ins w:id="3502" w:author="Microsoft account" w:date="2015-09-28T14:03:00Z"/>
          <w:rFonts w:asciiTheme="majorHAnsi" w:hAnsiTheme="majorHAnsi" w:cstheme="majorHAnsi"/>
          <w:sz w:val="26"/>
          <w:szCs w:val="26"/>
        </w:rPr>
      </w:pPr>
    </w:p>
    <w:p w14:paraId="14B41102" w14:textId="7A9AEBFD" w:rsidR="00F44F78" w:rsidRPr="00E31C0D" w:rsidRDefault="00F44F78" w:rsidP="00F44F78">
      <w:pPr>
        <w:spacing w:line="276" w:lineRule="auto"/>
        <w:rPr>
          <w:ins w:id="3503" w:author="Microsoft account" w:date="2015-09-28T14:03:00Z"/>
          <w:rFonts w:asciiTheme="majorHAnsi" w:hAnsiTheme="majorHAnsi" w:cstheme="majorHAnsi"/>
          <w:sz w:val="26"/>
          <w:szCs w:val="26"/>
        </w:rPr>
      </w:pPr>
    </w:p>
    <w:p w14:paraId="5AFD4687" w14:textId="1E01AD77" w:rsidR="00F44F78" w:rsidRPr="00E31C0D" w:rsidRDefault="00F44F78" w:rsidP="00F44F78">
      <w:pPr>
        <w:spacing w:line="276" w:lineRule="auto"/>
        <w:rPr>
          <w:ins w:id="3504" w:author="Microsoft account" w:date="2015-09-28T14:03:00Z"/>
          <w:rFonts w:asciiTheme="majorHAnsi" w:hAnsiTheme="majorHAnsi" w:cstheme="majorHAnsi"/>
          <w:sz w:val="26"/>
          <w:szCs w:val="26"/>
        </w:rPr>
      </w:pPr>
    </w:p>
    <w:p w14:paraId="418789DA" w14:textId="77777777" w:rsidR="00F44F78" w:rsidRPr="00E31C0D" w:rsidRDefault="00F44F78" w:rsidP="00F44F78">
      <w:pPr>
        <w:spacing w:line="276" w:lineRule="auto"/>
        <w:rPr>
          <w:ins w:id="3505" w:author="Microsoft account" w:date="2015-09-28T14:03:00Z"/>
          <w:rFonts w:asciiTheme="majorHAnsi" w:hAnsiTheme="majorHAnsi" w:cstheme="majorHAnsi"/>
          <w:sz w:val="26"/>
          <w:szCs w:val="26"/>
        </w:rPr>
      </w:pPr>
    </w:p>
    <w:p w14:paraId="07C03DC0" w14:textId="3A9D3D32" w:rsidR="00F44F78" w:rsidRPr="00E31C0D" w:rsidRDefault="00F44F78" w:rsidP="00F44F78">
      <w:pPr>
        <w:spacing w:line="276" w:lineRule="auto"/>
        <w:rPr>
          <w:ins w:id="3506" w:author="Microsoft account" w:date="2015-09-28T14:03:00Z"/>
          <w:rFonts w:asciiTheme="majorHAnsi" w:hAnsiTheme="majorHAnsi" w:cstheme="majorHAnsi"/>
          <w:sz w:val="26"/>
          <w:szCs w:val="26"/>
        </w:rPr>
      </w:pPr>
    </w:p>
    <w:p w14:paraId="750DA226" w14:textId="2108C4C0" w:rsidR="00F44F78" w:rsidRPr="00E31C0D" w:rsidRDefault="00F44F78" w:rsidP="00F44F78">
      <w:pPr>
        <w:spacing w:line="276" w:lineRule="auto"/>
        <w:rPr>
          <w:ins w:id="3507" w:author="Microsoft account" w:date="2015-09-28T14:03:00Z"/>
          <w:rFonts w:asciiTheme="majorHAnsi" w:hAnsiTheme="majorHAnsi" w:cstheme="majorHAnsi"/>
          <w:sz w:val="26"/>
          <w:szCs w:val="26"/>
        </w:rPr>
      </w:pPr>
    </w:p>
    <w:p w14:paraId="27127CE0" w14:textId="08B08E14" w:rsidR="00F44F78" w:rsidRPr="00E31C0D" w:rsidRDefault="00F44F78" w:rsidP="00F44F78">
      <w:pPr>
        <w:spacing w:line="276" w:lineRule="auto"/>
        <w:rPr>
          <w:ins w:id="3508" w:author="Microsoft account" w:date="2015-09-28T14:03:00Z"/>
          <w:rFonts w:asciiTheme="majorHAnsi" w:hAnsiTheme="majorHAnsi" w:cstheme="majorHAnsi"/>
          <w:sz w:val="26"/>
          <w:szCs w:val="26"/>
        </w:rPr>
      </w:pPr>
    </w:p>
    <w:p w14:paraId="0B4D549A" w14:textId="77777777" w:rsidR="00F44F78" w:rsidRPr="00E31C0D" w:rsidRDefault="00F44F78" w:rsidP="00F44F78">
      <w:pPr>
        <w:spacing w:line="276" w:lineRule="auto"/>
        <w:rPr>
          <w:ins w:id="3509" w:author="Microsoft account" w:date="2015-09-28T14:03:00Z"/>
          <w:rFonts w:asciiTheme="majorHAnsi" w:hAnsiTheme="majorHAnsi" w:cstheme="majorHAnsi"/>
          <w:sz w:val="26"/>
          <w:szCs w:val="26"/>
        </w:rPr>
      </w:pPr>
    </w:p>
    <w:p w14:paraId="30B34667" w14:textId="77777777" w:rsidR="00F44F78" w:rsidRPr="00E31C0D" w:rsidRDefault="00F44F78" w:rsidP="00F44F78">
      <w:pPr>
        <w:spacing w:line="276" w:lineRule="auto"/>
        <w:rPr>
          <w:ins w:id="3510" w:author="Microsoft account" w:date="2015-09-28T14:03:00Z"/>
          <w:rFonts w:asciiTheme="majorHAnsi" w:hAnsiTheme="majorHAnsi" w:cstheme="majorHAnsi"/>
          <w:sz w:val="26"/>
          <w:szCs w:val="26"/>
        </w:rPr>
      </w:pPr>
    </w:p>
    <w:p w14:paraId="68A0A892" w14:textId="77777777" w:rsidR="00F44F78" w:rsidRPr="00E31C0D" w:rsidRDefault="00F44F78" w:rsidP="00F44F78">
      <w:pPr>
        <w:spacing w:line="276" w:lineRule="auto"/>
        <w:rPr>
          <w:ins w:id="3511" w:author="Microsoft account" w:date="2015-09-28T14:03:00Z"/>
          <w:rFonts w:asciiTheme="majorHAnsi" w:hAnsiTheme="majorHAnsi" w:cstheme="majorHAnsi"/>
          <w:sz w:val="26"/>
          <w:szCs w:val="26"/>
        </w:rPr>
      </w:pPr>
    </w:p>
    <w:p w14:paraId="766FC9FE" w14:textId="77777777" w:rsidR="00F44F78" w:rsidRPr="00E31C0D" w:rsidRDefault="00F44F78" w:rsidP="00F44F78">
      <w:pPr>
        <w:spacing w:line="276" w:lineRule="auto"/>
        <w:rPr>
          <w:ins w:id="3512" w:author="Microsoft account" w:date="2015-09-28T14:03:00Z"/>
          <w:rFonts w:asciiTheme="majorHAnsi" w:hAnsiTheme="majorHAnsi" w:cstheme="majorHAnsi"/>
          <w:sz w:val="26"/>
          <w:szCs w:val="26"/>
        </w:rPr>
      </w:pPr>
    </w:p>
    <w:p w14:paraId="39A51720" w14:textId="77777777" w:rsidR="00F44F78" w:rsidRPr="00E31C0D" w:rsidRDefault="00F44F78" w:rsidP="00F44F78">
      <w:pPr>
        <w:spacing w:line="276" w:lineRule="auto"/>
        <w:rPr>
          <w:ins w:id="3513" w:author="Microsoft account" w:date="2015-09-28T14:03:00Z"/>
          <w:rFonts w:asciiTheme="majorHAnsi" w:hAnsiTheme="majorHAnsi" w:cstheme="majorHAnsi"/>
          <w:sz w:val="26"/>
          <w:szCs w:val="26"/>
        </w:rPr>
      </w:pPr>
    </w:p>
    <w:p w14:paraId="0D74F83A" w14:textId="77777777" w:rsidR="00F44F78" w:rsidRPr="00E31C0D" w:rsidRDefault="00F44F78">
      <w:pPr>
        <w:pStyle w:val="Heading41"/>
        <w:rPr>
          <w:ins w:id="3514" w:author="Microsoft account" w:date="2015-09-28T14:03:00Z"/>
        </w:rPr>
      </w:pPr>
      <w:ins w:id="3515" w:author="Microsoft account" w:date="2015-09-28T14:03:00Z">
        <w:r w:rsidRPr="00E31C0D">
          <w:t>4.2.3. Result on real patient</w:t>
        </w:r>
      </w:ins>
    </w:p>
    <w:p w14:paraId="5B637520" w14:textId="77777777" w:rsidR="00F44F78" w:rsidRDefault="00F44F78" w:rsidP="004A164A">
      <w:pPr>
        <w:spacing w:line="276" w:lineRule="auto"/>
        <w:ind w:firstLine="540"/>
        <w:rPr>
          <w:ins w:id="3516" w:author="Microsoft account" w:date="2015-09-28T14:03:00Z"/>
          <w:rFonts w:asciiTheme="majorHAnsi" w:hAnsiTheme="majorHAnsi" w:cstheme="majorHAnsi"/>
          <w:sz w:val="26"/>
          <w:szCs w:val="26"/>
        </w:rPr>
      </w:pPr>
      <w:ins w:id="3517" w:author="Microsoft account" w:date="2015-09-28T14:03:00Z">
        <w:r w:rsidRPr="00E31C0D">
          <w:rPr>
            <w:rFonts w:asciiTheme="majorHAnsi" w:hAnsiTheme="majorHAnsi" w:cstheme="majorHAnsi"/>
            <w:sz w:val="26"/>
            <w:szCs w:val="26"/>
          </w:rPr>
          <w:t>The picture below showed the experiment setup on human body in different postures and the signal captured by the developed device. The device’s footprints on the human chest are extremely small and cause no obstructive. The subject could even wear the device for all day without feeling uncomfortable. In additionally, the device has showed its ability to stick very hard on the human chest, there is no dislodge that has been recorded. The system is successfully recording the real signals that we can clearly see the ECG typically shape without filter.</w:t>
        </w:r>
      </w:ins>
    </w:p>
    <w:p w14:paraId="11914556" w14:textId="77777777" w:rsidR="00F44F78" w:rsidRDefault="00F44F78" w:rsidP="00F44F78">
      <w:pPr>
        <w:spacing w:line="276" w:lineRule="auto"/>
        <w:rPr>
          <w:ins w:id="3518" w:author="Microsoft account" w:date="2015-09-28T14:03:00Z"/>
          <w:rFonts w:asciiTheme="majorHAnsi" w:hAnsiTheme="majorHAnsi" w:cstheme="majorHAnsi"/>
          <w:sz w:val="26"/>
          <w:szCs w:val="26"/>
        </w:rPr>
      </w:pPr>
    </w:p>
    <w:p w14:paraId="0D1DBFA0" w14:textId="77777777" w:rsidR="00F44F78" w:rsidRPr="00E31C0D" w:rsidRDefault="00F44F78" w:rsidP="00F44F78">
      <w:pPr>
        <w:spacing w:line="276" w:lineRule="auto"/>
        <w:rPr>
          <w:ins w:id="3519" w:author="Microsoft account" w:date="2015-09-28T14:03:00Z"/>
          <w:rFonts w:asciiTheme="majorHAnsi" w:hAnsiTheme="majorHAnsi" w:cstheme="majorHAnsi"/>
          <w:sz w:val="26"/>
          <w:szCs w:val="26"/>
        </w:rPr>
      </w:pPr>
    </w:p>
    <w:p w14:paraId="494D0643" w14:textId="77777777" w:rsidR="00F44F78" w:rsidRPr="00E31C0D" w:rsidRDefault="00F44F78" w:rsidP="00F44F78">
      <w:pPr>
        <w:pStyle w:val="Caption"/>
        <w:tabs>
          <w:tab w:val="center" w:pos="1440"/>
          <w:tab w:val="center" w:pos="6480"/>
        </w:tabs>
        <w:spacing w:line="276" w:lineRule="auto"/>
        <w:rPr>
          <w:ins w:id="3520" w:author="Microsoft account" w:date="2015-09-28T14:03:00Z"/>
          <w:rFonts w:asciiTheme="majorHAnsi" w:hAnsiTheme="majorHAnsi" w:cstheme="majorHAnsi"/>
          <w:b w:val="0"/>
          <w:i/>
          <w:color w:val="auto"/>
          <w:sz w:val="26"/>
          <w:szCs w:val="26"/>
        </w:rPr>
      </w:pPr>
      <w:ins w:id="3521" w:author="Microsoft account" w:date="2015-09-28T14:03:00Z">
        <w:r w:rsidRPr="00E31C0D">
          <w:rPr>
            <w:rFonts w:asciiTheme="majorHAnsi" w:hAnsiTheme="majorHAnsi" w:cstheme="majorHAnsi"/>
            <w:noProof/>
            <w:sz w:val="26"/>
            <w:szCs w:val="26"/>
            <w:rPrChange w:id="3522" w:author="Unknown">
              <w:rPr>
                <w:noProof/>
              </w:rPr>
            </w:rPrChange>
          </w:rPr>
          <mc:AlternateContent>
            <mc:Choice Requires="wpg">
              <w:drawing>
                <wp:anchor distT="0" distB="0" distL="114300" distR="114300" simplePos="0" relativeHeight="251708416" behindDoc="0" locked="0" layoutInCell="1" allowOverlap="1" wp14:anchorId="378432CB" wp14:editId="2F2455E6">
                  <wp:simplePos x="0" y="0"/>
                  <wp:positionH relativeFrom="column">
                    <wp:posOffset>1905</wp:posOffset>
                  </wp:positionH>
                  <wp:positionV relativeFrom="paragraph">
                    <wp:posOffset>128905</wp:posOffset>
                  </wp:positionV>
                  <wp:extent cx="2853690" cy="4886325"/>
                  <wp:effectExtent l="1905" t="0" r="1905" b="4445"/>
                  <wp:wrapNone/>
                  <wp:docPr id="2768" name="Group 27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53690" cy="4886325"/>
                            <a:chOff x="1803" y="4267"/>
                            <a:chExt cx="4494" cy="7695"/>
                          </a:xfrm>
                        </wpg:grpSpPr>
                        <wps:wsp>
                          <wps:cNvPr id="2769" name="Text Box 28"/>
                          <wps:cNvSpPr txBox="1">
                            <a:spLocks noChangeArrowheads="1"/>
                          </wps:cNvSpPr>
                          <wps:spPr bwMode="auto">
                            <a:xfrm>
                              <a:off x="4770" y="5928"/>
                              <a:ext cx="1342"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14:paraId="038E50F3" w14:textId="77777777" w:rsidR="00DB7790" w:rsidRPr="00783489" w:rsidRDefault="00DB7790" w:rsidP="00F44F78">
                                <w:pPr>
                                  <w:rPr>
                                    <w:color w:val="FF0000"/>
                                    <w:szCs w:val="20"/>
                                  </w:rPr>
                                </w:pPr>
                                <w:r w:rsidRPr="00783489">
                                  <w:rPr>
                                    <w:color w:val="FF0000"/>
                                    <w:szCs w:val="20"/>
                                  </w:rPr>
                                  <w:t>Channel I</w:t>
                                </w:r>
                              </w:p>
                            </w:txbxContent>
                          </wps:txbx>
                          <wps:bodyPr rot="0" vert="horz" wrap="square" lIns="91440" tIns="45720" rIns="91440" bIns="45720" anchor="t" anchorCtr="0" upright="1">
                            <a:noAutofit/>
                          </wps:bodyPr>
                        </wps:wsp>
                        <wps:wsp>
                          <wps:cNvPr id="2770" name="Text Box 29"/>
                          <wps:cNvSpPr txBox="1">
                            <a:spLocks noChangeArrowheads="1"/>
                          </wps:cNvSpPr>
                          <wps:spPr bwMode="auto">
                            <a:xfrm>
                              <a:off x="4747" y="8246"/>
                              <a:ext cx="1465"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C42392" w14:textId="77777777" w:rsidR="00DB7790" w:rsidRPr="00783489" w:rsidRDefault="00DB7790" w:rsidP="00F44F78">
                                <w:pPr>
                                  <w:rPr>
                                    <w:color w:val="FF0000"/>
                                    <w:szCs w:val="20"/>
                                  </w:rPr>
                                </w:pPr>
                                <w:r w:rsidRPr="00783489">
                                  <w:rPr>
                                    <w:color w:val="FF0000"/>
                                    <w:szCs w:val="20"/>
                                  </w:rPr>
                                  <w:t>Channel II</w:t>
                                </w:r>
                              </w:p>
                            </w:txbxContent>
                          </wps:txbx>
                          <wps:bodyPr rot="0" vert="horz" wrap="square" lIns="91440" tIns="45720" rIns="91440" bIns="45720" anchor="t" anchorCtr="0" upright="1">
                            <a:noAutofit/>
                          </wps:bodyPr>
                        </wps:wsp>
                        <wps:wsp>
                          <wps:cNvPr id="2771" name="Text Box 30"/>
                          <wps:cNvSpPr txBox="1">
                            <a:spLocks noChangeArrowheads="1"/>
                          </wps:cNvSpPr>
                          <wps:spPr bwMode="auto">
                            <a:xfrm>
                              <a:off x="4597" y="9607"/>
                              <a:ext cx="1700" cy="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53F5E" w14:textId="77777777" w:rsidR="00DB7790" w:rsidRPr="00783489" w:rsidRDefault="00DB7790" w:rsidP="00F44F78">
                                <w:pPr>
                                  <w:rPr>
                                    <w:color w:val="FF0000"/>
                                    <w:szCs w:val="20"/>
                                  </w:rPr>
                                </w:pPr>
                                <w:r w:rsidRPr="00783489">
                                  <w:rPr>
                                    <w:color w:val="FF0000"/>
                                    <w:szCs w:val="20"/>
                                  </w:rPr>
                                  <w:t>Channel V1</w:t>
                                </w:r>
                              </w:p>
                            </w:txbxContent>
                          </wps:txbx>
                          <wps:bodyPr rot="0" vert="horz" wrap="square" lIns="91440" tIns="45720" rIns="91440" bIns="45720" anchor="t" anchorCtr="0" upright="1">
                            <a:noAutofit/>
                          </wps:bodyPr>
                        </wps:wsp>
                        <pic:pic xmlns:pic="http://schemas.openxmlformats.org/drawingml/2006/picture">
                          <pic:nvPicPr>
                            <pic:cNvPr id="2772"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1803" y="4267"/>
                              <a:ext cx="4308" cy="7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78432CB" id="Group 2768" o:spid="_x0000_s1079" style="position:absolute;margin-left:.15pt;margin-top:10.15pt;width:224.7pt;height:384.75pt;z-index:251708416;mso-position-horizontal-relative:text;mso-position-vertical-relative:text" coordorigin="1803,4267" coordsize="4494,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">
                  <v:shape id="Text Box 28" o:spid="_x0000_s1080" type="#_x0000_t202" style="position:absolute;left:4770;top:5928;width:1342;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XcNcUA&#10;AADdAAAADwAAAGRycy9kb3ducmV2LnhtbESPQWvCQBSE74X+h+UVvNVNBZOYukopCF6qNAa8PrLP&#10;JJh9G7KrSf59VxB6HGbmG2a9HU0r7tS7xrKCj3kEgri0uuFKQXHavacgnEfW2FomBRM52G5eX9aY&#10;aTvwL91zX4kAYZehgtr7LpPSlTUZdHPbEQfvYnuDPsi+krrHIcBNKxdRFEuDDYeFGjv6rqm85jej&#10;YGl/kmEso+M1KXbnQ3dZTSl6pWZv49cnCE+j/w8/23utYJHEK3i8CU9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5dw1xQAAAN0AAAAPAAAAAAAAAAAAAAAAAJgCAABkcnMv&#10;ZG93bnJldi54bWxQSwUGAAAAAAQABAD1AAAAigMAAAAA&#10;" filled="f" stroked="f" strokecolor="white">
                    <v:textbox>
                      <w:txbxContent>
                        <w:p w14:paraId="038E50F3" w14:textId="77777777" w:rsidR="00DB7790" w:rsidRPr="00783489" w:rsidRDefault="00DB7790" w:rsidP="00F44F78">
                          <w:pPr>
                            <w:rPr>
                              <w:color w:val="FF0000"/>
                              <w:szCs w:val="20"/>
                            </w:rPr>
                          </w:pPr>
                          <w:r w:rsidRPr="00783489">
                            <w:rPr>
                              <w:color w:val="FF0000"/>
                              <w:szCs w:val="20"/>
                            </w:rPr>
                            <w:t>Channel I</w:t>
                          </w:r>
                        </w:p>
                      </w:txbxContent>
                    </v:textbox>
                  </v:shape>
                  <v:shape id="Text Box 29" o:spid="_x0000_s1081" type="#_x0000_t202" style="position:absolute;left:4747;top:8246;width:1465;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kIsMA&#10;AADdAAAADwAAAGRycy9kb3ducmV2LnhtbERPy2rCQBTdF/oPwxXc1RnF1jbNJBRF6MpSW4XuLpmb&#10;B83cCZnRxL93FoLLw3mn+WhbcabeN441zGcKBHHhTMOVht+f7dMrCB+QDbaOScOFPOTZ40OKiXED&#10;f9N5HyoRQ9gnqKEOoUuk9EVNFv3MdcSRK11vMUTYV9L0OMRw28qFUi/SYsOxocaO1jUV//uT1XDY&#10;lX/HpfqqNva5G9yoJNs3qfV0Mn68gwg0hrv45v40GharVdwf38QnILM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e+kIsMAAADdAAAADwAAAAAAAAAAAAAAAACYAgAAZHJzL2Rv&#10;d25yZXYueG1sUEsFBgAAAAAEAAQA9QAAAIgDAAAAAA==&#10;" filled="f" stroked="f">
                    <v:textbox>
                      <w:txbxContent>
                        <w:p w14:paraId="05C42392" w14:textId="77777777" w:rsidR="00DB7790" w:rsidRPr="00783489" w:rsidRDefault="00DB7790" w:rsidP="00F44F78">
                          <w:pPr>
                            <w:rPr>
                              <w:color w:val="FF0000"/>
                              <w:szCs w:val="20"/>
                            </w:rPr>
                          </w:pPr>
                          <w:r w:rsidRPr="00783489">
                            <w:rPr>
                              <w:color w:val="FF0000"/>
                              <w:szCs w:val="20"/>
                            </w:rPr>
                            <w:t>Channel II</w:t>
                          </w:r>
                        </w:p>
                      </w:txbxContent>
                    </v:textbox>
                  </v:shape>
                  <v:shape id="Text Box 30" o:spid="_x0000_s1082" type="#_x0000_t202" style="position:absolute;left:4597;top:9607;width:1700;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MBucUA&#10;AADdAAAADwAAAGRycy9kb3ducmV2LnhtbESPQWvCQBSE74L/YXmCN91VWm3TbKS0CJ4qxrbQ2yP7&#10;TEKzb0N2Nem/7wqCx2FmvmHSzWAbcaHO1441LOYKBHHhTM2lhs/jdvYEwgdkg41j0vBHHjbZeJRi&#10;YlzPB7rkoRQRwj5BDVUIbSKlLyqy6OeuJY7eyXUWQ5RdKU2HfYTbRi6VWkmLNceFClt6q6j4zc9W&#10;w9fH6ef7Qe3Ld/vY9m5Qku2z1Ho6GV5fQAQawj18a++MhuV6vYDrm/gEZ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wG5xQAAAN0AAAAPAAAAAAAAAAAAAAAAAJgCAABkcnMv&#10;ZG93bnJldi54bWxQSwUGAAAAAAQABAD1AAAAigMAAAAA&#10;" filled="f" stroked="f">
                    <v:textbox>
                      <w:txbxContent>
                        <w:p w14:paraId="50953F5E" w14:textId="77777777" w:rsidR="00DB7790" w:rsidRPr="00783489" w:rsidRDefault="00DB7790" w:rsidP="00F44F78">
                          <w:pPr>
                            <w:rPr>
                              <w:color w:val="FF0000"/>
                              <w:szCs w:val="20"/>
                            </w:rPr>
                          </w:pPr>
                          <w:r w:rsidRPr="00783489">
                            <w:rPr>
                              <w:color w:val="FF0000"/>
                              <w:szCs w:val="20"/>
                            </w:rPr>
                            <w:t>Channel V1</w:t>
                          </w:r>
                        </w:p>
                      </w:txbxContent>
                    </v:textbox>
                  </v:shape>
                  <v:shape id="Picture 1" o:spid="_x0000_s1083" type="#_x0000_t75" style="position:absolute;left:1803;top:4267;width:4308;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tpWHGAAAA3QAAAA8AAABkcnMvZG93bnJldi54bWxEj91qwkAUhO8LvsNyBO/qpik0kroGFQJF&#10;aEGrXh+yJz8kezZkV0379F1B6OUwM98wy2w0nbjS4BrLCl7mEQjiwuqGKwXH7/x5AcJ5ZI2dZVLw&#10;Qw6y1eRpiam2N97T9eArESDsUlRQe9+nUrqiJoNubnvi4JV2MOiDHCqpB7wFuOlkHEVv0mDDYaHG&#10;nrY1Fe3hYhSUUv+ed19JabdtJfNTvnldf+6Vmk3H9TsIT6P/Dz/aH1pBnCQx3N+EJyB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y2lYcYAAADdAAAADwAAAAAAAAAAAAAA&#10;AACfAgAAZHJzL2Rvd25yZXYueG1sUEsFBgAAAAAEAAQA9wAAAJIDAAAAAA==&#10;">
                    <v:imagedata r:id="rId69" o:title=""/>
                  </v:shape>
                </v:group>
              </w:pict>
            </mc:Fallback>
          </mc:AlternateContent>
        </w:r>
        <w:r w:rsidRPr="00E31C0D">
          <w:rPr>
            <w:rFonts w:asciiTheme="majorHAnsi" w:hAnsiTheme="majorHAnsi" w:cstheme="majorHAnsi"/>
            <w:noProof/>
            <w:sz w:val="26"/>
            <w:szCs w:val="26"/>
            <w:rPrChange w:id="3523" w:author="Unknown">
              <w:rPr>
                <w:noProof/>
              </w:rPr>
            </w:rPrChange>
          </w:rPr>
          <mc:AlternateContent>
            <mc:Choice Requires="wpg">
              <w:drawing>
                <wp:anchor distT="0" distB="0" distL="114300" distR="114300" simplePos="0" relativeHeight="251698176" behindDoc="0" locked="0" layoutInCell="1" allowOverlap="1" wp14:anchorId="64D9F323" wp14:editId="20001BFE">
                  <wp:simplePos x="0" y="0"/>
                  <wp:positionH relativeFrom="column">
                    <wp:posOffset>3109595</wp:posOffset>
                  </wp:positionH>
                  <wp:positionV relativeFrom="paragraph">
                    <wp:posOffset>186055</wp:posOffset>
                  </wp:positionV>
                  <wp:extent cx="2950210" cy="4719320"/>
                  <wp:effectExtent l="4445" t="0" r="0" b="0"/>
                  <wp:wrapNone/>
                  <wp:docPr id="2761" name="Group 27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50210" cy="4719320"/>
                            <a:chOff x="6717" y="3315"/>
                            <a:chExt cx="4646" cy="7432"/>
                          </a:xfrm>
                        </wpg:grpSpPr>
                        <wps:wsp>
                          <wps:cNvPr id="2762" name="Text Box 11"/>
                          <wps:cNvSpPr txBox="1">
                            <a:spLocks noChangeArrowheads="1"/>
                          </wps:cNvSpPr>
                          <wps:spPr bwMode="auto">
                            <a:xfrm>
                              <a:off x="7992" y="4245"/>
                              <a:ext cx="840" cy="540"/>
                            </a:xfrm>
                            <a:prstGeom prst="rect">
                              <a:avLst/>
                            </a:prstGeom>
                            <a:solidFill>
                              <a:srgbClr val="FFFFFF"/>
                            </a:solidFill>
                            <a:ln w="9525">
                              <a:solidFill>
                                <a:srgbClr val="000000"/>
                              </a:solidFill>
                              <a:miter lim="800000"/>
                              <a:headEnd/>
                              <a:tailEnd/>
                            </a:ln>
                          </wps:spPr>
                          <wps:txbx>
                            <w:txbxContent>
                              <w:p w14:paraId="08ACD198" w14:textId="77777777" w:rsidR="00DB7790" w:rsidRPr="00DE49EA" w:rsidRDefault="00DB7790" w:rsidP="00F44F78">
                                <w:pPr>
                                  <w:rPr>
                                    <w:color w:val="FF0000"/>
                                    <w:sz w:val="36"/>
                                    <w:szCs w:val="36"/>
                                  </w:rPr>
                                </w:pPr>
                                <w:r w:rsidRPr="00DE49EA">
                                  <w:rPr>
                                    <w:color w:val="FF0000"/>
                                    <w:sz w:val="36"/>
                                    <w:szCs w:val="36"/>
                                  </w:rPr>
                                  <w:t>RA</w:t>
                                </w:r>
                              </w:p>
                            </w:txbxContent>
                          </wps:txbx>
                          <wps:bodyPr rot="0" vert="horz" wrap="square" lIns="91440" tIns="45720" rIns="91440" bIns="45720" anchor="t" anchorCtr="0" upright="1">
                            <a:noAutofit/>
                          </wps:bodyPr>
                        </wps:wsp>
                        <wps:wsp>
                          <wps:cNvPr id="2763" name="Text Box 12"/>
                          <wps:cNvSpPr txBox="1">
                            <a:spLocks noChangeArrowheads="1"/>
                          </wps:cNvSpPr>
                          <wps:spPr bwMode="auto">
                            <a:xfrm>
                              <a:off x="9829" y="4245"/>
                              <a:ext cx="855" cy="587"/>
                            </a:xfrm>
                            <a:prstGeom prst="rect">
                              <a:avLst/>
                            </a:prstGeom>
                            <a:solidFill>
                              <a:srgbClr val="FFFFFF"/>
                            </a:solidFill>
                            <a:ln w="9525">
                              <a:solidFill>
                                <a:srgbClr val="000000"/>
                              </a:solidFill>
                              <a:miter lim="800000"/>
                              <a:headEnd/>
                              <a:tailEnd/>
                            </a:ln>
                          </wps:spPr>
                          <wps:txbx>
                            <w:txbxContent>
                              <w:p w14:paraId="68F17BFF" w14:textId="77777777" w:rsidR="00DB7790" w:rsidRPr="00DE49EA" w:rsidRDefault="00DB7790" w:rsidP="00F44F78">
                                <w:pPr>
                                  <w:rPr>
                                    <w:color w:val="FF0000"/>
                                    <w:sz w:val="36"/>
                                    <w:szCs w:val="36"/>
                                  </w:rPr>
                                </w:pPr>
                                <w:r>
                                  <w:rPr>
                                    <w:color w:val="FF0000"/>
                                    <w:sz w:val="36"/>
                                    <w:szCs w:val="36"/>
                                  </w:rPr>
                                  <w:t>L</w:t>
                                </w:r>
                                <w:r w:rsidRPr="00DE49EA">
                                  <w:rPr>
                                    <w:color w:val="FF0000"/>
                                    <w:sz w:val="36"/>
                                    <w:szCs w:val="36"/>
                                  </w:rPr>
                                  <w:t>A</w:t>
                                </w:r>
                              </w:p>
                            </w:txbxContent>
                          </wps:txbx>
                          <wps:bodyPr rot="0" vert="horz" wrap="square" lIns="91440" tIns="45720" rIns="91440" bIns="45720" anchor="t" anchorCtr="0" upright="1">
                            <a:noAutofit/>
                          </wps:bodyPr>
                        </wps:wsp>
                        <wps:wsp>
                          <wps:cNvPr id="2764" name="Text Box 13"/>
                          <wps:cNvSpPr txBox="1">
                            <a:spLocks noChangeArrowheads="1"/>
                          </wps:cNvSpPr>
                          <wps:spPr bwMode="auto">
                            <a:xfrm>
                              <a:off x="8617" y="6165"/>
                              <a:ext cx="852" cy="619"/>
                            </a:xfrm>
                            <a:prstGeom prst="rect">
                              <a:avLst/>
                            </a:prstGeom>
                            <a:solidFill>
                              <a:srgbClr val="FFFFFF"/>
                            </a:solidFill>
                            <a:ln w="9525">
                              <a:solidFill>
                                <a:srgbClr val="000000"/>
                              </a:solidFill>
                              <a:miter lim="800000"/>
                              <a:headEnd/>
                              <a:tailEnd/>
                            </a:ln>
                          </wps:spPr>
                          <wps:txbx>
                            <w:txbxContent>
                              <w:p w14:paraId="132EE64B" w14:textId="77777777" w:rsidR="00DB7790" w:rsidRPr="00DE49EA" w:rsidRDefault="00DB7790" w:rsidP="00F44F78">
                                <w:pPr>
                                  <w:rPr>
                                    <w:color w:val="FF0000"/>
                                    <w:sz w:val="36"/>
                                    <w:szCs w:val="36"/>
                                  </w:rPr>
                                </w:pPr>
                                <w:r>
                                  <w:rPr>
                                    <w:color w:val="FF0000"/>
                                    <w:sz w:val="36"/>
                                    <w:szCs w:val="36"/>
                                  </w:rPr>
                                  <w:t>V1</w:t>
                                </w:r>
                              </w:p>
                            </w:txbxContent>
                          </wps:txbx>
                          <wps:bodyPr rot="0" vert="horz" wrap="square" lIns="91440" tIns="45720" rIns="91440" bIns="45720" anchor="t" anchorCtr="0" upright="1">
                            <a:noAutofit/>
                          </wps:bodyPr>
                        </wps:wsp>
                        <pic:pic xmlns:pic="http://schemas.openxmlformats.org/drawingml/2006/picture">
                          <pic:nvPicPr>
                            <pic:cNvPr id="2765"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6717" y="3315"/>
                              <a:ext cx="4646" cy="74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66" name="Text Box 15"/>
                          <wps:cNvSpPr txBox="1">
                            <a:spLocks noChangeArrowheads="1"/>
                          </wps:cNvSpPr>
                          <wps:spPr bwMode="auto">
                            <a:xfrm>
                              <a:off x="9829" y="9300"/>
                              <a:ext cx="855" cy="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57A01" w14:textId="77777777" w:rsidR="00DB7790" w:rsidRPr="00DE49EA" w:rsidRDefault="00DB7790" w:rsidP="00F44F78">
                                <w:pPr>
                                  <w:rPr>
                                    <w:color w:val="FF0000"/>
                                    <w:sz w:val="36"/>
                                    <w:szCs w:val="36"/>
                                  </w:rPr>
                                </w:pPr>
                                <w:r>
                                  <w:rPr>
                                    <w:color w:val="FF0000"/>
                                    <w:sz w:val="36"/>
                                    <w:szCs w:val="36"/>
                                  </w:rPr>
                                  <w:t>LL</w:t>
                                </w:r>
                              </w:p>
                            </w:txbxContent>
                          </wps:txbx>
                          <wps:bodyPr rot="0" vert="horz" wrap="square" lIns="91440" tIns="45720" rIns="91440" bIns="45720" anchor="t" anchorCtr="0" upright="1">
                            <a:noAutofit/>
                          </wps:bodyPr>
                        </wps:wsp>
                        <wps:wsp>
                          <wps:cNvPr id="2767" name="Text Box 16"/>
                          <wps:cNvSpPr txBox="1">
                            <a:spLocks noChangeArrowheads="1"/>
                          </wps:cNvSpPr>
                          <wps:spPr bwMode="auto">
                            <a:xfrm>
                              <a:off x="7646" y="9180"/>
                              <a:ext cx="855" cy="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63907" w14:textId="77777777" w:rsidR="00DB7790" w:rsidRPr="00DE49EA" w:rsidRDefault="00DB7790" w:rsidP="00F44F78">
                                <w:pPr>
                                  <w:rPr>
                                    <w:color w:val="FF0000"/>
                                    <w:sz w:val="36"/>
                                    <w:szCs w:val="36"/>
                                  </w:rPr>
                                </w:pPr>
                                <w:r>
                                  <w:rPr>
                                    <w:color w:val="FF0000"/>
                                    <w:sz w:val="36"/>
                                    <w:szCs w:val="36"/>
                                  </w:rPr>
                                  <w:t>RL</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D9F323" id="Group 2761" o:spid="_x0000_s1084" style="position:absolute;margin-left:244.85pt;margin-top:14.65pt;width:232.3pt;height:371.6pt;z-index:251698176;mso-position-horizontal-relative:text;mso-position-vertical-relative:text" coordorigin="6717,3315" coordsize="4646,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">
                  <v:shape id="Text Box 11" o:spid="_x0000_s1085" type="#_x0000_t202" style="position:absolute;left:7992;top:4245;width:84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55FccA&#10;AADdAAAADwAAAGRycy9kb3ducmV2LnhtbESPT2vCQBTE7wW/w/IEL0U3piVqdJUitNhb/YNeH9ln&#10;Esy+TXe3Mf323UKhx2FmfsOsNr1pREfO15YVTCcJCOLC6ppLBafj63gOwgdkjY1lUvBNHjbrwcMK&#10;c23vvKfuEEoRIexzVFCF0OZS+qIig35iW+LoXa0zGKJ0pdQO7xFuGpkmSSYN1hwXKmxpW1FxO3wZ&#10;BfPnXXfx708f5yK7NovwOOvePp1So2H/sgQRqA//4b/2TitIZ1kKv2/iE5D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eRXHAAAA3QAAAA8AAAAAAAAAAAAAAAAAmAIAAGRy&#10;cy9kb3ducmV2LnhtbFBLBQYAAAAABAAEAPUAAACMAwAAAAA=&#10;">
                    <v:textbox>
                      <w:txbxContent>
                        <w:p w14:paraId="08ACD198" w14:textId="77777777" w:rsidR="00DB7790" w:rsidRPr="00DE49EA" w:rsidRDefault="00DB7790" w:rsidP="00F44F78">
                          <w:pPr>
                            <w:rPr>
                              <w:color w:val="FF0000"/>
                              <w:sz w:val="36"/>
                              <w:szCs w:val="36"/>
                            </w:rPr>
                          </w:pPr>
                          <w:r w:rsidRPr="00DE49EA">
                            <w:rPr>
                              <w:color w:val="FF0000"/>
                              <w:sz w:val="36"/>
                              <w:szCs w:val="36"/>
                            </w:rPr>
                            <w:t>RA</w:t>
                          </w:r>
                        </w:p>
                      </w:txbxContent>
                    </v:textbox>
                  </v:shape>
                  <v:shape id="Text Box 12" o:spid="_x0000_s1086" type="#_x0000_t202" style="position:absolute;left:9829;top:4245;width:855;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LcjsYA&#10;AADdAAAADwAAAGRycy9kb3ducmV2LnhtbESPQWvCQBSE7wX/w/KEXkrdqCXa6CoitOhNrdjrI/tM&#10;gtm3cXcb03/fFQoeh5n5hpkvO1OLlpyvLCsYDhIQxLnVFRcKjl8fr1MQPiBrrC2Tgl/ysFz0nuaY&#10;aXvjPbWHUIgIYZ+hgjKEJpPS5yUZ9APbEEfvbJ3BEKUrpHZ4i3BTy1GSpNJgxXGhxIbWJeWXw49R&#10;MH3btN9+O96d8vRcv4eXSft5dUo997vVDESgLjzC/+2NVjCapG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3LcjsYAAADdAAAADwAAAAAAAAAAAAAAAACYAgAAZHJz&#10;L2Rvd25yZXYueG1sUEsFBgAAAAAEAAQA9QAAAIsDAAAAAA==&#10;">
                    <v:textbox>
                      <w:txbxContent>
                        <w:p w14:paraId="68F17BFF" w14:textId="77777777" w:rsidR="00DB7790" w:rsidRPr="00DE49EA" w:rsidRDefault="00DB7790" w:rsidP="00F44F78">
                          <w:pPr>
                            <w:rPr>
                              <w:color w:val="FF0000"/>
                              <w:sz w:val="36"/>
                              <w:szCs w:val="36"/>
                            </w:rPr>
                          </w:pPr>
                          <w:r>
                            <w:rPr>
                              <w:color w:val="FF0000"/>
                              <w:sz w:val="36"/>
                              <w:szCs w:val="36"/>
                            </w:rPr>
                            <w:t>L</w:t>
                          </w:r>
                          <w:r w:rsidRPr="00DE49EA">
                            <w:rPr>
                              <w:color w:val="FF0000"/>
                              <w:sz w:val="36"/>
                              <w:szCs w:val="36"/>
                            </w:rPr>
                            <w:t>A</w:t>
                          </w:r>
                        </w:p>
                      </w:txbxContent>
                    </v:textbox>
                  </v:shape>
                  <v:shape id="Text Box 13" o:spid="_x0000_s1087" type="#_x0000_t202" style="position:absolute;left:8617;top:6165;width:852;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tE+sYA&#10;AADdAAAADwAAAGRycy9kb3ducmV2LnhtbESPQWvCQBSE7wX/w/KEXkrdaCXa6CoitNibWrHXR/aZ&#10;BLNv4+42pv/eFQoeh5n5hpkvO1OLlpyvLCsYDhIQxLnVFRcKDt8fr1MQPiBrrC2Tgj/ysFz0nuaY&#10;aXvlHbX7UIgIYZ+hgjKEJpPS5yUZ9APbEEfvZJ3BEKUrpHZ4jXBTy1GSpNJgxXGhxIbWJeXn/a9R&#10;MB1v2h//9bY95umpfg8vk/bz4pR67nerGYhAXXiE/9sbrWA0ScdwfxOf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tE+sYAAADdAAAADwAAAAAAAAAAAAAAAACYAgAAZHJz&#10;L2Rvd25yZXYueG1sUEsFBgAAAAAEAAQA9QAAAIsDAAAAAA==&#10;">
                    <v:textbox>
                      <w:txbxContent>
                        <w:p w14:paraId="132EE64B" w14:textId="77777777" w:rsidR="00DB7790" w:rsidRPr="00DE49EA" w:rsidRDefault="00DB7790" w:rsidP="00F44F78">
                          <w:pPr>
                            <w:rPr>
                              <w:color w:val="FF0000"/>
                              <w:sz w:val="36"/>
                              <w:szCs w:val="36"/>
                            </w:rPr>
                          </w:pPr>
                          <w:r>
                            <w:rPr>
                              <w:color w:val="FF0000"/>
                              <w:sz w:val="36"/>
                              <w:szCs w:val="36"/>
                            </w:rPr>
                            <w:t>V1</w:t>
                          </w:r>
                        </w:p>
                      </w:txbxContent>
                    </v:textbox>
                  </v:shape>
                  <v:shape id="Picture 13" o:spid="_x0000_s1088" type="#_x0000_t75" style="position:absolute;left:6717;top:3315;width:4646;height: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I6dDGAAAA3QAAAA8AAABkcnMvZG93bnJldi54bWxEj0FrwkAUhO+F/oflFbyZTQW1RFeR2kJB&#10;PKg96O25+5rEZt/G7DaJ/75bEHocZuYbZr7sbSVaanzpWMFzkoIg1s6UnCv4PLwPX0D4gGywckwK&#10;buRhuXh8mGNmXMc7avchFxHCPkMFRQh1JqXXBVn0iauJo/flGoshyiaXpsEuwm0lR2k6kRZLjgsF&#10;1vRakP7e/1gFmwvpN9q009OxO8vreqW37qKVGjz1qxmIQH34D9/bH0bBaDoZw9+b+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jp0MYAAADdAAAADwAAAAAAAAAAAAAA&#10;AACfAgAAZHJzL2Rvd25yZXYueG1sUEsFBgAAAAAEAAQA9wAAAJIDAAAAAA==&#10;">
                    <v:imagedata r:id="rId71" o:title=""/>
                  </v:shape>
                  <v:shape id="Text Box 15" o:spid="_x0000_s1089" type="#_x0000_t202" style="position:absolute;left:9829;top:9300;width:855;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MPEMYA&#10;AADdAAAADwAAAGRycy9kb3ducmV2LnhtbESPS2vDMBCE74H8B7GB3BqpoXVTx0ooLYGcGppHIbfF&#10;Wj+otTKWErv/vgoUchxm5hsmWw+2EVfqfO1Yw+NMgSDOnam51HA8bB4WIHxANtg4Jg2/5GG9Go8y&#10;TI3r+Yuu+1CKCGGfooYqhDaV0ucVWfQz1xJHr3CdxRBlV0rTYR/htpFzpRJpsea4UGFL7xXlP/uL&#10;1XD6LM7fT2pXftjntneDkmxfpdbTyfC2BBFoCPfwf3trNMxfkgRub+ITk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MPEMYAAADdAAAADwAAAAAAAAAAAAAAAACYAgAAZHJz&#10;L2Rvd25yZXYueG1sUEsFBgAAAAAEAAQA9QAAAIsDAAAAAA==&#10;" filled="f" stroked="f">
                    <v:textbox>
                      <w:txbxContent>
                        <w:p w14:paraId="09457A01" w14:textId="77777777" w:rsidR="00DB7790" w:rsidRPr="00DE49EA" w:rsidRDefault="00DB7790" w:rsidP="00F44F78">
                          <w:pPr>
                            <w:rPr>
                              <w:color w:val="FF0000"/>
                              <w:sz w:val="36"/>
                              <w:szCs w:val="36"/>
                            </w:rPr>
                          </w:pPr>
                          <w:r>
                            <w:rPr>
                              <w:color w:val="FF0000"/>
                              <w:sz w:val="36"/>
                              <w:szCs w:val="36"/>
                            </w:rPr>
                            <w:t>LL</w:t>
                          </w:r>
                        </w:p>
                      </w:txbxContent>
                    </v:textbox>
                  </v:shape>
                  <v:shape id="Text Box 16" o:spid="_x0000_s1090" type="#_x0000_t202" style="position:absolute;left:7646;top:9180;width:855;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qi8UA&#10;AADdAAAADwAAAGRycy9kb3ducmV2LnhtbESPQWvCQBSE7wX/w/IKvdXdStWaZiOiFDxZjFXw9sg+&#10;k9Ds25DdmvTfd4WCx2FmvmHS5WAbcaXO1441vIwVCOLCmZpLDV+Hj+c3ED4gG2wck4Zf8rDMRg8p&#10;Jsb1vKdrHkoRIewT1FCF0CZS+qIii37sWuLoXVxnMUTZldJ02Ee4beREqZm0WHNcqLCldUXFd/5j&#10;NRx3l/PpVX2WGzttezcoyXYhtX56HFbvIAIN4R7+b2+Nhsl8Nofbm/gEZ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6qLxQAAAN0AAAAPAAAAAAAAAAAAAAAAAJgCAABkcnMv&#10;ZG93bnJldi54bWxQSwUGAAAAAAQABAD1AAAAigMAAAAA&#10;" filled="f" stroked="f">
                    <v:textbox>
                      <w:txbxContent>
                        <w:p w14:paraId="49663907" w14:textId="77777777" w:rsidR="00DB7790" w:rsidRPr="00DE49EA" w:rsidRDefault="00DB7790" w:rsidP="00F44F78">
                          <w:pPr>
                            <w:rPr>
                              <w:color w:val="FF0000"/>
                              <w:sz w:val="36"/>
                              <w:szCs w:val="36"/>
                            </w:rPr>
                          </w:pPr>
                          <w:r>
                            <w:rPr>
                              <w:color w:val="FF0000"/>
                              <w:sz w:val="36"/>
                              <w:szCs w:val="36"/>
                            </w:rPr>
                            <w:t>RL</w:t>
                          </w:r>
                        </w:p>
                      </w:txbxContent>
                    </v:textbox>
                  </v:shape>
                </v:group>
              </w:pict>
            </mc:Fallback>
          </mc:AlternateContent>
        </w:r>
        <w:r w:rsidRPr="00E31C0D">
          <w:rPr>
            <w:rFonts w:asciiTheme="majorHAnsi" w:hAnsiTheme="majorHAnsi" w:cstheme="majorHAnsi"/>
            <w:noProof/>
            <w:sz w:val="26"/>
            <w:szCs w:val="26"/>
            <w:rPrChange w:id="3524" w:author="Unknown">
              <w:rPr>
                <w:noProof/>
              </w:rPr>
            </w:rPrChange>
          </w:rPr>
          <mc:AlternateContent>
            <mc:Choice Requires="wps">
              <w:drawing>
                <wp:anchor distT="0" distB="0" distL="114300" distR="114300" simplePos="0" relativeHeight="251699200" behindDoc="0" locked="0" layoutInCell="1" allowOverlap="1" wp14:anchorId="04C8BC64" wp14:editId="3F3EA508">
                  <wp:simplePos x="0" y="0"/>
                  <wp:positionH relativeFrom="column">
                    <wp:posOffset>1905</wp:posOffset>
                  </wp:positionH>
                  <wp:positionV relativeFrom="paragraph">
                    <wp:posOffset>5072380</wp:posOffset>
                  </wp:positionV>
                  <wp:extent cx="2853690" cy="302260"/>
                  <wp:effectExtent l="1905" t="0" r="1905" b="0"/>
                  <wp:wrapNone/>
                  <wp:docPr id="2760" name="Text Box 2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369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A69203" w14:textId="77777777" w:rsidR="00DB7790" w:rsidRPr="00A37C9A" w:rsidRDefault="00DB7790" w:rsidP="00F44F78">
                              <w:pPr>
                                <w:pStyle w:val="Caption"/>
                                <w:jc w:val="center"/>
                                <w:rPr>
                                  <w:noProof/>
                                  <w:color w:val="000000"/>
                                  <w:sz w:val="24"/>
                                  <w:szCs w:val="24"/>
                                </w:rPr>
                              </w:pPr>
                              <w:r w:rsidRPr="00A37C9A">
                                <w:rPr>
                                  <w:color w:val="000000"/>
                                  <w:sz w:val="24"/>
                                  <w:szCs w:val="24"/>
                                </w:rPr>
                                <w:t xml:space="preserve">Figure </w:t>
                              </w:r>
                              <w:r>
                                <w:rPr>
                                  <w:color w:val="000000"/>
                                  <w:sz w:val="24"/>
                                  <w:szCs w:val="24"/>
                                </w:rPr>
                                <w:t>2</w:t>
                              </w:r>
                              <w:r w:rsidRPr="00A37C9A">
                                <w:rPr>
                                  <w:color w:val="000000"/>
                                  <w:sz w:val="24"/>
                                  <w:szCs w:val="24"/>
                                </w:rPr>
                                <w:t xml:space="preserve">5: </w:t>
                              </w:r>
                              <w:r w:rsidRPr="00E31C0D">
                                <w:rPr>
                                  <w:b w:val="0"/>
                                  <w:i/>
                                  <w:color w:val="000000"/>
                                  <w:sz w:val="24"/>
                                  <w:szCs w:val="24"/>
                                </w:rPr>
                                <w:t>ECG signal of standing subject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4C8BC64" id="Text Box 2760" o:spid="_x0000_s1091" type="#_x0000_t202" style="position:absolute;margin-left:.15pt;margin-top:399.4pt;width:224.7pt;height:23.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" stroked="f">
                  <v:textbox style="mso-fit-shape-to-text:t" inset="0,0,0,0">
                    <w:txbxContent>
                      <w:p w14:paraId="71A69203" w14:textId="77777777" w:rsidR="00DB7790" w:rsidRPr="00A37C9A" w:rsidRDefault="00DB7790" w:rsidP="00F44F78">
                        <w:pPr>
                          <w:pStyle w:val="Caption"/>
                          <w:jc w:val="center"/>
                          <w:rPr>
                            <w:noProof/>
                            <w:color w:val="000000"/>
                            <w:sz w:val="24"/>
                            <w:szCs w:val="24"/>
                          </w:rPr>
                        </w:pPr>
                        <w:r w:rsidRPr="00A37C9A">
                          <w:rPr>
                            <w:color w:val="000000"/>
                            <w:sz w:val="24"/>
                            <w:szCs w:val="24"/>
                          </w:rPr>
                          <w:t xml:space="preserve">Figure </w:t>
                        </w:r>
                        <w:r>
                          <w:rPr>
                            <w:color w:val="000000"/>
                            <w:sz w:val="24"/>
                            <w:szCs w:val="24"/>
                          </w:rPr>
                          <w:t>2</w:t>
                        </w:r>
                        <w:r w:rsidRPr="00A37C9A">
                          <w:rPr>
                            <w:color w:val="000000"/>
                            <w:sz w:val="24"/>
                            <w:szCs w:val="24"/>
                          </w:rPr>
                          <w:t xml:space="preserve">5: </w:t>
                        </w:r>
                        <w:r w:rsidRPr="00E31C0D">
                          <w:rPr>
                            <w:b w:val="0"/>
                            <w:i/>
                            <w:color w:val="000000"/>
                            <w:sz w:val="24"/>
                            <w:szCs w:val="24"/>
                          </w:rPr>
                          <w:t>ECG signal of standing subject</w:t>
                        </w:r>
                      </w:p>
                    </w:txbxContent>
                  </v:textbox>
                </v:shape>
              </w:pict>
            </mc:Fallback>
          </mc:AlternateContent>
        </w:r>
      </w:ins>
    </w:p>
    <w:p w14:paraId="2AF60777" w14:textId="77777777" w:rsidR="00F44F78" w:rsidRPr="00E31C0D" w:rsidRDefault="00F44F78" w:rsidP="00F44F78">
      <w:pPr>
        <w:pStyle w:val="Caption"/>
        <w:tabs>
          <w:tab w:val="center" w:pos="1440"/>
          <w:tab w:val="center" w:pos="6480"/>
        </w:tabs>
        <w:spacing w:line="276" w:lineRule="auto"/>
        <w:rPr>
          <w:ins w:id="3525" w:author="Microsoft account" w:date="2015-09-28T14:03:00Z"/>
          <w:rFonts w:asciiTheme="majorHAnsi" w:hAnsiTheme="majorHAnsi" w:cstheme="majorHAnsi"/>
          <w:b w:val="0"/>
          <w:i/>
          <w:color w:val="auto"/>
          <w:sz w:val="26"/>
          <w:szCs w:val="26"/>
        </w:rPr>
      </w:pPr>
    </w:p>
    <w:p w14:paraId="3B8932E1" w14:textId="77777777" w:rsidR="00F44F78" w:rsidRPr="00E31C0D" w:rsidRDefault="00F44F78" w:rsidP="00F44F78">
      <w:pPr>
        <w:pStyle w:val="Caption"/>
        <w:tabs>
          <w:tab w:val="center" w:pos="1440"/>
          <w:tab w:val="center" w:pos="6480"/>
        </w:tabs>
        <w:spacing w:line="276" w:lineRule="auto"/>
        <w:rPr>
          <w:ins w:id="3526" w:author="Microsoft account" w:date="2015-09-28T14:03:00Z"/>
          <w:rFonts w:asciiTheme="majorHAnsi" w:hAnsiTheme="majorHAnsi" w:cstheme="majorHAnsi"/>
          <w:b w:val="0"/>
          <w:i/>
          <w:color w:val="auto"/>
          <w:sz w:val="26"/>
          <w:szCs w:val="26"/>
        </w:rPr>
      </w:pPr>
    </w:p>
    <w:p w14:paraId="1971A2A1" w14:textId="77777777" w:rsidR="00F44F78" w:rsidRPr="00E31C0D" w:rsidRDefault="00F44F78" w:rsidP="00F44F78">
      <w:pPr>
        <w:pStyle w:val="Caption"/>
        <w:tabs>
          <w:tab w:val="center" w:pos="1440"/>
          <w:tab w:val="center" w:pos="6480"/>
        </w:tabs>
        <w:spacing w:line="276" w:lineRule="auto"/>
        <w:rPr>
          <w:ins w:id="3527" w:author="Microsoft account" w:date="2015-09-28T14:03:00Z"/>
          <w:rFonts w:asciiTheme="majorHAnsi" w:hAnsiTheme="majorHAnsi" w:cstheme="majorHAnsi"/>
          <w:b w:val="0"/>
          <w:i/>
          <w:color w:val="auto"/>
          <w:sz w:val="26"/>
          <w:szCs w:val="26"/>
        </w:rPr>
      </w:pPr>
    </w:p>
    <w:p w14:paraId="3778B981" w14:textId="77777777" w:rsidR="00F44F78" w:rsidRPr="00E31C0D" w:rsidRDefault="00F44F78" w:rsidP="00F44F78">
      <w:pPr>
        <w:pStyle w:val="Caption"/>
        <w:tabs>
          <w:tab w:val="center" w:pos="1440"/>
          <w:tab w:val="center" w:pos="6480"/>
        </w:tabs>
        <w:spacing w:line="276" w:lineRule="auto"/>
        <w:rPr>
          <w:ins w:id="3528" w:author="Microsoft account" w:date="2015-09-28T14:03:00Z"/>
          <w:rFonts w:asciiTheme="majorHAnsi" w:hAnsiTheme="majorHAnsi" w:cstheme="majorHAnsi"/>
          <w:b w:val="0"/>
          <w:i/>
          <w:color w:val="auto"/>
          <w:sz w:val="26"/>
          <w:szCs w:val="26"/>
        </w:rPr>
      </w:pPr>
      <w:ins w:id="3529" w:author="Microsoft account" w:date="2015-09-28T14:03:00Z">
        <w:r w:rsidRPr="00E31C0D">
          <w:rPr>
            <w:rFonts w:asciiTheme="majorHAnsi" w:hAnsiTheme="majorHAnsi" w:cstheme="majorHAnsi"/>
            <w:b w:val="0"/>
            <w:i/>
            <w:color w:val="auto"/>
            <w:sz w:val="26"/>
            <w:szCs w:val="26"/>
          </w:rPr>
          <w:tab/>
        </w:r>
        <w:r w:rsidRPr="00E31C0D">
          <w:rPr>
            <w:rFonts w:asciiTheme="majorHAnsi" w:hAnsiTheme="majorHAnsi" w:cstheme="majorHAnsi"/>
            <w:b w:val="0"/>
            <w:i/>
            <w:color w:val="auto"/>
            <w:sz w:val="26"/>
            <w:szCs w:val="26"/>
          </w:rPr>
          <w:tab/>
        </w:r>
      </w:ins>
    </w:p>
    <w:p w14:paraId="2D715A7D" w14:textId="77777777" w:rsidR="00F44F78" w:rsidRPr="00E31C0D" w:rsidRDefault="00F44F78" w:rsidP="00F44F78">
      <w:pPr>
        <w:pStyle w:val="Caption"/>
        <w:tabs>
          <w:tab w:val="center" w:pos="1440"/>
          <w:tab w:val="center" w:pos="6480"/>
        </w:tabs>
        <w:spacing w:line="276" w:lineRule="auto"/>
        <w:rPr>
          <w:ins w:id="3530" w:author="Microsoft account" w:date="2015-09-28T14:03:00Z"/>
          <w:rFonts w:asciiTheme="majorHAnsi" w:hAnsiTheme="majorHAnsi" w:cstheme="majorHAnsi"/>
          <w:b w:val="0"/>
          <w:i/>
          <w:color w:val="auto"/>
          <w:sz w:val="26"/>
          <w:szCs w:val="26"/>
        </w:rPr>
      </w:pPr>
    </w:p>
    <w:p w14:paraId="70A931F8" w14:textId="77777777" w:rsidR="00F44F78" w:rsidRPr="00E31C0D" w:rsidRDefault="00F44F78" w:rsidP="00F44F78">
      <w:pPr>
        <w:pStyle w:val="Caption"/>
        <w:tabs>
          <w:tab w:val="center" w:pos="1440"/>
          <w:tab w:val="center" w:pos="6480"/>
        </w:tabs>
        <w:spacing w:line="276" w:lineRule="auto"/>
        <w:rPr>
          <w:ins w:id="3531" w:author="Microsoft account" w:date="2015-09-28T14:03:00Z"/>
          <w:rFonts w:asciiTheme="majorHAnsi" w:hAnsiTheme="majorHAnsi" w:cstheme="majorHAnsi"/>
          <w:b w:val="0"/>
          <w:i/>
          <w:color w:val="auto"/>
          <w:sz w:val="26"/>
          <w:szCs w:val="26"/>
        </w:rPr>
      </w:pPr>
    </w:p>
    <w:p w14:paraId="25EED8A7" w14:textId="77777777" w:rsidR="00F44F78" w:rsidRPr="00E31C0D" w:rsidRDefault="00F44F78" w:rsidP="00F44F78">
      <w:pPr>
        <w:pStyle w:val="Caption"/>
        <w:tabs>
          <w:tab w:val="center" w:pos="1440"/>
          <w:tab w:val="center" w:pos="6480"/>
        </w:tabs>
        <w:spacing w:line="276" w:lineRule="auto"/>
        <w:rPr>
          <w:ins w:id="3532" w:author="Microsoft account" w:date="2015-09-28T14:03:00Z"/>
          <w:rFonts w:asciiTheme="majorHAnsi" w:hAnsiTheme="majorHAnsi" w:cstheme="majorHAnsi"/>
          <w:b w:val="0"/>
          <w:i/>
          <w:color w:val="auto"/>
          <w:sz w:val="26"/>
          <w:szCs w:val="26"/>
        </w:rPr>
      </w:pPr>
    </w:p>
    <w:p w14:paraId="56FA4553" w14:textId="77777777" w:rsidR="00F44F78" w:rsidRPr="00E31C0D" w:rsidRDefault="00F44F78" w:rsidP="00F44F78">
      <w:pPr>
        <w:pStyle w:val="Caption"/>
        <w:tabs>
          <w:tab w:val="center" w:pos="1440"/>
          <w:tab w:val="center" w:pos="6480"/>
        </w:tabs>
        <w:spacing w:line="276" w:lineRule="auto"/>
        <w:rPr>
          <w:ins w:id="3533" w:author="Microsoft account" w:date="2015-09-28T14:03:00Z"/>
          <w:rFonts w:asciiTheme="majorHAnsi" w:hAnsiTheme="majorHAnsi" w:cstheme="majorHAnsi"/>
          <w:b w:val="0"/>
          <w:i/>
          <w:color w:val="auto"/>
          <w:sz w:val="26"/>
          <w:szCs w:val="26"/>
        </w:rPr>
      </w:pPr>
      <w:ins w:id="3534" w:author="Microsoft account" w:date="2015-09-28T14:03:00Z">
        <w:r w:rsidRPr="00E31C0D">
          <w:rPr>
            <w:rFonts w:asciiTheme="majorHAnsi" w:hAnsiTheme="majorHAnsi" w:cstheme="majorHAnsi"/>
            <w:b w:val="0"/>
            <w:i/>
            <w:color w:val="auto"/>
            <w:sz w:val="26"/>
            <w:szCs w:val="26"/>
          </w:rPr>
          <w:tab/>
        </w:r>
        <w:r w:rsidRPr="00E31C0D">
          <w:rPr>
            <w:rFonts w:asciiTheme="majorHAnsi" w:hAnsiTheme="majorHAnsi" w:cstheme="majorHAnsi"/>
            <w:b w:val="0"/>
            <w:i/>
            <w:color w:val="auto"/>
            <w:sz w:val="26"/>
            <w:szCs w:val="26"/>
          </w:rPr>
          <w:tab/>
        </w:r>
      </w:ins>
    </w:p>
    <w:p w14:paraId="5A426601" w14:textId="77777777" w:rsidR="00F44F78" w:rsidRPr="00E31C0D" w:rsidRDefault="00F44F78" w:rsidP="00F44F78">
      <w:pPr>
        <w:pStyle w:val="Caption"/>
        <w:tabs>
          <w:tab w:val="center" w:pos="1440"/>
          <w:tab w:val="center" w:pos="6480"/>
        </w:tabs>
        <w:spacing w:line="276" w:lineRule="auto"/>
        <w:rPr>
          <w:ins w:id="3535" w:author="Microsoft account" w:date="2015-09-28T14:03:00Z"/>
          <w:rFonts w:asciiTheme="majorHAnsi" w:hAnsiTheme="majorHAnsi" w:cstheme="majorHAnsi"/>
          <w:b w:val="0"/>
          <w:i/>
          <w:color w:val="auto"/>
          <w:sz w:val="26"/>
          <w:szCs w:val="26"/>
        </w:rPr>
      </w:pPr>
    </w:p>
    <w:p w14:paraId="405020EF" w14:textId="77777777" w:rsidR="00F44F78" w:rsidRPr="00E31C0D" w:rsidRDefault="00F44F78" w:rsidP="00F44F78">
      <w:pPr>
        <w:pStyle w:val="Caption"/>
        <w:tabs>
          <w:tab w:val="center" w:pos="1440"/>
          <w:tab w:val="center" w:pos="6480"/>
        </w:tabs>
        <w:spacing w:line="276" w:lineRule="auto"/>
        <w:rPr>
          <w:ins w:id="3536" w:author="Microsoft account" w:date="2015-09-28T14:03:00Z"/>
          <w:rFonts w:asciiTheme="majorHAnsi" w:hAnsiTheme="majorHAnsi" w:cstheme="majorHAnsi"/>
          <w:b w:val="0"/>
          <w:i/>
          <w:color w:val="auto"/>
          <w:sz w:val="26"/>
          <w:szCs w:val="26"/>
        </w:rPr>
      </w:pPr>
    </w:p>
    <w:p w14:paraId="5D0C523B" w14:textId="77777777" w:rsidR="00F44F78" w:rsidRPr="00E31C0D" w:rsidRDefault="00F44F78" w:rsidP="00F44F78">
      <w:pPr>
        <w:pStyle w:val="Caption"/>
        <w:tabs>
          <w:tab w:val="center" w:pos="1440"/>
          <w:tab w:val="center" w:pos="6480"/>
        </w:tabs>
        <w:spacing w:line="276" w:lineRule="auto"/>
        <w:rPr>
          <w:ins w:id="3537" w:author="Microsoft account" w:date="2015-09-28T14:03:00Z"/>
          <w:rFonts w:asciiTheme="majorHAnsi" w:hAnsiTheme="majorHAnsi" w:cstheme="majorHAnsi"/>
          <w:b w:val="0"/>
          <w:i/>
          <w:color w:val="auto"/>
          <w:sz w:val="26"/>
          <w:szCs w:val="26"/>
        </w:rPr>
      </w:pPr>
    </w:p>
    <w:p w14:paraId="3CBB805E" w14:textId="77777777" w:rsidR="00F44F78" w:rsidRPr="00E31C0D" w:rsidRDefault="00F44F78" w:rsidP="00F44F78">
      <w:pPr>
        <w:pStyle w:val="Caption"/>
        <w:tabs>
          <w:tab w:val="center" w:pos="1440"/>
          <w:tab w:val="center" w:pos="6480"/>
        </w:tabs>
        <w:spacing w:line="276" w:lineRule="auto"/>
        <w:rPr>
          <w:ins w:id="3538" w:author="Microsoft account" w:date="2015-09-28T14:03:00Z"/>
          <w:rFonts w:asciiTheme="majorHAnsi" w:hAnsiTheme="majorHAnsi" w:cstheme="majorHAnsi"/>
          <w:b w:val="0"/>
          <w:i/>
          <w:color w:val="auto"/>
          <w:sz w:val="26"/>
          <w:szCs w:val="26"/>
        </w:rPr>
      </w:pPr>
    </w:p>
    <w:p w14:paraId="00387550" w14:textId="77777777" w:rsidR="00F44F78" w:rsidRPr="00E31C0D" w:rsidRDefault="00F44F78" w:rsidP="00F44F78">
      <w:pPr>
        <w:pStyle w:val="Caption"/>
        <w:tabs>
          <w:tab w:val="center" w:pos="1440"/>
          <w:tab w:val="center" w:pos="6480"/>
        </w:tabs>
        <w:spacing w:line="276" w:lineRule="auto"/>
        <w:rPr>
          <w:ins w:id="3539" w:author="Microsoft account" w:date="2015-09-28T14:03:00Z"/>
          <w:rFonts w:asciiTheme="majorHAnsi" w:hAnsiTheme="majorHAnsi" w:cstheme="majorHAnsi"/>
          <w:b w:val="0"/>
          <w:i/>
          <w:color w:val="auto"/>
          <w:sz w:val="26"/>
          <w:szCs w:val="26"/>
        </w:rPr>
      </w:pPr>
    </w:p>
    <w:p w14:paraId="10F92567" w14:textId="77777777" w:rsidR="00F44F78" w:rsidRPr="00E31C0D" w:rsidRDefault="00F44F78" w:rsidP="00F44F78">
      <w:pPr>
        <w:pStyle w:val="Caption"/>
        <w:tabs>
          <w:tab w:val="center" w:pos="1440"/>
          <w:tab w:val="center" w:pos="6480"/>
        </w:tabs>
        <w:spacing w:line="276" w:lineRule="auto"/>
        <w:rPr>
          <w:ins w:id="3540" w:author="Microsoft account" w:date="2015-09-28T14:03:00Z"/>
          <w:rFonts w:asciiTheme="majorHAnsi" w:hAnsiTheme="majorHAnsi" w:cstheme="majorHAnsi"/>
          <w:b w:val="0"/>
          <w:i/>
          <w:color w:val="auto"/>
          <w:sz w:val="26"/>
          <w:szCs w:val="26"/>
        </w:rPr>
      </w:pPr>
      <w:ins w:id="3541" w:author="Microsoft account" w:date="2015-09-28T14:03:00Z">
        <w:r w:rsidRPr="00E31C0D">
          <w:rPr>
            <w:rFonts w:asciiTheme="majorHAnsi" w:hAnsiTheme="majorHAnsi" w:cstheme="majorHAnsi"/>
            <w:noProof/>
            <w:sz w:val="26"/>
            <w:szCs w:val="26"/>
            <w:rPrChange w:id="3542" w:author="Unknown">
              <w:rPr>
                <w:noProof/>
              </w:rPr>
            </w:rPrChange>
          </w:rPr>
          <mc:AlternateContent>
            <mc:Choice Requires="wps">
              <w:drawing>
                <wp:anchor distT="0" distB="0" distL="114300" distR="114300" simplePos="0" relativeHeight="251700224" behindDoc="0" locked="0" layoutInCell="1" allowOverlap="1" wp14:anchorId="4928B92C" wp14:editId="614E01DD">
                  <wp:simplePos x="0" y="0"/>
                  <wp:positionH relativeFrom="column">
                    <wp:posOffset>3107699</wp:posOffset>
                  </wp:positionH>
                  <wp:positionV relativeFrom="paragraph">
                    <wp:posOffset>225756</wp:posOffset>
                  </wp:positionV>
                  <wp:extent cx="2950210" cy="302260"/>
                  <wp:effectExtent l="1270" t="0" r="1270" b="0"/>
                  <wp:wrapNone/>
                  <wp:docPr id="2759" name="Text Box 27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02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3C8071" w14:textId="77777777" w:rsidR="00DB7790" w:rsidRPr="00A37C9A" w:rsidRDefault="00DB7790" w:rsidP="00F44F78">
                              <w:pPr>
                                <w:pStyle w:val="Caption"/>
                                <w:jc w:val="center"/>
                                <w:rPr>
                                  <w:noProof/>
                                  <w:color w:val="000000"/>
                                  <w:sz w:val="24"/>
                                </w:rPr>
                              </w:pPr>
                              <w:bookmarkStart w:id="3543" w:name="_Toc430247163"/>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544" w:author="Microsoft account" w:date="2015-10-09T22:59:00Z">
                                <w:r w:rsidR="00746C06">
                                  <w:rPr>
                                    <w:noProof/>
                                    <w:color w:val="000000"/>
                                    <w:sz w:val="24"/>
                                  </w:rPr>
                                  <w:t>1</w:t>
                                </w:r>
                              </w:ins>
                              <w:ins w:id="3545" w:author="Tim" w:date="2015-09-29T14:46:00Z">
                                <w:del w:id="3546" w:author="Microsoft account" w:date="2015-10-09T22:59:00Z">
                                  <w:r w:rsidDel="00746C06">
                                    <w:rPr>
                                      <w:noProof/>
                                      <w:color w:val="000000"/>
                                      <w:sz w:val="24"/>
                                    </w:rPr>
                                    <w:delText>1</w:delText>
                                  </w:r>
                                </w:del>
                              </w:ins>
                              <w:del w:id="3547" w:author="Microsoft account" w:date="2015-10-09T22:59:00Z">
                                <w:r w:rsidDel="00746C06">
                                  <w:rPr>
                                    <w:noProof/>
                                    <w:color w:val="000000"/>
                                    <w:sz w:val="24"/>
                                  </w:rPr>
                                  <w:delText>2</w:delText>
                                </w:r>
                                <w:r w:rsidRPr="00A37C9A" w:rsidDel="00746C06">
                                  <w:rPr>
                                    <w:noProof/>
                                    <w:color w:val="000000"/>
                                    <w:sz w:val="24"/>
                                  </w:rPr>
                                  <w:delText>6</w:delText>
                                </w:r>
                              </w:del>
                              <w:r w:rsidRPr="00A37C9A">
                                <w:rPr>
                                  <w:color w:val="000000"/>
                                  <w:sz w:val="24"/>
                                </w:rPr>
                                <w:fldChar w:fldCharType="end"/>
                              </w:r>
                              <w:r w:rsidRPr="00A37C9A">
                                <w:rPr>
                                  <w:color w:val="000000"/>
                                  <w:sz w:val="24"/>
                                </w:rPr>
                                <w:t xml:space="preserve">: </w:t>
                              </w:r>
                              <w:r w:rsidRPr="00E31C0D">
                                <w:rPr>
                                  <w:b w:val="0"/>
                                  <w:i/>
                                  <w:color w:val="000000"/>
                                  <w:sz w:val="24"/>
                                </w:rPr>
                                <w:t>Experiment on standing subject</w:t>
                              </w:r>
                              <w:bookmarkEnd w:id="354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28B92C" id="Text Box 2759" o:spid="_x0000_s1092" type="#_x0000_t202" style="position:absolute;margin-left:244.7pt;margin-top:17.8pt;width:232.3pt;height:2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" stroked="f">
                  <v:textbox style="mso-fit-shape-to-text:t" inset="0,0,0,0">
                    <w:txbxContent>
                      <w:p w14:paraId="1E3C8071" w14:textId="77777777" w:rsidR="00DB7790" w:rsidRPr="00A37C9A" w:rsidRDefault="00DB7790" w:rsidP="00F44F78">
                        <w:pPr>
                          <w:pStyle w:val="Caption"/>
                          <w:jc w:val="center"/>
                          <w:rPr>
                            <w:noProof/>
                            <w:color w:val="000000"/>
                            <w:sz w:val="24"/>
                          </w:rPr>
                        </w:pPr>
                        <w:bookmarkStart w:id="3630" w:name="_Toc430247163"/>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31" w:author="Microsoft account" w:date="2015-10-09T22:59:00Z">
                          <w:r w:rsidR="00746C06">
                            <w:rPr>
                              <w:noProof/>
                              <w:color w:val="000000"/>
                              <w:sz w:val="24"/>
                            </w:rPr>
                            <w:t>1</w:t>
                          </w:r>
                        </w:ins>
                        <w:ins w:id="3632" w:author="Tim" w:date="2015-09-29T14:46:00Z">
                          <w:del w:id="3633" w:author="Microsoft account" w:date="2015-10-09T22:59:00Z">
                            <w:r w:rsidDel="00746C06">
                              <w:rPr>
                                <w:noProof/>
                                <w:color w:val="000000"/>
                                <w:sz w:val="24"/>
                              </w:rPr>
                              <w:delText>1</w:delText>
                            </w:r>
                          </w:del>
                        </w:ins>
                        <w:del w:id="3634" w:author="Microsoft account" w:date="2015-10-09T22:59:00Z">
                          <w:r w:rsidDel="00746C06">
                            <w:rPr>
                              <w:noProof/>
                              <w:color w:val="000000"/>
                              <w:sz w:val="24"/>
                            </w:rPr>
                            <w:delText>2</w:delText>
                          </w:r>
                          <w:r w:rsidRPr="00A37C9A" w:rsidDel="00746C06">
                            <w:rPr>
                              <w:noProof/>
                              <w:color w:val="000000"/>
                              <w:sz w:val="24"/>
                            </w:rPr>
                            <w:delText>6</w:delText>
                          </w:r>
                        </w:del>
                        <w:r w:rsidRPr="00A37C9A">
                          <w:rPr>
                            <w:color w:val="000000"/>
                            <w:sz w:val="24"/>
                          </w:rPr>
                          <w:fldChar w:fldCharType="end"/>
                        </w:r>
                        <w:r w:rsidRPr="00A37C9A">
                          <w:rPr>
                            <w:color w:val="000000"/>
                            <w:sz w:val="24"/>
                          </w:rPr>
                          <w:t xml:space="preserve">: </w:t>
                        </w:r>
                        <w:r w:rsidRPr="00E31C0D">
                          <w:rPr>
                            <w:b w:val="0"/>
                            <w:i/>
                            <w:color w:val="000000"/>
                            <w:sz w:val="24"/>
                          </w:rPr>
                          <w:t>Experiment on standing subject</w:t>
                        </w:r>
                        <w:bookmarkEnd w:id="3630"/>
                      </w:p>
                    </w:txbxContent>
                  </v:textbox>
                </v:shape>
              </w:pict>
            </mc:Fallback>
          </mc:AlternateContent>
        </w:r>
        <w:r w:rsidRPr="00E31C0D">
          <w:rPr>
            <w:rFonts w:asciiTheme="majorHAnsi" w:hAnsiTheme="majorHAnsi" w:cstheme="majorHAnsi"/>
            <w:b w:val="0"/>
            <w:i/>
            <w:color w:val="auto"/>
            <w:sz w:val="26"/>
            <w:szCs w:val="26"/>
          </w:rPr>
          <w:tab/>
        </w:r>
        <w:r w:rsidRPr="00E31C0D">
          <w:rPr>
            <w:rFonts w:asciiTheme="majorHAnsi" w:hAnsiTheme="majorHAnsi" w:cstheme="majorHAnsi"/>
            <w:b w:val="0"/>
            <w:i/>
            <w:color w:val="auto"/>
            <w:sz w:val="26"/>
            <w:szCs w:val="26"/>
          </w:rPr>
          <w:tab/>
          <w:t xml:space="preserve">                        </w:t>
        </w:r>
      </w:ins>
    </w:p>
    <w:p w14:paraId="411CA1C2" w14:textId="77777777" w:rsidR="00F44F78" w:rsidRPr="00E31C0D" w:rsidRDefault="00F44F78" w:rsidP="00F44F78">
      <w:pPr>
        <w:pStyle w:val="Caption"/>
        <w:tabs>
          <w:tab w:val="center" w:pos="1440"/>
          <w:tab w:val="center" w:pos="6480"/>
        </w:tabs>
        <w:spacing w:line="276" w:lineRule="auto"/>
        <w:rPr>
          <w:ins w:id="3548" w:author="Microsoft account" w:date="2015-09-28T14:03:00Z"/>
          <w:rFonts w:asciiTheme="majorHAnsi" w:hAnsiTheme="majorHAnsi" w:cstheme="majorHAnsi"/>
          <w:b w:val="0"/>
          <w:i/>
          <w:color w:val="auto"/>
          <w:sz w:val="26"/>
          <w:szCs w:val="26"/>
        </w:rPr>
      </w:pPr>
    </w:p>
    <w:p w14:paraId="0276604F" w14:textId="77777777" w:rsidR="00F44F78" w:rsidRPr="00E31C0D" w:rsidRDefault="00F44F78" w:rsidP="00F44F78">
      <w:pPr>
        <w:pStyle w:val="Caption"/>
        <w:tabs>
          <w:tab w:val="center" w:pos="1440"/>
          <w:tab w:val="center" w:pos="6480"/>
        </w:tabs>
        <w:spacing w:line="276" w:lineRule="auto"/>
        <w:rPr>
          <w:ins w:id="3549" w:author="Microsoft account" w:date="2015-09-28T14:03:00Z"/>
          <w:rFonts w:asciiTheme="majorHAnsi" w:hAnsiTheme="majorHAnsi" w:cstheme="majorHAnsi"/>
          <w:b w:val="0"/>
          <w:i/>
          <w:color w:val="auto"/>
          <w:sz w:val="26"/>
          <w:szCs w:val="26"/>
        </w:rPr>
      </w:pPr>
    </w:p>
    <w:p w14:paraId="125971AC" w14:textId="77777777" w:rsidR="00F44F78" w:rsidRPr="00E31C0D" w:rsidRDefault="00F44F78" w:rsidP="00F44F78">
      <w:pPr>
        <w:pStyle w:val="Caption"/>
        <w:tabs>
          <w:tab w:val="center" w:pos="1440"/>
          <w:tab w:val="center" w:pos="6480"/>
        </w:tabs>
        <w:spacing w:line="276" w:lineRule="auto"/>
        <w:rPr>
          <w:ins w:id="3550" w:author="Microsoft account" w:date="2015-09-28T14:03:00Z"/>
          <w:rFonts w:asciiTheme="majorHAnsi" w:hAnsiTheme="majorHAnsi" w:cstheme="majorHAnsi"/>
          <w:b w:val="0"/>
          <w:i/>
          <w:color w:val="auto"/>
          <w:sz w:val="26"/>
          <w:szCs w:val="26"/>
        </w:rPr>
      </w:pPr>
      <w:ins w:id="3551" w:author="Microsoft account" w:date="2015-09-28T14:03:00Z">
        <w:r w:rsidRPr="00E31C0D">
          <w:rPr>
            <w:rFonts w:asciiTheme="majorHAnsi" w:hAnsiTheme="majorHAnsi" w:cstheme="majorHAnsi"/>
            <w:b w:val="0"/>
            <w:i/>
            <w:color w:val="auto"/>
            <w:sz w:val="26"/>
            <w:szCs w:val="26"/>
          </w:rPr>
          <w:tab/>
        </w:r>
        <w:r w:rsidRPr="00E31C0D">
          <w:rPr>
            <w:rFonts w:asciiTheme="majorHAnsi" w:hAnsiTheme="majorHAnsi" w:cstheme="majorHAnsi"/>
            <w:b w:val="0"/>
            <w:i/>
            <w:color w:val="auto"/>
            <w:sz w:val="26"/>
            <w:szCs w:val="26"/>
          </w:rPr>
          <w:tab/>
          <w:t xml:space="preserve"> </w:t>
        </w:r>
      </w:ins>
    </w:p>
    <w:p w14:paraId="0C6A8518" w14:textId="77777777" w:rsidR="00F44F78" w:rsidRPr="00E31C0D" w:rsidRDefault="00F44F78" w:rsidP="00F44F78">
      <w:pPr>
        <w:spacing w:line="276" w:lineRule="auto"/>
        <w:rPr>
          <w:ins w:id="3552" w:author="Microsoft account" w:date="2015-09-28T14:03:00Z"/>
          <w:rFonts w:asciiTheme="majorHAnsi" w:hAnsiTheme="majorHAnsi" w:cstheme="majorHAnsi"/>
          <w:sz w:val="26"/>
          <w:szCs w:val="26"/>
        </w:rPr>
      </w:pPr>
    </w:p>
    <w:p w14:paraId="6D809746" w14:textId="77777777" w:rsidR="00F44F78" w:rsidRPr="00E31C0D" w:rsidRDefault="00F44F78" w:rsidP="00F44F78">
      <w:pPr>
        <w:pStyle w:val="Caption"/>
        <w:tabs>
          <w:tab w:val="center" w:pos="1440"/>
          <w:tab w:val="center" w:pos="6480"/>
        </w:tabs>
        <w:spacing w:line="276" w:lineRule="auto"/>
        <w:jc w:val="center"/>
        <w:rPr>
          <w:ins w:id="3553" w:author="Microsoft account" w:date="2015-09-28T14:03:00Z"/>
          <w:rFonts w:asciiTheme="majorHAnsi" w:hAnsiTheme="majorHAnsi" w:cstheme="majorHAnsi"/>
          <w:color w:val="auto"/>
          <w:sz w:val="26"/>
          <w:szCs w:val="26"/>
        </w:rPr>
      </w:pPr>
    </w:p>
    <w:p w14:paraId="7938430D" w14:textId="77777777" w:rsidR="00F44F78" w:rsidRPr="00E31C0D" w:rsidRDefault="00F44F78" w:rsidP="00F44F78">
      <w:pPr>
        <w:pStyle w:val="Caption"/>
        <w:tabs>
          <w:tab w:val="center" w:pos="1440"/>
          <w:tab w:val="center" w:pos="6480"/>
        </w:tabs>
        <w:spacing w:line="276" w:lineRule="auto"/>
        <w:rPr>
          <w:ins w:id="3554" w:author="Microsoft account" w:date="2015-09-28T14:03:00Z"/>
          <w:rFonts w:asciiTheme="majorHAnsi" w:hAnsiTheme="majorHAnsi" w:cstheme="majorHAnsi"/>
          <w:b w:val="0"/>
          <w:i/>
          <w:color w:val="auto"/>
          <w:sz w:val="26"/>
          <w:szCs w:val="26"/>
        </w:rPr>
      </w:pPr>
      <w:ins w:id="3555" w:author="Microsoft account" w:date="2015-09-28T14:03:00Z">
        <w:r w:rsidRPr="00E31C0D">
          <w:rPr>
            <w:rFonts w:asciiTheme="majorHAnsi" w:hAnsiTheme="majorHAnsi" w:cstheme="majorHAnsi"/>
            <w:b w:val="0"/>
            <w:i/>
            <w:color w:val="auto"/>
            <w:sz w:val="26"/>
            <w:szCs w:val="26"/>
          </w:rPr>
          <w:t xml:space="preserve">     </w:t>
        </w:r>
        <w:r w:rsidRPr="00E31C0D">
          <w:rPr>
            <w:rFonts w:asciiTheme="majorHAnsi" w:hAnsiTheme="majorHAnsi" w:cstheme="majorHAnsi"/>
            <w:sz w:val="26"/>
            <w:szCs w:val="26"/>
          </w:rPr>
          <w:br w:type="page"/>
        </w:r>
      </w:ins>
    </w:p>
    <w:p w14:paraId="7E7135D7" w14:textId="77777777" w:rsidR="00F44F78" w:rsidRPr="00E31C0D" w:rsidRDefault="00F44F78" w:rsidP="00F44F78">
      <w:pPr>
        <w:spacing w:line="276" w:lineRule="auto"/>
        <w:rPr>
          <w:ins w:id="3556" w:author="Microsoft account" w:date="2015-09-28T14:03:00Z"/>
          <w:rFonts w:asciiTheme="majorHAnsi" w:hAnsiTheme="majorHAnsi" w:cstheme="majorHAnsi"/>
          <w:sz w:val="26"/>
          <w:szCs w:val="26"/>
        </w:rPr>
      </w:pPr>
    </w:p>
    <w:p w14:paraId="582B7D81" w14:textId="77777777" w:rsidR="00F44F78" w:rsidRPr="00E31C0D" w:rsidRDefault="00F44F78" w:rsidP="00F44F78">
      <w:pPr>
        <w:spacing w:line="276" w:lineRule="auto"/>
        <w:rPr>
          <w:ins w:id="3557" w:author="Microsoft account" w:date="2015-09-28T14:03:00Z"/>
          <w:rFonts w:asciiTheme="majorHAnsi" w:hAnsiTheme="majorHAnsi" w:cstheme="majorHAnsi"/>
          <w:sz w:val="26"/>
          <w:szCs w:val="26"/>
        </w:rPr>
      </w:pPr>
      <w:ins w:id="3558" w:author="Microsoft account" w:date="2015-09-28T14:03:00Z">
        <w:r w:rsidRPr="00E31C0D">
          <w:rPr>
            <w:rFonts w:asciiTheme="majorHAnsi" w:hAnsiTheme="majorHAnsi" w:cstheme="majorHAnsi"/>
            <w:noProof/>
            <w:sz w:val="26"/>
            <w:szCs w:val="26"/>
            <w:lang w:val="en-US"/>
            <w:rPrChange w:id="3559" w:author="Unknown">
              <w:rPr>
                <w:noProof/>
                <w:lang w:val="en-US"/>
              </w:rPr>
            </w:rPrChange>
          </w:rPr>
          <w:drawing>
            <wp:anchor distT="0" distB="0" distL="114300" distR="114300" simplePos="0" relativeHeight="251695104" behindDoc="0" locked="0" layoutInCell="1" allowOverlap="1" wp14:anchorId="5AFB708F" wp14:editId="08AA72F3">
              <wp:simplePos x="0" y="0"/>
              <wp:positionH relativeFrom="column">
                <wp:posOffset>3089275</wp:posOffset>
              </wp:positionH>
              <wp:positionV relativeFrom="paragraph">
                <wp:posOffset>127000</wp:posOffset>
              </wp:positionV>
              <wp:extent cx="3229610" cy="5170170"/>
              <wp:effectExtent l="0" t="0" r="8890" b="0"/>
              <wp:wrapSquare wrapText="bothSides"/>
              <wp:docPr id="2758" name="Picture 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9610" cy="51701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1C0D">
          <w:rPr>
            <w:rFonts w:asciiTheme="majorHAnsi" w:hAnsiTheme="majorHAnsi" w:cstheme="majorHAnsi"/>
            <w:noProof/>
            <w:sz w:val="26"/>
            <w:szCs w:val="26"/>
            <w:lang w:val="en-US"/>
            <w:rPrChange w:id="3560" w:author="Unknown">
              <w:rPr>
                <w:noProof/>
                <w:lang w:val="en-US"/>
              </w:rPr>
            </w:rPrChange>
          </w:rPr>
          <mc:AlternateContent>
            <mc:Choice Requires="wps">
              <w:drawing>
                <wp:anchor distT="0" distB="0" distL="114300" distR="114300" simplePos="0" relativeHeight="251701248" behindDoc="0" locked="0" layoutInCell="1" allowOverlap="1" wp14:anchorId="2F0A2922" wp14:editId="0E088AD4">
                  <wp:simplePos x="0" y="0"/>
                  <wp:positionH relativeFrom="column">
                    <wp:posOffset>3810</wp:posOffset>
                  </wp:positionH>
                  <wp:positionV relativeFrom="paragraph">
                    <wp:posOffset>5367655</wp:posOffset>
                  </wp:positionV>
                  <wp:extent cx="2941955" cy="302260"/>
                  <wp:effectExtent l="3810" t="0" r="0" b="0"/>
                  <wp:wrapNone/>
                  <wp:docPr id="2757" name="Text Box 2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195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183290" w14:textId="77777777" w:rsidR="00DB7790" w:rsidRPr="00A37C9A" w:rsidRDefault="00DB7790" w:rsidP="00F44F78">
                              <w:pPr>
                                <w:pStyle w:val="Caption"/>
                                <w:jc w:val="center"/>
                                <w:rPr>
                                  <w:b w:val="0"/>
                                  <w:noProof/>
                                  <w:color w:val="000000"/>
                                  <w:sz w:val="36"/>
                                  <w:szCs w:val="24"/>
                                </w:rPr>
                              </w:pPr>
                              <w:bookmarkStart w:id="3561" w:name="_Toc430247164"/>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562" w:author="Microsoft account" w:date="2015-10-09T22:59:00Z">
                                <w:r w:rsidR="00746C06">
                                  <w:rPr>
                                    <w:noProof/>
                                    <w:color w:val="000000"/>
                                    <w:sz w:val="24"/>
                                  </w:rPr>
                                  <w:t>2</w:t>
                                </w:r>
                              </w:ins>
                              <w:ins w:id="3563" w:author="Tim" w:date="2015-09-29T14:46:00Z">
                                <w:del w:id="3564" w:author="Microsoft account" w:date="2015-10-09T22:59:00Z">
                                  <w:r w:rsidDel="00746C06">
                                    <w:rPr>
                                      <w:noProof/>
                                      <w:color w:val="000000"/>
                                      <w:sz w:val="24"/>
                                    </w:rPr>
                                    <w:delText>2</w:delText>
                                  </w:r>
                                </w:del>
                              </w:ins>
                              <w:del w:id="3565" w:author="Microsoft account" w:date="2015-10-09T22:59:00Z">
                                <w:r w:rsidDel="00746C06">
                                  <w:rPr>
                                    <w:noProof/>
                                    <w:color w:val="000000"/>
                                    <w:sz w:val="24"/>
                                  </w:rPr>
                                  <w:delText>2</w:delText>
                                </w:r>
                                <w:r w:rsidRPr="00A37C9A" w:rsidDel="00746C06">
                                  <w:rPr>
                                    <w:noProof/>
                                    <w:color w:val="000000"/>
                                    <w:sz w:val="24"/>
                                  </w:rPr>
                                  <w:delText>7</w:delText>
                                </w:r>
                              </w:del>
                              <w:r w:rsidRPr="00A37C9A">
                                <w:rPr>
                                  <w:color w:val="000000"/>
                                  <w:sz w:val="24"/>
                                </w:rPr>
                                <w:fldChar w:fldCharType="end"/>
                              </w:r>
                              <w:r w:rsidRPr="00A37C9A">
                                <w:rPr>
                                  <w:color w:val="000000"/>
                                  <w:sz w:val="24"/>
                                </w:rPr>
                                <w:t xml:space="preserve">: </w:t>
                              </w:r>
                              <w:r w:rsidRPr="00E31C0D">
                                <w:rPr>
                                  <w:b w:val="0"/>
                                  <w:i/>
                                  <w:color w:val="000000"/>
                                  <w:sz w:val="24"/>
                                </w:rPr>
                                <w:t>ECG signal of sitting subject</w:t>
                              </w:r>
                              <w:bookmarkEnd w:id="356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0A2922" id="Text Box 2757" o:spid="_x0000_s1093" type="#_x0000_t202" style="position:absolute;margin-left:.3pt;margin-top:422.65pt;width:231.65pt;height:2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" stroked="f">
                  <v:textbox style="mso-fit-shape-to-text:t" inset="0,0,0,0">
                    <w:txbxContent>
                      <w:p w14:paraId="12183290" w14:textId="77777777" w:rsidR="00DB7790" w:rsidRPr="00A37C9A" w:rsidRDefault="00DB7790" w:rsidP="00F44F78">
                        <w:pPr>
                          <w:pStyle w:val="Caption"/>
                          <w:jc w:val="center"/>
                          <w:rPr>
                            <w:b w:val="0"/>
                            <w:noProof/>
                            <w:color w:val="000000"/>
                            <w:sz w:val="36"/>
                            <w:szCs w:val="24"/>
                          </w:rPr>
                        </w:pPr>
                        <w:bookmarkStart w:id="3653" w:name="_Toc430247164"/>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54" w:author="Microsoft account" w:date="2015-10-09T22:59:00Z">
                          <w:r w:rsidR="00746C06">
                            <w:rPr>
                              <w:noProof/>
                              <w:color w:val="000000"/>
                              <w:sz w:val="24"/>
                            </w:rPr>
                            <w:t>2</w:t>
                          </w:r>
                        </w:ins>
                        <w:ins w:id="3655" w:author="Tim" w:date="2015-09-29T14:46:00Z">
                          <w:del w:id="3656" w:author="Microsoft account" w:date="2015-10-09T22:59:00Z">
                            <w:r w:rsidDel="00746C06">
                              <w:rPr>
                                <w:noProof/>
                                <w:color w:val="000000"/>
                                <w:sz w:val="24"/>
                              </w:rPr>
                              <w:delText>2</w:delText>
                            </w:r>
                          </w:del>
                        </w:ins>
                        <w:del w:id="3657" w:author="Microsoft account" w:date="2015-10-09T22:59:00Z">
                          <w:r w:rsidDel="00746C06">
                            <w:rPr>
                              <w:noProof/>
                              <w:color w:val="000000"/>
                              <w:sz w:val="24"/>
                            </w:rPr>
                            <w:delText>2</w:delText>
                          </w:r>
                          <w:r w:rsidRPr="00A37C9A" w:rsidDel="00746C06">
                            <w:rPr>
                              <w:noProof/>
                              <w:color w:val="000000"/>
                              <w:sz w:val="24"/>
                            </w:rPr>
                            <w:delText>7</w:delText>
                          </w:r>
                        </w:del>
                        <w:r w:rsidRPr="00A37C9A">
                          <w:rPr>
                            <w:color w:val="000000"/>
                            <w:sz w:val="24"/>
                          </w:rPr>
                          <w:fldChar w:fldCharType="end"/>
                        </w:r>
                        <w:r w:rsidRPr="00A37C9A">
                          <w:rPr>
                            <w:color w:val="000000"/>
                            <w:sz w:val="24"/>
                          </w:rPr>
                          <w:t xml:space="preserve">: </w:t>
                        </w:r>
                        <w:r w:rsidRPr="00E31C0D">
                          <w:rPr>
                            <w:b w:val="0"/>
                            <w:i/>
                            <w:color w:val="000000"/>
                            <w:sz w:val="24"/>
                          </w:rPr>
                          <w:t>ECG signal of sitting subject</w:t>
                        </w:r>
                        <w:bookmarkEnd w:id="3653"/>
                      </w:p>
                    </w:txbxContent>
                  </v:textbox>
                </v:shape>
              </w:pict>
            </mc:Fallback>
          </mc:AlternateContent>
        </w:r>
        <w:r w:rsidRPr="00E31C0D">
          <w:rPr>
            <w:rFonts w:asciiTheme="majorHAnsi" w:hAnsiTheme="majorHAnsi" w:cstheme="majorHAnsi"/>
            <w:noProof/>
            <w:sz w:val="26"/>
            <w:szCs w:val="26"/>
            <w:lang w:val="en-US"/>
            <w:rPrChange w:id="3566" w:author="Unknown">
              <w:rPr>
                <w:noProof/>
                <w:lang w:val="en-US"/>
              </w:rPr>
            </w:rPrChange>
          </w:rPr>
          <w:drawing>
            <wp:anchor distT="0" distB="0" distL="114300" distR="114300" simplePos="0" relativeHeight="251688960" behindDoc="1" locked="0" layoutInCell="1" allowOverlap="1" wp14:anchorId="1E576069" wp14:editId="78C2A37B">
              <wp:simplePos x="0" y="0"/>
              <wp:positionH relativeFrom="column">
                <wp:posOffset>3810</wp:posOffset>
              </wp:positionH>
              <wp:positionV relativeFrom="paragraph">
                <wp:posOffset>146050</wp:posOffset>
              </wp:positionV>
              <wp:extent cx="2941955" cy="5164455"/>
              <wp:effectExtent l="0" t="0" r="0" b="0"/>
              <wp:wrapNone/>
              <wp:docPr id="2756" name="Picture 2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41955" cy="5164455"/>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177A9635" w14:textId="77777777" w:rsidR="00F44F78" w:rsidRPr="00E31C0D" w:rsidRDefault="00F44F78" w:rsidP="00F44F78">
      <w:pPr>
        <w:spacing w:line="276" w:lineRule="auto"/>
        <w:rPr>
          <w:ins w:id="3567" w:author="Microsoft account" w:date="2015-09-28T14:03:00Z"/>
          <w:rFonts w:asciiTheme="majorHAnsi" w:hAnsiTheme="majorHAnsi" w:cstheme="majorHAnsi"/>
          <w:sz w:val="26"/>
          <w:szCs w:val="26"/>
        </w:rPr>
      </w:pPr>
    </w:p>
    <w:p w14:paraId="54E128A6" w14:textId="77777777" w:rsidR="00F44F78" w:rsidRPr="00E31C0D" w:rsidRDefault="00F44F78" w:rsidP="00F44F78">
      <w:pPr>
        <w:spacing w:line="276" w:lineRule="auto"/>
        <w:rPr>
          <w:ins w:id="3568" w:author="Microsoft account" w:date="2015-09-28T14:03:00Z"/>
          <w:rFonts w:asciiTheme="majorHAnsi" w:hAnsiTheme="majorHAnsi" w:cstheme="majorHAnsi"/>
          <w:sz w:val="26"/>
          <w:szCs w:val="26"/>
        </w:rPr>
      </w:pPr>
    </w:p>
    <w:p w14:paraId="5CE14763" w14:textId="77777777" w:rsidR="00F44F78" w:rsidRPr="00E31C0D" w:rsidRDefault="00F44F78" w:rsidP="00F44F78">
      <w:pPr>
        <w:spacing w:line="276" w:lineRule="auto"/>
        <w:rPr>
          <w:ins w:id="3569" w:author="Microsoft account" w:date="2015-09-28T14:03:00Z"/>
          <w:rFonts w:asciiTheme="majorHAnsi" w:hAnsiTheme="majorHAnsi" w:cstheme="majorHAnsi"/>
          <w:sz w:val="26"/>
          <w:szCs w:val="26"/>
        </w:rPr>
      </w:pPr>
    </w:p>
    <w:p w14:paraId="497C8E0F" w14:textId="77777777" w:rsidR="00F44F78" w:rsidRPr="00E31C0D" w:rsidRDefault="00F44F78" w:rsidP="00F44F78">
      <w:pPr>
        <w:spacing w:line="276" w:lineRule="auto"/>
        <w:rPr>
          <w:ins w:id="3570" w:author="Microsoft account" w:date="2015-09-28T14:03:00Z"/>
          <w:rFonts w:asciiTheme="majorHAnsi" w:hAnsiTheme="majorHAnsi" w:cstheme="majorHAnsi"/>
          <w:sz w:val="26"/>
          <w:szCs w:val="26"/>
        </w:rPr>
      </w:pPr>
    </w:p>
    <w:p w14:paraId="4A62C145" w14:textId="77777777" w:rsidR="00F44F78" w:rsidRPr="00E31C0D" w:rsidRDefault="00F44F78" w:rsidP="00F44F78">
      <w:pPr>
        <w:spacing w:line="276" w:lineRule="auto"/>
        <w:rPr>
          <w:ins w:id="3571" w:author="Microsoft account" w:date="2015-09-28T14:03:00Z"/>
          <w:rFonts w:asciiTheme="majorHAnsi" w:hAnsiTheme="majorHAnsi" w:cstheme="majorHAnsi"/>
          <w:sz w:val="26"/>
          <w:szCs w:val="26"/>
        </w:rPr>
      </w:pPr>
    </w:p>
    <w:p w14:paraId="499D5C84" w14:textId="77777777" w:rsidR="00F44F78" w:rsidRPr="00E31C0D" w:rsidRDefault="00F44F78" w:rsidP="00F44F78">
      <w:pPr>
        <w:spacing w:line="276" w:lineRule="auto"/>
        <w:rPr>
          <w:ins w:id="3572" w:author="Microsoft account" w:date="2015-09-28T14:03:00Z"/>
          <w:rFonts w:asciiTheme="majorHAnsi" w:hAnsiTheme="majorHAnsi" w:cstheme="majorHAnsi"/>
          <w:sz w:val="26"/>
          <w:szCs w:val="26"/>
        </w:rPr>
      </w:pPr>
    </w:p>
    <w:p w14:paraId="34F315BC" w14:textId="77777777" w:rsidR="00F44F78" w:rsidRPr="00E31C0D" w:rsidRDefault="00F44F78" w:rsidP="00F44F78">
      <w:pPr>
        <w:spacing w:line="276" w:lineRule="auto"/>
        <w:rPr>
          <w:ins w:id="3573" w:author="Microsoft account" w:date="2015-09-28T14:03:00Z"/>
          <w:rFonts w:asciiTheme="majorHAnsi" w:hAnsiTheme="majorHAnsi" w:cstheme="majorHAnsi"/>
          <w:sz w:val="26"/>
          <w:szCs w:val="26"/>
        </w:rPr>
      </w:pPr>
    </w:p>
    <w:p w14:paraId="6C95A8B5" w14:textId="77777777" w:rsidR="00F44F78" w:rsidRPr="00E31C0D" w:rsidRDefault="00F44F78" w:rsidP="00F44F78">
      <w:pPr>
        <w:spacing w:line="276" w:lineRule="auto"/>
        <w:rPr>
          <w:ins w:id="3574" w:author="Microsoft account" w:date="2015-09-28T14:03:00Z"/>
          <w:rFonts w:asciiTheme="majorHAnsi" w:hAnsiTheme="majorHAnsi" w:cstheme="majorHAnsi"/>
          <w:sz w:val="26"/>
          <w:szCs w:val="26"/>
        </w:rPr>
      </w:pPr>
    </w:p>
    <w:p w14:paraId="447618AC" w14:textId="77777777" w:rsidR="00F44F78" w:rsidRPr="00E31C0D" w:rsidRDefault="00F44F78" w:rsidP="00F44F78">
      <w:pPr>
        <w:spacing w:line="276" w:lineRule="auto"/>
        <w:rPr>
          <w:ins w:id="3575" w:author="Microsoft account" w:date="2015-09-28T14:03:00Z"/>
          <w:rFonts w:asciiTheme="majorHAnsi" w:hAnsiTheme="majorHAnsi" w:cstheme="majorHAnsi"/>
          <w:sz w:val="26"/>
          <w:szCs w:val="26"/>
        </w:rPr>
      </w:pPr>
    </w:p>
    <w:p w14:paraId="019D4E23" w14:textId="77777777" w:rsidR="00F44F78" w:rsidRPr="00E31C0D" w:rsidRDefault="00F44F78" w:rsidP="00F44F78">
      <w:pPr>
        <w:spacing w:line="276" w:lineRule="auto"/>
        <w:rPr>
          <w:ins w:id="3576" w:author="Microsoft account" w:date="2015-09-28T14:03:00Z"/>
          <w:rFonts w:asciiTheme="majorHAnsi" w:hAnsiTheme="majorHAnsi" w:cstheme="majorHAnsi"/>
          <w:sz w:val="26"/>
          <w:szCs w:val="26"/>
        </w:rPr>
      </w:pPr>
    </w:p>
    <w:p w14:paraId="0ACB4B6B" w14:textId="77777777" w:rsidR="00F44F78" w:rsidRPr="00E31C0D" w:rsidRDefault="00F44F78" w:rsidP="00F44F78">
      <w:pPr>
        <w:spacing w:line="276" w:lineRule="auto"/>
        <w:rPr>
          <w:ins w:id="3577" w:author="Microsoft account" w:date="2015-09-28T14:03:00Z"/>
          <w:rFonts w:asciiTheme="majorHAnsi" w:hAnsiTheme="majorHAnsi" w:cstheme="majorHAnsi"/>
          <w:sz w:val="26"/>
          <w:szCs w:val="26"/>
        </w:rPr>
      </w:pPr>
    </w:p>
    <w:p w14:paraId="3418EBEA" w14:textId="77777777" w:rsidR="00F44F78" w:rsidRPr="00E31C0D" w:rsidRDefault="00F44F78" w:rsidP="00F44F78">
      <w:pPr>
        <w:spacing w:line="276" w:lineRule="auto"/>
        <w:rPr>
          <w:ins w:id="3578" w:author="Microsoft account" w:date="2015-09-28T14:03:00Z"/>
          <w:rFonts w:asciiTheme="majorHAnsi" w:hAnsiTheme="majorHAnsi" w:cstheme="majorHAnsi"/>
          <w:sz w:val="26"/>
          <w:szCs w:val="26"/>
        </w:rPr>
      </w:pPr>
    </w:p>
    <w:p w14:paraId="3B1F3D26" w14:textId="77777777" w:rsidR="00F44F78" w:rsidRPr="00E31C0D" w:rsidRDefault="00F44F78" w:rsidP="00F44F78">
      <w:pPr>
        <w:spacing w:line="276" w:lineRule="auto"/>
        <w:rPr>
          <w:ins w:id="3579" w:author="Microsoft account" w:date="2015-09-28T14:03:00Z"/>
          <w:rFonts w:asciiTheme="majorHAnsi" w:hAnsiTheme="majorHAnsi" w:cstheme="majorHAnsi"/>
          <w:sz w:val="26"/>
          <w:szCs w:val="26"/>
        </w:rPr>
      </w:pPr>
    </w:p>
    <w:p w14:paraId="3879A16D" w14:textId="77777777" w:rsidR="00F44F78" w:rsidRPr="00E31C0D" w:rsidRDefault="00F44F78" w:rsidP="00F44F78">
      <w:pPr>
        <w:spacing w:line="276" w:lineRule="auto"/>
        <w:rPr>
          <w:ins w:id="3580" w:author="Microsoft account" w:date="2015-09-28T14:03:00Z"/>
          <w:rFonts w:asciiTheme="majorHAnsi" w:hAnsiTheme="majorHAnsi" w:cstheme="majorHAnsi"/>
          <w:sz w:val="26"/>
          <w:szCs w:val="26"/>
        </w:rPr>
      </w:pPr>
    </w:p>
    <w:p w14:paraId="2D32A0D3" w14:textId="77777777" w:rsidR="00F44F78" w:rsidRPr="00E31C0D" w:rsidRDefault="00F44F78" w:rsidP="00F44F78">
      <w:pPr>
        <w:spacing w:line="276" w:lineRule="auto"/>
        <w:rPr>
          <w:ins w:id="3581" w:author="Microsoft account" w:date="2015-09-28T14:03:00Z"/>
          <w:rFonts w:asciiTheme="majorHAnsi" w:hAnsiTheme="majorHAnsi" w:cstheme="majorHAnsi"/>
          <w:sz w:val="26"/>
          <w:szCs w:val="26"/>
        </w:rPr>
      </w:pPr>
    </w:p>
    <w:p w14:paraId="0A508A69" w14:textId="77777777" w:rsidR="00F44F78" w:rsidRPr="00E31C0D" w:rsidRDefault="00F44F78" w:rsidP="00F44F78">
      <w:pPr>
        <w:spacing w:line="276" w:lineRule="auto"/>
        <w:rPr>
          <w:ins w:id="3582" w:author="Microsoft account" w:date="2015-09-28T14:03:00Z"/>
          <w:rFonts w:asciiTheme="majorHAnsi" w:hAnsiTheme="majorHAnsi" w:cstheme="majorHAnsi"/>
          <w:sz w:val="26"/>
          <w:szCs w:val="26"/>
        </w:rPr>
      </w:pPr>
      <w:ins w:id="3583" w:author="Microsoft account" w:date="2015-09-28T14:03:00Z">
        <w:r w:rsidRPr="00E31C0D">
          <w:rPr>
            <w:rFonts w:asciiTheme="majorHAnsi" w:hAnsiTheme="majorHAnsi" w:cstheme="majorHAnsi"/>
            <w:noProof/>
            <w:sz w:val="26"/>
            <w:szCs w:val="26"/>
            <w:lang w:val="en-US"/>
            <w:rPrChange w:id="3584" w:author="Unknown">
              <w:rPr>
                <w:noProof/>
                <w:lang w:val="en-US"/>
              </w:rPr>
            </w:rPrChange>
          </w:rPr>
          <mc:AlternateContent>
            <mc:Choice Requires="wps">
              <w:drawing>
                <wp:anchor distT="0" distB="0" distL="114300" distR="114300" simplePos="0" relativeHeight="251709440" behindDoc="0" locked="0" layoutInCell="1" allowOverlap="1" wp14:anchorId="22870BC3" wp14:editId="5E0695ED">
                  <wp:simplePos x="0" y="0"/>
                  <wp:positionH relativeFrom="column">
                    <wp:posOffset>3085465</wp:posOffset>
                  </wp:positionH>
                  <wp:positionV relativeFrom="paragraph">
                    <wp:posOffset>274955</wp:posOffset>
                  </wp:positionV>
                  <wp:extent cx="3229610" cy="477520"/>
                  <wp:effectExtent l="0" t="0" r="8890" b="0"/>
                  <wp:wrapSquare wrapText="bothSides"/>
                  <wp:docPr id="2755" name="Text Box 27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9610"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588B0A" w14:textId="77777777" w:rsidR="00DB7790" w:rsidRPr="00A37C9A" w:rsidRDefault="00DB7790" w:rsidP="00F44F78">
                              <w:pPr>
                                <w:pStyle w:val="Caption"/>
                                <w:jc w:val="center"/>
                                <w:rPr>
                                  <w:noProof/>
                                  <w:color w:val="000000"/>
                                  <w:sz w:val="36"/>
                                  <w:szCs w:val="24"/>
                                </w:rPr>
                              </w:pPr>
                              <w:bookmarkStart w:id="3585" w:name="_Toc430247165"/>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586" w:author="Microsoft account" w:date="2015-10-09T22:59:00Z">
                                <w:r w:rsidR="00746C06">
                                  <w:rPr>
                                    <w:noProof/>
                                    <w:color w:val="000000"/>
                                    <w:sz w:val="24"/>
                                  </w:rPr>
                                  <w:t>3</w:t>
                                </w:r>
                              </w:ins>
                              <w:ins w:id="3587" w:author="Tim" w:date="2015-09-29T14:46:00Z">
                                <w:del w:id="3588" w:author="Microsoft account" w:date="2015-10-09T22:59:00Z">
                                  <w:r w:rsidDel="00746C06">
                                    <w:rPr>
                                      <w:noProof/>
                                      <w:color w:val="000000"/>
                                      <w:sz w:val="24"/>
                                    </w:rPr>
                                    <w:delText>3</w:delText>
                                  </w:r>
                                </w:del>
                              </w:ins>
                              <w:del w:id="3589" w:author="Microsoft account" w:date="2015-10-09T22:59:00Z">
                                <w:r w:rsidDel="00746C06">
                                  <w:rPr>
                                    <w:noProof/>
                                    <w:color w:val="000000"/>
                                    <w:sz w:val="24"/>
                                  </w:rPr>
                                  <w:delText>2</w:delText>
                                </w:r>
                                <w:r w:rsidRPr="00A37C9A" w:rsidDel="00746C06">
                                  <w:rPr>
                                    <w:noProof/>
                                    <w:color w:val="000000"/>
                                    <w:sz w:val="24"/>
                                  </w:rPr>
                                  <w:delText>8</w:delText>
                                </w:r>
                              </w:del>
                              <w:r w:rsidRPr="00A37C9A">
                                <w:rPr>
                                  <w:color w:val="000000"/>
                                  <w:sz w:val="24"/>
                                </w:rPr>
                                <w:fldChar w:fldCharType="end"/>
                              </w:r>
                              <w:r w:rsidRPr="00A37C9A">
                                <w:rPr>
                                  <w:color w:val="000000"/>
                                  <w:sz w:val="24"/>
                                </w:rPr>
                                <w:t xml:space="preserve">: </w:t>
                              </w:r>
                              <w:r w:rsidRPr="00E31C0D">
                                <w:rPr>
                                  <w:b w:val="0"/>
                                  <w:i/>
                                  <w:color w:val="000000"/>
                                  <w:sz w:val="24"/>
                                </w:rPr>
                                <w:t>ECG measurement when the subject is sitting</w:t>
                              </w:r>
                              <w:bookmarkEnd w:id="35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870BC3" id="Text Box 2755" o:spid="_x0000_s1094" type="#_x0000_t202" style="position:absolute;margin-left:242.95pt;margin-top:21.65pt;width:254.3pt;height:37.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" stroked="f">
                  <v:textbox style="mso-fit-shape-to-text:t" inset="0,0,0,0">
                    <w:txbxContent>
                      <w:p w14:paraId="45588B0A" w14:textId="77777777" w:rsidR="00DB7790" w:rsidRPr="00A37C9A" w:rsidRDefault="00DB7790" w:rsidP="00F44F78">
                        <w:pPr>
                          <w:pStyle w:val="Caption"/>
                          <w:jc w:val="center"/>
                          <w:rPr>
                            <w:noProof/>
                            <w:color w:val="000000"/>
                            <w:sz w:val="36"/>
                            <w:szCs w:val="24"/>
                          </w:rPr>
                        </w:pPr>
                        <w:bookmarkStart w:id="3682" w:name="_Toc430247165"/>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83" w:author="Microsoft account" w:date="2015-10-09T22:59:00Z">
                          <w:r w:rsidR="00746C06">
                            <w:rPr>
                              <w:noProof/>
                              <w:color w:val="000000"/>
                              <w:sz w:val="24"/>
                            </w:rPr>
                            <w:t>3</w:t>
                          </w:r>
                        </w:ins>
                        <w:ins w:id="3684" w:author="Tim" w:date="2015-09-29T14:46:00Z">
                          <w:del w:id="3685" w:author="Microsoft account" w:date="2015-10-09T22:59:00Z">
                            <w:r w:rsidDel="00746C06">
                              <w:rPr>
                                <w:noProof/>
                                <w:color w:val="000000"/>
                                <w:sz w:val="24"/>
                              </w:rPr>
                              <w:delText>3</w:delText>
                            </w:r>
                          </w:del>
                        </w:ins>
                        <w:del w:id="3686" w:author="Microsoft account" w:date="2015-10-09T22:59:00Z">
                          <w:r w:rsidDel="00746C06">
                            <w:rPr>
                              <w:noProof/>
                              <w:color w:val="000000"/>
                              <w:sz w:val="24"/>
                            </w:rPr>
                            <w:delText>2</w:delText>
                          </w:r>
                          <w:r w:rsidRPr="00A37C9A" w:rsidDel="00746C06">
                            <w:rPr>
                              <w:noProof/>
                              <w:color w:val="000000"/>
                              <w:sz w:val="24"/>
                            </w:rPr>
                            <w:delText>8</w:delText>
                          </w:r>
                        </w:del>
                        <w:r w:rsidRPr="00A37C9A">
                          <w:rPr>
                            <w:color w:val="000000"/>
                            <w:sz w:val="24"/>
                          </w:rPr>
                          <w:fldChar w:fldCharType="end"/>
                        </w:r>
                        <w:r w:rsidRPr="00A37C9A">
                          <w:rPr>
                            <w:color w:val="000000"/>
                            <w:sz w:val="24"/>
                          </w:rPr>
                          <w:t xml:space="preserve">: </w:t>
                        </w:r>
                        <w:r w:rsidRPr="00E31C0D">
                          <w:rPr>
                            <w:b w:val="0"/>
                            <w:i/>
                            <w:color w:val="000000"/>
                            <w:sz w:val="24"/>
                          </w:rPr>
                          <w:t>ECG measurement when the subject is sitting</w:t>
                        </w:r>
                        <w:bookmarkEnd w:id="3682"/>
                      </w:p>
                    </w:txbxContent>
                  </v:textbox>
                  <w10:wrap type="square"/>
                </v:shape>
              </w:pict>
            </mc:Fallback>
          </mc:AlternateContent>
        </w:r>
      </w:ins>
    </w:p>
    <w:p w14:paraId="4EDA83C2" w14:textId="77777777" w:rsidR="00F44F78" w:rsidRPr="00E31C0D" w:rsidRDefault="00F44F78" w:rsidP="00F44F78">
      <w:pPr>
        <w:spacing w:line="276" w:lineRule="auto"/>
        <w:rPr>
          <w:ins w:id="3590" w:author="Microsoft account" w:date="2015-09-28T14:03:00Z"/>
          <w:rFonts w:asciiTheme="majorHAnsi" w:hAnsiTheme="majorHAnsi" w:cstheme="majorHAnsi"/>
          <w:sz w:val="26"/>
          <w:szCs w:val="26"/>
        </w:rPr>
      </w:pPr>
    </w:p>
    <w:p w14:paraId="2FFD8A5C" w14:textId="77777777" w:rsidR="00F44F78" w:rsidRPr="00E31C0D" w:rsidRDefault="00F44F78" w:rsidP="00F44F78">
      <w:pPr>
        <w:spacing w:line="276" w:lineRule="auto"/>
        <w:rPr>
          <w:ins w:id="3591" w:author="Microsoft account" w:date="2015-09-28T14:03:00Z"/>
          <w:rFonts w:asciiTheme="majorHAnsi" w:hAnsiTheme="majorHAnsi" w:cstheme="majorHAnsi"/>
          <w:sz w:val="26"/>
          <w:szCs w:val="26"/>
        </w:rPr>
      </w:pPr>
    </w:p>
    <w:p w14:paraId="2CB1BFF1" w14:textId="77777777" w:rsidR="00F44F78" w:rsidRPr="00E31C0D" w:rsidRDefault="00F44F78" w:rsidP="00F44F78">
      <w:pPr>
        <w:spacing w:line="276" w:lineRule="auto"/>
        <w:rPr>
          <w:ins w:id="3592" w:author="Microsoft account" w:date="2015-09-28T14:03:00Z"/>
          <w:rFonts w:asciiTheme="majorHAnsi" w:hAnsiTheme="majorHAnsi" w:cstheme="majorHAnsi"/>
          <w:sz w:val="26"/>
          <w:szCs w:val="26"/>
        </w:rPr>
      </w:pPr>
    </w:p>
    <w:p w14:paraId="3A1D5632" w14:textId="77777777" w:rsidR="00F44F78" w:rsidRPr="00E31C0D" w:rsidRDefault="00F44F78" w:rsidP="00F44F78">
      <w:pPr>
        <w:spacing w:line="276" w:lineRule="auto"/>
        <w:rPr>
          <w:ins w:id="3593" w:author="Microsoft account" w:date="2015-09-28T14:03:00Z"/>
          <w:rFonts w:asciiTheme="majorHAnsi" w:hAnsiTheme="majorHAnsi" w:cstheme="majorHAnsi"/>
          <w:sz w:val="26"/>
          <w:szCs w:val="26"/>
        </w:rPr>
      </w:pPr>
    </w:p>
    <w:p w14:paraId="1280873F" w14:textId="77777777" w:rsidR="00F44F78" w:rsidRPr="00E31C0D" w:rsidRDefault="00F44F78" w:rsidP="00F44F78">
      <w:pPr>
        <w:spacing w:line="276" w:lineRule="auto"/>
        <w:rPr>
          <w:ins w:id="3594" w:author="Microsoft account" w:date="2015-09-28T14:03:00Z"/>
          <w:rFonts w:asciiTheme="majorHAnsi" w:hAnsiTheme="majorHAnsi" w:cstheme="majorHAnsi"/>
          <w:sz w:val="26"/>
          <w:szCs w:val="26"/>
        </w:rPr>
      </w:pPr>
    </w:p>
    <w:p w14:paraId="67D12F83" w14:textId="77777777" w:rsidR="00F44F78" w:rsidRPr="00E31C0D" w:rsidRDefault="00F44F78" w:rsidP="00F44F78">
      <w:pPr>
        <w:spacing w:line="276" w:lineRule="auto"/>
        <w:rPr>
          <w:ins w:id="3595" w:author="Microsoft account" w:date="2015-09-28T14:03:00Z"/>
          <w:rFonts w:asciiTheme="majorHAnsi" w:hAnsiTheme="majorHAnsi" w:cstheme="majorHAnsi"/>
          <w:sz w:val="26"/>
          <w:szCs w:val="26"/>
        </w:rPr>
      </w:pPr>
    </w:p>
    <w:p w14:paraId="5F189432" w14:textId="77777777" w:rsidR="00F44F78" w:rsidRPr="00E31C0D" w:rsidRDefault="00F44F78" w:rsidP="00F44F78">
      <w:pPr>
        <w:spacing w:line="276" w:lineRule="auto"/>
        <w:rPr>
          <w:ins w:id="3596" w:author="Microsoft account" w:date="2015-09-28T14:03:00Z"/>
          <w:rFonts w:asciiTheme="majorHAnsi" w:hAnsiTheme="majorHAnsi" w:cstheme="majorHAnsi"/>
          <w:sz w:val="26"/>
          <w:szCs w:val="26"/>
        </w:rPr>
      </w:pPr>
    </w:p>
    <w:p w14:paraId="4CFA39AD" w14:textId="77777777" w:rsidR="00F44F78" w:rsidRPr="00E31C0D" w:rsidRDefault="00F44F78" w:rsidP="00F44F78">
      <w:pPr>
        <w:spacing w:line="276" w:lineRule="auto"/>
        <w:rPr>
          <w:ins w:id="3597" w:author="Microsoft account" w:date="2015-09-28T14:03:00Z"/>
          <w:rFonts w:asciiTheme="majorHAnsi" w:hAnsiTheme="majorHAnsi" w:cstheme="majorHAnsi"/>
          <w:sz w:val="26"/>
          <w:szCs w:val="26"/>
        </w:rPr>
      </w:pPr>
    </w:p>
    <w:p w14:paraId="368370D3" w14:textId="77777777" w:rsidR="00F44F78" w:rsidRPr="00E31C0D" w:rsidRDefault="00F44F78" w:rsidP="00F44F78">
      <w:pPr>
        <w:spacing w:line="276" w:lineRule="auto"/>
        <w:rPr>
          <w:ins w:id="3598" w:author="Microsoft account" w:date="2015-09-28T14:03:00Z"/>
          <w:rFonts w:asciiTheme="majorHAnsi" w:hAnsiTheme="majorHAnsi" w:cstheme="majorHAnsi"/>
          <w:sz w:val="26"/>
          <w:szCs w:val="26"/>
        </w:rPr>
      </w:pPr>
      <w:ins w:id="3599" w:author="Microsoft account" w:date="2015-09-28T14:03:00Z">
        <w:r w:rsidRPr="00E31C0D">
          <w:rPr>
            <w:rFonts w:asciiTheme="majorHAnsi" w:hAnsiTheme="majorHAnsi" w:cstheme="majorHAnsi"/>
            <w:noProof/>
            <w:sz w:val="26"/>
            <w:szCs w:val="26"/>
            <w:lang w:val="en-US"/>
            <w:rPrChange w:id="3600" w:author="Unknown">
              <w:rPr>
                <w:noProof/>
                <w:lang w:val="en-US"/>
              </w:rPr>
            </w:rPrChange>
          </w:rPr>
          <w:drawing>
            <wp:anchor distT="0" distB="0" distL="114300" distR="114300" simplePos="0" relativeHeight="251696128" behindDoc="0" locked="0" layoutInCell="1" allowOverlap="1" wp14:anchorId="3928B594" wp14:editId="3DB282D5">
              <wp:simplePos x="0" y="0"/>
              <wp:positionH relativeFrom="column">
                <wp:posOffset>260350</wp:posOffset>
              </wp:positionH>
              <wp:positionV relativeFrom="paragraph">
                <wp:posOffset>279400</wp:posOffset>
              </wp:positionV>
              <wp:extent cx="5706110" cy="2152650"/>
              <wp:effectExtent l="0" t="0" r="889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6110" cy="21526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6B8C135C" w14:textId="77777777" w:rsidR="00F44F78" w:rsidRPr="00E31C0D" w:rsidRDefault="00F44F78" w:rsidP="00F44F78">
      <w:pPr>
        <w:spacing w:line="276" w:lineRule="auto"/>
        <w:rPr>
          <w:ins w:id="3601" w:author="Microsoft account" w:date="2015-09-28T14:03:00Z"/>
          <w:rFonts w:asciiTheme="majorHAnsi" w:hAnsiTheme="majorHAnsi" w:cstheme="majorHAnsi"/>
          <w:sz w:val="26"/>
          <w:szCs w:val="26"/>
        </w:rPr>
      </w:pPr>
    </w:p>
    <w:p w14:paraId="77CF9FE9" w14:textId="77777777" w:rsidR="00F44F78" w:rsidRPr="00E31C0D" w:rsidRDefault="00F44F78" w:rsidP="00F44F78">
      <w:pPr>
        <w:tabs>
          <w:tab w:val="right" w:leader="dot" w:pos="8460"/>
        </w:tabs>
        <w:autoSpaceDE w:val="0"/>
        <w:autoSpaceDN w:val="0"/>
        <w:adjustRightInd w:val="0"/>
        <w:spacing w:before="120" w:line="276" w:lineRule="auto"/>
        <w:ind w:left="90"/>
        <w:jc w:val="both"/>
        <w:rPr>
          <w:ins w:id="3602" w:author="Microsoft account" w:date="2015-09-28T14:03:00Z"/>
          <w:rFonts w:asciiTheme="majorHAnsi" w:hAnsiTheme="majorHAnsi" w:cstheme="majorHAnsi"/>
          <w:sz w:val="26"/>
          <w:szCs w:val="26"/>
        </w:rPr>
      </w:pPr>
    </w:p>
    <w:p w14:paraId="7336B8A2" w14:textId="77777777" w:rsidR="00F44F78" w:rsidRPr="00E31C0D" w:rsidRDefault="00F44F78" w:rsidP="00F44F78">
      <w:pPr>
        <w:spacing w:line="276" w:lineRule="auto"/>
        <w:rPr>
          <w:ins w:id="3603" w:author="Microsoft account" w:date="2015-09-28T14:03:00Z"/>
          <w:rFonts w:asciiTheme="majorHAnsi" w:hAnsiTheme="majorHAnsi" w:cstheme="majorHAnsi"/>
          <w:sz w:val="26"/>
          <w:szCs w:val="26"/>
        </w:rPr>
      </w:pPr>
    </w:p>
    <w:p w14:paraId="15561CF5" w14:textId="77777777" w:rsidR="00F44F78" w:rsidRPr="00E31C0D" w:rsidRDefault="00F44F78" w:rsidP="00F44F78">
      <w:pPr>
        <w:tabs>
          <w:tab w:val="right" w:leader="dot" w:pos="8460"/>
        </w:tabs>
        <w:autoSpaceDE w:val="0"/>
        <w:autoSpaceDN w:val="0"/>
        <w:adjustRightInd w:val="0"/>
        <w:spacing w:before="120" w:line="276" w:lineRule="auto"/>
        <w:ind w:left="90" w:firstLine="720"/>
        <w:jc w:val="both"/>
        <w:rPr>
          <w:ins w:id="3604" w:author="Microsoft account" w:date="2015-09-28T14:03:00Z"/>
          <w:rFonts w:asciiTheme="majorHAnsi" w:hAnsiTheme="majorHAnsi" w:cstheme="majorHAnsi"/>
          <w:sz w:val="26"/>
          <w:szCs w:val="26"/>
        </w:rPr>
      </w:pPr>
    </w:p>
    <w:p w14:paraId="23A1B175" w14:textId="77777777" w:rsidR="00F44F78" w:rsidRPr="00E31C0D" w:rsidRDefault="00F44F78" w:rsidP="00F44F78">
      <w:pPr>
        <w:spacing w:line="276" w:lineRule="auto"/>
        <w:rPr>
          <w:ins w:id="3605" w:author="Microsoft account" w:date="2015-09-28T14:03:00Z"/>
          <w:rFonts w:asciiTheme="majorHAnsi" w:hAnsiTheme="majorHAnsi" w:cstheme="majorHAnsi"/>
          <w:sz w:val="26"/>
          <w:szCs w:val="26"/>
        </w:rPr>
      </w:pPr>
    </w:p>
    <w:p w14:paraId="0D218FCD" w14:textId="77777777" w:rsidR="00F44F78" w:rsidRPr="00E31C0D" w:rsidRDefault="00F44F78" w:rsidP="00F44F78">
      <w:pPr>
        <w:spacing w:line="276" w:lineRule="auto"/>
        <w:rPr>
          <w:ins w:id="3606" w:author="Microsoft account" w:date="2015-09-28T14:03:00Z"/>
          <w:rFonts w:asciiTheme="majorHAnsi" w:hAnsiTheme="majorHAnsi" w:cstheme="majorHAnsi"/>
          <w:sz w:val="26"/>
          <w:szCs w:val="26"/>
        </w:rPr>
      </w:pPr>
    </w:p>
    <w:p w14:paraId="5B966B16" w14:textId="77777777" w:rsidR="00F44F78" w:rsidRPr="00E31C0D" w:rsidRDefault="00F44F78" w:rsidP="00F44F78">
      <w:pPr>
        <w:tabs>
          <w:tab w:val="right" w:leader="dot" w:pos="8460"/>
        </w:tabs>
        <w:autoSpaceDE w:val="0"/>
        <w:autoSpaceDN w:val="0"/>
        <w:adjustRightInd w:val="0"/>
        <w:spacing w:before="120" w:line="276" w:lineRule="auto"/>
        <w:ind w:left="90" w:firstLine="720"/>
        <w:jc w:val="both"/>
        <w:rPr>
          <w:ins w:id="3607" w:author="Microsoft account" w:date="2015-09-28T14:03:00Z"/>
          <w:rFonts w:asciiTheme="majorHAnsi" w:hAnsiTheme="majorHAnsi" w:cstheme="majorHAnsi"/>
          <w:sz w:val="26"/>
          <w:szCs w:val="26"/>
        </w:rPr>
      </w:pPr>
      <w:ins w:id="3608" w:author="Microsoft account" w:date="2015-09-28T14:03:00Z">
        <w:r w:rsidRPr="00E31C0D">
          <w:rPr>
            <w:rFonts w:asciiTheme="majorHAnsi" w:hAnsiTheme="majorHAnsi" w:cstheme="majorHAnsi"/>
            <w:noProof/>
            <w:sz w:val="26"/>
            <w:szCs w:val="26"/>
            <w:lang w:val="en-US"/>
            <w:rPrChange w:id="3609" w:author="Unknown">
              <w:rPr>
                <w:noProof/>
                <w:lang w:val="en-US"/>
              </w:rPr>
            </w:rPrChange>
          </w:rPr>
          <mc:AlternateContent>
            <mc:Choice Requires="wps">
              <w:drawing>
                <wp:anchor distT="0" distB="0" distL="114300" distR="114300" simplePos="0" relativeHeight="251710464" behindDoc="0" locked="0" layoutInCell="1" allowOverlap="1" wp14:anchorId="21680C0A" wp14:editId="04520823">
                  <wp:simplePos x="0" y="0"/>
                  <wp:positionH relativeFrom="column">
                    <wp:posOffset>260985</wp:posOffset>
                  </wp:positionH>
                  <wp:positionV relativeFrom="paragraph">
                    <wp:posOffset>307975</wp:posOffset>
                  </wp:positionV>
                  <wp:extent cx="5706110" cy="302260"/>
                  <wp:effectExtent l="0" t="0" r="8890" b="2540"/>
                  <wp:wrapNone/>
                  <wp:docPr id="2752" name="Text Box 2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DAD878" w14:textId="77777777" w:rsidR="00DB7790" w:rsidRPr="00A37C9A" w:rsidRDefault="00DB7790" w:rsidP="00F44F78">
                              <w:pPr>
                                <w:pStyle w:val="Caption"/>
                                <w:jc w:val="center"/>
                                <w:rPr>
                                  <w:noProof/>
                                  <w:color w:val="000000"/>
                                  <w:sz w:val="36"/>
                                  <w:szCs w:val="24"/>
                                </w:rPr>
                              </w:pPr>
                              <w:bookmarkStart w:id="3610" w:name="_Toc430247167"/>
                              <w:r w:rsidRPr="00A37C9A">
                                <w:rPr>
                                  <w:color w:val="000000"/>
                                  <w:sz w:val="24"/>
                                </w:rPr>
                                <w:t xml:space="preserve">Figure </w:t>
                              </w:r>
                              <w:r>
                                <w:rPr>
                                  <w:color w:val="000000"/>
                                  <w:sz w:val="24"/>
                                </w:rPr>
                                <w:t>29</w:t>
                              </w:r>
                              <w:r w:rsidRPr="00A37C9A">
                                <w:rPr>
                                  <w:color w:val="000000"/>
                                  <w:sz w:val="24"/>
                                </w:rPr>
                                <w:t xml:space="preserve">: </w:t>
                              </w:r>
                              <w:r w:rsidRPr="00E31C0D">
                                <w:rPr>
                                  <w:b w:val="0"/>
                                  <w:i/>
                                  <w:color w:val="000000"/>
                                  <w:sz w:val="24"/>
                                </w:rPr>
                                <w:t>The subject is lying</w:t>
                              </w:r>
                              <w:bookmarkEnd w:id="361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1680C0A" id="Text Box 2752" o:spid="_x0000_s1095" type="#_x0000_t202" style="position:absolute;left:0;text-align:left;margin-left:20.55pt;margin-top:24.25pt;width:449.3pt;height:23.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" stroked="f">
                  <v:textbox style="mso-fit-shape-to-text:t" inset="0,0,0,0">
                    <w:txbxContent>
                      <w:p w14:paraId="70DAD878" w14:textId="77777777" w:rsidR="00DB7790" w:rsidRPr="00A37C9A" w:rsidRDefault="00DB7790" w:rsidP="00F44F78">
                        <w:pPr>
                          <w:pStyle w:val="Caption"/>
                          <w:jc w:val="center"/>
                          <w:rPr>
                            <w:noProof/>
                            <w:color w:val="000000"/>
                            <w:sz w:val="36"/>
                            <w:szCs w:val="24"/>
                          </w:rPr>
                        </w:pPr>
                        <w:bookmarkStart w:id="3708" w:name="_Toc430247167"/>
                        <w:r w:rsidRPr="00A37C9A">
                          <w:rPr>
                            <w:color w:val="000000"/>
                            <w:sz w:val="24"/>
                          </w:rPr>
                          <w:t xml:space="preserve">Figure </w:t>
                        </w:r>
                        <w:r>
                          <w:rPr>
                            <w:color w:val="000000"/>
                            <w:sz w:val="24"/>
                          </w:rPr>
                          <w:t>29</w:t>
                        </w:r>
                        <w:r w:rsidRPr="00A37C9A">
                          <w:rPr>
                            <w:color w:val="000000"/>
                            <w:sz w:val="24"/>
                          </w:rPr>
                          <w:t xml:space="preserve">: </w:t>
                        </w:r>
                        <w:r w:rsidRPr="00E31C0D">
                          <w:rPr>
                            <w:b w:val="0"/>
                            <w:i/>
                            <w:color w:val="000000"/>
                            <w:sz w:val="24"/>
                          </w:rPr>
                          <w:t>The subject is lying</w:t>
                        </w:r>
                        <w:bookmarkEnd w:id="3708"/>
                      </w:p>
                    </w:txbxContent>
                  </v:textbox>
                </v:shape>
              </w:pict>
            </mc:Fallback>
          </mc:AlternateContent>
        </w:r>
      </w:ins>
    </w:p>
    <w:p w14:paraId="34970D00" w14:textId="5AACC3A8" w:rsidR="00F44F78" w:rsidRPr="00E31C0D" w:rsidRDefault="00D57929" w:rsidP="00F44F78">
      <w:pPr>
        <w:tabs>
          <w:tab w:val="right" w:leader="dot" w:pos="8460"/>
        </w:tabs>
        <w:autoSpaceDE w:val="0"/>
        <w:autoSpaceDN w:val="0"/>
        <w:adjustRightInd w:val="0"/>
        <w:spacing w:before="120" w:line="276" w:lineRule="auto"/>
        <w:ind w:left="90" w:firstLine="720"/>
        <w:jc w:val="center"/>
        <w:rPr>
          <w:ins w:id="3611" w:author="Microsoft account" w:date="2015-09-28T14:03:00Z"/>
          <w:rFonts w:asciiTheme="majorHAnsi" w:hAnsiTheme="majorHAnsi" w:cstheme="majorHAnsi"/>
          <w:sz w:val="26"/>
          <w:szCs w:val="26"/>
        </w:rPr>
      </w:pPr>
      <w:ins w:id="3612" w:author="Microsoft account" w:date="2015-09-28T14:03:00Z">
        <w:r w:rsidRPr="00E31C0D">
          <w:rPr>
            <w:rFonts w:asciiTheme="majorHAnsi" w:hAnsiTheme="majorHAnsi" w:cstheme="majorHAnsi"/>
            <w:noProof/>
            <w:sz w:val="26"/>
            <w:szCs w:val="26"/>
            <w:lang w:val="en-US"/>
            <w:rPrChange w:id="3613" w:author="Unknown">
              <w:rPr>
                <w:noProof/>
                <w:lang w:val="en-US"/>
              </w:rPr>
            </w:rPrChange>
          </w:rPr>
          <w:drawing>
            <wp:anchor distT="0" distB="0" distL="114300" distR="114300" simplePos="0" relativeHeight="251689984" behindDoc="1" locked="0" layoutInCell="1" allowOverlap="1" wp14:anchorId="0A2AF8EB" wp14:editId="5A0EE9A0">
              <wp:simplePos x="0" y="0"/>
              <wp:positionH relativeFrom="column">
                <wp:posOffset>1887483</wp:posOffset>
              </wp:positionH>
              <wp:positionV relativeFrom="paragraph">
                <wp:posOffset>281985</wp:posOffset>
              </wp:positionV>
              <wp:extent cx="2320863" cy="4114800"/>
              <wp:effectExtent l="0" t="0" r="3810" b="0"/>
              <wp:wrapNone/>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22247" cy="4117254"/>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21DA82F5" w14:textId="0E407A9E" w:rsidR="00F44F78" w:rsidRPr="00E31C0D" w:rsidRDefault="00F44F78" w:rsidP="00F44F78">
      <w:pPr>
        <w:tabs>
          <w:tab w:val="right" w:leader="dot" w:pos="8460"/>
        </w:tabs>
        <w:autoSpaceDE w:val="0"/>
        <w:autoSpaceDN w:val="0"/>
        <w:adjustRightInd w:val="0"/>
        <w:spacing w:before="120" w:line="276" w:lineRule="auto"/>
        <w:jc w:val="both"/>
        <w:rPr>
          <w:ins w:id="3614" w:author="Microsoft account" w:date="2015-09-28T14:03:00Z"/>
          <w:rFonts w:asciiTheme="majorHAnsi" w:hAnsiTheme="majorHAnsi" w:cstheme="majorHAnsi"/>
          <w:sz w:val="26"/>
          <w:szCs w:val="26"/>
        </w:rPr>
      </w:pPr>
      <w:ins w:id="3615" w:author="Microsoft account" w:date="2015-09-28T14:03:00Z">
        <w:r w:rsidRPr="00E31C0D">
          <w:rPr>
            <w:rFonts w:asciiTheme="majorHAnsi" w:hAnsiTheme="majorHAnsi" w:cstheme="majorHAnsi"/>
            <w:noProof/>
            <w:sz w:val="26"/>
            <w:szCs w:val="26"/>
            <w:lang w:val="en-US"/>
            <w:rPrChange w:id="3616" w:author="Unknown">
              <w:rPr>
                <w:noProof/>
                <w:lang w:val="en-US"/>
              </w:rPr>
            </w:rPrChange>
          </w:rPr>
          <mc:AlternateContent>
            <mc:Choice Requires="wps">
              <w:drawing>
                <wp:anchor distT="0" distB="0" distL="114300" distR="114300" simplePos="0" relativeHeight="251702272" behindDoc="0" locked="0" layoutInCell="1" allowOverlap="1" wp14:anchorId="5376E3E7" wp14:editId="092580D6">
                  <wp:simplePos x="0" y="0"/>
                  <wp:positionH relativeFrom="column">
                    <wp:posOffset>1711894</wp:posOffset>
                  </wp:positionH>
                  <wp:positionV relativeFrom="paragraph">
                    <wp:posOffset>3761149</wp:posOffset>
                  </wp:positionV>
                  <wp:extent cx="2592705" cy="302260"/>
                  <wp:effectExtent l="3175" t="0" r="4445" b="3810"/>
                  <wp:wrapNone/>
                  <wp:docPr id="2754" name="Text Box 27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270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AF6BA2" w14:textId="77777777" w:rsidR="00DB7790" w:rsidRPr="00A37C9A" w:rsidRDefault="00DB7790" w:rsidP="00F44F78">
                              <w:pPr>
                                <w:pStyle w:val="Caption"/>
                                <w:jc w:val="center"/>
                                <w:rPr>
                                  <w:b w:val="0"/>
                                  <w:color w:val="000000"/>
                                  <w:sz w:val="36"/>
                                  <w:szCs w:val="26"/>
                                </w:rPr>
                              </w:pPr>
                              <w:bookmarkStart w:id="3617" w:name="_Toc430247166"/>
                              <w:r w:rsidRPr="00A37C9A">
                                <w:rPr>
                                  <w:color w:val="000000"/>
                                  <w:sz w:val="24"/>
                                </w:rPr>
                                <w:t xml:space="preserve">Figure </w:t>
                              </w:r>
                              <w:r>
                                <w:rPr>
                                  <w:color w:val="000000"/>
                                  <w:sz w:val="24"/>
                                </w:rPr>
                                <w:t>30</w:t>
                              </w:r>
                              <w:r w:rsidRPr="00A37C9A">
                                <w:rPr>
                                  <w:color w:val="000000"/>
                                  <w:sz w:val="24"/>
                                </w:rPr>
                                <w:t xml:space="preserve">: </w:t>
                              </w:r>
                              <w:r w:rsidRPr="00E31C0D">
                                <w:rPr>
                                  <w:b w:val="0"/>
                                  <w:i/>
                                  <w:color w:val="000000"/>
                                  <w:sz w:val="24"/>
                                </w:rPr>
                                <w:t>ECG signal of lying subject</w:t>
                              </w:r>
                              <w:bookmarkEnd w:id="36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76E3E7" id="Text Box 2754" o:spid="_x0000_s1096" type="#_x0000_t202" style="position:absolute;left:0;text-align:left;margin-left:134.8pt;margin-top:296.15pt;width:204.15pt;height:23.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" stroked="f">
                  <v:textbox style="mso-fit-shape-to-text:t" inset="0,0,0,0">
                    <w:txbxContent>
                      <w:p w14:paraId="16AF6BA2" w14:textId="77777777" w:rsidR="00DB7790" w:rsidRPr="00A37C9A" w:rsidRDefault="00DB7790" w:rsidP="00F44F78">
                        <w:pPr>
                          <w:pStyle w:val="Caption"/>
                          <w:jc w:val="center"/>
                          <w:rPr>
                            <w:b w:val="0"/>
                            <w:color w:val="000000"/>
                            <w:sz w:val="36"/>
                            <w:szCs w:val="26"/>
                          </w:rPr>
                        </w:pPr>
                        <w:bookmarkStart w:id="3716" w:name="_Toc430247166"/>
                        <w:r w:rsidRPr="00A37C9A">
                          <w:rPr>
                            <w:color w:val="000000"/>
                            <w:sz w:val="24"/>
                          </w:rPr>
                          <w:t xml:space="preserve">Figure </w:t>
                        </w:r>
                        <w:r>
                          <w:rPr>
                            <w:color w:val="000000"/>
                            <w:sz w:val="24"/>
                          </w:rPr>
                          <w:t>30</w:t>
                        </w:r>
                        <w:r w:rsidRPr="00A37C9A">
                          <w:rPr>
                            <w:color w:val="000000"/>
                            <w:sz w:val="24"/>
                          </w:rPr>
                          <w:t xml:space="preserve">: </w:t>
                        </w:r>
                        <w:r w:rsidRPr="00E31C0D">
                          <w:rPr>
                            <w:b w:val="0"/>
                            <w:i/>
                            <w:color w:val="000000"/>
                            <w:sz w:val="24"/>
                          </w:rPr>
                          <w:t>ECG signal of lying subject</w:t>
                        </w:r>
                        <w:bookmarkEnd w:id="3716"/>
                      </w:p>
                    </w:txbxContent>
                  </v:textbox>
                </v:shape>
              </w:pict>
            </mc:Fallback>
          </mc:AlternateContent>
        </w:r>
        <w:r w:rsidRPr="00E31C0D">
          <w:rPr>
            <w:rFonts w:asciiTheme="majorHAnsi" w:hAnsiTheme="majorHAnsi" w:cstheme="majorHAnsi"/>
            <w:sz w:val="26"/>
            <w:szCs w:val="26"/>
          </w:rPr>
          <w:br w:type="page"/>
        </w:r>
      </w:ins>
    </w:p>
    <w:p w14:paraId="56DEAF31" w14:textId="77777777" w:rsidR="00F44F78" w:rsidRPr="00E31C0D" w:rsidRDefault="00F44F78" w:rsidP="00F44F78">
      <w:pPr>
        <w:spacing w:line="276" w:lineRule="auto"/>
        <w:rPr>
          <w:ins w:id="3618" w:author="Microsoft account" w:date="2015-09-28T14:03:00Z"/>
          <w:rFonts w:asciiTheme="majorHAnsi" w:hAnsiTheme="majorHAnsi" w:cstheme="majorHAnsi"/>
          <w:sz w:val="26"/>
          <w:szCs w:val="26"/>
        </w:rPr>
      </w:pPr>
    </w:p>
    <w:p w14:paraId="37F3E1DD" w14:textId="35804590" w:rsidR="00F44F78" w:rsidRPr="00E31C0D" w:rsidRDefault="00E80329" w:rsidP="00F44F78">
      <w:pPr>
        <w:spacing w:line="276" w:lineRule="auto"/>
        <w:rPr>
          <w:ins w:id="3619" w:author="Microsoft account" w:date="2015-09-28T14:03:00Z"/>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anchor distT="0" distB="0" distL="114300" distR="114300" simplePos="0" relativeHeight="251704320" behindDoc="0" locked="0" layoutInCell="1" allowOverlap="1" wp14:anchorId="14F96F6B" wp14:editId="7ECC3FD2">
                <wp:simplePos x="0" y="0"/>
                <wp:positionH relativeFrom="column">
                  <wp:posOffset>1461485</wp:posOffset>
                </wp:positionH>
                <wp:positionV relativeFrom="paragraph">
                  <wp:posOffset>36830</wp:posOffset>
                </wp:positionV>
                <wp:extent cx="3124835" cy="3203116"/>
                <wp:effectExtent l="0" t="0" r="0" b="0"/>
                <wp:wrapSquare wrapText="bothSides"/>
                <wp:docPr id="2809" name="Group 2809"/>
                <wp:cNvGraphicFramePr/>
                <a:graphic xmlns:a="http://schemas.openxmlformats.org/drawingml/2006/main">
                  <a:graphicData uri="http://schemas.microsoft.com/office/word/2010/wordprocessingGroup">
                    <wpg:wgp>
                      <wpg:cNvGrpSpPr/>
                      <wpg:grpSpPr>
                        <a:xfrm>
                          <a:off x="0" y="0"/>
                          <a:ext cx="3124835" cy="3203116"/>
                          <a:chOff x="0" y="0"/>
                          <a:chExt cx="3124835" cy="3203116"/>
                        </a:xfrm>
                      </wpg:grpSpPr>
                      <pic:pic xmlns:pic="http://schemas.openxmlformats.org/drawingml/2006/picture">
                        <pic:nvPicPr>
                          <pic:cNvPr id="55" name="Picture 55"/>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551794" y="0"/>
                            <a:ext cx="1856105" cy="2743200"/>
                          </a:xfrm>
                          <a:prstGeom prst="rect">
                            <a:avLst/>
                          </a:prstGeom>
                          <a:noFill/>
                          <a:ln>
                            <a:noFill/>
                          </a:ln>
                        </pic:spPr>
                      </pic:pic>
                      <wps:wsp>
                        <wps:cNvPr id="56" name="Text Box 56"/>
                        <wps:cNvSpPr txBox="1">
                          <a:spLocks noChangeArrowheads="1"/>
                        </wps:cNvSpPr>
                        <wps:spPr bwMode="auto">
                          <a:xfrm>
                            <a:off x="0" y="2900856"/>
                            <a:ext cx="31248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C0D907" w14:textId="77777777" w:rsidR="00DB7790" w:rsidRPr="00E31C0D" w:rsidRDefault="00DB7790" w:rsidP="00F44F78">
                              <w:pPr>
                                <w:pStyle w:val="Caption"/>
                                <w:jc w:val="center"/>
                                <w:rPr>
                                  <w:b w:val="0"/>
                                  <w:i/>
                                  <w:noProof/>
                                  <w:color w:val="000000"/>
                                  <w:sz w:val="36"/>
                                  <w:szCs w:val="24"/>
                                </w:rPr>
                              </w:pPr>
                              <w:bookmarkStart w:id="3620" w:name="_Toc430247168"/>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21" w:author="Microsoft account" w:date="2015-10-09T22:59:00Z">
                                <w:r w:rsidR="00746C06">
                                  <w:rPr>
                                    <w:noProof/>
                                    <w:color w:val="000000"/>
                                    <w:sz w:val="24"/>
                                  </w:rPr>
                                  <w:t>4</w:t>
                                </w:r>
                              </w:ins>
                              <w:ins w:id="3622" w:author="Tim" w:date="2015-09-29T14:46:00Z">
                                <w:del w:id="3623" w:author="Microsoft account" w:date="2015-10-09T22:59:00Z">
                                  <w:r w:rsidDel="00746C06">
                                    <w:rPr>
                                      <w:noProof/>
                                      <w:color w:val="000000"/>
                                      <w:sz w:val="24"/>
                                    </w:rPr>
                                    <w:delText>4</w:delText>
                                  </w:r>
                                </w:del>
                              </w:ins>
                              <w:del w:id="3624" w:author="Microsoft account" w:date="2015-10-09T22:59:00Z">
                                <w:r w:rsidDel="00746C06">
                                  <w:rPr>
                                    <w:noProof/>
                                    <w:color w:val="000000"/>
                                    <w:sz w:val="24"/>
                                  </w:rPr>
                                  <w:delText>3</w:delText>
                                </w:r>
                                <w:r w:rsidRPr="00A37C9A" w:rsidDel="00746C06">
                                  <w:rPr>
                                    <w:noProof/>
                                    <w:color w:val="000000"/>
                                    <w:sz w:val="24"/>
                                  </w:rPr>
                                  <w:delText>1</w:delText>
                                </w:r>
                              </w:del>
                              <w:r w:rsidRPr="00A37C9A">
                                <w:rPr>
                                  <w:color w:val="000000"/>
                                  <w:sz w:val="24"/>
                                </w:rPr>
                                <w:fldChar w:fldCharType="end"/>
                              </w:r>
                              <w:r w:rsidRPr="00A37C9A">
                                <w:rPr>
                                  <w:color w:val="000000"/>
                                  <w:sz w:val="24"/>
                                </w:rPr>
                                <w:t xml:space="preserve">: </w:t>
                              </w:r>
                              <w:r w:rsidRPr="00E31C0D">
                                <w:rPr>
                                  <w:b w:val="0"/>
                                  <w:i/>
                                  <w:color w:val="000000"/>
                                  <w:sz w:val="24"/>
                                </w:rPr>
                                <w:t>The subject is walking</w:t>
                              </w:r>
                              <w:bookmarkEnd w:id="3620"/>
                            </w:p>
                          </w:txbxContent>
                        </wps:txbx>
                        <wps:bodyPr rot="0" vert="horz" wrap="square" lIns="0" tIns="0" rIns="0" bIns="0" anchor="t" anchorCtr="0" upright="1">
                          <a:spAutoFit/>
                        </wps:bodyPr>
                      </wps:wsp>
                    </wpg:wgp>
                  </a:graphicData>
                </a:graphic>
              </wp:anchor>
            </w:drawing>
          </mc:Choice>
          <mc:Fallback>
            <w:pict>
              <v:group w14:anchorId="14F96F6B" id="Group 2809" o:spid="_x0000_s1097" style="position:absolute;margin-left:115.1pt;margin-top:2.9pt;width:246.05pt;height:252.2pt;z-index:251704320;mso-position-horizontal-relative:text;mso-position-vertical-relative:text" coordsize="31248,32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">
                <v:shape id="Picture 55" o:spid="_x0000_s1098" type="#_x0000_t75" style="position:absolute;left:5517;width:18561;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92gLDAAAA2wAAAA8AAABkcnMvZG93bnJldi54bWxEj0GLwjAUhO+C/yG8hb3ImrqgXatRVFA8&#10;CdYFr8/mbVtsXmoTtf57Iwh7HGbmG2Y6b00lbtS40rKCQT8CQZxZXXKu4Pew/voB4TyyxsoyKXiQ&#10;g/ms25liou2d93RLfS4ChF2CCgrv60RKlxVk0PVtTRy8P9sY9EE2udQN3gPcVPI7ikbSYMlhocCa&#10;VgVl5/RqFFzOx9N67y673iquN/GhWsY4bpX6/GgXExCeWv8ffre3WsFwCK8v4QfI2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P3aAsMAAADbAAAADwAAAAAAAAAAAAAAAACf&#10;AgAAZHJzL2Rvd25yZXYueG1sUEsFBgAAAAAEAAQA9wAAAI8DAAAAAA==&#10;">
                  <v:imagedata r:id="rId77" o:title=""/>
                  <v:path arrowok="t"/>
                </v:shape>
                <v:shape id="Text Box 56" o:spid="_x0000_s1099" type="#_x0000_t202" style="position:absolute;top:29008;width:31248;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4f6cYA&#10;AADbAAAADwAAAGRycy9kb3ducmV2LnhtbESPQWsCMRSE74X+h/AKvZSabWsX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4f6cYAAADbAAAADwAAAAAAAAAAAAAAAACYAgAAZHJz&#10;L2Rvd25yZXYueG1sUEsFBgAAAAAEAAQA9QAAAIsDAAAAAA==&#10;" stroked="f">
                  <v:textbox style="mso-fit-shape-to-text:t" inset="0,0,0,0">
                    <w:txbxContent>
                      <w:p w14:paraId="62C0D907" w14:textId="77777777" w:rsidR="00DB7790" w:rsidRPr="00E31C0D" w:rsidRDefault="00DB7790" w:rsidP="00F44F78">
                        <w:pPr>
                          <w:pStyle w:val="Caption"/>
                          <w:jc w:val="center"/>
                          <w:rPr>
                            <w:b w:val="0"/>
                            <w:i/>
                            <w:noProof/>
                            <w:color w:val="000000"/>
                            <w:sz w:val="36"/>
                            <w:szCs w:val="24"/>
                          </w:rPr>
                        </w:pPr>
                        <w:bookmarkStart w:id="3724" w:name="_Toc430247168"/>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725" w:author="Microsoft account" w:date="2015-10-09T22:59:00Z">
                          <w:r w:rsidR="00746C06">
                            <w:rPr>
                              <w:noProof/>
                              <w:color w:val="000000"/>
                              <w:sz w:val="24"/>
                            </w:rPr>
                            <w:t>4</w:t>
                          </w:r>
                        </w:ins>
                        <w:ins w:id="3726" w:author="Tim" w:date="2015-09-29T14:46:00Z">
                          <w:del w:id="3727" w:author="Microsoft account" w:date="2015-10-09T22:59:00Z">
                            <w:r w:rsidDel="00746C06">
                              <w:rPr>
                                <w:noProof/>
                                <w:color w:val="000000"/>
                                <w:sz w:val="24"/>
                              </w:rPr>
                              <w:delText>4</w:delText>
                            </w:r>
                          </w:del>
                        </w:ins>
                        <w:del w:id="3728" w:author="Microsoft account" w:date="2015-10-09T22:59:00Z">
                          <w:r w:rsidDel="00746C06">
                            <w:rPr>
                              <w:noProof/>
                              <w:color w:val="000000"/>
                              <w:sz w:val="24"/>
                            </w:rPr>
                            <w:delText>3</w:delText>
                          </w:r>
                          <w:r w:rsidRPr="00A37C9A" w:rsidDel="00746C06">
                            <w:rPr>
                              <w:noProof/>
                              <w:color w:val="000000"/>
                              <w:sz w:val="24"/>
                            </w:rPr>
                            <w:delText>1</w:delText>
                          </w:r>
                        </w:del>
                        <w:r w:rsidRPr="00A37C9A">
                          <w:rPr>
                            <w:color w:val="000000"/>
                            <w:sz w:val="24"/>
                          </w:rPr>
                          <w:fldChar w:fldCharType="end"/>
                        </w:r>
                        <w:r w:rsidRPr="00A37C9A">
                          <w:rPr>
                            <w:color w:val="000000"/>
                            <w:sz w:val="24"/>
                          </w:rPr>
                          <w:t xml:space="preserve">: </w:t>
                        </w:r>
                        <w:r w:rsidRPr="00E31C0D">
                          <w:rPr>
                            <w:b w:val="0"/>
                            <w:i/>
                            <w:color w:val="000000"/>
                            <w:sz w:val="24"/>
                          </w:rPr>
                          <w:t>The subject is walking</w:t>
                        </w:r>
                        <w:bookmarkEnd w:id="3724"/>
                      </w:p>
                    </w:txbxContent>
                  </v:textbox>
                </v:shape>
                <w10:wrap type="square"/>
              </v:group>
            </w:pict>
          </mc:Fallback>
        </mc:AlternateContent>
      </w:r>
    </w:p>
    <w:p w14:paraId="222CA6D1" w14:textId="77777777" w:rsidR="00F44F78" w:rsidRPr="00E31C0D" w:rsidRDefault="00F44F78" w:rsidP="00F44F78">
      <w:pPr>
        <w:spacing w:line="276" w:lineRule="auto"/>
        <w:rPr>
          <w:ins w:id="3625" w:author="Microsoft account" w:date="2015-09-28T14:03:00Z"/>
          <w:rFonts w:asciiTheme="majorHAnsi" w:hAnsiTheme="majorHAnsi" w:cstheme="majorHAnsi"/>
          <w:sz w:val="26"/>
          <w:szCs w:val="26"/>
        </w:rPr>
      </w:pPr>
    </w:p>
    <w:p w14:paraId="26085700" w14:textId="77777777" w:rsidR="00F44F78" w:rsidRPr="00E31C0D" w:rsidRDefault="00F44F78" w:rsidP="00F44F78">
      <w:pPr>
        <w:spacing w:line="276" w:lineRule="auto"/>
        <w:rPr>
          <w:ins w:id="3626" w:author="Microsoft account" w:date="2015-09-28T14:03:00Z"/>
          <w:rFonts w:asciiTheme="majorHAnsi" w:hAnsiTheme="majorHAnsi" w:cstheme="majorHAnsi"/>
          <w:sz w:val="26"/>
          <w:szCs w:val="26"/>
        </w:rPr>
      </w:pPr>
    </w:p>
    <w:p w14:paraId="28FE61E2" w14:textId="77777777" w:rsidR="00F44F78" w:rsidRPr="00E31C0D" w:rsidRDefault="00F44F78" w:rsidP="00F44F78">
      <w:pPr>
        <w:spacing w:line="276" w:lineRule="auto"/>
        <w:rPr>
          <w:ins w:id="3627" w:author="Microsoft account" w:date="2015-09-28T14:03:00Z"/>
          <w:rFonts w:asciiTheme="majorHAnsi" w:hAnsiTheme="majorHAnsi" w:cstheme="majorHAnsi"/>
          <w:sz w:val="26"/>
          <w:szCs w:val="26"/>
        </w:rPr>
      </w:pPr>
    </w:p>
    <w:p w14:paraId="41FDEE7F" w14:textId="77777777" w:rsidR="00F44F78" w:rsidRPr="00E31C0D" w:rsidRDefault="00F44F78" w:rsidP="00F44F78">
      <w:pPr>
        <w:spacing w:line="276" w:lineRule="auto"/>
        <w:rPr>
          <w:ins w:id="3628" w:author="Microsoft account" w:date="2015-09-28T14:03:00Z"/>
          <w:rFonts w:asciiTheme="majorHAnsi" w:hAnsiTheme="majorHAnsi" w:cstheme="majorHAnsi"/>
          <w:sz w:val="26"/>
          <w:szCs w:val="26"/>
        </w:rPr>
      </w:pPr>
    </w:p>
    <w:p w14:paraId="45B35E58" w14:textId="77777777" w:rsidR="00F44F78" w:rsidRPr="00E31C0D" w:rsidRDefault="00F44F78" w:rsidP="00F44F78">
      <w:pPr>
        <w:spacing w:line="276" w:lineRule="auto"/>
        <w:rPr>
          <w:ins w:id="3629" w:author="Microsoft account" w:date="2015-09-28T14:03:00Z"/>
          <w:rFonts w:asciiTheme="majorHAnsi" w:hAnsiTheme="majorHAnsi" w:cstheme="majorHAnsi"/>
          <w:sz w:val="26"/>
          <w:szCs w:val="26"/>
        </w:rPr>
      </w:pPr>
    </w:p>
    <w:p w14:paraId="0D373881" w14:textId="77777777" w:rsidR="00F44F78" w:rsidRPr="00E31C0D" w:rsidRDefault="00F44F78" w:rsidP="00F44F78">
      <w:pPr>
        <w:spacing w:line="276" w:lineRule="auto"/>
        <w:rPr>
          <w:ins w:id="3630" w:author="Microsoft account" w:date="2015-09-28T14:03:00Z"/>
          <w:rFonts w:asciiTheme="majorHAnsi" w:hAnsiTheme="majorHAnsi" w:cstheme="majorHAnsi"/>
          <w:sz w:val="26"/>
          <w:szCs w:val="26"/>
        </w:rPr>
      </w:pPr>
    </w:p>
    <w:p w14:paraId="1A7F5ADF" w14:textId="77777777" w:rsidR="00F44F78" w:rsidRPr="00E31C0D" w:rsidRDefault="00F44F78" w:rsidP="00F44F78">
      <w:pPr>
        <w:spacing w:line="276" w:lineRule="auto"/>
        <w:rPr>
          <w:ins w:id="3631" w:author="Microsoft account" w:date="2015-09-28T14:03:00Z"/>
          <w:rFonts w:asciiTheme="majorHAnsi" w:hAnsiTheme="majorHAnsi" w:cstheme="majorHAnsi"/>
          <w:sz w:val="26"/>
          <w:szCs w:val="26"/>
        </w:rPr>
      </w:pPr>
    </w:p>
    <w:p w14:paraId="22CDE4B8" w14:textId="77777777" w:rsidR="00F44F78" w:rsidRPr="00E31C0D" w:rsidRDefault="00F44F78" w:rsidP="00F44F78">
      <w:pPr>
        <w:spacing w:line="276" w:lineRule="auto"/>
        <w:rPr>
          <w:ins w:id="3632" w:author="Microsoft account" w:date="2015-09-28T14:03:00Z"/>
          <w:rFonts w:asciiTheme="majorHAnsi" w:hAnsiTheme="majorHAnsi" w:cstheme="majorHAnsi"/>
          <w:sz w:val="26"/>
          <w:szCs w:val="26"/>
        </w:rPr>
      </w:pPr>
    </w:p>
    <w:p w14:paraId="4FCC3A2A" w14:textId="0FC551EC" w:rsidR="00F44F78" w:rsidRPr="00E31C0D" w:rsidRDefault="00F44F78" w:rsidP="00F44F78">
      <w:pPr>
        <w:spacing w:line="276" w:lineRule="auto"/>
        <w:rPr>
          <w:ins w:id="3633" w:author="Microsoft account" w:date="2015-09-28T14:03:00Z"/>
          <w:rFonts w:asciiTheme="majorHAnsi" w:hAnsiTheme="majorHAnsi" w:cstheme="majorHAnsi"/>
          <w:sz w:val="26"/>
          <w:szCs w:val="26"/>
        </w:rPr>
      </w:pPr>
    </w:p>
    <w:p w14:paraId="68E0367F" w14:textId="1381E255" w:rsidR="00F44F78" w:rsidRPr="00E31C0D" w:rsidRDefault="00E80329" w:rsidP="00F44F78">
      <w:pPr>
        <w:spacing w:line="276" w:lineRule="auto"/>
        <w:rPr>
          <w:ins w:id="3634" w:author="Microsoft account" w:date="2015-09-28T14:03:00Z"/>
          <w:rFonts w:asciiTheme="majorHAnsi" w:hAnsiTheme="majorHAnsi" w:cstheme="majorHAnsi"/>
          <w:sz w:val="26"/>
          <w:szCs w:val="26"/>
        </w:rPr>
      </w:pPr>
      <w:r>
        <w:rPr>
          <w:rFonts w:asciiTheme="majorHAnsi" w:hAnsiTheme="majorHAnsi" w:cstheme="majorHAnsi"/>
          <w:noProof/>
          <w:sz w:val="26"/>
          <w:szCs w:val="26"/>
          <w:lang w:val="en-US"/>
        </w:rPr>
        <mc:AlternateContent>
          <mc:Choice Requires="wpg">
            <w:drawing>
              <wp:anchor distT="0" distB="0" distL="114300" distR="114300" simplePos="0" relativeHeight="251712512" behindDoc="0" locked="0" layoutInCell="1" allowOverlap="1" wp14:anchorId="78D482EF" wp14:editId="7CB95053">
                <wp:simplePos x="0" y="0"/>
                <wp:positionH relativeFrom="column">
                  <wp:posOffset>768019</wp:posOffset>
                </wp:positionH>
                <wp:positionV relativeFrom="paragraph">
                  <wp:posOffset>43487</wp:posOffset>
                </wp:positionV>
                <wp:extent cx="4334532" cy="4117515"/>
                <wp:effectExtent l="0" t="0" r="8890" b="0"/>
                <wp:wrapNone/>
                <wp:docPr id="2808" name="Group 2808"/>
                <wp:cNvGraphicFramePr/>
                <a:graphic xmlns:a="http://schemas.openxmlformats.org/drawingml/2006/main">
                  <a:graphicData uri="http://schemas.microsoft.com/office/word/2010/wordprocessingGroup">
                    <wpg:wgp>
                      <wpg:cNvGrpSpPr/>
                      <wpg:grpSpPr>
                        <a:xfrm>
                          <a:off x="0" y="0"/>
                          <a:ext cx="4334532" cy="4117515"/>
                          <a:chOff x="0" y="0"/>
                          <a:chExt cx="4334532" cy="4117515"/>
                        </a:xfrm>
                      </wpg:grpSpPr>
                      <wpg:grpSp>
                        <wpg:cNvPr id="2807" name="Group 2807"/>
                        <wpg:cNvGrpSpPr/>
                        <wpg:grpSpPr>
                          <a:xfrm>
                            <a:off x="0" y="0"/>
                            <a:ext cx="4334532" cy="3846830"/>
                            <a:chOff x="0" y="0"/>
                            <a:chExt cx="4334532" cy="3846830"/>
                          </a:xfrm>
                        </wpg:grpSpPr>
                        <pic:pic xmlns:pic="http://schemas.openxmlformats.org/drawingml/2006/picture">
                          <pic:nvPicPr>
                            <pic:cNvPr id="47" name="Picture 47"/>
                            <pic:cNvPicPr>
                              <a:picLocks noChangeAspect="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93290" cy="3846830"/>
                            </a:xfrm>
                            <a:prstGeom prst="rect">
                              <a:avLst/>
                            </a:prstGeom>
                            <a:noFill/>
                            <a:ln>
                              <a:noFill/>
                            </a:ln>
                          </pic:spPr>
                        </pic:pic>
                        <pic:pic xmlns:pic="http://schemas.openxmlformats.org/drawingml/2006/picture">
                          <pic:nvPicPr>
                            <pic:cNvPr id="49" name="Picture 49"/>
                            <pic:cNvPicPr>
                              <a:picLocks noChangeAspect="1"/>
                            </pic:cNvPicPr>
                          </pic:nvPicPr>
                          <pic:blipFill>
                            <a:blip r:embed="rId79">
                              <a:extLst>
                                <a:ext uri="{28A0092B-C50C-407E-A947-70E740481C1C}">
                                  <a14:useLocalDpi xmlns:a14="http://schemas.microsoft.com/office/drawing/2010/main" val="0"/>
                                </a:ext>
                              </a:extLst>
                            </a:blip>
                            <a:srcRect/>
                            <a:stretch>
                              <a:fillRect/>
                            </a:stretch>
                          </pic:blipFill>
                          <pic:spPr bwMode="auto">
                            <a:xfrm>
                              <a:off x="2191407" y="63062"/>
                              <a:ext cx="2143125" cy="3775075"/>
                            </a:xfrm>
                            <a:prstGeom prst="rect">
                              <a:avLst/>
                            </a:prstGeom>
                            <a:noFill/>
                            <a:ln>
                              <a:noFill/>
                            </a:ln>
                          </pic:spPr>
                        </pic:pic>
                      </wpg:grpSp>
                      <wps:wsp>
                        <wps:cNvPr id="2773" name="Text Box 2773"/>
                        <wps:cNvSpPr txBox="1">
                          <a:spLocks noChangeArrowheads="1"/>
                        </wps:cNvSpPr>
                        <wps:spPr bwMode="auto">
                          <a:xfrm>
                            <a:off x="504497" y="3815255"/>
                            <a:ext cx="3124835" cy="302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48C43" w14:textId="77777777" w:rsidR="00DB7790" w:rsidRPr="00E31C0D" w:rsidRDefault="00DB7790" w:rsidP="00F44F78">
                              <w:pPr>
                                <w:pStyle w:val="Caption"/>
                                <w:jc w:val="center"/>
                                <w:rPr>
                                  <w:b w:val="0"/>
                                  <w:i/>
                                  <w:noProof/>
                                  <w:color w:val="000000"/>
                                  <w:sz w:val="36"/>
                                  <w:szCs w:val="24"/>
                                </w:rPr>
                              </w:pPr>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35" w:author="Microsoft account" w:date="2015-10-09T22:59:00Z">
                                <w:r w:rsidR="00746C06">
                                  <w:rPr>
                                    <w:noProof/>
                                    <w:color w:val="000000"/>
                                    <w:sz w:val="24"/>
                                  </w:rPr>
                                  <w:t>5</w:t>
                                </w:r>
                              </w:ins>
                              <w:ins w:id="3636" w:author="Tim" w:date="2015-09-29T14:46:00Z">
                                <w:del w:id="3637" w:author="Microsoft account" w:date="2015-10-09T22:59:00Z">
                                  <w:r w:rsidDel="00746C06">
                                    <w:rPr>
                                      <w:noProof/>
                                      <w:color w:val="000000"/>
                                      <w:sz w:val="24"/>
                                    </w:rPr>
                                    <w:delText>5</w:delText>
                                  </w:r>
                                </w:del>
                              </w:ins>
                              <w:del w:id="3638" w:author="Microsoft account" w:date="2015-10-09T22:59:00Z">
                                <w:r w:rsidDel="00746C06">
                                  <w:rPr>
                                    <w:noProof/>
                                    <w:color w:val="000000"/>
                                    <w:sz w:val="24"/>
                                  </w:rPr>
                                  <w:delText>32</w:delText>
                                </w:r>
                              </w:del>
                              <w:r w:rsidRPr="00A37C9A">
                                <w:rPr>
                                  <w:color w:val="000000"/>
                                  <w:sz w:val="24"/>
                                </w:rPr>
                                <w:fldChar w:fldCharType="end"/>
                              </w:r>
                              <w:r w:rsidRPr="00A37C9A">
                                <w:rPr>
                                  <w:color w:val="000000"/>
                                  <w:sz w:val="24"/>
                                </w:rPr>
                                <w:t xml:space="preserve">: </w:t>
                              </w:r>
                              <w:r w:rsidRPr="00E31C0D">
                                <w:rPr>
                                  <w:b w:val="0"/>
                                  <w:i/>
                                  <w:color w:val="000000"/>
                                  <w:sz w:val="24"/>
                                </w:rPr>
                                <w:t>The subject is walking slowly and fast</w:t>
                              </w:r>
                            </w:p>
                          </w:txbxContent>
                        </wps:txbx>
                        <wps:bodyPr rot="0" vert="horz" wrap="square" lIns="0" tIns="0" rIns="0" bIns="0" anchor="t" anchorCtr="0" upright="1">
                          <a:spAutoFit/>
                        </wps:bodyPr>
                      </wps:wsp>
                    </wpg:wgp>
                  </a:graphicData>
                </a:graphic>
              </wp:anchor>
            </w:drawing>
          </mc:Choice>
          <mc:Fallback>
            <w:pict>
              <v:group w14:anchorId="78D482EF" id="Group 2808" o:spid="_x0000_s1100" style="position:absolute;margin-left:60.45pt;margin-top:3.4pt;width:341.3pt;height:324.2pt;z-index:251712512;mso-position-horizontal-relative:text;mso-position-vertical-relative:text" coordsize="43345,41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">
                <v:group id="Group 2807" o:spid="_x0000_s1101" style="position:absolute;width:43345;height:38468" coordsize="43345,384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B9U1xgAAAN0A&#10;AAAPAAAAAAAAAAAAAAAAAKoCAABkcnMvZG93bnJldi54bWxQSwUGAAAAAAQABAD6AAAAnQMAAAAA&#10;">
                  <v:shape id="Picture 47" o:spid="_x0000_s1102" type="#_x0000_t75" style="position:absolute;width:21932;height:38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X1m7AAAAA2wAAAA8AAABkcnMvZG93bnJldi54bWxEj0GLwjAUhO+C/yE8wZumiqhUo4ggeNCF&#10;tYLXR/Nsq8lLaaLWf28WFjwOM/MNs1y31ognNb5yrGA0TEAQ505XXCg4Z7vBHIQPyBqNY1LwJg/r&#10;VbezxFS7F//S8xQKESHsU1RQhlCnUvq8JIt+6Gri6F1dYzFE2RRSN/iKcGvkOEmm0mLFcaHEmrYl&#10;5ffTwyrgbHL0eLhMze4yttdbRg9DP0r1e+1mASJQG77h//ZeK5jM4O9L/AFy9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1tfWbsAAAADbAAAADwAAAAAAAAAAAAAAAACfAgAA&#10;ZHJzL2Rvd25yZXYueG1sUEsFBgAAAAAEAAQA9wAAAIwDAAAAAA==&#10;">
                    <v:imagedata r:id="rId80" o:title=""/>
                    <v:path arrowok="t"/>
                  </v:shape>
                  <v:shape id="Picture 49" o:spid="_x0000_s1103" type="#_x0000_t75" style="position:absolute;left:21914;top:630;width:21431;height:37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STuTvDAAAA2wAAAA8AAABkcnMvZG93bnJldi54bWxEj0FrAjEUhO8F/0N4Qi+lZmtF2q1RpCBU&#10;DwVtDz0+Nq+7i8nLmjx1/feNIPQ4zMw3zGzRe6dOFFMb2MDTqABFXAXbcm3g+2v1+AIqCbJFF5gM&#10;XCjBYj64m2Fpw5m3dNpJrTKEU4kGGpGu1DpVDXlMo9ARZ+83RI+SZay1jXjOcO/0uCim2mPLeaHB&#10;jt4bqva7ozcg68+0Hx+i6OcJ/7iNI9y0D8bcD/vlGyihXv7Dt/aHNTB5heuX/AP0/A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JO5O8MAAADbAAAADwAAAAAAAAAAAAAAAACf&#10;AgAAZHJzL2Rvd25yZXYueG1sUEsFBgAAAAAEAAQA9wAAAI8DAAAAAA==&#10;">
                    <v:imagedata r:id="rId81" o:title=""/>
                    <v:path arrowok="t"/>
                  </v:shape>
                </v:group>
                <v:shape id="Text Box 2773" o:spid="_x0000_s1104" type="#_x0000_t202" style="position:absolute;left:5044;top:38152;width:31249;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cWlccA&#10;AADdAAAADwAAAGRycy9kb3ducmV2LnhtbESPQWsCMRSE74X+h/AKXkrNVkVlNYqIhbYX6daLt8fm&#10;uVm7eVmSrK7/3hQKPQ4z8w2zXPe2ERfyoXas4HWYgSAuna65UnD4fnuZgwgRWWPjmBTcKMB69fiw&#10;xFy7K3/RpYiVSBAOOSowMba5lKE0ZDEMXUucvJPzFmOSvpLa4zXBbSNHWTaVFmtOCwZb2hoqf4rO&#10;KthPjnvz3J12n5vJ2H8cuu30XBVKDZ76zQJEpD7+h//a71rBaDYbw++b9ATk6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nFpXHAAAA3QAAAA8AAAAAAAAAAAAAAAAAmAIAAGRy&#10;cy9kb3ducmV2LnhtbFBLBQYAAAAABAAEAPUAAACMAwAAAAA=&#10;" stroked="f">
                  <v:textbox style="mso-fit-shape-to-text:t" inset="0,0,0,0">
                    <w:txbxContent>
                      <w:p w14:paraId="50448C43" w14:textId="77777777" w:rsidR="00DB7790" w:rsidRPr="00E31C0D" w:rsidRDefault="00DB7790" w:rsidP="00F44F78">
                        <w:pPr>
                          <w:pStyle w:val="Caption"/>
                          <w:jc w:val="center"/>
                          <w:rPr>
                            <w:b w:val="0"/>
                            <w:i/>
                            <w:noProof/>
                            <w:color w:val="000000"/>
                            <w:sz w:val="36"/>
                            <w:szCs w:val="24"/>
                          </w:rPr>
                        </w:pPr>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743" w:author="Microsoft account" w:date="2015-10-09T22:59:00Z">
                          <w:r w:rsidR="00746C06">
                            <w:rPr>
                              <w:noProof/>
                              <w:color w:val="000000"/>
                              <w:sz w:val="24"/>
                            </w:rPr>
                            <w:t>5</w:t>
                          </w:r>
                        </w:ins>
                        <w:ins w:id="3744" w:author="Tim" w:date="2015-09-29T14:46:00Z">
                          <w:del w:id="3745" w:author="Microsoft account" w:date="2015-10-09T22:59:00Z">
                            <w:r w:rsidDel="00746C06">
                              <w:rPr>
                                <w:noProof/>
                                <w:color w:val="000000"/>
                                <w:sz w:val="24"/>
                              </w:rPr>
                              <w:delText>5</w:delText>
                            </w:r>
                          </w:del>
                        </w:ins>
                        <w:del w:id="3746" w:author="Microsoft account" w:date="2015-10-09T22:59:00Z">
                          <w:r w:rsidDel="00746C06">
                            <w:rPr>
                              <w:noProof/>
                              <w:color w:val="000000"/>
                              <w:sz w:val="24"/>
                            </w:rPr>
                            <w:delText>32</w:delText>
                          </w:r>
                        </w:del>
                        <w:r w:rsidRPr="00A37C9A">
                          <w:rPr>
                            <w:color w:val="000000"/>
                            <w:sz w:val="24"/>
                          </w:rPr>
                          <w:fldChar w:fldCharType="end"/>
                        </w:r>
                        <w:r w:rsidRPr="00A37C9A">
                          <w:rPr>
                            <w:color w:val="000000"/>
                            <w:sz w:val="24"/>
                          </w:rPr>
                          <w:t xml:space="preserve">: </w:t>
                        </w:r>
                        <w:r w:rsidRPr="00E31C0D">
                          <w:rPr>
                            <w:b w:val="0"/>
                            <w:i/>
                            <w:color w:val="000000"/>
                            <w:sz w:val="24"/>
                          </w:rPr>
                          <w:t>The subject is walking slowly and fast</w:t>
                        </w:r>
                      </w:p>
                    </w:txbxContent>
                  </v:textbox>
                </v:shape>
              </v:group>
            </w:pict>
          </mc:Fallback>
        </mc:AlternateContent>
      </w:r>
    </w:p>
    <w:p w14:paraId="7C978CC9" w14:textId="77777777" w:rsidR="00F44F78" w:rsidRPr="00E31C0D" w:rsidRDefault="00F44F78" w:rsidP="00F44F78">
      <w:pPr>
        <w:spacing w:line="276" w:lineRule="auto"/>
        <w:rPr>
          <w:ins w:id="3639" w:author="Microsoft account" w:date="2015-09-28T14:03:00Z"/>
          <w:rFonts w:asciiTheme="majorHAnsi" w:hAnsiTheme="majorHAnsi" w:cstheme="majorHAnsi"/>
          <w:sz w:val="26"/>
          <w:szCs w:val="26"/>
        </w:rPr>
      </w:pPr>
    </w:p>
    <w:p w14:paraId="5D00F560" w14:textId="77777777" w:rsidR="00F44F78" w:rsidRPr="00E31C0D" w:rsidRDefault="00F44F78" w:rsidP="00F44F78">
      <w:pPr>
        <w:spacing w:line="276" w:lineRule="auto"/>
        <w:rPr>
          <w:ins w:id="3640" w:author="Microsoft account" w:date="2015-09-28T14:03:00Z"/>
          <w:rFonts w:asciiTheme="majorHAnsi" w:hAnsiTheme="majorHAnsi" w:cstheme="majorHAnsi"/>
          <w:sz w:val="26"/>
          <w:szCs w:val="26"/>
        </w:rPr>
      </w:pPr>
    </w:p>
    <w:p w14:paraId="08D2558B" w14:textId="77777777" w:rsidR="00F44F78" w:rsidRPr="00E31C0D" w:rsidRDefault="00F44F78" w:rsidP="00F44F78">
      <w:pPr>
        <w:spacing w:line="276" w:lineRule="auto"/>
        <w:rPr>
          <w:ins w:id="3641" w:author="Microsoft account" w:date="2015-09-28T14:03:00Z"/>
          <w:rFonts w:asciiTheme="majorHAnsi" w:hAnsiTheme="majorHAnsi" w:cstheme="majorHAnsi"/>
          <w:sz w:val="26"/>
          <w:szCs w:val="26"/>
        </w:rPr>
      </w:pPr>
    </w:p>
    <w:p w14:paraId="08287E08" w14:textId="77777777" w:rsidR="00F44F78" w:rsidRPr="00E31C0D" w:rsidRDefault="00F44F78" w:rsidP="00F44F78">
      <w:pPr>
        <w:tabs>
          <w:tab w:val="right" w:leader="dot" w:pos="8460"/>
        </w:tabs>
        <w:autoSpaceDE w:val="0"/>
        <w:autoSpaceDN w:val="0"/>
        <w:adjustRightInd w:val="0"/>
        <w:spacing w:before="120" w:line="276" w:lineRule="auto"/>
        <w:ind w:left="90"/>
        <w:jc w:val="both"/>
        <w:rPr>
          <w:ins w:id="3642" w:author="Microsoft account" w:date="2015-09-28T14:03:00Z"/>
          <w:rFonts w:asciiTheme="majorHAnsi" w:hAnsiTheme="majorHAnsi" w:cstheme="majorHAnsi"/>
          <w:sz w:val="26"/>
          <w:szCs w:val="26"/>
        </w:rPr>
      </w:pPr>
    </w:p>
    <w:p w14:paraId="1477A5CB" w14:textId="77777777" w:rsidR="00F44F78" w:rsidRPr="00E31C0D" w:rsidRDefault="00F44F78" w:rsidP="00F44F78">
      <w:pPr>
        <w:spacing w:line="276" w:lineRule="auto"/>
        <w:rPr>
          <w:ins w:id="3643" w:author="Microsoft account" w:date="2015-09-28T14:03:00Z"/>
          <w:rFonts w:asciiTheme="majorHAnsi" w:hAnsiTheme="majorHAnsi" w:cstheme="majorHAnsi"/>
          <w:sz w:val="26"/>
          <w:szCs w:val="26"/>
        </w:rPr>
      </w:pPr>
    </w:p>
    <w:p w14:paraId="4D2008A7" w14:textId="77777777" w:rsidR="00F44F78" w:rsidRPr="00E31C0D" w:rsidRDefault="00F44F78" w:rsidP="00F44F78">
      <w:pPr>
        <w:tabs>
          <w:tab w:val="right" w:leader="dot" w:pos="8460"/>
        </w:tabs>
        <w:autoSpaceDE w:val="0"/>
        <w:autoSpaceDN w:val="0"/>
        <w:adjustRightInd w:val="0"/>
        <w:spacing w:before="120" w:line="276" w:lineRule="auto"/>
        <w:ind w:left="90"/>
        <w:jc w:val="both"/>
        <w:rPr>
          <w:ins w:id="3644" w:author="Microsoft account" w:date="2015-09-28T14:03:00Z"/>
          <w:rFonts w:asciiTheme="majorHAnsi" w:hAnsiTheme="majorHAnsi" w:cstheme="majorHAnsi"/>
          <w:sz w:val="26"/>
          <w:szCs w:val="26"/>
        </w:rPr>
      </w:pPr>
    </w:p>
    <w:p w14:paraId="60F8D970" w14:textId="3F40E9B3" w:rsidR="00F44F78" w:rsidRPr="00E31C0D" w:rsidRDefault="00F44F78" w:rsidP="00F44F78">
      <w:pPr>
        <w:tabs>
          <w:tab w:val="right" w:leader="dot" w:pos="8460"/>
        </w:tabs>
        <w:autoSpaceDE w:val="0"/>
        <w:autoSpaceDN w:val="0"/>
        <w:adjustRightInd w:val="0"/>
        <w:spacing w:before="120" w:line="276" w:lineRule="auto"/>
        <w:ind w:left="90"/>
        <w:jc w:val="both"/>
        <w:rPr>
          <w:ins w:id="3645" w:author="Microsoft account" w:date="2015-09-28T14:03:00Z"/>
          <w:rFonts w:asciiTheme="majorHAnsi" w:hAnsiTheme="majorHAnsi" w:cstheme="majorHAnsi"/>
          <w:sz w:val="26"/>
          <w:szCs w:val="26"/>
        </w:rPr>
      </w:pPr>
      <w:ins w:id="3646" w:author="Microsoft account" w:date="2015-09-28T14:03:00Z">
        <w:r w:rsidRPr="00E31C0D">
          <w:rPr>
            <w:rFonts w:asciiTheme="majorHAnsi" w:hAnsiTheme="majorHAnsi" w:cstheme="majorHAnsi"/>
            <w:sz w:val="26"/>
            <w:szCs w:val="26"/>
          </w:rPr>
          <w:br w:type="page"/>
        </w:r>
        <w:r w:rsidRPr="00E31C0D">
          <w:rPr>
            <w:rFonts w:asciiTheme="majorHAnsi" w:hAnsiTheme="majorHAnsi" w:cstheme="majorHAnsi"/>
            <w:noProof/>
            <w:sz w:val="26"/>
            <w:szCs w:val="26"/>
            <w:lang w:val="en-US"/>
            <w:rPrChange w:id="3647" w:author="Unknown">
              <w:rPr>
                <w:noProof/>
                <w:lang w:val="en-US"/>
              </w:rPr>
            </w:rPrChange>
          </w:rPr>
          <mc:AlternateContent>
            <mc:Choice Requires="wps">
              <w:drawing>
                <wp:anchor distT="0" distB="0" distL="114300" distR="114300" simplePos="0" relativeHeight="251706368" behindDoc="0" locked="0" layoutInCell="1" allowOverlap="1" wp14:anchorId="296504E5" wp14:editId="6C4B75DD">
                  <wp:simplePos x="0" y="0"/>
                  <wp:positionH relativeFrom="column">
                    <wp:posOffset>2760345</wp:posOffset>
                  </wp:positionH>
                  <wp:positionV relativeFrom="paragraph">
                    <wp:posOffset>5520055</wp:posOffset>
                  </wp:positionV>
                  <wp:extent cx="2967355" cy="477520"/>
                  <wp:effectExtent l="0" t="0" r="0" b="3175"/>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332ACC" w14:textId="77777777" w:rsidR="00DB7790" w:rsidRPr="00A37C9A" w:rsidRDefault="00DB7790" w:rsidP="00F44F78">
                              <w:pPr>
                                <w:pStyle w:val="Caption"/>
                                <w:jc w:val="center"/>
                                <w:rPr>
                                  <w:color w:val="000000"/>
                                  <w:sz w:val="36"/>
                                  <w:szCs w:val="26"/>
                                </w:rPr>
                              </w:pPr>
                              <w:r w:rsidRPr="00A37C9A">
                                <w:rPr>
                                  <w:color w:val="000000"/>
                                  <w:sz w:val="24"/>
                                </w:rPr>
                                <w:t xml:space="preserve">Figure 43: </w:t>
                              </w:r>
                              <w:r w:rsidRPr="00A37C9A">
                                <w:rPr>
                                  <w:b w:val="0"/>
                                  <w:color w:val="000000"/>
                                  <w:sz w:val="24"/>
                                </w:rPr>
                                <w:t>ECG signal when the subject is walking quickly</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96504E5" id="Text Box 53" o:spid="_x0000_s1105" type="#_x0000_t202" style="position:absolute;left:0;text-align:left;margin-left:217.35pt;margin-top:434.65pt;width:233.65pt;height:37.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" stroked="f">
                  <v:textbox style="mso-fit-shape-to-text:t" inset="0,0,0,0">
                    <w:txbxContent>
                      <w:p w14:paraId="71332ACC" w14:textId="77777777" w:rsidR="00DB7790" w:rsidRPr="00A37C9A" w:rsidRDefault="00DB7790" w:rsidP="00F44F78">
                        <w:pPr>
                          <w:pStyle w:val="Caption"/>
                          <w:jc w:val="center"/>
                          <w:rPr>
                            <w:color w:val="000000"/>
                            <w:sz w:val="36"/>
                            <w:szCs w:val="26"/>
                          </w:rPr>
                        </w:pPr>
                        <w:r w:rsidRPr="00A37C9A">
                          <w:rPr>
                            <w:color w:val="000000"/>
                            <w:sz w:val="24"/>
                          </w:rPr>
                          <w:t xml:space="preserve">Figure 43: </w:t>
                        </w:r>
                        <w:r w:rsidRPr="00A37C9A">
                          <w:rPr>
                            <w:b w:val="0"/>
                            <w:color w:val="000000"/>
                            <w:sz w:val="24"/>
                          </w:rPr>
                          <w:t>ECG signal when the subject is walking quickly</w:t>
                        </w:r>
                      </w:p>
                    </w:txbxContent>
                  </v:textbox>
                </v:shape>
              </w:pict>
            </mc:Fallback>
          </mc:AlternateContent>
        </w:r>
        <w:r w:rsidRPr="00E31C0D">
          <w:rPr>
            <w:rFonts w:asciiTheme="majorHAnsi" w:hAnsiTheme="majorHAnsi" w:cstheme="majorHAnsi"/>
            <w:noProof/>
            <w:sz w:val="26"/>
            <w:szCs w:val="26"/>
            <w:lang w:val="en-US"/>
            <w:rPrChange w:id="3648" w:author="Unknown">
              <w:rPr>
                <w:noProof/>
                <w:lang w:val="en-US"/>
              </w:rPr>
            </w:rPrChange>
          </w:rPr>
          <mc:AlternateContent>
            <mc:Choice Requires="wps">
              <w:drawing>
                <wp:anchor distT="0" distB="0" distL="114300" distR="114300" simplePos="0" relativeHeight="251705344" behindDoc="0" locked="0" layoutInCell="1" allowOverlap="1" wp14:anchorId="0A8676B6" wp14:editId="25F586EA">
                  <wp:simplePos x="0" y="0"/>
                  <wp:positionH relativeFrom="column">
                    <wp:posOffset>-498475</wp:posOffset>
                  </wp:positionH>
                  <wp:positionV relativeFrom="paragraph">
                    <wp:posOffset>5520055</wp:posOffset>
                  </wp:positionV>
                  <wp:extent cx="3019425" cy="477520"/>
                  <wp:effectExtent l="0" t="0" r="3175" b="3175"/>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9425"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D9060C6" w14:textId="77777777" w:rsidR="00DB7790" w:rsidRPr="00A37C9A" w:rsidRDefault="00DB7790" w:rsidP="00F44F78">
                              <w:pPr>
                                <w:pStyle w:val="Caption"/>
                                <w:jc w:val="center"/>
                                <w:rPr>
                                  <w:color w:val="000000"/>
                                  <w:sz w:val="36"/>
                                  <w:szCs w:val="26"/>
                                </w:rPr>
                              </w:pPr>
                              <w:bookmarkStart w:id="3649" w:name="_Toc430247169"/>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650" w:author="Microsoft account" w:date="2015-10-09T22:59:00Z">
                                <w:r w:rsidR="00746C06">
                                  <w:rPr>
                                    <w:noProof/>
                                    <w:color w:val="000000"/>
                                    <w:sz w:val="24"/>
                                  </w:rPr>
                                  <w:t>6</w:t>
                                </w:r>
                              </w:ins>
                              <w:ins w:id="3651" w:author="Tim" w:date="2015-09-29T14:46:00Z">
                                <w:del w:id="3652" w:author="Microsoft account" w:date="2015-10-09T22:59:00Z">
                                  <w:r w:rsidDel="00746C06">
                                    <w:rPr>
                                      <w:noProof/>
                                      <w:color w:val="000000"/>
                                      <w:sz w:val="24"/>
                                    </w:rPr>
                                    <w:delText>6</w:delText>
                                  </w:r>
                                </w:del>
                              </w:ins>
                              <w:del w:id="3653" w:author="Microsoft account" w:date="2015-10-09T22:59:00Z">
                                <w:r w:rsidRPr="00A37C9A" w:rsidDel="00746C06">
                                  <w:rPr>
                                    <w:noProof/>
                                    <w:color w:val="000000"/>
                                    <w:sz w:val="24"/>
                                  </w:rPr>
                                  <w:delText>42</w:delText>
                                </w:r>
                              </w:del>
                              <w:r w:rsidRPr="00A37C9A">
                                <w:rPr>
                                  <w:color w:val="000000"/>
                                  <w:sz w:val="24"/>
                                </w:rPr>
                                <w:fldChar w:fldCharType="end"/>
                              </w:r>
                              <w:r w:rsidRPr="00A37C9A">
                                <w:rPr>
                                  <w:color w:val="000000"/>
                                  <w:sz w:val="24"/>
                                </w:rPr>
                                <w:t xml:space="preserve">: </w:t>
                              </w:r>
                              <w:r w:rsidRPr="00A37C9A">
                                <w:rPr>
                                  <w:b w:val="0"/>
                                  <w:color w:val="000000"/>
                                  <w:sz w:val="24"/>
                                </w:rPr>
                                <w:t>ECG signal when the subject is walking slowly</w:t>
                              </w:r>
                              <w:bookmarkEnd w:id="36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8676B6" id="Text Box 48" o:spid="_x0000_s1106" type="#_x0000_t202" style="position:absolute;left:0;text-align:left;margin-left:-39.25pt;margin-top:434.65pt;width:237.75pt;height:37.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" stroked="f">
                  <v:textbox style="mso-fit-shape-to-text:t" inset="0,0,0,0">
                    <w:txbxContent>
                      <w:p w14:paraId="6D9060C6" w14:textId="77777777" w:rsidR="00DB7790" w:rsidRPr="00A37C9A" w:rsidRDefault="00DB7790" w:rsidP="00F44F78">
                        <w:pPr>
                          <w:pStyle w:val="Caption"/>
                          <w:jc w:val="center"/>
                          <w:rPr>
                            <w:color w:val="000000"/>
                            <w:sz w:val="36"/>
                            <w:szCs w:val="26"/>
                          </w:rPr>
                        </w:pPr>
                        <w:bookmarkStart w:id="3762" w:name="_Toc430247169"/>
                        <w:r w:rsidRPr="00A37C9A">
                          <w:rPr>
                            <w:color w:val="000000"/>
                            <w:sz w:val="24"/>
                          </w:rPr>
                          <w:t xml:space="preserve">Figure </w:t>
                        </w:r>
                        <w:r w:rsidRPr="00A37C9A">
                          <w:rPr>
                            <w:color w:val="000000"/>
                            <w:sz w:val="24"/>
                          </w:rPr>
                          <w:fldChar w:fldCharType="begin"/>
                        </w:r>
                        <w:r w:rsidRPr="00A37C9A">
                          <w:rPr>
                            <w:color w:val="000000"/>
                            <w:sz w:val="24"/>
                          </w:rPr>
                          <w:instrText xml:space="preserve"> SEQ Figure \* ARABIC </w:instrText>
                        </w:r>
                        <w:r w:rsidRPr="00A37C9A">
                          <w:rPr>
                            <w:color w:val="000000"/>
                            <w:sz w:val="24"/>
                          </w:rPr>
                          <w:fldChar w:fldCharType="separate"/>
                        </w:r>
                        <w:ins w:id="3763" w:author="Microsoft account" w:date="2015-10-09T22:59:00Z">
                          <w:r w:rsidR="00746C06">
                            <w:rPr>
                              <w:noProof/>
                              <w:color w:val="000000"/>
                              <w:sz w:val="24"/>
                            </w:rPr>
                            <w:t>6</w:t>
                          </w:r>
                        </w:ins>
                        <w:ins w:id="3764" w:author="Tim" w:date="2015-09-29T14:46:00Z">
                          <w:del w:id="3765" w:author="Microsoft account" w:date="2015-10-09T22:59:00Z">
                            <w:r w:rsidDel="00746C06">
                              <w:rPr>
                                <w:noProof/>
                                <w:color w:val="000000"/>
                                <w:sz w:val="24"/>
                              </w:rPr>
                              <w:delText>6</w:delText>
                            </w:r>
                          </w:del>
                        </w:ins>
                        <w:del w:id="3766" w:author="Microsoft account" w:date="2015-10-09T22:59:00Z">
                          <w:r w:rsidRPr="00A37C9A" w:rsidDel="00746C06">
                            <w:rPr>
                              <w:noProof/>
                              <w:color w:val="000000"/>
                              <w:sz w:val="24"/>
                            </w:rPr>
                            <w:delText>42</w:delText>
                          </w:r>
                        </w:del>
                        <w:r w:rsidRPr="00A37C9A">
                          <w:rPr>
                            <w:color w:val="000000"/>
                            <w:sz w:val="24"/>
                          </w:rPr>
                          <w:fldChar w:fldCharType="end"/>
                        </w:r>
                        <w:r w:rsidRPr="00A37C9A">
                          <w:rPr>
                            <w:color w:val="000000"/>
                            <w:sz w:val="24"/>
                          </w:rPr>
                          <w:t xml:space="preserve">: </w:t>
                        </w:r>
                        <w:r w:rsidRPr="00A37C9A">
                          <w:rPr>
                            <w:b w:val="0"/>
                            <w:color w:val="000000"/>
                            <w:sz w:val="24"/>
                          </w:rPr>
                          <w:t>ECG signal when the subject is walking slowly</w:t>
                        </w:r>
                        <w:bookmarkEnd w:id="3762"/>
                      </w:p>
                    </w:txbxContent>
                  </v:textbox>
                </v:shape>
              </w:pict>
            </mc:Fallback>
          </mc:AlternateContent>
        </w:r>
      </w:ins>
    </w:p>
    <w:p w14:paraId="45BA97AC" w14:textId="77777777" w:rsidR="00F44F78" w:rsidRPr="00E31C0D" w:rsidRDefault="00F44F78" w:rsidP="00F44F78">
      <w:pPr>
        <w:spacing w:line="276" w:lineRule="auto"/>
        <w:rPr>
          <w:ins w:id="3654" w:author="Microsoft account" w:date="2015-09-28T14:03:00Z"/>
          <w:rFonts w:asciiTheme="majorHAnsi" w:hAnsiTheme="majorHAnsi" w:cstheme="majorHAnsi"/>
          <w:sz w:val="26"/>
          <w:szCs w:val="26"/>
        </w:rPr>
      </w:pPr>
    </w:p>
    <w:p w14:paraId="2259703C" w14:textId="77777777" w:rsidR="00F44F78" w:rsidRPr="00E31C0D" w:rsidRDefault="00F44F78" w:rsidP="00F44F78">
      <w:pPr>
        <w:tabs>
          <w:tab w:val="right" w:leader="dot" w:pos="8460"/>
        </w:tabs>
        <w:autoSpaceDE w:val="0"/>
        <w:autoSpaceDN w:val="0"/>
        <w:adjustRightInd w:val="0"/>
        <w:spacing w:before="120" w:line="276" w:lineRule="auto"/>
        <w:ind w:left="90"/>
        <w:jc w:val="both"/>
        <w:rPr>
          <w:ins w:id="3655" w:author="Microsoft account" w:date="2015-09-28T14:03:00Z"/>
          <w:rFonts w:asciiTheme="majorHAnsi" w:hAnsiTheme="majorHAnsi" w:cstheme="majorHAnsi"/>
          <w:sz w:val="26"/>
          <w:szCs w:val="26"/>
        </w:rPr>
      </w:pPr>
      <w:ins w:id="3656" w:author="Microsoft account" w:date="2015-09-28T14:03:00Z">
        <w:r w:rsidRPr="00E31C0D">
          <w:rPr>
            <w:rFonts w:asciiTheme="majorHAnsi" w:hAnsiTheme="majorHAnsi" w:cstheme="majorHAnsi"/>
            <w:noProof/>
            <w:sz w:val="26"/>
            <w:szCs w:val="26"/>
            <w:lang w:val="en-US"/>
            <w:rPrChange w:id="3657" w:author="Unknown">
              <w:rPr>
                <w:noProof/>
                <w:lang w:val="en-US"/>
              </w:rPr>
            </w:rPrChange>
          </w:rPr>
          <w:drawing>
            <wp:anchor distT="0" distB="0" distL="114300" distR="114300" simplePos="0" relativeHeight="251694080" behindDoc="1" locked="0" layoutInCell="1" allowOverlap="1" wp14:anchorId="7D82EF07" wp14:editId="57457A93">
              <wp:simplePos x="0" y="0"/>
              <wp:positionH relativeFrom="column">
                <wp:posOffset>1144270</wp:posOffset>
              </wp:positionH>
              <wp:positionV relativeFrom="paragraph">
                <wp:posOffset>6350</wp:posOffset>
              </wp:positionV>
              <wp:extent cx="2984500" cy="5400040"/>
              <wp:effectExtent l="0" t="0" r="635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4500" cy="540004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5C3383F7" w14:textId="77777777" w:rsidR="00F44F78" w:rsidRPr="00E31C0D" w:rsidRDefault="00F44F78" w:rsidP="00F44F78">
      <w:pPr>
        <w:spacing w:line="276" w:lineRule="auto"/>
        <w:rPr>
          <w:ins w:id="3658" w:author="Microsoft account" w:date="2015-09-28T14:03:00Z"/>
          <w:rFonts w:asciiTheme="majorHAnsi" w:hAnsiTheme="majorHAnsi" w:cstheme="majorHAnsi"/>
          <w:sz w:val="26"/>
          <w:szCs w:val="26"/>
        </w:rPr>
      </w:pPr>
    </w:p>
    <w:p w14:paraId="3F5A7039" w14:textId="77777777" w:rsidR="00F44F78" w:rsidRPr="00E31C0D" w:rsidRDefault="00F44F78" w:rsidP="00F44F78">
      <w:pPr>
        <w:spacing w:line="276" w:lineRule="auto"/>
        <w:rPr>
          <w:ins w:id="3659" w:author="Microsoft account" w:date="2015-09-28T14:03:00Z"/>
          <w:rFonts w:asciiTheme="majorHAnsi" w:hAnsiTheme="majorHAnsi" w:cstheme="majorHAnsi"/>
          <w:sz w:val="26"/>
          <w:szCs w:val="26"/>
        </w:rPr>
      </w:pPr>
    </w:p>
    <w:p w14:paraId="0B901E37" w14:textId="77777777" w:rsidR="00F44F78" w:rsidRPr="00E31C0D" w:rsidRDefault="00F44F78" w:rsidP="00F44F78">
      <w:pPr>
        <w:spacing w:line="276" w:lineRule="auto"/>
        <w:rPr>
          <w:ins w:id="3660" w:author="Microsoft account" w:date="2015-09-28T14:03:00Z"/>
          <w:rFonts w:asciiTheme="majorHAnsi" w:hAnsiTheme="majorHAnsi" w:cstheme="majorHAnsi"/>
          <w:sz w:val="26"/>
          <w:szCs w:val="26"/>
        </w:rPr>
      </w:pPr>
    </w:p>
    <w:p w14:paraId="32E3DFD9" w14:textId="77777777" w:rsidR="00F44F78" w:rsidRPr="00E31C0D" w:rsidRDefault="00F44F78" w:rsidP="00F44F78">
      <w:pPr>
        <w:spacing w:line="276" w:lineRule="auto"/>
        <w:rPr>
          <w:ins w:id="3661" w:author="Microsoft account" w:date="2015-09-28T14:03:00Z"/>
          <w:rFonts w:asciiTheme="majorHAnsi" w:hAnsiTheme="majorHAnsi" w:cstheme="majorHAnsi"/>
          <w:sz w:val="26"/>
          <w:szCs w:val="26"/>
        </w:rPr>
      </w:pPr>
    </w:p>
    <w:p w14:paraId="6B0F66B0" w14:textId="77777777" w:rsidR="00F44F78" w:rsidRPr="00E31C0D" w:rsidRDefault="00F44F78" w:rsidP="00F44F78">
      <w:pPr>
        <w:spacing w:line="276" w:lineRule="auto"/>
        <w:rPr>
          <w:ins w:id="3662" w:author="Microsoft account" w:date="2015-09-28T14:03:00Z"/>
          <w:rFonts w:asciiTheme="majorHAnsi" w:hAnsiTheme="majorHAnsi" w:cstheme="majorHAnsi"/>
          <w:sz w:val="26"/>
          <w:szCs w:val="26"/>
        </w:rPr>
      </w:pPr>
    </w:p>
    <w:p w14:paraId="48E36C7E" w14:textId="77777777" w:rsidR="00F44F78" w:rsidRPr="00E31C0D" w:rsidRDefault="00F44F78" w:rsidP="00F44F78">
      <w:pPr>
        <w:spacing w:line="276" w:lineRule="auto"/>
        <w:rPr>
          <w:ins w:id="3663" w:author="Microsoft account" w:date="2015-09-28T14:03:00Z"/>
          <w:rFonts w:asciiTheme="majorHAnsi" w:hAnsiTheme="majorHAnsi" w:cstheme="majorHAnsi"/>
          <w:sz w:val="26"/>
          <w:szCs w:val="26"/>
        </w:rPr>
      </w:pPr>
    </w:p>
    <w:p w14:paraId="57C5EFAB" w14:textId="77777777" w:rsidR="00F44F78" w:rsidRPr="00E31C0D" w:rsidRDefault="00F44F78" w:rsidP="00F44F78">
      <w:pPr>
        <w:spacing w:line="276" w:lineRule="auto"/>
        <w:rPr>
          <w:ins w:id="3664" w:author="Microsoft account" w:date="2015-09-28T14:03:00Z"/>
          <w:rFonts w:asciiTheme="majorHAnsi" w:hAnsiTheme="majorHAnsi" w:cstheme="majorHAnsi"/>
          <w:sz w:val="26"/>
          <w:szCs w:val="26"/>
        </w:rPr>
      </w:pPr>
    </w:p>
    <w:p w14:paraId="5F88616A" w14:textId="77777777" w:rsidR="00F44F78" w:rsidRPr="00E31C0D" w:rsidRDefault="00F44F78" w:rsidP="00F44F78">
      <w:pPr>
        <w:spacing w:line="276" w:lineRule="auto"/>
        <w:rPr>
          <w:ins w:id="3665" w:author="Microsoft account" w:date="2015-09-28T14:03:00Z"/>
          <w:rFonts w:asciiTheme="majorHAnsi" w:hAnsiTheme="majorHAnsi" w:cstheme="majorHAnsi"/>
          <w:sz w:val="26"/>
          <w:szCs w:val="26"/>
        </w:rPr>
      </w:pPr>
    </w:p>
    <w:p w14:paraId="0E0E07BD" w14:textId="77777777" w:rsidR="00F44F78" w:rsidRPr="00E31C0D" w:rsidRDefault="00F44F78" w:rsidP="00F44F78">
      <w:pPr>
        <w:spacing w:line="276" w:lineRule="auto"/>
        <w:rPr>
          <w:ins w:id="3666" w:author="Microsoft account" w:date="2015-09-28T14:03:00Z"/>
          <w:rFonts w:asciiTheme="majorHAnsi" w:hAnsiTheme="majorHAnsi" w:cstheme="majorHAnsi"/>
          <w:sz w:val="26"/>
          <w:szCs w:val="26"/>
        </w:rPr>
      </w:pPr>
    </w:p>
    <w:p w14:paraId="4B4B842C" w14:textId="77777777" w:rsidR="00F44F78" w:rsidRPr="00E31C0D" w:rsidRDefault="00F44F78" w:rsidP="00F44F78">
      <w:pPr>
        <w:spacing w:line="276" w:lineRule="auto"/>
        <w:rPr>
          <w:ins w:id="3667" w:author="Microsoft account" w:date="2015-09-28T14:03:00Z"/>
          <w:rFonts w:asciiTheme="majorHAnsi" w:hAnsiTheme="majorHAnsi" w:cstheme="majorHAnsi"/>
          <w:sz w:val="26"/>
          <w:szCs w:val="26"/>
        </w:rPr>
      </w:pPr>
    </w:p>
    <w:p w14:paraId="2B1A73C3" w14:textId="77777777" w:rsidR="00F44F78" w:rsidRPr="00E31C0D" w:rsidRDefault="00F44F78" w:rsidP="00F44F78">
      <w:pPr>
        <w:spacing w:line="276" w:lineRule="auto"/>
        <w:rPr>
          <w:ins w:id="3668" w:author="Microsoft account" w:date="2015-09-28T14:03:00Z"/>
          <w:rFonts w:asciiTheme="majorHAnsi" w:hAnsiTheme="majorHAnsi" w:cstheme="majorHAnsi"/>
          <w:sz w:val="26"/>
          <w:szCs w:val="26"/>
        </w:rPr>
      </w:pPr>
    </w:p>
    <w:p w14:paraId="30D7C945" w14:textId="77777777" w:rsidR="00F44F78" w:rsidRPr="00E31C0D" w:rsidRDefault="00F44F78" w:rsidP="00F44F78">
      <w:pPr>
        <w:spacing w:line="276" w:lineRule="auto"/>
        <w:rPr>
          <w:ins w:id="3669" w:author="Microsoft account" w:date="2015-09-28T14:03:00Z"/>
          <w:rFonts w:asciiTheme="majorHAnsi" w:hAnsiTheme="majorHAnsi" w:cstheme="majorHAnsi"/>
          <w:sz w:val="26"/>
          <w:szCs w:val="26"/>
        </w:rPr>
      </w:pPr>
    </w:p>
    <w:p w14:paraId="61513634" w14:textId="77777777" w:rsidR="00F44F78" w:rsidRPr="00E31C0D" w:rsidRDefault="00F44F78" w:rsidP="00F44F78">
      <w:pPr>
        <w:spacing w:line="276" w:lineRule="auto"/>
        <w:rPr>
          <w:ins w:id="3670" w:author="Microsoft account" w:date="2015-09-28T14:03:00Z"/>
          <w:rFonts w:asciiTheme="majorHAnsi" w:hAnsiTheme="majorHAnsi" w:cstheme="majorHAnsi"/>
          <w:sz w:val="26"/>
          <w:szCs w:val="26"/>
        </w:rPr>
      </w:pPr>
    </w:p>
    <w:p w14:paraId="03995671" w14:textId="77777777" w:rsidR="00F44F78" w:rsidRPr="00E31C0D" w:rsidRDefault="00F44F78" w:rsidP="00F44F78">
      <w:pPr>
        <w:spacing w:line="276" w:lineRule="auto"/>
        <w:rPr>
          <w:ins w:id="3671" w:author="Microsoft account" w:date="2015-09-28T14:03:00Z"/>
          <w:rFonts w:asciiTheme="majorHAnsi" w:hAnsiTheme="majorHAnsi" w:cstheme="majorHAnsi"/>
          <w:sz w:val="26"/>
          <w:szCs w:val="26"/>
        </w:rPr>
      </w:pPr>
    </w:p>
    <w:p w14:paraId="2C95CF98" w14:textId="77777777" w:rsidR="00F44F78" w:rsidRPr="00E31C0D" w:rsidRDefault="00F44F78" w:rsidP="00F44F78">
      <w:pPr>
        <w:spacing w:line="276" w:lineRule="auto"/>
        <w:rPr>
          <w:ins w:id="3672" w:author="Microsoft account" w:date="2015-09-28T14:03:00Z"/>
          <w:rFonts w:asciiTheme="majorHAnsi" w:hAnsiTheme="majorHAnsi" w:cstheme="majorHAnsi"/>
          <w:sz w:val="26"/>
          <w:szCs w:val="26"/>
        </w:rPr>
      </w:pPr>
    </w:p>
    <w:p w14:paraId="0A49C9F2" w14:textId="77777777" w:rsidR="00F44F78" w:rsidRPr="00E31C0D" w:rsidRDefault="00F44F78" w:rsidP="00F44F78">
      <w:pPr>
        <w:spacing w:line="276" w:lineRule="auto"/>
        <w:rPr>
          <w:ins w:id="3673" w:author="Microsoft account" w:date="2015-09-28T14:03:00Z"/>
          <w:rFonts w:asciiTheme="majorHAnsi" w:hAnsiTheme="majorHAnsi" w:cstheme="majorHAnsi"/>
          <w:sz w:val="26"/>
          <w:szCs w:val="26"/>
        </w:rPr>
      </w:pPr>
    </w:p>
    <w:p w14:paraId="4BD50694" w14:textId="77777777" w:rsidR="00F44F78" w:rsidRPr="00E31C0D" w:rsidRDefault="00F44F78" w:rsidP="00F44F78">
      <w:pPr>
        <w:spacing w:line="276" w:lineRule="auto"/>
        <w:rPr>
          <w:ins w:id="3674" w:author="Microsoft account" w:date="2015-09-28T14:03:00Z"/>
          <w:rFonts w:asciiTheme="majorHAnsi" w:hAnsiTheme="majorHAnsi" w:cstheme="majorHAnsi"/>
          <w:sz w:val="26"/>
          <w:szCs w:val="26"/>
        </w:rPr>
      </w:pPr>
      <w:ins w:id="3675" w:author="Microsoft account" w:date="2015-09-28T14:03:00Z">
        <w:r w:rsidRPr="00E31C0D">
          <w:rPr>
            <w:rFonts w:asciiTheme="majorHAnsi" w:hAnsiTheme="majorHAnsi" w:cstheme="majorHAnsi"/>
            <w:noProof/>
            <w:sz w:val="26"/>
            <w:szCs w:val="26"/>
            <w:lang w:val="en-US"/>
            <w:rPrChange w:id="3676" w:author="Unknown">
              <w:rPr>
                <w:noProof/>
                <w:lang w:val="en-US"/>
              </w:rPr>
            </w:rPrChange>
          </w:rPr>
          <mc:AlternateContent>
            <mc:Choice Requires="wps">
              <w:drawing>
                <wp:anchor distT="0" distB="0" distL="114300" distR="114300" simplePos="0" relativeHeight="251707392" behindDoc="0" locked="0" layoutInCell="1" allowOverlap="1" wp14:anchorId="0E717B83" wp14:editId="1F7C42C1">
                  <wp:simplePos x="0" y="0"/>
                  <wp:positionH relativeFrom="column">
                    <wp:posOffset>1146033</wp:posOffset>
                  </wp:positionH>
                  <wp:positionV relativeFrom="paragraph">
                    <wp:posOffset>20064</wp:posOffset>
                  </wp:positionV>
                  <wp:extent cx="3330054" cy="477520"/>
                  <wp:effectExtent l="0" t="0" r="3810" b="254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0054" cy="477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05754F" w14:textId="77777777" w:rsidR="00DB7790" w:rsidRPr="00A37C9A" w:rsidRDefault="00DB7790" w:rsidP="00F44F78">
                              <w:pPr>
                                <w:pStyle w:val="Caption"/>
                                <w:jc w:val="center"/>
                                <w:rPr>
                                  <w:noProof/>
                                  <w:color w:val="000000"/>
                                  <w:sz w:val="36"/>
                                  <w:szCs w:val="24"/>
                                </w:rPr>
                              </w:pPr>
                              <w:bookmarkStart w:id="3677" w:name="_Toc430247170"/>
                              <w:r w:rsidRPr="00A37C9A">
                                <w:rPr>
                                  <w:color w:val="000000"/>
                                  <w:sz w:val="24"/>
                                </w:rPr>
                                <w:t xml:space="preserve">Figure </w:t>
                              </w:r>
                              <w:r>
                                <w:rPr>
                                  <w:color w:val="000000"/>
                                  <w:sz w:val="24"/>
                                </w:rPr>
                                <w:t>33</w:t>
                              </w:r>
                              <w:r w:rsidRPr="00A37C9A">
                                <w:rPr>
                                  <w:color w:val="000000"/>
                                  <w:sz w:val="24"/>
                                </w:rPr>
                                <w:t xml:space="preserve">: </w:t>
                              </w:r>
                              <w:r w:rsidRPr="00E31C0D">
                                <w:rPr>
                                  <w:b w:val="0"/>
                                  <w:i/>
                                  <w:color w:val="000000"/>
                                  <w:sz w:val="24"/>
                                </w:rPr>
                                <w:t>ECG signal when the subject is running</w:t>
                              </w:r>
                              <w:bookmarkEnd w:id="36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E717B83" id="Text Box 46" o:spid="_x0000_s1107" type="#_x0000_t202" style="position:absolute;margin-left:90.25pt;margin-top:1.6pt;width:262.2pt;height:37.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" stroked="f">
                  <v:textbox style="mso-fit-shape-to-text:t" inset="0,0,0,0">
                    <w:txbxContent>
                      <w:p w14:paraId="0B05754F" w14:textId="77777777" w:rsidR="00DB7790" w:rsidRPr="00A37C9A" w:rsidRDefault="00DB7790" w:rsidP="00F44F78">
                        <w:pPr>
                          <w:pStyle w:val="Caption"/>
                          <w:jc w:val="center"/>
                          <w:rPr>
                            <w:noProof/>
                            <w:color w:val="000000"/>
                            <w:sz w:val="36"/>
                            <w:szCs w:val="24"/>
                          </w:rPr>
                        </w:pPr>
                        <w:bookmarkStart w:id="3791" w:name="_Toc430247170"/>
                        <w:r w:rsidRPr="00A37C9A">
                          <w:rPr>
                            <w:color w:val="000000"/>
                            <w:sz w:val="24"/>
                          </w:rPr>
                          <w:t xml:space="preserve">Figure </w:t>
                        </w:r>
                        <w:r>
                          <w:rPr>
                            <w:color w:val="000000"/>
                            <w:sz w:val="24"/>
                          </w:rPr>
                          <w:t>33</w:t>
                        </w:r>
                        <w:r w:rsidRPr="00A37C9A">
                          <w:rPr>
                            <w:color w:val="000000"/>
                            <w:sz w:val="24"/>
                          </w:rPr>
                          <w:t xml:space="preserve">: </w:t>
                        </w:r>
                        <w:r w:rsidRPr="00E31C0D">
                          <w:rPr>
                            <w:b w:val="0"/>
                            <w:i/>
                            <w:color w:val="000000"/>
                            <w:sz w:val="24"/>
                          </w:rPr>
                          <w:t>ECG signal when the subject is running</w:t>
                        </w:r>
                        <w:bookmarkEnd w:id="3791"/>
                      </w:p>
                    </w:txbxContent>
                  </v:textbox>
                </v:shape>
              </w:pict>
            </mc:Fallback>
          </mc:AlternateContent>
        </w:r>
      </w:ins>
    </w:p>
    <w:p w14:paraId="466A4869" w14:textId="77777777" w:rsidR="00F44F78" w:rsidRPr="00E31C0D" w:rsidRDefault="00F44F78" w:rsidP="00F44F78">
      <w:pPr>
        <w:spacing w:line="276" w:lineRule="auto"/>
        <w:rPr>
          <w:ins w:id="3678" w:author="Microsoft account" w:date="2015-09-28T14:03:00Z"/>
          <w:rFonts w:asciiTheme="majorHAnsi" w:hAnsiTheme="majorHAnsi" w:cstheme="majorHAnsi"/>
          <w:sz w:val="26"/>
          <w:szCs w:val="26"/>
        </w:rPr>
      </w:pPr>
    </w:p>
    <w:p w14:paraId="7668CC84" w14:textId="77777777" w:rsidR="00F44F78" w:rsidRPr="00E31C0D" w:rsidRDefault="00F44F78" w:rsidP="00F44F78">
      <w:pPr>
        <w:spacing w:line="276" w:lineRule="auto"/>
        <w:rPr>
          <w:ins w:id="3679" w:author="Microsoft account" w:date="2015-09-28T14:03:00Z"/>
          <w:rFonts w:asciiTheme="majorHAnsi" w:hAnsiTheme="majorHAnsi" w:cstheme="majorHAnsi"/>
          <w:sz w:val="26"/>
          <w:szCs w:val="26"/>
        </w:rPr>
      </w:pPr>
    </w:p>
    <w:p w14:paraId="2D7AE522" w14:textId="77777777" w:rsidR="00F44F78" w:rsidRPr="00E31C0D" w:rsidRDefault="00F44F78" w:rsidP="00F44F78">
      <w:pPr>
        <w:spacing w:line="276" w:lineRule="auto"/>
        <w:rPr>
          <w:ins w:id="3680" w:author="Microsoft account" w:date="2015-09-28T14:03:00Z"/>
          <w:rFonts w:asciiTheme="majorHAnsi" w:hAnsiTheme="majorHAnsi" w:cstheme="majorHAnsi"/>
          <w:sz w:val="26"/>
          <w:szCs w:val="26"/>
        </w:rPr>
      </w:pPr>
    </w:p>
    <w:p w14:paraId="5EB50285" w14:textId="77777777" w:rsidR="00F44F78" w:rsidRPr="00E31C0D" w:rsidRDefault="00F44F78" w:rsidP="00F44F78">
      <w:pPr>
        <w:spacing w:line="276" w:lineRule="auto"/>
        <w:rPr>
          <w:ins w:id="3681" w:author="Microsoft account" w:date="2015-09-28T14:03:00Z"/>
          <w:rFonts w:asciiTheme="majorHAnsi" w:hAnsiTheme="majorHAnsi" w:cstheme="majorHAnsi"/>
          <w:sz w:val="26"/>
          <w:szCs w:val="26"/>
        </w:rPr>
      </w:pPr>
    </w:p>
    <w:p w14:paraId="612E98DB" w14:textId="77777777" w:rsidR="00F44F78" w:rsidRPr="00E31C0D" w:rsidRDefault="00F44F78" w:rsidP="00F44F78">
      <w:pPr>
        <w:spacing w:line="276" w:lineRule="auto"/>
        <w:rPr>
          <w:ins w:id="3682" w:author="Microsoft account" w:date="2015-09-28T14:03:00Z"/>
          <w:rFonts w:asciiTheme="majorHAnsi" w:hAnsiTheme="majorHAnsi" w:cstheme="majorHAnsi"/>
          <w:sz w:val="26"/>
          <w:szCs w:val="26"/>
        </w:rPr>
      </w:pPr>
    </w:p>
    <w:p w14:paraId="53AB0304" w14:textId="77777777" w:rsidR="00F44F78" w:rsidRPr="00E31C0D" w:rsidDel="00AF28A9" w:rsidRDefault="00F44F78">
      <w:pPr>
        <w:spacing w:line="276" w:lineRule="auto"/>
        <w:jc w:val="center"/>
        <w:rPr>
          <w:ins w:id="3683" w:author="Microsoft account" w:date="2015-09-28T14:03:00Z"/>
          <w:del w:id="3684" w:author="Tim" w:date="2015-09-28T14:58:00Z"/>
          <w:rFonts w:asciiTheme="majorHAnsi" w:hAnsiTheme="majorHAnsi" w:cstheme="majorHAnsi"/>
          <w:sz w:val="26"/>
          <w:szCs w:val="26"/>
        </w:rPr>
        <w:pPrChange w:id="3685" w:author="Microsoft account" w:date="2015-09-28T15:24:00Z">
          <w:pPr>
            <w:spacing w:line="276" w:lineRule="auto"/>
          </w:pPr>
        </w:pPrChange>
      </w:pPr>
    </w:p>
    <w:p w14:paraId="629F9B26" w14:textId="77777777" w:rsidR="00F44F78" w:rsidRPr="00E31C0D" w:rsidDel="00AF28A9" w:rsidRDefault="00F44F78">
      <w:pPr>
        <w:spacing w:line="276" w:lineRule="auto"/>
        <w:jc w:val="center"/>
        <w:rPr>
          <w:ins w:id="3686" w:author="Microsoft account" w:date="2015-09-28T14:03:00Z"/>
          <w:del w:id="3687" w:author="Tim" w:date="2015-09-28T14:58:00Z"/>
          <w:rFonts w:asciiTheme="majorHAnsi" w:hAnsiTheme="majorHAnsi" w:cstheme="majorHAnsi"/>
          <w:sz w:val="26"/>
          <w:szCs w:val="26"/>
        </w:rPr>
        <w:pPrChange w:id="3688" w:author="Microsoft account" w:date="2015-09-28T15:24:00Z">
          <w:pPr>
            <w:spacing w:line="276" w:lineRule="auto"/>
          </w:pPr>
        </w:pPrChange>
      </w:pPr>
    </w:p>
    <w:p w14:paraId="200FF3D2" w14:textId="77777777" w:rsidR="00F44F78" w:rsidRPr="00E31C0D" w:rsidRDefault="00F44F78">
      <w:pPr>
        <w:spacing w:line="276" w:lineRule="auto"/>
        <w:jc w:val="center"/>
        <w:rPr>
          <w:ins w:id="3689" w:author="Microsoft account" w:date="2015-09-28T14:03:00Z"/>
          <w:rFonts w:asciiTheme="majorHAnsi" w:hAnsiTheme="majorHAnsi" w:cstheme="majorHAnsi"/>
          <w:sz w:val="26"/>
          <w:szCs w:val="26"/>
          <w:lang w:val="en-US"/>
        </w:rPr>
        <w:pPrChange w:id="3690" w:author="Microsoft account" w:date="2015-09-28T15:24:00Z">
          <w:pPr>
            <w:spacing w:line="276" w:lineRule="auto"/>
          </w:pPr>
        </w:pPrChange>
      </w:pPr>
    </w:p>
    <w:p w14:paraId="1F099229" w14:textId="77777777" w:rsidR="00F44F78" w:rsidRPr="00E31C0D" w:rsidRDefault="00F44F78" w:rsidP="00E80329">
      <w:pPr>
        <w:pStyle w:val="Heading1"/>
        <w:keepNext/>
        <w:widowControl/>
        <w:numPr>
          <w:ilvl w:val="0"/>
          <w:numId w:val="0"/>
        </w:numPr>
        <w:spacing w:before="240" w:after="120" w:line="276" w:lineRule="auto"/>
        <w:jc w:val="center"/>
        <w:rPr>
          <w:ins w:id="3691" w:author="Microsoft account" w:date="2015-09-28T14:03:00Z"/>
          <w:rFonts w:asciiTheme="majorHAnsi" w:hAnsiTheme="majorHAnsi" w:cstheme="majorHAnsi"/>
          <w:sz w:val="26"/>
          <w:szCs w:val="26"/>
        </w:rPr>
      </w:pPr>
      <w:bookmarkStart w:id="3692" w:name="_Toc431301081"/>
      <w:ins w:id="3693" w:author="Microsoft account" w:date="2015-09-28T14:03:00Z">
        <w:r w:rsidRPr="00E31C0D">
          <w:rPr>
            <w:rFonts w:asciiTheme="majorHAnsi" w:hAnsiTheme="majorHAnsi" w:cstheme="majorHAnsi"/>
            <w:sz w:val="26"/>
            <w:szCs w:val="26"/>
          </w:rPr>
          <w:t>CHAPTER 5</w:t>
        </w:r>
        <w:bookmarkEnd w:id="3692"/>
      </w:ins>
    </w:p>
    <w:p w14:paraId="4D3904B0" w14:textId="77777777" w:rsidR="00F44F78" w:rsidRPr="00E31C0D" w:rsidRDefault="00F44F78" w:rsidP="00E80329">
      <w:pPr>
        <w:pStyle w:val="Heading1"/>
        <w:numPr>
          <w:ilvl w:val="0"/>
          <w:numId w:val="0"/>
        </w:numPr>
        <w:spacing w:line="276" w:lineRule="auto"/>
        <w:jc w:val="center"/>
        <w:rPr>
          <w:ins w:id="3694" w:author="Microsoft account" w:date="2015-09-28T14:03:00Z"/>
          <w:rFonts w:asciiTheme="majorHAnsi" w:hAnsiTheme="majorHAnsi" w:cstheme="majorHAnsi"/>
          <w:sz w:val="26"/>
          <w:szCs w:val="26"/>
        </w:rPr>
      </w:pPr>
      <w:bookmarkStart w:id="3695" w:name="_Toc431301082"/>
      <w:ins w:id="3696" w:author="Microsoft account" w:date="2015-09-28T14:03:00Z">
        <w:r w:rsidRPr="00E31C0D">
          <w:rPr>
            <w:rFonts w:asciiTheme="majorHAnsi" w:hAnsiTheme="majorHAnsi" w:cstheme="majorHAnsi"/>
            <w:sz w:val="26"/>
            <w:szCs w:val="26"/>
          </w:rPr>
          <w:t>IMPLEMENTATIONS AND DISCUSSIONS</w:t>
        </w:r>
        <w:bookmarkEnd w:id="3695"/>
      </w:ins>
    </w:p>
    <w:p w14:paraId="1F75ACF4" w14:textId="77777777" w:rsidR="00F44F78" w:rsidRPr="00E31C0D" w:rsidRDefault="00F44F78" w:rsidP="00F44F78">
      <w:pPr>
        <w:tabs>
          <w:tab w:val="left" w:pos="720"/>
        </w:tabs>
        <w:spacing w:line="276" w:lineRule="auto"/>
        <w:jc w:val="both"/>
        <w:rPr>
          <w:ins w:id="3697" w:author="Microsoft account" w:date="2015-09-28T14:03:00Z"/>
          <w:rFonts w:asciiTheme="majorHAnsi" w:hAnsiTheme="majorHAnsi" w:cstheme="majorHAnsi"/>
          <w:sz w:val="26"/>
          <w:szCs w:val="26"/>
        </w:rPr>
      </w:pPr>
      <w:ins w:id="3698" w:author="Microsoft account" w:date="2015-09-28T14:03:00Z">
        <w:r w:rsidRPr="00E31C0D">
          <w:rPr>
            <w:rFonts w:asciiTheme="majorHAnsi" w:hAnsiTheme="majorHAnsi" w:cstheme="majorHAnsi"/>
            <w:sz w:val="26"/>
            <w:szCs w:val="26"/>
          </w:rPr>
          <w:tab/>
        </w:r>
      </w:ins>
    </w:p>
    <w:p w14:paraId="0078DE64" w14:textId="77777777" w:rsidR="00F44F78" w:rsidRPr="00E31C0D" w:rsidRDefault="00F44F78" w:rsidP="00F44F78">
      <w:pPr>
        <w:tabs>
          <w:tab w:val="left" w:pos="720"/>
        </w:tabs>
        <w:spacing w:line="276" w:lineRule="auto"/>
        <w:jc w:val="both"/>
        <w:rPr>
          <w:ins w:id="3699" w:author="Microsoft account" w:date="2015-09-28T14:03:00Z"/>
          <w:rFonts w:asciiTheme="majorHAnsi" w:hAnsiTheme="majorHAnsi" w:cstheme="majorHAnsi"/>
          <w:sz w:val="26"/>
          <w:szCs w:val="26"/>
        </w:rPr>
      </w:pPr>
      <w:ins w:id="3700" w:author="Microsoft account" w:date="2015-09-28T14:03:00Z">
        <w:r w:rsidRPr="00E31C0D">
          <w:rPr>
            <w:rFonts w:asciiTheme="majorHAnsi" w:hAnsiTheme="majorHAnsi" w:cstheme="majorHAnsi"/>
            <w:sz w:val="26"/>
            <w:szCs w:val="26"/>
          </w:rPr>
          <w:tab/>
          <w:t xml:space="preserve">The implemented device with ANALOG FRONT-END ECG AFE and CC2541 SoC has proved the reliability in recording both ECG signal from simulator and real human subjects. The subjects can wear the device for days without feeling uncomfortable. The quality of the device has been verified in the reality after being bought by a technician from Viet Gia Company. He bought this device due to the orders from his customers who are both doctor and normal user. This is a good sign to prove that the product of this project has the potential and the great possibility to be brought into the mass market and been accepted by both doctors and common users.   </w:t>
        </w:r>
      </w:ins>
    </w:p>
    <w:p w14:paraId="37F85C53" w14:textId="77777777" w:rsidR="00F44F78" w:rsidRPr="00E31C0D" w:rsidRDefault="00F44F78" w:rsidP="00F44F78">
      <w:pPr>
        <w:tabs>
          <w:tab w:val="left" w:pos="720"/>
        </w:tabs>
        <w:spacing w:line="276" w:lineRule="auto"/>
        <w:jc w:val="both"/>
        <w:rPr>
          <w:ins w:id="3701" w:author="Microsoft account" w:date="2015-09-28T14:03:00Z"/>
          <w:rFonts w:asciiTheme="majorHAnsi" w:hAnsiTheme="majorHAnsi" w:cstheme="majorHAnsi"/>
          <w:sz w:val="26"/>
          <w:szCs w:val="26"/>
        </w:rPr>
      </w:pPr>
      <w:ins w:id="3702" w:author="Microsoft account" w:date="2015-09-28T14:03:00Z">
        <w:r w:rsidRPr="00E31C0D">
          <w:rPr>
            <w:rFonts w:asciiTheme="majorHAnsi" w:hAnsiTheme="majorHAnsi" w:cstheme="majorHAnsi"/>
            <w:sz w:val="26"/>
            <w:szCs w:val="26"/>
          </w:rPr>
          <w:tab/>
          <w:t xml:space="preserve">While preliminary results prove the viability of this project, there are a number of things that the author has learned during the design process to improve future revisions of the device. First, it has been noted that one of the most important part of the system is the battery. Power supply is the matter that challenges all the development of all technology device. Due to the limitation of budget and the size of this project, the current battery is still not fully compatible with the wearable device while cannot efficiently extend the life time of the device. Another reason for this drawback is the small size of the ECG device requires a minimum size of battery, this makes a consequence that the capacity of the battery is reduced. </w:t>
        </w:r>
      </w:ins>
    </w:p>
    <w:p w14:paraId="4DFAA642" w14:textId="77777777" w:rsidR="00F44F78" w:rsidRPr="00E31C0D" w:rsidRDefault="00F44F78" w:rsidP="00F44F78">
      <w:pPr>
        <w:widowControl w:val="0"/>
        <w:autoSpaceDE w:val="0"/>
        <w:autoSpaceDN w:val="0"/>
        <w:adjustRightInd w:val="0"/>
        <w:spacing w:after="240" w:line="276" w:lineRule="auto"/>
        <w:jc w:val="both"/>
        <w:rPr>
          <w:ins w:id="3703" w:author="Microsoft account" w:date="2015-09-28T14:03:00Z"/>
          <w:rFonts w:asciiTheme="majorHAnsi" w:hAnsiTheme="majorHAnsi" w:cstheme="majorHAnsi"/>
          <w:sz w:val="26"/>
          <w:szCs w:val="26"/>
        </w:rPr>
      </w:pPr>
      <w:ins w:id="3704" w:author="Microsoft account" w:date="2015-09-28T14:03:00Z">
        <w:r w:rsidRPr="00E31C0D">
          <w:rPr>
            <w:rFonts w:asciiTheme="majorHAnsi" w:hAnsiTheme="majorHAnsi" w:cstheme="majorHAnsi"/>
            <w:sz w:val="26"/>
            <w:szCs w:val="26"/>
          </w:rPr>
          <w:tab/>
          <w:t>One of the biggest challenge when gathering the bio-potential signal is to eliminate the noise, especially the voltage drift. One of the solution to avoid this phenomenon is using the high-pass filter. However, the ANALOG FRONT-END only provides the built-in digital low-pass filter, therefore the problem should be solved in the smartphone application.</w:t>
        </w:r>
      </w:ins>
    </w:p>
    <w:p w14:paraId="23C90992" w14:textId="77777777" w:rsidR="00F44F78" w:rsidRPr="00E31C0D" w:rsidRDefault="00F44F78">
      <w:pPr>
        <w:pStyle w:val="BodyText"/>
        <w:spacing w:before="13" w:line="276" w:lineRule="auto"/>
        <w:ind w:left="0" w:right="136" w:firstLine="720"/>
        <w:jc w:val="both"/>
        <w:rPr>
          <w:ins w:id="3705" w:author="Microsoft account" w:date="2015-09-28T14:03:00Z"/>
          <w:rFonts w:asciiTheme="majorHAnsi" w:hAnsiTheme="majorHAnsi" w:cstheme="majorHAnsi"/>
          <w:sz w:val="26"/>
          <w:szCs w:val="26"/>
        </w:rPr>
        <w:pPrChange w:id="3706" w:author="Microsoft account" w:date="2015-09-28T15:24:00Z">
          <w:pPr>
            <w:pStyle w:val="BodyText"/>
            <w:spacing w:before="13" w:line="276" w:lineRule="auto"/>
            <w:ind w:left="0" w:right="136"/>
            <w:jc w:val="both"/>
          </w:pPr>
        </w:pPrChange>
      </w:pPr>
      <w:ins w:id="3707" w:author="Microsoft account" w:date="2015-09-28T14:03:00Z">
        <w:r w:rsidRPr="00E31C0D">
          <w:rPr>
            <w:rFonts w:asciiTheme="majorHAnsi" w:hAnsiTheme="majorHAnsi" w:cstheme="majorHAnsi"/>
            <w:sz w:val="26"/>
            <w:szCs w:val="26"/>
          </w:rPr>
          <w:t>This study proposed methods to implement wireless transmission into Holter</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ECG module. The result shows that signal is well transmitted from module to</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Android smartphone through BLE connection and from there to server via TCP/IP or</w:t>
        </w:r>
        <w:r w:rsidRPr="00E31C0D">
          <w:rPr>
            <w:rFonts w:asciiTheme="majorHAnsi" w:hAnsiTheme="majorHAnsi" w:cstheme="majorHAnsi"/>
            <w:spacing w:val="28"/>
            <w:sz w:val="26"/>
            <w:szCs w:val="26"/>
          </w:rPr>
          <w:t xml:space="preserve"> </w:t>
        </w:r>
        <w:r w:rsidRPr="00E31C0D">
          <w:rPr>
            <w:rFonts w:asciiTheme="majorHAnsi" w:hAnsiTheme="majorHAnsi" w:cstheme="majorHAnsi"/>
            <w:sz w:val="26"/>
            <w:szCs w:val="26"/>
          </w:rPr>
          <w:t>Internet web-based server protocol. The signal was recording and transmitting smoothly</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and precisely. BLE protocol proposed high potential applications in telemedicine with</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close distant.</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TCP/IP</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sockets</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method</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proved</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be</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a</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highly</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performance</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protocol</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using</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lastRenderedPageBreak/>
          <w:t>in local area, while web-based server succeeded in globally</w:t>
        </w:r>
        <w:r w:rsidRPr="00E31C0D">
          <w:rPr>
            <w:rFonts w:asciiTheme="majorHAnsi" w:hAnsiTheme="majorHAnsi" w:cstheme="majorHAnsi"/>
            <w:spacing w:val="-10"/>
            <w:sz w:val="26"/>
            <w:szCs w:val="26"/>
          </w:rPr>
          <w:t xml:space="preserve"> </w:t>
        </w:r>
        <w:r w:rsidRPr="00E31C0D">
          <w:rPr>
            <w:rFonts w:asciiTheme="majorHAnsi" w:hAnsiTheme="majorHAnsi" w:cstheme="majorHAnsi"/>
            <w:sz w:val="26"/>
            <w:szCs w:val="26"/>
          </w:rPr>
          <w:t>usage.</w:t>
        </w:r>
      </w:ins>
    </w:p>
    <w:p w14:paraId="7280E67A" w14:textId="77777777" w:rsidR="00F44F78" w:rsidRPr="00E31C0D" w:rsidRDefault="00F44F78">
      <w:pPr>
        <w:pStyle w:val="BodyText"/>
        <w:spacing w:before="207" w:line="276" w:lineRule="auto"/>
        <w:ind w:left="0" w:right="143" w:firstLine="720"/>
        <w:jc w:val="both"/>
        <w:rPr>
          <w:ins w:id="3708" w:author="Microsoft account" w:date="2015-09-28T14:03:00Z"/>
          <w:rFonts w:asciiTheme="majorHAnsi" w:hAnsiTheme="majorHAnsi" w:cstheme="majorHAnsi"/>
          <w:sz w:val="26"/>
          <w:szCs w:val="26"/>
        </w:rPr>
        <w:pPrChange w:id="3709" w:author="Microsoft account" w:date="2015-09-28T15:24:00Z">
          <w:pPr>
            <w:pStyle w:val="BodyText"/>
            <w:spacing w:before="207" w:line="276" w:lineRule="auto"/>
            <w:ind w:left="0" w:right="143"/>
            <w:jc w:val="both"/>
          </w:pPr>
        </w:pPrChange>
      </w:pPr>
      <w:ins w:id="3710" w:author="Microsoft account" w:date="2015-09-28T14:03:00Z">
        <w:r w:rsidRPr="00E31C0D">
          <w:rPr>
            <w:rFonts w:asciiTheme="majorHAnsi" w:hAnsiTheme="majorHAnsi" w:cstheme="majorHAnsi"/>
            <w:sz w:val="26"/>
            <w:szCs w:val="26"/>
          </w:rPr>
          <w:t>Practical</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experiments</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showed</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some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disadvantages</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each</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protocol,</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which</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have</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been carefully considered and solutions was</w:t>
        </w:r>
        <w:r w:rsidRPr="00E31C0D">
          <w:rPr>
            <w:rFonts w:asciiTheme="majorHAnsi" w:hAnsiTheme="majorHAnsi" w:cstheme="majorHAnsi"/>
            <w:spacing w:val="-9"/>
            <w:sz w:val="26"/>
            <w:szCs w:val="26"/>
          </w:rPr>
          <w:t xml:space="preserve"> </w:t>
        </w:r>
        <w:r w:rsidRPr="00E31C0D">
          <w:rPr>
            <w:rFonts w:asciiTheme="majorHAnsi" w:hAnsiTheme="majorHAnsi" w:cstheme="majorHAnsi"/>
            <w:sz w:val="26"/>
            <w:szCs w:val="26"/>
          </w:rPr>
          <w:t>implemented.</w:t>
        </w:r>
      </w:ins>
    </w:p>
    <w:p w14:paraId="5616B840" w14:textId="77777777" w:rsidR="00F44F78" w:rsidRPr="00E31C0D" w:rsidRDefault="00F44F78" w:rsidP="004A164A">
      <w:pPr>
        <w:pStyle w:val="BodyText"/>
        <w:spacing w:before="69" w:after="240" w:line="276" w:lineRule="auto"/>
        <w:ind w:left="0" w:right="137" w:firstLine="720"/>
        <w:jc w:val="both"/>
        <w:rPr>
          <w:ins w:id="3711" w:author="Microsoft account" w:date="2015-09-28T14:03:00Z"/>
          <w:rFonts w:asciiTheme="majorHAnsi" w:hAnsiTheme="majorHAnsi" w:cstheme="majorHAnsi"/>
          <w:sz w:val="26"/>
          <w:szCs w:val="26"/>
        </w:rPr>
      </w:pPr>
      <w:ins w:id="3712" w:author="Microsoft account" w:date="2015-09-28T14:03:00Z">
        <w:r w:rsidRPr="00E31C0D">
          <w:rPr>
            <w:rFonts w:asciiTheme="majorHAnsi" w:hAnsiTheme="majorHAnsi" w:cstheme="majorHAnsi"/>
            <w:sz w:val="26"/>
            <w:szCs w:val="26"/>
          </w:rPr>
          <w:t>First,</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TCP/IP</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sockets</w:t>
        </w:r>
        <w:r w:rsidRPr="00E31C0D">
          <w:rPr>
            <w:rFonts w:asciiTheme="majorHAnsi" w:hAnsiTheme="majorHAnsi" w:cstheme="majorHAnsi"/>
            <w:spacing w:val="27"/>
            <w:sz w:val="26"/>
            <w:szCs w:val="26"/>
          </w:rPr>
          <w:t xml:space="preserve"> </w:t>
        </w:r>
        <w:r w:rsidRPr="00E31C0D">
          <w:rPr>
            <w:rFonts w:asciiTheme="majorHAnsi" w:hAnsiTheme="majorHAnsi" w:cstheme="majorHAnsi"/>
            <w:sz w:val="26"/>
            <w:szCs w:val="26"/>
          </w:rPr>
          <w:t>method,</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delay</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time</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between</w:t>
        </w:r>
        <w:r w:rsidRPr="00E31C0D">
          <w:rPr>
            <w:rFonts w:asciiTheme="majorHAnsi" w:hAnsiTheme="majorHAnsi" w:cstheme="majorHAnsi"/>
            <w:spacing w:val="26"/>
            <w:sz w:val="26"/>
            <w:szCs w:val="26"/>
          </w:rPr>
          <w:t xml:space="preserve"> </w:t>
        </w:r>
        <w:r w:rsidRPr="00E31C0D">
          <w:rPr>
            <w:rFonts w:asciiTheme="majorHAnsi" w:hAnsiTheme="majorHAnsi" w:cstheme="majorHAnsi"/>
            <w:sz w:val="26"/>
            <w:szCs w:val="26"/>
          </w:rPr>
          <w:t>acquired</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signal</w:t>
        </w:r>
        <w:r w:rsidRPr="00E31C0D">
          <w:rPr>
            <w:rFonts w:asciiTheme="majorHAnsi" w:hAnsiTheme="majorHAnsi" w:cstheme="majorHAnsi"/>
            <w:spacing w:val="26"/>
            <w:sz w:val="26"/>
            <w:szCs w:val="26"/>
          </w:rPr>
          <w:t xml:space="preserve"> </w:t>
        </w:r>
        <w:r w:rsidRPr="00E31C0D">
          <w:rPr>
            <w:rFonts w:asciiTheme="majorHAnsi" w:hAnsiTheme="majorHAnsi" w:cstheme="majorHAnsi"/>
            <w:sz w:val="26"/>
            <w:szCs w:val="26"/>
          </w:rPr>
          <w:t>and</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real</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ECG one</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causes</w:t>
        </w:r>
        <w:r w:rsidRPr="00E31C0D">
          <w:rPr>
            <w:rFonts w:asciiTheme="majorHAnsi" w:hAnsiTheme="majorHAnsi" w:cstheme="majorHAnsi"/>
            <w:spacing w:val="36"/>
            <w:sz w:val="26"/>
            <w:szCs w:val="26"/>
          </w:rPr>
          <w:t xml:space="preserve"> </w:t>
        </w:r>
        <w:r w:rsidRPr="00E31C0D">
          <w:rPr>
            <w:rFonts w:asciiTheme="majorHAnsi" w:hAnsiTheme="majorHAnsi" w:cstheme="majorHAnsi"/>
            <w:sz w:val="26"/>
            <w:szCs w:val="26"/>
          </w:rPr>
          <w:t>by</w:t>
        </w:r>
        <w:r w:rsidRPr="00E31C0D">
          <w:rPr>
            <w:rFonts w:asciiTheme="majorHAnsi" w:hAnsiTheme="majorHAnsi" w:cstheme="majorHAnsi"/>
            <w:spacing w:val="30"/>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35"/>
            <w:sz w:val="26"/>
            <w:szCs w:val="26"/>
          </w:rPr>
          <w:t xml:space="preserve"> </w:t>
        </w:r>
        <w:r w:rsidRPr="00E31C0D">
          <w:rPr>
            <w:rFonts w:asciiTheme="majorHAnsi" w:hAnsiTheme="majorHAnsi" w:cstheme="majorHAnsi"/>
            <w:sz w:val="26"/>
            <w:szCs w:val="26"/>
          </w:rPr>
          <w:t>duration</w:t>
        </w:r>
        <w:r w:rsidRPr="00E31C0D">
          <w:rPr>
            <w:rFonts w:asciiTheme="majorHAnsi" w:hAnsiTheme="majorHAnsi" w:cstheme="majorHAnsi"/>
            <w:spacing w:val="35"/>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35"/>
            <w:sz w:val="26"/>
            <w:szCs w:val="26"/>
          </w:rPr>
          <w:t xml:space="preserve"> </w:t>
        </w:r>
        <w:r w:rsidRPr="00E31C0D">
          <w:rPr>
            <w:rFonts w:asciiTheme="majorHAnsi" w:hAnsiTheme="majorHAnsi" w:cstheme="majorHAnsi"/>
            <w:sz w:val="26"/>
            <w:szCs w:val="26"/>
          </w:rPr>
          <w:t>algorithm</w:t>
        </w:r>
        <w:r w:rsidRPr="00E31C0D">
          <w:rPr>
            <w:rFonts w:asciiTheme="majorHAnsi" w:hAnsiTheme="majorHAnsi" w:cstheme="majorHAnsi"/>
            <w:spacing w:val="36"/>
            <w:sz w:val="26"/>
            <w:szCs w:val="26"/>
          </w:rPr>
          <w:t xml:space="preserve"> </w:t>
        </w:r>
        <w:r w:rsidRPr="00E31C0D">
          <w:rPr>
            <w:rFonts w:asciiTheme="majorHAnsi" w:hAnsiTheme="majorHAnsi" w:cstheme="majorHAnsi"/>
            <w:sz w:val="26"/>
            <w:szCs w:val="26"/>
          </w:rPr>
          <w:t>performance</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by</w:t>
        </w:r>
        <w:r w:rsidRPr="00E31C0D">
          <w:rPr>
            <w:rFonts w:asciiTheme="majorHAnsi" w:hAnsiTheme="majorHAnsi" w:cstheme="majorHAnsi"/>
            <w:spacing w:val="30"/>
            <w:sz w:val="26"/>
            <w:szCs w:val="26"/>
          </w:rPr>
          <w:t xml:space="preserve"> </w:t>
        </w:r>
        <w:r w:rsidRPr="00E31C0D">
          <w:rPr>
            <w:rFonts w:asciiTheme="majorHAnsi" w:hAnsiTheme="majorHAnsi" w:cstheme="majorHAnsi"/>
            <w:sz w:val="26"/>
            <w:szCs w:val="26"/>
          </w:rPr>
          <w:t>MATLAB.</w:t>
        </w:r>
        <w:r w:rsidRPr="00E31C0D">
          <w:rPr>
            <w:rFonts w:asciiTheme="majorHAnsi" w:hAnsiTheme="majorHAnsi" w:cstheme="majorHAnsi"/>
            <w:spacing w:val="35"/>
            <w:sz w:val="26"/>
            <w:szCs w:val="26"/>
          </w:rPr>
          <w:t xml:space="preserve"> </w:t>
        </w:r>
        <w:r w:rsidRPr="00E31C0D">
          <w:rPr>
            <w:rFonts w:asciiTheme="majorHAnsi" w:hAnsiTheme="majorHAnsi" w:cstheme="majorHAnsi"/>
            <w:sz w:val="26"/>
            <w:szCs w:val="26"/>
          </w:rPr>
          <w:t>According</w:t>
        </w:r>
        <w:r w:rsidRPr="00E31C0D">
          <w:rPr>
            <w:rFonts w:asciiTheme="majorHAnsi" w:hAnsiTheme="majorHAnsi" w:cstheme="majorHAnsi"/>
            <w:spacing w:val="33"/>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36"/>
            <w:sz w:val="26"/>
            <w:szCs w:val="26"/>
          </w:rPr>
          <w:t xml:space="preserve"> </w:t>
        </w:r>
        <w:r w:rsidRPr="00E31C0D">
          <w:rPr>
            <w:rFonts w:asciiTheme="majorHAnsi" w:hAnsiTheme="majorHAnsi" w:cstheme="majorHAnsi"/>
            <w:sz w:val="26"/>
            <w:szCs w:val="26"/>
          </w:rPr>
          <w:t>our testing experiment, the acquisition time take about only 75% of total duration</w:t>
        </w:r>
        <w:r w:rsidRPr="00E31C0D">
          <w:rPr>
            <w:rFonts w:asciiTheme="majorHAnsi" w:hAnsiTheme="majorHAnsi" w:cstheme="majorHAnsi"/>
            <w:spacing w:val="3"/>
            <w:sz w:val="26"/>
            <w:szCs w:val="26"/>
          </w:rPr>
          <w:t xml:space="preserve"> </w:t>
        </w:r>
        <w:r w:rsidRPr="00E31C0D">
          <w:rPr>
            <w:rFonts w:asciiTheme="majorHAnsi" w:hAnsiTheme="majorHAnsi" w:cstheme="majorHAnsi"/>
            <w:sz w:val="26"/>
            <w:szCs w:val="26"/>
          </w:rPr>
          <w:t>performed by</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program.</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rest</w:t>
        </w:r>
        <w:r w:rsidRPr="00E31C0D">
          <w:rPr>
            <w:rFonts w:asciiTheme="majorHAnsi" w:hAnsiTheme="majorHAnsi" w:cstheme="majorHAnsi"/>
            <w:spacing w:val="26"/>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used</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by</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processing</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signal.</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Therefore,</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record</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slower</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than real-time one about 25% in total. In order to deal with this problem, a low-level</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language, C-sharp,</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has</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been</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used</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program</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an</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application</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receive</w:t>
        </w:r>
        <w:r w:rsidRPr="00E31C0D">
          <w:rPr>
            <w:rFonts w:asciiTheme="majorHAnsi" w:hAnsiTheme="majorHAnsi" w:cstheme="majorHAnsi"/>
            <w:spacing w:val="12"/>
            <w:sz w:val="26"/>
            <w:szCs w:val="26"/>
          </w:rPr>
          <w:t xml:space="preserve"> </w:t>
        </w:r>
        <w:r w:rsidRPr="00E31C0D">
          <w:rPr>
            <w:rFonts w:asciiTheme="majorHAnsi" w:hAnsiTheme="majorHAnsi" w:cstheme="majorHAnsi"/>
            <w:sz w:val="26"/>
            <w:szCs w:val="26"/>
          </w:rPr>
          <w:t>data.</w:t>
        </w:r>
        <w:r w:rsidRPr="00E31C0D">
          <w:rPr>
            <w:rFonts w:asciiTheme="majorHAnsi" w:hAnsiTheme="majorHAnsi" w:cstheme="majorHAnsi"/>
            <w:spacing w:val="12"/>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result</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shows</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that, signal</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transmitted</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smoother</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and</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faster</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due</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usage</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multithread</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method,</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whic</w:t>
        </w:r>
        <w:r>
          <w:rPr>
            <w:rFonts w:asciiTheme="majorHAnsi" w:hAnsiTheme="majorHAnsi" w:cstheme="majorHAnsi"/>
            <w:sz w:val="26"/>
            <w:szCs w:val="26"/>
          </w:rPr>
          <w:t xml:space="preserve">h </w:t>
        </w:r>
        <w:r w:rsidRPr="00E31C0D">
          <w:rPr>
            <w:rFonts w:asciiTheme="majorHAnsi" w:hAnsiTheme="majorHAnsi" w:cstheme="majorHAnsi"/>
            <w:sz w:val="26"/>
            <w:szCs w:val="26"/>
          </w:rPr>
          <w:t>allows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many</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activities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running</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parallel.</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Moreover,</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C-sharp</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a</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low-level</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programming language, which requires low-cost of</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computation.</w:t>
        </w:r>
      </w:ins>
    </w:p>
    <w:p w14:paraId="40A758AD" w14:textId="77777777" w:rsidR="00F44F78" w:rsidRPr="00E31C0D" w:rsidRDefault="00F44F78">
      <w:pPr>
        <w:pStyle w:val="BodyText"/>
        <w:spacing w:before="10" w:after="240" w:line="276" w:lineRule="auto"/>
        <w:ind w:left="0" w:right="143" w:firstLine="720"/>
        <w:jc w:val="both"/>
        <w:rPr>
          <w:ins w:id="3713" w:author="Microsoft account" w:date="2015-09-28T14:03:00Z"/>
          <w:rFonts w:asciiTheme="majorHAnsi" w:hAnsiTheme="majorHAnsi" w:cstheme="majorHAnsi"/>
          <w:sz w:val="26"/>
          <w:szCs w:val="26"/>
        </w:rPr>
        <w:pPrChange w:id="3714" w:author="Microsoft account" w:date="2015-09-28T15:24:00Z">
          <w:pPr>
            <w:pStyle w:val="BodyText"/>
            <w:spacing w:before="10" w:after="240" w:line="276" w:lineRule="auto"/>
            <w:ind w:left="0" w:right="143"/>
            <w:jc w:val="both"/>
          </w:pPr>
        </w:pPrChange>
      </w:pPr>
      <w:ins w:id="3715" w:author="Microsoft account" w:date="2015-09-28T14:03:00Z">
        <w:r w:rsidRPr="00E31C0D">
          <w:rPr>
            <w:rFonts w:asciiTheme="majorHAnsi" w:hAnsiTheme="majorHAnsi" w:cstheme="majorHAnsi"/>
            <w:sz w:val="26"/>
            <w:szCs w:val="26"/>
          </w:rPr>
          <w:t>Second, the wireless transferring errors were still big issue to concentrate. In the</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recorded signal, there were both mistakes on Bluetooth pathway as well as TCP/IP</w:t>
        </w:r>
        <w:r w:rsidRPr="00E31C0D">
          <w:rPr>
            <w:rFonts w:asciiTheme="majorHAnsi" w:hAnsiTheme="majorHAnsi" w:cstheme="majorHAnsi"/>
            <w:spacing w:val="-11"/>
            <w:sz w:val="26"/>
            <w:szCs w:val="26"/>
          </w:rPr>
          <w:t xml:space="preserve"> </w:t>
        </w:r>
        <w:r w:rsidRPr="00E31C0D">
          <w:rPr>
            <w:rFonts w:asciiTheme="majorHAnsi" w:hAnsiTheme="majorHAnsi" w:cstheme="majorHAnsi"/>
            <w:sz w:val="26"/>
            <w:szCs w:val="26"/>
          </w:rPr>
          <w:t>one.</w:t>
        </w:r>
      </w:ins>
    </w:p>
    <w:p w14:paraId="6F01AE20" w14:textId="77777777" w:rsidR="00F44F78" w:rsidRPr="00E31C0D" w:rsidRDefault="00F44F78">
      <w:pPr>
        <w:pStyle w:val="BodyText"/>
        <w:spacing w:before="10" w:after="240" w:line="276" w:lineRule="auto"/>
        <w:ind w:left="0" w:right="139" w:firstLine="720"/>
        <w:jc w:val="both"/>
        <w:rPr>
          <w:ins w:id="3716" w:author="Microsoft account" w:date="2015-09-28T14:03:00Z"/>
          <w:rFonts w:asciiTheme="majorHAnsi" w:hAnsiTheme="majorHAnsi" w:cstheme="majorHAnsi"/>
          <w:sz w:val="26"/>
          <w:szCs w:val="26"/>
        </w:rPr>
        <w:pPrChange w:id="3717" w:author="Microsoft account" w:date="2015-09-28T15:24:00Z">
          <w:pPr>
            <w:pStyle w:val="BodyText"/>
            <w:spacing w:before="10" w:after="240" w:line="276" w:lineRule="auto"/>
            <w:ind w:left="0" w:right="139"/>
            <w:jc w:val="both"/>
          </w:pPr>
        </w:pPrChange>
      </w:pPr>
      <w:ins w:id="3718" w:author="Microsoft account" w:date="2015-09-28T14:03:00Z">
        <w:r w:rsidRPr="00E31C0D">
          <w:rPr>
            <w:rFonts w:asciiTheme="majorHAnsi" w:hAnsiTheme="majorHAnsi" w:cstheme="majorHAnsi"/>
            <w:sz w:val="26"/>
            <w:szCs w:val="26"/>
          </w:rPr>
          <w:t>As</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result,</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errors</w:t>
        </w:r>
        <w:r w:rsidRPr="00E31C0D">
          <w:rPr>
            <w:rFonts w:asciiTheme="majorHAnsi" w:hAnsiTheme="majorHAnsi" w:cstheme="majorHAnsi"/>
            <w:spacing w:val="46"/>
            <w:sz w:val="26"/>
            <w:szCs w:val="26"/>
          </w:rPr>
          <w:t xml:space="preserve"> </w:t>
        </w:r>
        <w:r w:rsidRPr="00E31C0D">
          <w:rPr>
            <w:rFonts w:asciiTheme="majorHAnsi" w:hAnsiTheme="majorHAnsi" w:cstheme="majorHAnsi"/>
            <w:sz w:val="26"/>
            <w:szCs w:val="26"/>
          </w:rPr>
          <w:t>mainly</w:t>
        </w:r>
        <w:r w:rsidRPr="00E31C0D">
          <w:rPr>
            <w:rFonts w:asciiTheme="majorHAnsi" w:hAnsiTheme="majorHAnsi" w:cstheme="majorHAnsi"/>
            <w:spacing w:val="37"/>
            <w:sz w:val="26"/>
            <w:szCs w:val="26"/>
          </w:rPr>
          <w:t xml:space="preserve"> </w:t>
        </w:r>
        <w:r w:rsidRPr="00E31C0D">
          <w:rPr>
            <w:rFonts w:asciiTheme="majorHAnsi" w:hAnsiTheme="majorHAnsi" w:cstheme="majorHAnsi"/>
            <w:sz w:val="26"/>
            <w:szCs w:val="26"/>
          </w:rPr>
          <w:t>take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place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first</w:t>
        </w:r>
        <w:r w:rsidRPr="00E31C0D">
          <w:rPr>
            <w:rFonts w:asciiTheme="majorHAnsi" w:hAnsiTheme="majorHAnsi" w:cstheme="majorHAnsi"/>
            <w:spacing w:val="45"/>
            <w:sz w:val="26"/>
            <w:szCs w:val="26"/>
          </w:rPr>
          <w:t xml:space="preserve"> </w:t>
        </w:r>
        <w:r w:rsidRPr="00E31C0D">
          <w:rPr>
            <w:rFonts w:asciiTheme="majorHAnsi" w:hAnsiTheme="majorHAnsi" w:cstheme="majorHAnsi"/>
            <w:sz w:val="26"/>
            <w:szCs w:val="26"/>
          </w:rPr>
          <w:t>step.</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These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mistakes</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could</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be leaking</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bytes,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or</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mismatch.</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most</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important</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error</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pairing</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2</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byte</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together.</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this case,</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an</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extraordinary</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value</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appears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among</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24"/>
            <w:sz w:val="26"/>
            <w:szCs w:val="26"/>
          </w:rPr>
          <w:t xml:space="preserve"> </w:t>
        </w:r>
        <w:r w:rsidRPr="00E31C0D">
          <w:rPr>
            <w:rFonts w:asciiTheme="majorHAnsi" w:hAnsiTheme="majorHAnsi" w:cstheme="majorHAnsi"/>
            <w:sz w:val="26"/>
            <w:szCs w:val="26"/>
          </w:rPr>
          <w:t>normal</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one.</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This</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causes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difficulties</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for signal processing after then. In order to solve this problem, a novel firmware is set,</w:t>
        </w:r>
        <w:r w:rsidRPr="00E31C0D">
          <w:rPr>
            <w:rFonts w:asciiTheme="majorHAnsi" w:hAnsiTheme="majorHAnsi" w:cstheme="majorHAnsi"/>
            <w:spacing w:val="12"/>
            <w:sz w:val="26"/>
            <w:szCs w:val="26"/>
          </w:rPr>
          <w:t xml:space="preserve"> </w:t>
        </w:r>
        <w:r w:rsidRPr="00E31C0D">
          <w:rPr>
            <w:rFonts w:asciiTheme="majorHAnsi" w:hAnsiTheme="majorHAnsi" w:cstheme="majorHAnsi"/>
            <w:sz w:val="26"/>
            <w:szCs w:val="26"/>
          </w:rPr>
          <w:t>which let</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MCU</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sending</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a</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20-bytes</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package</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once</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instead</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single</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byte</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one.</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Each</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package includes check byte and counter byte, which help to double-check the precision</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of sending data. The same method has been used to check data sending to server. There</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are record id, segment id and segment length for each package, which allow to check if</w:t>
        </w:r>
        <w:r w:rsidRPr="00E31C0D">
          <w:rPr>
            <w:rFonts w:asciiTheme="majorHAnsi" w:hAnsiTheme="majorHAnsi" w:cstheme="majorHAnsi"/>
            <w:spacing w:val="9"/>
            <w:sz w:val="26"/>
            <w:szCs w:val="26"/>
          </w:rPr>
          <w:t xml:space="preserve"> </w:t>
        </w:r>
        <w:r w:rsidRPr="00E31C0D">
          <w:rPr>
            <w:rFonts w:asciiTheme="majorHAnsi" w:hAnsiTheme="majorHAnsi" w:cstheme="majorHAnsi"/>
            <w:sz w:val="26"/>
            <w:szCs w:val="26"/>
          </w:rPr>
          <w:t>there is any missing</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segment.</w:t>
        </w:r>
      </w:ins>
    </w:p>
    <w:p w14:paraId="2E81F431" w14:textId="77777777" w:rsidR="00F44F78" w:rsidRPr="00E31C0D" w:rsidRDefault="00F44F78" w:rsidP="00F44F78">
      <w:pPr>
        <w:spacing w:line="276" w:lineRule="auto"/>
        <w:ind w:left="720"/>
        <w:jc w:val="both"/>
        <w:rPr>
          <w:ins w:id="3719" w:author="Microsoft account" w:date="2015-09-28T14:03:00Z"/>
          <w:rFonts w:asciiTheme="majorHAnsi" w:eastAsia="Times New Roman" w:hAnsiTheme="majorHAnsi" w:cstheme="majorHAnsi"/>
          <w:sz w:val="26"/>
          <w:szCs w:val="26"/>
          <w:lang w:val="en-US"/>
        </w:rPr>
      </w:pPr>
      <w:ins w:id="3720" w:author="Microsoft account" w:date="2015-09-28T14:03:00Z">
        <w:r w:rsidRPr="00E31C0D">
          <w:rPr>
            <w:rFonts w:asciiTheme="majorHAnsi" w:hAnsiTheme="majorHAnsi" w:cstheme="majorHAnsi"/>
            <w:sz w:val="26"/>
            <w:szCs w:val="26"/>
          </w:rPr>
          <w:br w:type="page"/>
        </w:r>
      </w:ins>
    </w:p>
    <w:p w14:paraId="4A81CB4D" w14:textId="77777777" w:rsidR="00F44F78" w:rsidRPr="00E31C0D" w:rsidRDefault="00F44F78" w:rsidP="00F44F78">
      <w:pPr>
        <w:widowControl w:val="0"/>
        <w:autoSpaceDE w:val="0"/>
        <w:autoSpaceDN w:val="0"/>
        <w:adjustRightInd w:val="0"/>
        <w:spacing w:after="240" w:line="276" w:lineRule="auto"/>
        <w:ind w:left="720"/>
        <w:jc w:val="both"/>
        <w:rPr>
          <w:ins w:id="3721" w:author="Microsoft account" w:date="2015-09-28T14:03:00Z"/>
          <w:rFonts w:asciiTheme="majorHAnsi" w:hAnsiTheme="majorHAnsi" w:cstheme="majorHAnsi"/>
          <w:sz w:val="26"/>
          <w:szCs w:val="26"/>
        </w:rPr>
      </w:pPr>
    </w:p>
    <w:p w14:paraId="70611818" w14:textId="77777777" w:rsidR="00F44F78" w:rsidRPr="00E31C0D" w:rsidRDefault="00F44F78" w:rsidP="00F44F78">
      <w:pPr>
        <w:pStyle w:val="Heading1"/>
        <w:keepNext/>
        <w:widowControl/>
        <w:numPr>
          <w:ilvl w:val="0"/>
          <w:numId w:val="0"/>
        </w:numPr>
        <w:spacing w:before="240" w:after="120" w:line="276" w:lineRule="auto"/>
        <w:jc w:val="center"/>
        <w:rPr>
          <w:ins w:id="3722" w:author="Microsoft account" w:date="2015-09-28T14:03:00Z"/>
          <w:rFonts w:asciiTheme="majorHAnsi" w:hAnsiTheme="majorHAnsi" w:cstheme="majorHAnsi"/>
          <w:sz w:val="26"/>
          <w:szCs w:val="26"/>
        </w:rPr>
      </w:pPr>
      <w:bookmarkStart w:id="3723" w:name="_Toc431301083"/>
      <w:ins w:id="3724" w:author="Microsoft account" w:date="2015-09-28T14:03:00Z">
        <w:r w:rsidRPr="00E31C0D">
          <w:rPr>
            <w:rFonts w:asciiTheme="majorHAnsi" w:hAnsiTheme="majorHAnsi" w:cstheme="majorHAnsi"/>
            <w:sz w:val="26"/>
            <w:szCs w:val="26"/>
          </w:rPr>
          <w:t>CHAPTER 6</w:t>
        </w:r>
        <w:bookmarkEnd w:id="3723"/>
      </w:ins>
    </w:p>
    <w:p w14:paraId="57E649BA" w14:textId="7454ED2E" w:rsidR="00F44F78" w:rsidRPr="00E31C0D" w:rsidRDefault="00F44F78">
      <w:pPr>
        <w:pStyle w:val="Heading1"/>
        <w:numPr>
          <w:ilvl w:val="0"/>
          <w:numId w:val="0"/>
        </w:numPr>
        <w:spacing w:after="240" w:line="276" w:lineRule="auto"/>
        <w:jc w:val="center"/>
        <w:rPr>
          <w:ins w:id="3725" w:author="Microsoft account" w:date="2015-09-28T14:03:00Z"/>
          <w:rFonts w:asciiTheme="majorHAnsi" w:hAnsiTheme="majorHAnsi" w:cstheme="majorHAnsi"/>
          <w:sz w:val="26"/>
          <w:szCs w:val="26"/>
        </w:rPr>
        <w:pPrChange w:id="3726" w:author="Microsoft account" w:date="2015-09-28T16:27:00Z">
          <w:pPr>
            <w:pStyle w:val="Heading1"/>
            <w:numPr>
              <w:numId w:val="0"/>
            </w:numPr>
            <w:spacing w:line="276" w:lineRule="auto"/>
            <w:ind w:left="0" w:firstLine="0"/>
            <w:jc w:val="center"/>
          </w:pPr>
        </w:pPrChange>
      </w:pPr>
      <w:bookmarkStart w:id="3727" w:name="_Toc431301084"/>
      <w:ins w:id="3728" w:author="Microsoft account" w:date="2015-09-28T14:03:00Z">
        <w:r w:rsidRPr="00E31C0D">
          <w:rPr>
            <w:rFonts w:asciiTheme="majorHAnsi" w:hAnsiTheme="majorHAnsi" w:cstheme="majorHAnsi"/>
            <w:sz w:val="26"/>
            <w:szCs w:val="26"/>
          </w:rPr>
          <w:t>CONCLUSION</w:t>
        </w:r>
      </w:ins>
      <w:ins w:id="3729" w:author="Tim" w:date="2015-09-29T14:13:00Z">
        <w:r w:rsidR="00BD4B67">
          <w:rPr>
            <w:rFonts w:asciiTheme="majorHAnsi" w:hAnsiTheme="majorHAnsi" w:cstheme="majorHAnsi"/>
            <w:sz w:val="26"/>
            <w:szCs w:val="26"/>
          </w:rPr>
          <w:t>S</w:t>
        </w:r>
      </w:ins>
      <w:bookmarkEnd w:id="3727"/>
    </w:p>
    <w:p w14:paraId="38A74BE6" w14:textId="035981F0" w:rsidR="00F44F78" w:rsidRPr="00E31C0D" w:rsidRDefault="00F44F78" w:rsidP="004A164A">
      <w:pPr>
        <w:tabs>
          <w:tab w:val="left" w:pos="426"/>
          <w:tab w:val="left" w:pos="630"/>
        </w:tabs>
        <w:spacing w:line="276" w:lineRule="auto"/>
        <w:jc w:val="both"/>
        <w:rPr>
          <w:ins w:id="3730" w:author="Microsoft account" w:date="2015-09-28T14:03:00Z"/>
          <w:rFonts w:asciiTheme="majorHAnsi" w:hAnsiTheme="majorHAnsi" w:cstheme="majorHAnsi"/>
          <w:sz w:val="26"/>
          <w:szCs w:val="26"/>
        </w:rPr>
      </w:pPr>
      <w:ins w:id="3731" w:author="Microsoft account" w:date="2015-09-28T14:03:00Z">
        <w:r w:rsidRPr="00E31C0D">
          <w:rPr>
            <w:rFonts w:asciiTheme="majorHAnsi" w:hAnsiTheme="majorHAnsi" w:cstheme="majorHAnsi"/>
            <w:sz w:val="26"/>
            <w:szCs w:val="26"/>
          </w:rPr>
          <w:tab/>
        </w:r>
      </w:ins>
      <w:ins w:id="3732" w:author="Tim" w:date="2015-09-29T14:41:00Z">
        <w:r w:rsidR="004A164A">
          <w:rPr>
            <w:rFonts w:asciiTheme="majorHAnsi" w:hAnsiTheme="majorHAnsi" w:cstheme="majorHAnsi"/>
            <w:sz w:val="26"/>
            <w:szCs w:val="26"/>
          </w:rPr>
          <w:tab/>
        </w:r>
      </w:ins>
      <w:ins w:id="3733" w:author="Microsoft account" w:date="2015-09-28T14:03:00Z">
        <w:r w:rsidRPr="00E31C0D">
          <w:rPr>
            <w:rFonts w:asciiTheme="majorHAnsi" w:hAnsiTheme="majorHAnsi" w:cstheme="majorHAnsi"/>
            <w:sz w:val="26"/>
            <w:szCs w:val="26"/>
          </w:rPr>
          <w:t xml:space="preserve">In conclusion, the thesis work was successfully developed to be a completed device. The analog front-end circuit demonstrated the reliable work on capturing the real-time ECG signal without noises or delay. The wireless transceiver via BLE proved to be an excellent choice because of the compatibility with smartphone, high speed, and low power consumption. The device additionally showed the good experience when being worn on the chest of the patient. This proves that an ECG acquisition device can be made more comfortable without losing quality. This is feasible by intelligently integrating the wearable electronics, provided by TI, into a compact design. The author, being really multifaceted, covers a broad range of hardware as well as software skills. This gives the project the opportunity to successfully integrate a multitude of technology aspects and to bring to the mass market a promising wearable ECG system. </w:t>
        </w:r>
      </w:ins>
    </w:p>
    <w:p w14:paraId="05177C8B" w14:textId="1A2B1F39" w:rsidR="00F44F78" w:rsidRPr="00E31C0D" w:rsidRDefault="00F44F78" w:rsidP="00F44F78">
      <w:pPr>
        <w:pStyle w:val="BodyText"/>
        <w:tabs>
          <w:tab w:val="left" w:pos="284"/>
        </w:tabs>
        <w:spacing w:before="9" w:line="276" w:lineRule="auto"/>
        <w:ind w:left="0" w:right="6"/>
        <w:jc w:val="both"/>
        <w:rPr>
          <w:ins w:id="3734" w:author="Microsoft account" w:date="2015-09-28T14:03:00Z"/>
          <w:rFonts w:asciiTheme="majorHAnsi" w:hAnsiTheme="majorHAnsi" w:cstheme="majorHAnsi"/>
          <w:sz w:val="26"/>
          <w:szCs w:val="26"/>
        </w:rPr>
      </w:pPr>
      <w:ins w:id="3735" w:author="Microsoft account" w:date="2015-09-28T14:03:00Z">
        <w:r w:rsidRPr="00E31C0D">
          <w:rPr>
            <w:rFonts w:asciiTheme="majorHAnsi" w:hAnsiTheme="majorHAnsi" w:cstheme="majorHAnsi"/>
            <w:sz w:val="26"/>
            <w:szCs w:val="26"/>
          </w:rPr>
          <w:tab/>
        </w:r>
      </w:ins>
      <w:ins w:id="3736" w:author="Tim" w:date="2015-09-29T14:41:00Z">
        <w:r w:rsidR="004A164A">
          <w:rPr>
            <w:rFonts w:asciiTheme="majorHAnsi" w:hAnsiTheme="majorHAnsi" w:cstheme="majorHAnsi"/>
            <w:sz w:val="26"/>
            <w:szCs w:val="26"/>
          </w:rPr>
          <w:tab/>
        </w:r>
      </w:ins>
      <w:ins w:id="3737" w:author="Microsoft account" w:date="2015-09-28T14:03:00Z">
        <w:r w:rsidRPr="00E31C0D">
          <w:rPr>
            <w:rFonts w:asciiTheme="majorHAnsi" w:hAnsiTheme="majorHAnsi" w:cstheme="majorHAnsi"/>
            <w:sz w:val="26"/>
            <w:szCs w:val="26"/>
          </w:rPr>
          <w:t>Telemedicine</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has</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been</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developed</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decades</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other</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countries.</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However,</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Vietnam</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and South</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East</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Asia</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countries,</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this</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a</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new</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field.</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We</w:t>
        </w:r>
        <w:r w:rsidRPr="00E31C0D">
          <w:rPr>
            <w:rFonts w:asciiTheme="majorHAnsi" w:hAnsiTheme="majorHAnsi" w:cstheme="majorHAnsi"/>
            <w:spacing w:val="12"/>
            <w:sz w:val="26"/>
            <w:szCs w:val="26"/>
          </w:rPr>
          <w:t xml:space="preserve"> </w:t>
        </w:r>
        <w:r w:rsidRPr="00E31C0D">
          <w:rPr>
            <w:rFonts w:asciiTheme="majorHAnsi" w:hAnsiTheme="majorHAnsi" w:cstheme="majorHAnsi"/>
            <w:sz w:val="26"/>
            <w:szCs w:val="26"/>
          </w:rPr>
          <w:t>are</w:t>
        </w:r>
        <w:r w:rsidRPr="00E31C0D">
          <w:rPr>
            <w:rFonts w:asciiTheme="majorHAnsi" w:hAnsiTheme="majorHAnsi" w:cstheme="majorHAnsi"/>
            <w:spacing w:val="18"/>
            <w:sz w:val="26"/>
            <w:szCs w:val="26"/>
          </w:rPr>
          <w:t xml:space="preserve"> </w:t>
        </w:r>
        <w:r w:rsidRPr="00E31C0D">
          <w:rPr>
            <w:rFonts w:asciiTheme="majorHAnsi" w:hAnsiTheme="majorHAnsi" w:cstheme="majorHAnsi"/>
            <w:sz w:val="26"/>
            <w:szCs w:val="26"/>
          </w:rPr>
          <w:t>now</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find</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more</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projects</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that</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study about</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applications</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and</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implementations</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telemedicine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47"/>
            <w:sz w:val="26"/>
            <w:szCs w:val="26"/>
          </w:rPr>
          <w:t xml:space="preserve"> </w:t>
        </w:r>
        <w:r w:rsidRPr="00E31C0D">
          <w:rPr>
            <w:rFonts w:asciiTheme="majorHAnsi" w:hAnsiTheme="majorHAnsi" w:cstheme="majorHAnsi"/>
            <w:sz w:val="26"/>
            <w:szCs w:val="26"/>
          </w:rPr>
          <w:t>Vietnam,</w:t>
        </w:r>
        <w:r w:rsidRPr="00E31C0D">
          <w:rPr>
            <w:rFonts w:asciiTheme="majorHAnsi" w:hAnsiTheme="majorHAnsi" w:cstheme="majorHAnsi"/>
            <w:spacing w:val="46"/>
            <w:sz w:val="26"/>
            <w:szCs w:val="26"/>
          </w:rPr>
          <w:t xml:space="preserve"> </w:t>
        </w:r>
        <w:r w:rsidRPr="00E31C0D">
          <w:rPr>
            <w:rFonts w:asciiTheme="majorHAnsi" w:hAnsiTheme="majorHAnsi" w:cstheme="majorHAnsi"/>
            <w:sz w:val="26"/>
            <w:szCs w:val="26"/>
          </w:rPr>
          <w:t>especially</w:t>
        </w:r>
        <w:r w:rsidRPr="00E31C0D">
          <w:rPr>
            <w:rFonts w:asciiTheme="majorHAnsi" w:hAnsiTheme="majorHAnsi" w:cstheme="majorHAnsi"/>
            <w:spacing w:val="39"/>
            <w:sz w:val="26"/>
            <w:szCs w:val="26"/>
          </w:rPr>
          <w:t xml:space="preserve"> </w:t>
        </w:r>
        <w:r w:rsidRPr="00E31C0D">
          <w:rPr>
            <w:rFonts w:asciiTheme="majorHAnsi" w:hAnsiTheme="majorHAnsi" w:cstheme="majorHAnsi"/>
            <w:sz w:val="26"/>
            <w:szCs w:val="26"/>
          </w:rPr>
          <w:t>in Biomedical Engineering departments – HCMIU. Inspiring from those spirits, this</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project aims to build a complete tele-medical system for ambulatory</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electrocardiogram applications. In cooperating with the wireless ECG module, designed by other student,</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a novel</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transmitting</w:t>
        </w:r>
        <w:r w:rsidRPr="00E31C0D">
          <w:rPr>
            <w:rFonts w:asciiTheme="majorHAnsi" w:hAnsiTheme="majorHAnsi" w:cstheme="majorHAnsi"/>
            <w:spacing w:val="31"/>
            <w:sz w:val="26"/>
            <w:szCs w:val="26"/>
          </w:rPr>
          <w:t xml:space="preserve"> </w:t>
        </w:r>
        <w:r w:rsidRPr="00E31C0D">
          <w:rPr>
            <w:rFonts w:asciiTheme="majorHAnsi" w:hAnsiTheme="majorHAnsi" w:cstheme="majorHAnsi"/>
            <w:sz w:val="26"/>
            <w:szCs w:val="26"/>
          </w:rPr>
          <w:t>pathway</w:t>
        </w:r>
        <w:r w:rsidRPr="00E31C0D">
          <w:rPr>
            <w:rFonts w:asciiTheme="majorHAnsi" w:hAnsiTheme="majorHAnsi" w:cstheme="majorHAnsi"/>
            <w:spacing w:val="26"/>
            <w:sz w:val="26"/>
            <w:szCs w:val="26"/>
          </w:rPr>
          <w:t xml:space="preserve"> </w:t>
        </w:r>
        <w:r w:rsidRPr="00E31C0D">
          <w:rPr>
            <w:rFonts w:asciiTheme="majorHAnsi" w:hAnsiTheme="majorHAnsi" w:cstheme="majorHAnsi"/>
            <w:sz w:val="26"/>
            <w:szCs w:val="26"/>
          </w:rPr>
          <w:t>using</w:t>
        </w:r>
        <w:r w:rsidRPr="00E31C0D">
          <w:rPr>
            <w:rFonts w:asciiTheme="majorHAnsi" w:hAnsiTheme="majorHAnsi" w:cstheme="majorHAnsi"/>
            <w:spacing w:val="33"/>
            <w:sz w:val="26"/>
            <w:szCs w:val="26"/>
          </w:rPr>
          <w:t xml:space="preserve"> </w:t>
        </w:r>
        <w:r w:rsidRPr="00E31C0D">
          <w:rPr>
            <w:rFonts w:asciiTheme="majorHAnsi" w:hAnsiTheme="majorHAnsi" w:cstheme="majorHAnsi"/>
            <w:sz w:val="26"/>
            <w:szCs w:val="26"/>
          </w:rPr>
          <w:t>Bluetooth</w:t>
        </w:r>
        <w:r w:rsidRPr="00E31C0D">
          <w:rPr>
            <w:rFonts w:asciiTheme="majorHAnsi" w:hAnsiTheme="majorHAnsi" w:cstheme="majorHAnsi"/>
            <w:spacing w:val="36"/>
            <w:sz w:val="26"/>
            <w:szCs w:val="26"/>
          </w:rPr>
          <w:t xml:space="preserve"> </w:t>
        </w:r>
        <w:r w:rsidRPr="00E31C0D">
          <w:rPr>
            <w:rFonts w:asciiTheme="majorHAnsi" w:hAnsiTheme="majorHAnsi" w:cstheme="majorHAnsi"/>
            <w:sz w:val="26"/>
            <w:szCs w:val="26"/>
          </w:rPr>
          <w:t>Low</w:t>
        </w:r>
        <w:r w:rsidRPr="00E31C0D">
          <w:rPr>
            <w:rFonts w:asciiTheme="majorHAnsi" w:hAnsiTheme="majorHAnsi" w:cstheme="majorHAnsi"/>
            <w:spacing w:val="33"/>
            <w:sz w:val="26"/>
            <w:szCs w:val="26"/>
          </w:rPr>
          <w:t xml:space="preserve"> </w:t>
        </w:r>
        <w:r w:rsidRPr="00E31C0D">
          <w:rPr>
            <w:rFonts w:asciiTheme="majorHAnsi" w:hAnsiTheme="majorHAnsi" w:cstheme="majorHAnsi"/>
            <w:sz w:val="26"/>
            <w:szCs w:val="26"/>
          </w:rPr>
          <w:t>Energy,</w:t>
        </w:r>
        <w:r w:rsidRPr="00E31C0D">
          <w:rPr>
            <w:rFonts w:asciiTheme="majorHAnsi" w:hAnsiTheme="majorHAnsi" w:cstheme="majorHAnsi"/>
            <w:spacing w:val="33"/>
            <w:sz w:val="26"/>
            <w:szCs w:val="26"/>
          </w:rPr>
          <w:t xml:space="preserve"> </w:t>
        </w:r>
        <w:r w:rsidRPr="00E31C0D">
          <w:rPr>
            <w:rFonts w:asciiTheme="majorHAnsi" w:hAnsiTheme="majorHAnsi" w:cstheme="majorHAnsi"/>
            <w:sz w:val="26"/>
            <w:szCs w:val="26"/>
          </w:rPr>
          <w:t>TCP/IP</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sockets</w:t>
        </w:r>
        <w:r w:rsidRPr="00E31C0D">
          <w:rPr>
            <w:rFonts w:asciiTheme="majorHAnsi" w:hAnsiTheme="majorHAnsi" w:cstheme="majorHAnsi"/>
            <w:spacing w:val="34"/>
            <w:sz w:val="26"/>
            <w:szCs w:val="26"/>
          </w:rPr>
          <w:t xml:space="preserve"> </w:t>
        </w:r>
        <w:r w:rsidRPr="00E31C0D">
          <w:rPr>
            <w:rFonts w:asciiTheme="majorHAnsi" w:hAnsiTheme="majorHAnsi" w:cstheme="majorHAnsi"/>
            <w:sz w:val="26"/>
            <w:szCs w:val="26"/>
          </w:rPr>
          <w:t>and</w:t>
        </w:r>
        <w:r w:rsidRPr="00E31C0D">
          <w:rPr>
            <w:rFonts w:asciiTheme="majorHAnsi" w:hAnsiTheme="majorHAnsi" w:cstheme="majorHAnsi"/>
            <w:spacing w:val="36"/>
            <w:sz w:val="26"/>
            <w:szCs w:val="26"/>
          </w:rPr>
          <w:t xml:space="preserve"> </w:t>
        </w:r>
        <w:r w:rsidRPr="00E31C0D">
          <w:rPr>
            <w:rFonts w:asciiTheme="majorHAnsi" w:hAnsiTheme="majorHAnsi" w:cstheme="majorHAnsi"/>
            <w:sz w:val="26"/>
            <w:szCs w:val="26"/>
          </w:rPr>
          <w:t>Internet web-based server protocols is</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established.</w:t>
        </w:r>
      </w:ins>
    </w:p>
    <w:p w14:paraId="711186A2" w14:textId="1BDA7875" w:rsidR="00F44F78" w:rsidRPr="00E31C0D" w:rsidRDefault="00F44F78" w:rsidP="00F44F78">
      <w:pPr>
        <w:pStyle w:val="BodyText"/>
        <w:tabs>
          <w:tab w:val="left" w:pos="284"/>
        </w:tabs>
        <w:spacing w:before="207" w:line="276" w:lineRule="auto"/>
        <w:ind w:left="0" w:right="6"/>
        <w:jc w:val="both"/>
        <w:rPr>
          <w:ins w:id="3738" w:author="Microsoft account" w:date="2015-09-28T14:03:00Z"/>
          <w:rFonts w:asciiTheme="majorHAnsi" w:hAnsiTheme="majorHAnsi" w:cstheme="majorHAnsi"/>
          <w:sz w:val="26"/>
          <w:szCs w:val="26"/>
        </w:rPr>
      </w:pPr>
      <w:ins w:id="3739" w:author="Microsoft account" w:date="2015-09-28T14:03:00Z">
        <w:r>
          <w:rPr>
            <w:rFonts w:asciiTheme="majorHAnsi" w:hAnsiTheme="majorHAnsi" w:cstheme="majorHAnsi"/>
            <w:sz w:val="26"/>
            <w:szCs w:val="26"/>
          </w:rPr>
          <w:tab/>
        </w:r>
      </w:ins>
      <w:ins w:id="3740" w:author="Tim" w:date="2015-09-29T14:41:00Z">
        <w:r w:rsidR="004A164A">
          <w:rPr>
            <w:rFonts w:asciiTheme="majorHAnsi" w:hAnsiTheme="majorHAnsi" w:cstheme="majorHAnsi"/>
            <w:sz w:val="26"/>
            <w:szCs w:val="26"/>
          </w:rPr>
          <w:tab/>
        </w:r>
      </w:ins>
      <w:ins w:id="3741" w:author="Microsoft account" w:date="2015-09-28T14:03:00Z">
        <w:r w:rsidRPr="00E31C0D">
          <w:rPr>
            <w:rFonts w:asciiTheme="majorHAnsi" w:hAnsiTheme="majorHAnsi" w:cstheme="majorHAnsi"/>
            <w:sz w:val="26"/>
            <w:szCs w:val="26"/>
          </w:rPr>
          <w:t>In</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analysis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aspects,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BLE</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protocol</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performed</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fast</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and</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precisely</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transmitting</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signal</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to Android</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smartphone.</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maximum</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distance</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practical</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experiment</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15</w:t>
        </w:r>
        <w:r w:rsidRPr="00E31C0D">
          <w:rPr>
            <w:rFonts w:asciiTheme="majorHAnsi" w:hAnsiTheme="majorHAnsi" w:cstheme="majorHAnsi"/>
            <w:spacing w:val="20"/>
            <w:sz w:val="26"/>
            <w:szCs w:val="26"/>
          </w:rPr>
          <w:t xml:space="preserve"> </w:t>
        </w:r>
        <w:r w:rsidRPr="00E31C0D">
          <w:rPr>
            <w:rFonts w:asciiTheme="majorHAnsi" w:hAnsiTheme="majorHAnsi" w:cstheme="majorHAnsi"/>
            <w:sz w:val="26"/>
            <w:szCs w:val="26"/>
          </w:rPr>
          <w:t>meters,</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with respects to 20 meters in reference. The further distance the slower performance. TCP/IP sockets protocol shows its advantage in speed and accuracy in data wireless</w:t>
        </w:r>
        <w:r w:rsidRPr="00E31C0D">
          <w:rPr>
            <w:rFonts w:asciiTheme="majorHAnsi" w:hAnsiTheme="majorHAnsi" w:cstheme="majorHAnsi"/>
            <w:spacing w:val="18"/>
            <w:sz w:val="26"/>
            <w:szCs w:val="26"/>
          </w:rPr>
          <w:t xml:space="preserve"> </w:t>
        </w:r>
        <w:r w:rsidRPr="00E31C0D">
          <w:rPr>
            <w:rFonts w:asciiTheme="majorHAnsi" w:hAnsiTheme="majorHAnsi" w:cstheme="majorHAnsi"/>
            <w:sz w:val="26"/>
            <w:szCs w:val="26"/>
          </w:rPr>
          <w:t xml:space="preserve">transmission. </w:t>
        </w:r>
      </w:ins>
    </w:p>
    <w:p w14:paraId="4866E026" w14:textId="274BD0AF" w:rsidR="00F44F78" w:rsidRPr="00E31C0D" w:rsidRDefault="00F44F78" w:rsidP="00F44F78">
      <w:pPr>
        <w:pStyle w:val="BodyText"/>
        <w:tabs>
          <w:tab w:val="left" w:pos="284"/>
        </w:tabs>
        <w:spacing w:before="207" w:line="276" w:lineRule="auto"/>
        <w:ind w:left="0" w:right="6"/>
        <w:jc w:val="both"/>
        <w:rPr>
          <w:ins w:id="3742" w:author="Microsoft account" w:date="2015-09-28T14:03:00Z"/>
          <w:rFonts w:asciiTheme="majorHAnsi" w:hAnsiTheme="majorHAnsi" w:cstheme="majorHAnsi"/>
          <w:sz w:val="26"/>
          <w:szCs w:val="26"/>
        </w:rPr>
      </w:pPr>
      <w:ins w:id="3743" w:author="Microsoft account" w:date="2015-09-28T14:03:00Z">
        <w:r>
          <w:rPr>
            <w:rFonts w:asciiTheme="majorHAnsi" w:hAnsiTheme="majorHAnsi" w:cstheme="majorHAnsi"/>
            <w:sz w:val="26"/>
            <w:szCs w:val="26"/>
          </w:rPr>
          <w:tab/>
        </w:r>
      </w:ins>
      <w:ins w:id="3744" w:author="Tim" w:date="2015-09-29T14:41:00Z">
        <w:r w:rsidR="004A164A">
          <w:rPr>
            <w:rFonts w:asciiTheme="majorHAnsi" w:hAnsiTheme="majorHAnsi" w:cstheme="majorHAnsi"/>
            <w:sz w:val="26"/>
            <w:szCs w:val="26"/>
          </w:rPr>
          <w:tab/>
        </w:r>
      </w:ins>
      <w:ins w:id="3745" w:author="Microsoft account" w:date="2015-09-28T14:03:00Z">
        <w:r w:rsidRPr="00E31C0D">
          <w:rPr>
            <w:rFonts w:asciiTheme="majorHAnsi" w:hAnsiTheme="majorHAnsi" w:cstheme="majorHAnsi"/>
            <w:sz w:val="26"/>
            <w:szCs w:val="26"/>
          </w:rPr>
          <w:t>A</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new</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server</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program</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on</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C-sharp,</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which</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shows</w:t>
        </w:r>
        <w:r w:rsidRPr="00E31C0D">
          <w:rPr>
            <w:rFonts w:asciiTheme="majorHAnsi" w:hAnsiTheme="majorHAnsi" w:cstheme="majorHAnsi"/>
            <w:spacing w:val="14"/>
            <w:sz w:val="26"/>
            <w:szCs w:val="26"/>
          </w:rPr>
          <w:t xml:space="preserve"> </w:t>
        </w:r>
        <w:r w:rsidRPr="00E31C0D">
          <w:rPr>
            <w:rFonts w:asciiTheme="majorHAnsi" w:hAnsiTheme="majorHAnsi" w:cstheme="majorHAnsi"/>
            <w:sz w:val="26"/>
            <w:szCs w:val="26"/>
          </w:rPr>
          <w:t>better</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performance</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speed,</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is</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created to replace previous MATLAB vesion. This method should be more considered in</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hospital or clinics applications. Besides, the method of global web-based server has been proposed</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in</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order</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overcome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the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local</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area</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usage</w:t>
        </w:r>
        <w:r w:rsidRPr="00E31C0D">
          <w:rPr>
            <w:rFonts w:asciiTheme="majorHAnsi" w:hAnsiTheme="majorHAnsi" w:cstheme="majorHAnsi"/>
            <w:spacing w:val="43"/>
            <w:sz w:val="26"/>
            <w:szCs w:val="26"/>
          </w:rPr>
          <w:t xml:space="preserve"> </w:t>
        </w:r>
        <w:r w:rsidRPr="00E31C0D">
          <w:rPr>
            <w:rFonts w:asciiTheme="majorHAnsi" w:hAnsiTheme="majorHAnsi" w:cstheme="majorHAnsi"/>
            <w:sz w:val="26"/>
            <w:szCs w:val="26"/>
          </w:rPr>
          <w:t>limitationof</w:t>
        </w:r>
        <w:r w:rsidRPr="00E31C0D">
          <w:rPr>
            <w:rFonts w:asciiTheme="majorHAnsi" w:hAnsiTheme="majorHAnsi" w:cstheme="majorHAnsi"/>
            <w:spacing w:val="44"/>
            <w:sz w:val="26"/>
            <w:szCs w:val="26"/>
          </w:rPr>
          <w:t xml:space="preserve"> </w:t>
        </w:r>
        <w:r w:rsidRPr="00E31C0D">
          <w:rPr>
            <w:rFonts w:asciiTheme="majorHAnsi" w:hAnsiTheme="majorHAnsi" w:cstheme="majorHAnsi"/>
            <w:sz w:val="26"/>
            <w:szCs w:val="26"/>
          </w:rPr>
          <w:t>TCP/IP</w:t>
        </w:r>
        <w:r w:rsidRPr="00E31C0D">
          <w:rPr>
            <w:rFonts w:asciiTheme="majorHAnsi" w:hAnsiTheme="majorHAnsi" w:cstheme="majorHAnsi"/>
            <w:spacing w:val="45"/>
            <w:sz w:val="26"/>
            <w:szCs w:val="26"/>
          </w:rPr>
          <w:t xml:space="preserve"> </w:t>
        </w:r>
        <w:r w:rsidRPr="00E31C0D">
          <w:rPr>
            <w:rFonts w:asciiTheme="majorHAnsi" w:hAnsiTheme="majorHAnsi" w:cstheme="majorHAnsi"/>
            <w:sz w:val="26"/>
            <w:szCs w:val="26"/>
          </w:rPr>
          <w:t>sockets</w:t>
        </w:r>
        <w:r w:rsidRPr="00E31C0D">
          <w:rPr>
            <w:rFonts w:asciiTheme="majorHAnsi" w:hAnsiTheme="majorHAnsi" w:cstheme="majorHAnsi"/>
            <w:spacing w:val="45"/>
            <w:sz w:val="26"/>
            <w:szCs w:val="26"/>
          </w:rPr>
          <w:t xml:space="preserve"> </w:t>
        </w:r>
        <w:r w:rsidRPr="00E31C0D">
          <w:rPr>
            <w:rFonts w:asciiTheme="majorHAnsi" w:hAnsiTheme="majorHAnsi" w:cstheme="majorHAnsi"/>
            <w:sz w:val="26"/>
            <w:szCs w:val="26"/>
          </w:rPr>
          <w:t xml:space="preserve">one. Although, the transmission of this method is unstable and slower, it is suitable for the </w:t>
        </w:r>
        <w:r w:rsidRPr="00E31C0D">
          <w:rPr>
            <w:rFonts w:asciiTheme="majorHAnsi" w:hAnsiTheme="majorHAnsi" w:cstheme="majorHAnsi"/>
            <w:sz w:val="26"/>
            <w:szCs w:val="26"/>
          </w:rPr>
          <w:lastRenderedPageBreak/>
          <w:t>high</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mobility</w:t>
        </w:r>
        <w:r w:rsidRPr="00E31C0D">
          <w:rPr>
            <w:rFonts w:asciiTheme="majorHAnsi" w:hAnsiTheme="majorHAnsi" w:cstheme="majorHAnsi"/>
            <w:spacing w:val="37"/>
            <w:sz w:val="26"/>
            <w:szCs w:val="26"/>
          </w:rPr>
          <w:t xml:space="preserve"> </w:t>
        </w:r>
        <w:r w:rsidRPr="00E31C0D">
          <w:rPr>
            <w:rFonts w:asciiTheme="majorHAnsi" w:hAnsiTheme="majorHAnsi" w:cstheme="majorHAnsi"/>
            <w:sz w:val="26"/>
            <w:szCs w:val="26"/>
          </w:rPr>
          <w:t>users</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or</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emergency</w:t>
        </w:r>
        <w:r w:rsidRPr="00E31C0D">
          <w:rPr>
            <w:rFonts w:asciiTheme="majorHAnsi" w:hAnsiTheme="majorHAnsi" w:cstheme="majorHAnsi"/>
            <w:spacing w:val="37"/>
            <w:sz w:val="26"/>
            <w:szCs w:val="26"/>
          </w:rPr>
          <w:t xml:space="preserve"> </w:t>
        </w:r>
        <w:r w:rsidRPr="00E31C0D">
          <w:rPr>
            <w:rFonts w:asciiTheme="majorHAnsi" w:hAnsiTheme="majorHAnsi" w:cstheme="majorHAnsi"/>
            <w:sz w:val="26"/>
            <w:szCs w:val="26"/>
          </w:rPr>
          <w:t>due</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to</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its</w:t>
        </w:r>
        <w:r w:rsidRPr="00E31C0D">
          <w:rPr>
            <w:rFonts w:asciiTheme="majorHAnsi" w:hAnsiTheme="majorHAnsi" w:cstheme="majorHAnsi"/>
            <w:spacing w:val="42"/>
            <w:sz w:val="26"/>
            <w:szCs w:val="26"/>
          </w:rPr>
          <w:t xml:space="preserve"> </w:t>
        </w:r>
        <w:r w:rsidRPr="00E31C0D">
          <w:rPr>
            <w:rFonts w:asciiTheme="majorHAnsi" w:hAnsiTheme="majorHAnsi" w:cstheme="majorHAnsi"/>
            <w:sz w:val="26"/>
            <w:szCs w:val="26"/>
          </w:rPr>
          <w:t>wide</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range</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of</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transmission.</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3G</w:t>
        </w:r>
        <w:r w:rsidRPr="00E31C0D">
          <w:rPr>
            <w:rFonts w:asciiTheme="majorHAnsi" w:hAnsiTheme="majorHAnsi" w:cstheme="majorHAnsi"/>
            <w:spacing w:val="41"/>
            <w:sz w:val="26"/>
            <w:szCs w:val="26"/>
          </w:rPr>
          <w:t xml:space="preserve"> </w:t>
        </w:r>
        <w:r w:rsidRPr="00E31C0D">
          <w:rPr>
            <w:rFonts w:asciiTheme="majorHAnsi" w:hAnsiTheme="majorHAnsi" w:cstheme="majorHAnsi"/>
            <w:sz w:val="26"/>
            <w:szCs w:val="26"/>
          </w:rPr>
          <w:t>wireless system is implemented, which is expected to enhance the stability of</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signal.</w:t>
        </w:r>
      </w:ins>
    </w:p>
    <w:p w14:paraId="2DB1EFD7" w14:textId="22919B8C" w:rsidR="00F44F78" w:rsidRPr="00E31C0D" w:rsidRDefault="00F44F78" w:rsidP="00F44F78">
      <w:pPr>
        <w:pStyle w:val="BodyText"/>
        <w:tabs>
          <w:tab w:val="left" w:pos="284"/>
        </w:tabs>
        <w:spacing w:before="204" w:line="276" w:lineRule="auto"/>
        <w:ind w:left="0" w:right="138"/>
        <w:jc w:val="both"/>
        <w:rPr>
          <w:ins w:id="3746" w:author="Microsoft account" w:date="2015-09-28T14:03:00Z"/>
          <w:rFonts w:asciiTheme="majorHAnsi" w:hAnsiTheme="majorHAnsi" w:cstheme="majorHAnsi"/>
          <w:sz w:val="26"/>
          <w:szCs w:val="26"/>
        </w:rPr>
      </w:pPr>
      <w:ins w:id="3747" w:author="Microsoft account" w:date="2015-09-28T14:03:00Z">
        <w:r>
          <w:rPr>
            <w:rFonts w:asciiTheme="majorHAnsi" w:hAnsiTheme="majorHAnsi" w:cstheme="majorHAnsi"/>
            <w:sz w:val="26"/>
            <w:szCs w:val="26"/>
          </w:rPr>
          <w:tab/>
        </w:r>
      </w:ins>
      <w:ins w:id="3748" w:author="Tim" w:date="2015-09-29T14:41:00Z">
        <w:r w:rsidR="004A164A">
          <w:rPr>
            <w:rFonts w:asciiTheme="majorHAnsi" w:hAnsiTheme="majorHAnsi" w:cstheme="majorHAnsi"/>
            <w:sz w:val="26"/>
            <w:szCs w:val="26"/>
          </w:rPr>
          <w:tab/>
        </w:r>
      </w:ins>
      <w:ins w:id="3749" w:author="Microsoft account" w:date="2015-09-28T14:03:00Z">
        <w:r w:rsidRPr="00E31C0D">
          <w:rPr>
            <w:rFonts w:asciiTheme="majorHAnsi" w:hAnsiTheme="majorHAnsi" w:cstheme="majorHAnsi"/>
            <w:sz w:val="26"/>
            <w:szCs w:val="26"/>
          </w:rPr>
          <w:t>For future applications, Holter ECG with wireless system is a potential solution</w:t>
        </w:r>
        <w:r w:rsidRPr="00E31C0D">
          <w:rPr>
            <w:rFonts w:asciiTheme="majorHAnsi" w:hAnsiTheme="majorHAnsi" w:cstheme="majorHAnsi"/>
            <w:spacing w:val="-11"/>
            <w:sz w:val="26"/>
            <w:szCs w:val="26"/>
          </w:rPr>
          <w:t xml:space="preserve"> </w:t>
        </w:r>
        <w:r w:rsidRPr="00E31C0D">
          <w:rPr>
            <w:rFonts w:asciiTheme="majorHAnsi" w:hAnsiTheme="majorHAnsi" w:cstheme="majorHAnsi"/>
            <w:sz w:val="26"/>
            <w:szCs w:val="26"/>
          </w:rPr>
          <w:t>for telemedicine, especially in heart diseases. This system gives patients and doctors</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chance to predict the occurrence of some dangerous diseases, such as silent ischemia. In</w:t>
        </w:r>
        <w:r w:rsidRPr="00E31C0D">
          <w:rPr>
            <w:rFonts w:asciiTheme="majorHAnsi" w:hAnsiTheme="majorHAnsi" w:cstheme="majorHAnsi"/>
            <w:spacing w:val="-12"/>
            <w:sz w:val="26"/>
            <w:szCs w:val="26"/>
          </w:rPr>
          <w:t xml:space="preserve"> </w:t>
        </w:r>
        <w:r w:rsidRPr="00E31C0D">
          <w:rPr>
            <w:rFonts w:asciiTheme="majorHAnsi" w:hAnsiTheme="majorHAnsi" w:cstheme="majorHAnsi"/>
            <w:sz w:val="26"/>
            <w:szCs w:val="26"/>
          </w:rPr>
          <w:t>addition, this is a first step for constructing complete telemedicine healthcare systems on</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the Internet.</w:t>
        </w:r>
      </w:ins>
    </w:p>
    <w:p w14:paraId="1E4AE360" w14:textId="77777777" w:rsidR="00F44F78" w:rsidRPr="00E31C0D" w:rsidRDefault="00F44F78" w:rsidP="00F44F78">
      <w:pPr>
        <w:spacing w:line="276" w:lineRule="auto"/>
        <w:jc w:val="both"/>
        <w:rPr>
          <w:ins w:id="3750" w:author="Microsoft account" w:date="2015-09-28T14:03:00Z"/>
          <w:rFonts w:asciiTheme="majorHAnsi" w:hAnsiTheme="majorHAnsi" w:cstheme="majorHAnsi"/>
          <w:sz w:val="26"/>
          <w:szCs w:val="26"/>
        </w:rPr>
      </w:pPr>
    </w:p>
    <w:p w14:paraId="3A018C4D" w14:textId="77777777" w:rsidR="00F44F78" w:rsidRDefault="00F44F78" w:rsidP="00F44F78">
      <w:pPr>
        <w:rPr>
          <w:ins w:id="3751" w:author="Microsoft account" w:date="2015-09-28T14:03:00Z"/>
          <w:rFonts w:asciiTheme="majorHAnsi" w:hAnsiTheme="majorHAnsi" w:cstheme="majorHAnsi"/>
          <w:b/>
          <w:sz w:val="26"/>
          <w:szCs w:val="26"/>
          <w:lang w:val="en-US"/>
        </w:rPr>
      </w:pPr>
      <w:ins w:id="3752" w:author="Microsoft account" w:date="2015-09-28T14:03:00Z">
        <w:r>
          <w:rPr>
            <w:rFonts w:asciiTheme="majorHAnsi" w:hAnsiTheme="majorHAnsi" w:cstheme="majorHAnsi"/>
            <w:b/>
            <w:sz w:val="26"/>
            <w:szCs w:val="26"/>
            <w:lang w:val="en-US"/>
          </w:rPr>
          <w:br w:type="page"/>
        </w:r>
      </w:ins>
    </w:p>
    <w:p w14:paraId="4FD5D78C" w14:textId="6E62D248" w:rsidR="00F822FF" w:rsidRPr="00F822FF" w:rsidRDefault="00F822FF">
      <w:pPr>
        <w:pStyle w:val="Heading1"/>
        <w:numPr>
          <w:ilvl w:val="0"/>
          <w:numId w:val="0"/>
        </w:numPr>
        <w:jc w:val="center"/>
        <w:rPr>
          <w:ins w:id="3753" w:author="Microsoft account" w:date="2015-09-28T16:28:00Z"/>
          <w:rPrChange w:id="3754" w:author="Microsoft account" w:date="2015-09-28T16:28:00Z">
            <w:rPr>
              <w:ins w:id="3755" w:author="Microsoft account" w:date="2015-09-28T16:28:00Z"/>
              <w:rFonts w:asciiTheme="majorHAnsi" w:hAnsiTheme="majorHAnsi" w:cstheme="majorHAnsi"/>
              <w:sz w:val="26"/>
              <w:szCs w:val="26"/>
            </w:rPr>
          </w:rPrChange>
        </w:rPr>
        <w:pPrChange w:id="3756" w:author="Microsoft account" w:date="2015-09-28T16:29:00Z">
          <w:pPr>
            <w:pStyle w:val="ListParagraph"/>
            <w:widowControl w:val="0"/>
            <w:numPr>
              <w:numId w:val="10"/>
            </w:numPr>
            <w:tabs>
              <w:tab w:val="left" w:pos="1161"/>
            </w:tabs>
            <w:spacing w:before="197" w:after="0"/>
            <w:ind w:left="0" w:right="312" w:hanging="720"/>
            <w:jc w:val="both"/>
          </w:pPr>
        </w:pPrChange>
      </w:pPr>
      <w:bookmarkStart w:id="3757" w:name="_Toc431301085"/>
      <w:ins w:id="3758" w:author="Microsoft account" w:date="2015-09-28T16:28:00Z">
        <w:r>
          <w:rPr>
            <w:rPrChange w:id="3759" w:author="Microsoft account" w:date="2015-09-28T16:28:00Z">
              <w:rPr/>
            </w:rPrChange>
          </w:rPr>
          <w:lastRenderedPageBreak/>
          <w:t>REFERENCES</w:t>
        </w:r>
        <w:bookmarkEnd w:id="3757"/>
      </w:ins>
    </w:p>
    <w:p w14:paraId="6870492D" w14:textId="236581AF" w:rsidR="00F44F78" w:rsidRPr="00E31C0D" w:rsidRDefault="00F44F78" w:rsidP="00F44F78">
      <w:pPr>
        <w:pStyle w:val="ListParagraph"/>
        <w:widowControl w:val="0"/>
        <w:numPr>
          <w:ilvl w:val="0"/>
          <w:numId w:val="10"/>
        </w:numPr>
        <w:tabs>
          <w:tab w:val="left" w:pos="1161"/>
        </w:tabs>
        <w:spacing w:before="197" w:after="0"/>
        <w:ind w:left="0" w:right="312"/>
        <w:jc w:val="both"/>
        <w:rPr>
          <w:ins w:id="3760" w:author="Microsoft account" w:date="2015-09-28T14:03:00Z"/>
          <w:rFonts w:asciiTheme="majorHAnsi" w:hAnsiTheme="majorHAnsi" w:cstheme="majorHAnsi"/>
          <w:sz w:val="26"/>
          <w:szCs w:val="26"/>
        </w:rPr>
      </w:pPr>
      <w:ins w:id="3761" w:author="Microsoft account" w:date="2015-09-28T14:03:00Z">
        <w:r w:rsidRPr="00E31C0D">
          <w:rPr>
            <w:rFonts w:asciiTheme="majorHAnsi" w:hAnsiTheme="majorHAnsi" w:cstheme="majorHAnsi"/>
            <w:sz w:val="26"/>
            <w:szCs w:val="26"/>
          </w:rPr>
          <w:t xml:space="preserve">Gacek, A.C. and W. Pedrycz, </w:t>
        </w:r>
        <w:r w:rsidRPr="00E31C0D">
          <w:rPr>
            <w:rFonts w:asciiTheme="majorHAnsi" w:hAnsiTheme="majorHAnsi" w:cstheme="majorHAnsi"/>
            <w:i/>
            <w:sz w:val="26"/>
            <w:szCs w:val="26"/>
          </w:rPr>
          <w:t>ECG signal processing, cla</w:t>
        </w:r>
        <w:r w:rsidR="00B36654">
          <w:rPr>
            <w:rFonts w:asciiTheme="majorHAnsi" w:hAnsiTheme="majorHAnsi" w:cstheme="majorHAnsi"/>
            <w:i/>
            <w:sz w:val="26"/>
            <w:szCs w:val="26"/>
          </w:rPr>
          <w:t>ssification, and interpretation</w:t>
        </w:r>
        <w:r w:rsidRPr="00E31C0D">
          <w:rPr>
            <w:rFonts w:asciiTheme="majorHAnsi" w:hAnsiTheme="majorHAnsi" w:cstheme="majorHAnsi"/>
            <w:i/>
            <w:sz w:val="26"/>
            <w:szCs w:val="26"/>
          </w:rPr>
          <w:t>:</w:t>
        </w:r>
        <w:r w:rsidRPr="00E31C0D">
          <w:rPr>
            <w:rFonts w:asciiTheme="majorHAnsi" w:hAnsiTheme="majorHAnsi" w:cstheme="majorHAnsi"/>
            <w:i/>
            <w:spacing w:val="-31"/>
            <w:sz w:val="26"/>
            <w:szCs w:val="26"/>
          </w:rPr>
          <w:t xml:space="preserve"> </w:t>
        </w:r>
        <w:r w:rsidRPr="00E31C0D">
          <w:rPr>
            <w:rFonts w:asciiTheme="majorHAnsi" w:hAnsiTheme="majorHAnsi" w:cstheme="majorHAnsi"/>
            <w:i/>
            <w:sz w:val="26"/>
            <w:szCs w:val="26"/>
          </w:rPr>
          <w:t>a comprehensive framework of computational intelligence</w:t>
        </w:r>
        <w:r w:rsidRPr="00E31C0D">
          <w:rPr>
            <w:rFonts w:asciiTheme="majorHAnsi" w:hAnsiTheme="majorHAnsi" w:cstheme="majorHAnsi"/>
            <w:sz w:val="26"/>
            <w:szCs w:val="26"/>
          </w:rPr>
          <w:t>. 2012, London: New</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York Springer. x, 278</w:t>
        </w:r>
        <w:r w:rsidRPr="00E31C0D">
          <w:rPr>
            <w:rFonts w:asciiTheme="majorHAnsi" w:hAnsiTheme="majorHAnsi" w:cstheme="majorHAnsi"/>
            <w:spacing w:val="-3"/>
            <w:sz w:val="26"/>
            <w:szCs w:val="26"/>
          </w:rPr>
          <w:t xml:space="preserve"> </w:t>
        </w:r>
        <w:r w:rsidRPr="00E31C0D">
          <w:rPr>
            <w:rFonts w:asciiTheme="majorHAnsi" w:hAnsiTheme="majorHAnsi" w:cstheme="majorHAnsi"/>
            <w:sz w:val="26"/>
            <w:szCs w:val="26"/>
          </w:rPr>
          <w:t>p.</w:t>
        </w:r>
      </w:ins>
    </w:p>
    <w:p w14:paraId="36B43012" w14:textId="77777777" w:rsidR="00F44F78" w:rsidRPr="00E31C0D" w:rsidRDefault="00F44F78" w:rsidP="00F44F78">
      <w:pPr>
        <w:pStyle w:val="ListParagraph"/>
        <w:widowControl w:val="0"/>
        <w:numPr>
          <w:ilvl w:val="0"/>
          <w:numId w:val="10"/>
        </w:numPr>
        <w:tabs>
          <w:tab w:val="left" w:pos="1161"/>
        </w:tabs>
        <w:spacing w:after="0"/>
        <w:ind w:left="0" w:right="620"/>
        <w:jc w:val="both"/>
        <w:rPr>
          <w:ins w:id="3762" w:author="Microsoft account" w:date="2015-09-28T14:03:00Z"/>
          <w:rFonts w:asciiTheme="majorHAnsi" w:hAnsiTheme="majorHAnsi" w:cstheme="majorHAnsi"/>
          <w:sz w:val="26"/>
          <w:szCs w:val="26"/>
        </w:rPr>
      </w:pPr>
      <w:ins w:id="3763" w:author="Microsoft account" w:date="2015-09-28T14:03:00Z">
        <w:r w:rsidRPr="00E31C0D">
          <w:rPr>
            <w:rFonts w:asciiTheme="majorHAnsi" w:hAnsiTheme="majorHAnsi" w:cstheme="majorHAnsi"/>
            <w:sz w:val="26"/>
            <w:szCs w:val="26"/>
          </w:rPr>
          <w:t xml:space="preserve">Ozegowski, S., et al., </w:t>
        </w:r>
        <w:r w:rsidRPr="00E31C0D">
          <w:rPr>
            <w:rFonts w:asciiTheme="majorHAnsi" w:hAnsiTheme="majorHAnsi" w:cstheme="majorHAnsi"/>
            <w:i/>
            <w:sz w:val="26"/>
            <w:szCs w:val="26"/>
          </w:rPr>
          <w:t>Usefulness of ambulatory ECG in the diagnosis of</w:t>
        </w:r>
        <w:r w:rsidRPr="00E31C0D">
          <w:rPr>
            <w:rFonts w:asciiTheme="majorHAnsi" w:hAnsiTheme="majorHAnsi" w:cstheme="majorHAnsi"/>
            <w:i/>
            <w:spacing w:val="-29"/>
            <w:sz w:val="26"/>
            <w:szCs w:val="26"/>
          </w:rPr>
          <w:t xml:space="preserve"> </w:t>
        </w:r>
        <w:r w:rsidRPr="00E31C0D">
          <w:rPr>
            <w:rFonts w:asciiTheme="majorHAnsi" w:hAnsiTheme="majorHAnsi" w:cstheme="majorHAnsi"/>
            <w:i/>
            <w:sz w:val="26"/>
            <w:szCs w:val="26"/>
          </w:rPr>
          <w:t xml:space="preserve">sleep-related breathing disorders. </w:t>
        </w:r>
        <w:r w:rsidRPr="00E31C0D">
          <w:rPr>
            <w:rFonts w:asciiTheme="majorHAnsi" w:hAnsiTheme="majorHAnsi" w:cstheme="majorHAnsi"/>
            <w:sz w:val="26"/>
            <w:szCs w:val="26"/>
          </w:rPr>
          <w:t>(0022-9032</w:t>
        </w:r>
        <w:r w:rsidRPr="00E31C0D">
          <w:rPr>
            <w:rFonts w:asciiTheme="majorHAnsi" w:hAnsiTheme="majorHAnsi" w:cstheme="majorHAnsi"/>
            <w:spacing w:val="-5"/>
            <w:sz w:val="26"/>
            <w:szCs w:val="26"/>
          </w:rPr>
          <w:t xml:space="preserve"> </w:t>
        </w:r>
        <w:r w:rsidRPr="00E31C0D">
          <w:rPr>
            <w:rFonts w:asciiTheme="majorHAnsi" w:hAnsiTheme="majorHAnsi" w:cstheme="majorHAnsi"/>
            <w:sz w:val="26"/>
            <w:szCs w:val="26"/>
          </w:rPr>
          <w:t>(Print)).</w:t>
        </w:r>
      </w:ins>
    </w:p>
    <w:p w14:paraId="39A4EB85" w14:textId="77777777" w:rsidR="00F44F78" w:rsidRPr="00E31C0D" w:rsidRDefault="00F44F78" w:rsidP="00F44F78">
      <w:pPr>
        <w:pStyle w:val="ListParagraph"/>
        <w:widowControl w:val="0"/>
        <w:numPr>
          <w:ilvl w:val="0"/>
          <w:numId w:val="10"/>
        </w:numPr>
        <w:tabs>
          <w:tab w:val="left" w:pos="1161"/>
        </w:tabs>
        <w:spacing w:after="0"/>
        <w:ind w:left="0" w:right="554"/>
        <w:jc w:val="both"/>
        <w:rPr>
          <w:ins w:id="3764" w:author="Microsoft account" w:date="2015-09-28T14:03:00Z"/>
          <w:rFonts w:asciiTheme="majorHAnsi" w:hAnsiTheme="majorHAnsi" w:cstheme="majorHAnsi"/>
          <w:sz w:val="26"/>
          <w:szCs w:val="26"/>
        </w:rPr>
      </w:pPr>
      <w:ins w:id="3765" w:author="Microsoft account" w:date="2015-09-28T14:03:00Z">
        <w:r w:rsidRPr="00E31C0D">
          <w:rPr>
            <w:rFonts w:asciiTheme="majorHAnsi" w:hAnsiTheme="majorHAnsi" w:cstheme="majorHAnsi"/>
            <w:sz w:val="26"/>
            <w:szCs w:val="26"/>
          </w:rPr>
          <w:t xml:space="preserve">Barold, S.S., </w:t>
        </w:r>
        <w:r w:rsidRPr="00E31C0D">
          <w:rPr>
            <w:rFonts w:asciiTheme="majorHAnsi" w:hAnsiTheme="majorHAnsi" w:cstheme="majorHAnsi"/>
            <w:i/>
            <w:sz w:val="26"/>
            <w:szCs w:val="26"/>
          </w:rPr>
          <w:t xml:space="preserve">Norman J. "Jeff" Holter-"Father" of ambulatory ECG monitoring. </w:t>
        </w:r>
        <w:r w:rsidRPr="00E31C0D">
          <w:rPr>
            <w:rFonts w:asciiTheme="majorHAnsi" w:hAnsiTheme="majorHAnsi" w:cstheme="majorHAnsi"/>
            <w:sz w:val="26"/>
            <w:szCs w:val="26"/>
          </w:rPr>
          <w:t>J</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 xml:space="preserve">Interv Card Electrophysiol, 2005. </w:t>
        </w:r>
        <w:r w:rsidRPr="00E31C0D">
          <w:rPr>
            <w:rFonts w:asciiTheme="majorHAnsi" w:hAnsiTheme="majorHAnsi" w:cstheme="majorHAnsi"/>
            <w:b/>
            <w:sz w:val="26"/>
            <w:szCs w:val="26"/>
          </w:rPr>
          <w:t>14</w:t>
        </w:r>
        <w:r w:rsidRPr="00E31C0D">
          <w:rPr>
            <w:rFonts w:asciiTheme="majorHAnsi" w:hAnsiTheme="majorHAnsi" w:cstheme="majorHAnsi"/>
            <w:sz w:val="26"/>
            <w:szCs w:val="26"/>
          </w:rPr>
          <w:t>(2): p.</w:t>
        </w:r>
        <w:r w:rsidRPr="00E31C0D">
          <w:rPr>
            <w:rFonts w:asciiTheme="majorHAnsi" w:hAnsiTheme="majorHAnsi" w:cstheme="majorHAnsi"/>
            <w:spacing w:val="-10"/>
            <w:sz w:val="26"/>
            <w:szCs w:val="26"/>
          </w:rPr>
          <w:t xml:space="preserve"> </w:t>
        </w:r>
        <w:r w:rsidRPr="00E31C0D">
          <w:rPr>
            <w:rFonts w:asciiTheme="majorHAnsi" w:hAnsiTheme="majorHAnsi" w:cstheme="majorHAnsi"/>
            <w:sz w:val="26"/>
            <w:szCs w:val="26"/>
          </w:rPr>
          <w:t>117-8.</w:t>
        </w:r>
      </w:ins>
    </w:p>
    <w:p w14:paraId="06EC2403" w14:textId="77777777" w:rsidR="00F44F78" w:rsidRPr="00E31C0D" w:rsidRDefault="00F44F78" w:rsidP="00F44F78">
      <w:pPr>
        <w:pStyle w:val="ListParagraph"/>
        <w:widowControl w:val="0"/>
        <w:numPr>
          <w:ilvl w:val="0"/>
          <w:numId w:val="10"/>
        </w:numPr>
        <w:tabs>
          <w:tab w:val="left" w:pos="1161"/>
        </w:tabs>
        <w:spacing w:after="0"/>
        <w:ind w:left="0" w:right="382"/>
        <w:jc w:val="both"/>
        <w:rPr>
          <w:ins w:id="3766" w:author="Microsoft account" w:date="2015-09-28T14:03:00Z"/>
          <w:rFonts w:asciiTheme="majorHAnsi" w:hAnsiTheme="majorHAnsi" w:cstheme="majorHAnsi"/>
          <w:sz w:val="26"/>
          <w:szCs w:val="26"/>
        </w:rPr>
      </w:pPr>
      <w:ins w:id="3767" w:author="Microsoft account" w:date="2015-09-28T14:03:00Z">
        <w:r w:rsidRPr="00E31C0D">
          <w:rPr>
            <w:rFonts w:asciiTheme="majorHAnsi" w:hAnsiTheme="majorHAnsi" w:cstheme="majorHAnsi"/>
            <w:sz w:val="26"/>
            <w:szCs w:val="26"/>
          </w:rPr>
          <w:t xml:space="preserve">Su, L., S. Borov, and B. Zrenner, </w:t>
        </w:r>
        <w:r w:rsidRPr="00E31C0D">
          <w:rPr>
            <w:rFonts w:asciiTheme="majorHAnsi" w:hAnsiTheme="majorHAnsi" w:cstheme="majorHAnsi"/>
            <w:i/>
            <w:sz w:val="26"/>
            <w:szCs w:val="26"/>
          </w:rPr>
          <w:t>12-lead Holter electrocardiography. Review of</w:t>
        </w:r>
        <w:r w:rsidRPr="00E31C0D">
          <w:rPr>
            <w:rFonts w:asciiTheme="majorHAnsi" w:hAnsiTheme="majorHAnsi" w:cstheme="majorHAnsi"/>
            <w:i/>
            <w:spacing w:val="-17"/>
            <w:sz w:val="26"/>
            <w:szCs w:val="26"/>
          </w:rPr>
          <w:t xml:space="preserve"> </w:t>
        </w:r>
        <w:r w:rsidRPr="00E31C0D">
          <w:rPr>
            <w:rFonts w:asciiTheme="majorHAnsi" w:hAnsiTheme="majorHAnsi" w:cstheme="majorHAnsi"/>
            <w:i/>
            <w:sz w:val="26"/>
            <w:szCs w:val="26"/>
          </w:rPr>
          <w:t xml:space="preserve">the literature and clinical application update. </w:t>
        </w:r>
        <w:r w:rsidRPr="00E31C0D">
          <w:rPr>
            <w:rFonts w:asciiTheme="majorHAnsi" w:hAnsiTheme="majorHAnsi" w:cstheme="majorHAnsi"/>
            <w:sz w:val="26"/>
            <w:szCs w:val="26"/>
          </w:rPr>
          <w:t>Herzschrittmacherther Elektrophysiol,</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 xml:space="preserve">2013. </w:t>
        </w:r>
        <w:r w:rsidRPr="00E31C0D">
          <w:rPr>
            <w:rFonts w:asciiTheme="majorHAnsi" w:hAnsiTheme="majorHAnsi" w:cstheme="majorHAnsi"/>
            <w:b/>
            <w:sz w:val="26"/>
            <w:szCs w:val="26"/>
          </w:rPr>
          <w:t>24</w:t>
        </w:r>
        <w:r w:rsidRPr="00E31C0D">
          <w:rPr>
            <w:rFonts w:asciiTheme="majorHAnsi" w:hAnsiTheme="majorHAnsi" w:cstheme="majorHAnsi"/>
            <w:sz w:val="26"/>
            <w:szCs w:val="26"/>
          </w:rPr>
          <w:t>(2): p.</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92-6.</w:t>
        </w:r>
      </w:ins>
    </w:p>
    <w:p w14:paraId="2C2E40A3" w14:textId="77777777" w:rsidR="00F44F78" w:rsidRPr="00E31C0D" w:rsidRDefault="00F44F78" w:rsidP="00F44F78">
      <w:pPr>
        <w:pStyle w:val="ListParagraph"/>
        <w:widowControl w:val="0"/>
        <w:numPr>
          <w:ilvl w:val="0"/>
          <w:numId w:val="10"/>
        </w:numPr>
        <w:tabs>
          <w:tab w:val="left" w:pos="1161"/>
        </w:tabs>
        <w:spacing w:after="0"/>
        <w:ind w:left="0" w:right="456"/>
        <w:jc w:val="both"/>
        <w:rPr>
          <w:ins w:id="3768" w:author="Microsoft account" w:date="2015-09-28T14:03:00Z"/>
          <w:rFonts w:asciiTheme="majorHAnsi" w:hAnsiTheme="majorHAnsi" w:cstheme="majorHAnsi"/>
          <w:sz w:val="26"/>
          <w:szCs w:val="26"/>
        </w:rPr>
      </w:pPr>
      <w:ins w:id="3769" w:author="Microsoft account" w:date="2015-09-28T14:03:00Z">
        <w:r w:rsidRPr="00E31C0D">
          <w:rPr>
            <w:rFonts w:asciiTheme="majorHAnsi" w:hAnsiTheme="majorHAnsi" w:cstheme="majorHAnsi"/>
            <w:sz w:val="26"/>
            <w:szCs w:val="26"/>
          </w:rPr>
          <w:t xml:space="preserve">Gibson, C.M., et al., </w:t>
        </w:r>
        <w:r w:rsidRPr="00E31C0D">
          <w:rPr>
            <w:rFonts w:asciiTheme="majorHAnsi" w:hAnsiTheme="majorHAnsi" w:cstheme="majorHAnsi"/>
            <w:i/>
            <w:sz w:val="26"/>
            <w:szCs w:val="26"/>
          </w:rPr>
          <w:t>Diagnostic and prognostic value of ambulatory ECG</w:t>
        </w:r>
        <w:r w:rsidRPr="00E31C0D">
          <w:rPr>
            <w:rFonts w:asciiTheme="majorHAnsi" w:hAnsiTheme="majorHAnsi" w:cstheme="majorHAnsi"/>
            <w:i/>
            <w:spacing w:val="-21"/>
            <w:sz w:val="26"/>
            <w:szCs w:val="26"/>
          </w:rPr>
          <w:t xml:space="preserve"> </w:t>
        </w:r>
        <w:r w:rsidRPr="00E31C0D">
          <w:rPr>
            <w:rFonts w:asciiTheme="majorHAnsi" w:hAnsiTheme="majorHAnsi" w:cstheme="majorHAnsi"/>
            <w:i/>
            <w:sz w:val="26"/>
            <w:szCs w:val="26"/>
          </w:rPr>
          <w:t xml:space="preserve">(Holter) monitoring in patients with coronary heart disease: a review. </w:t>
        </w:r>
        <w:r w:rsidRPr="00E31C0D">
          <w:rPr>
            <w:rFonts w:asciiTheme="majorHAnsi" w:hAnsiTheme="majorHAnsi" w:cstheme="majorHAnsi"/>
            <w:sz w:val="26"/>
            <w:szCs w:val="26"/>
          </w:rPr>
          <w:t>J Thromb</w:t>
        </w:r>
        <w:r w:rsidRPr="00E31C0D">
          <w:rPr>
            <w:rFonts w:asciiTheme="majorHAnsi" w:hAnsiTheme="majorHAnsi" w:cstheme="majorHAnsi"/>
            <w:spacing w:val="-27"/>
            <w:sz w:val="26"/>
            <w:szCs w:val="26"/>
          </w:rPr>
          <w:t xml:space="preserve"> </w:t>
        </w:r>
        <w:r w:rsidRPr="00E31C0D">
          <w:rPr>
            <w:rFonts w:asciiTheme="majorHAnsi" w:hAnsiTheme="majorHAnsi" w:cstheme="majorHAnsi"/>
            <w:sz w:val="26"/>
            <w:szCs w:val="26"/>
          </w:rPr>
          <w:t>Thrombolysis,</w:t>
        </w:r>
        <w:r w:rsidRPr="00E31C0D">
          <w:rPr>
            <w:rFonts w:asciiTheme="majorHAnsi" w:hAnsiTheme="majorHAnsi" w:cstheme="majorHAnsi"/>
            <w:spacing w:val="-1"/>
            <w:sz w:val="26"/>
            <w:szCs w:val="26"/>
          </w:rPr>
          <w:t xml:space="preserve"> </w:t>
        </w:r>
        <w:r w:rsidRPr="00E31C0D">
          <w:rPr>
            <w:rFonts w:asciiTheme="majorHAnsi" w:hAnsiTheme="majorHAnsi" w:cstheme="majorHAnsi"/>
            <w:sz w:val="26"/>
            <w:szCs w:val="26"/>
          </w:rPr>
          <w:t xml:space="preserve">2007. </w:t>
        </w:r>
        <w:r w:rsidRPr="00E31C0D">
          <w:rPr>
            <w:rFonts w:asciiTheme="majorHAnsi" w:hAnsiTheme="majorHAnsi" w:cstheme="majorHAnsi"/>
            <w:b/>
            <w:sz w:val="26"/>
            <w:szCs w:val="26"/>
          </w:rPr>
          <w:t>23</w:t>
        </w:r>
        <w:r w:rsidRPr="00E31C0D">
          <w:rPr>
            <w:rFonts w:asciiTheme="majorHAnsi" w:hAnsiTheme="majorHAnsi" w:cstheme="majorHAnsi"/>
            <w:sz w:val="26"/>
            <w:szCs w:val="26"/>
          </w:rPr>
          <w:t>(2): p.</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135-45.</w:t>
        </w:r>
      </w:ins>
    </w:p>
    <w:p w14:paraId="057273E0" w14:textId="77777777" w:rsidR="00F44F78" w:rsidRPr="00E31C0D" w:rsidRDefault="00F44F78" w:rsidP="00F44F78">
      <w:pPr>
        <w:pStyle w:val="ListParagraph"/>
        <w:widowControl w:val="0"/>
        <w:numPr>
          <w:ilvl w:val="0"/>
          <w:numId w:val="10"/>
        </w:numPr>
        <w:tabs>
          <w:tab w:val="left" w:pos="1161"/>
        </w:tabs>
        <w:spacing w:after="0"/>
        <w:ind w:left="0" w:right="191"/>
        <w:jc w:val="both"/>
        <w:rPr>
          <w:ins w:id="3770" w:author="Microsoft account" w:date="2015-09-28T14:03:00Z"/>
          <w:rFonts w:asciiTheme="majorHAnsi" w:hAnsiTheme="majorHAnsi" w:cstheme="majorHAnsi"/>
          <w:sz w:val="26"/>
          <w:szCs w:val="26"/>
        </w:rPr>
      </w:pPr>
      <w:ins w:id="3771" w:author="Microsoft account" w:date="2015-09-28T14:03:00Z">
        <w:r w:rsidRPr="00E31C0D">
          <w:rPr>
            <w:rFonts w:asciiTheme="majorHAnsi" w:hAnsiTheme="majorHAnsi" w:cstheme="majorHAnsi"/>
            <w:sz w:val="26"/>
            <w:szCs w:val="26"/>
          </w:rPr>
          <w:t>Motskula,</w:t>
        </w:r>
        <w:r w:rsidRPr="00E31C0D">
          <w:rPr>
            <w:rFonts w:asciiTheme="majorHAnsi" w:hAnsiTheme="majorHAnsi" w:cstheme="majorHAnsi"/>
            <w:spacing w:val="-5"/>
            <w:sz w:val="26"/>
            <w:szCs w:val="26"/>
          </w:rPr>
          <w:t xml:space="preserve"> </w:t>
        </w:r>
        <w:r w:rsidRPr="00E31C0D">
          <w:rPr>
            <w:rFonts w:asciiTheme="majorHAnsi" w:hAnsiTheme="majorHAnsi" w:cstheme="majorHAnsi"/>
            <w:sz w:val="26"/>
            <w:szCs w:val="26"/>
          </w:rPr>
          <w:t>P.F.,</w:t>
        </w:r>
        <w:r w:rsidRPr="00E31C0D">
          <w:rPr>
            <w:rFonts w:asciiTheme="majorHAnsi" w:hAnsiTheme="majorHAnsi" w:cstheme="majorHAnsi"/>
            <w:spacing w:val="-2"/>
            <w:sz w:val="26"/>
            <w:szCs w:val="26"/>
          </w:rPr>
          <w:t xml:space="preserve"> </w:t>
        </w:r>
        <w:r w:rsidRPr="00E31C0D">
          <w:rPr>
            <w:rFonts w:asciiTheme="majorHAnsi" w:hAnsiTheme="majorHAnsi" w:cstheme="majorHAnsi"/>
            <w:sz w:val="26"/>
            <w:szCs w:val="26"/>
          </w:rPr>
          <w:t>et</w:t>
        </w:r>
        <w:r w:rsidRPr="00E31C0D">
          <w:rPr>
            <w:rFonts w:asciiTheme="majorHAnsi" w:hAnsiTheme="majorHAnsi" w:cstheme="majorHAnsi"/>
            <w:spacing w:val="-2"/>
            <w:sz w:val="26"/>
            <w:szCs w:val="26"/>
          </w:rPr>
          <w:t xml:space="preserve"> </w:t>
        </w:r>
        <w:r w:rsidRPr="00E31C0D">
          <w:rPr>
            <w:rFonts w:asciiTheme="majorHAnsi" w:hAnsiTheme="majorHAnsi" w:cstheme="majorHAnsi"/>
            <w:sz w:val="26"/>
            <w:szCs w:val="26"/>
          </w:rPr>
          <w:t>al.,</w:t>
        </w:r>
        <w:r w:rsidRPr="00E31C0D">
          <w:rPr>
            <w:rFonts w:asciiTheme="majorHAnsi" w:hAnsiTheme="majorHAnsi" w:cstheme="majorHAnsi"/>
            <w:spacing w:val="-3"/>
            <w:sz w:val="26"/>
            <w:szCs w:val="26"/>
          </w:rPr>
          <w:t xml:space="preserve"> </w:t>
        </w:r>
        <w:r w:rsidRPr="00E31C0D">
          <w:rPr>
            <w:rFonts w:asciiTheme="majorHAnsi" w:hAnsiTheme="majorHAnsi" w:cstheme="majorHAnsi"/>
            <w:i/>
            <w:sz w:val="26"/>
            <w:szCs w:val="26"/>
          </w:rPr>
          <w:t>Prognostic</w:t>
        </w:r>
        <w:r w:rsidRPr="00E31C0D">
          <w:rPr>
            <w:rFonts w:asciiTheme="majorHAnsi" w:hAnsiTheme="majorHAnsi" w:cstheme="majorHAnsi"/>
            <w:i/>
            <w:spacing w:val="-2"/>
            <w:sz w:val="26"/>
            <w:szCs w:val="26"/>
          </w:rPr>
          <w:t xml:space="preserve"> </w:t>
        </w:r>
        <w:r w:rsidRPr="00E31C0D">
          <w:rPr>
            <w:rFonts w:asciiTheme="majorHAnsi" w:hAnsiTheme="majorHAnsi" w:cstheme="majorHAnsi"/>
            <w:i/>
            <w:sz w:val="26"/>
            <w:szCs w:val="26"/>
          </w:rPr>
          <w:t>value</w:t>
        </w:r>
        <w:r w:rsidRPr="00E31C0D">
          <w:rPr>
            <w:rFonts w:asciiTheme="majorHAnsi" w:hAnsiTheme="majorHAnsi" w:cstheme="majorHAnsi"/>
            <w:i/>
            <w:spacing w:val="-2"/>
            <w:sz w:val="26"/>
            <w:szCs w:val="26"/>
          </w:rPr>
          <w:t xml:space="preserve"> </w:t>
        </w:r>
        <w:r w:rsidRPr="00E31C0D">
          <w:rPr>
            <w:rFonts w:asciiTheme="majorHAnsi" w:hAnsiTheme="majorHAnsi" w:cstheme="majorHAnsi"/>
            <w:i/>
            <w:sz w:val="26"/>
            <w:szCs w:val="26"/>
          </w:rPr>
          <w:t>of</w:t>
        </w:r>
        <w:r w:rsidRPr="00E31C0D">
          <w:rPr>
            <w:rFonts w:asciiTheme="majorHAnsi" w:hAnsiTheme="majorHAnsi" w:cstheme="majorHAnsi"/>
            <w:i/>
            <w:spacing w:val="-4"/>
            <w:sz w:val="26"/>
            <w:szCs w:val="26"/>
          </w:rPr>
          <w:t xml:space="preserve"> </w:t>
        </w:r>
        <w:r w:rsidRPr="00E31C0D">
          <w:rPr>
            <w:rFonts w:asciiTheme="majorHAnsi" w:hAnsiTheme="majorHAnsi" w:cstheme="majorHAnsi"/>
            <w:i/>
            <w:sz w:val="26"/>
            <w:szCs w:val="26"/>
          </w:rPr>
          <w:t>24-hour</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ambulatory</w:t>
        </w:r>
        <w:r w:rsidRPr="00E31C0D">
          <w:rPr>
            <w:rFonts w:asciiTheme="majorHAnsi" w:hAnsiTheme="majorHAnsi" w:cstheme="majorHAnsi"/>
            <w:i/>
            <w:spacing w:val="-2"/>
            <w:sz w:val="26"/>
            <w:szCs w:val="26"/>
          </w:rPr>
          <w:t xml:space="preserve"> </w:t>
        </w:r>
        <w:r w:rsidRPr="00E31C0D">
          <w:rPr>
            <w:rFonts w:asciiTheme="majorHAnsi" w:hAnsiTheme="majorHAnsi" w:cstheme="majorHAnsi"/>
            <w:i/>
            <w:sz w:val="26"/>
            <w:szCs w:val="26"/>
          </w:rPr>
          <w:t>ECG</w:t>
        </w:r>
        <w:r w:rsidRPr="00E31C0D">
          <w:rPr>
            <w:rFonts w:asciiTheme="majorHAnsi" w:hAnsiTheme="majorHAnsi" w:cstheme="majorHAnsi"/>
            <w:i/>
            <w:spacing w:val="-5"/>
            <w:sz w:val="26"/>
            <w:szCs w:val="26"/>
          </w:rPr>
          <w:t xml:space="preserve"> </w:t>
        </w:r>
        <w:r w:rsidRPr="00E31C0D">
          <w:rPr>
            <w:rFonts w:asciiTheme="majorHAnsi" w:hAnsiTheme="majorHAnsi" w:cstheme="majorHAnsi"/>
            <w:i/>
            <w:sz w:val="26"/>
            <w:szCs w:val="26"/>
          </w:rPr>
          <w:t>(Holter)</w:t>
        </w:r>
        <w:r w:rsidRPr="00E31C0D">
          <w:rPr>
            <w:rFonts w:asciiTheme="majorHAnsi" w:hAnsiTheme="majorHAnsi" w:cstheme="majorHAnsi"/>
            <w:i/>
            <w:spacing w:val="-4"/>
            <w:sz w:val="26"/>
            <w:szCs w:val="26"/>
          </w:rPr>
          <w:t xml:space="preserve"> </w:t>
        </w:r>
        <w:r w:rsidRPr="00E31C0D">
          <w:rPr>
            <w:rFonts w:asciiTheme="majorHAnsi" w:hAnsiTheme="majorHAnsi" w:cstheme="majorHAnsi"/>
            <w:i/>
            <w:sz w:val="26"/>
            <w:szCs w:val="26"/>
          </w:rPr>
          <w:t>monitoring</w:t>
        </w:r>
        <w:r w:rsidRPr="00E31C0D">
          <w:rPr>
            <w:rFonts w:asciiTheme="majorHAnsi" w:hAnsiTheme="majorHAnsi" w:cstheme="majorHAnsi"/>
            <w:i/>
            <w:spacing w:val="-3"/>
            <w:sz w:val="26"/>
            <w:szCs w:val="26"/>
          </w:rPr>
          <w:t xml:space="preserve"> </w:t>
        </w:r>
        <w:r w:rsidRPr="00E31C0D">
          <w:rPr>
            <w:rFonts w:asciiTheme="majorHAnsi" w:hAnsiTheme="majorHAnsi" w:cstheme="majorHAnsi"/>
            <w:i/>
            <w:sz w:val="26"/>
            <w:szCs w:val="26"/>
          </w:rPr>
          <w:t xml:space="preserve">in Boxer dogs. </w:t>
        </w:r>
        <w:r w:rsidRPr="00E31C0D">
          <w:rPr>
            <w:rFonts w:asciiTheme="majorHAnsi" w:hAnsiTheme="majorHAnsi" w:cstheme="majorHAnsi"/>
            <w:sz w:val="26"/>
            <w:szCs w:val="26"/>
          </w:rPr>
          <w:t xml:space="preserve">J Vet Intern Med, 2013. </w:t>
        </w:r>
        <w:r w:rsidRPr="00E31C0D">
          <w:rPr>
            <w:rFonts w:asciiTheme="majorHAnsi" w:hAnsiTheme="majorHAnsi" w:cstheme="majorHAnsi"/>
            <w:b/>
            <w:sz w:val="26"/>
            <w:szCs w:val="26"/>
          </w:rPr>
          <w:t>27</w:t>
        </w:r>
        <w:r w:rsidRPr="00E31C0D">
          <w:rPr>
            <w:rFonts w:asciiTheme="majorHAnsi" w:hAnsiTheme="majorHAnsi" w:cstheme="majorHAnsi"/>
            <w:sz w:val="26"/>
            <w:szCs w:val="26"/>
          </w:rPr>
          <w:t>(4): p.</w:t>
        </w:r>
        <w:r w:rsidRPr="00E31C0D">
          <w:rPr>
            <w:rFonts w:asciiTheme="majorHAnsi" w:hAnsiTheme="majorHAnsi" w:cstheme="majorHAnsi"/>
            <w:spacing w:val="-10"/>
            <w:sz w:val="26"/>
            <w:szCs w:val="26"/>
          </w:rPr>
          <w:t xml:space="preserve"> </w:t>
        </w:r>
        <w:r w:rsidRPr="00E31C0D">
          <w:rPr>
            <w:rFonts w:asciiTheme="majorHAnsi" w:hAnsiTheme="majorHAnsi" w:cstheme="majorHAnsi"/>
            <w:sz w:val="26"/>
            <w:szCs w:val="26"/>
          </w:rPr>
          <w:t>904-12.</w:t>
        </w:r>
      </w:ins>
    </w:p>
    <w:p w14:paraId="12D416DE" w14:textId="77777777" w:rsidR="00F44F78" w:rsidRPr="00E31C0D" w:rsidRDefault="00F44F78" w:rsidP="00F44F78">
      <w:pPr>
        <w:pStyle w:val="ListParagraph"/>
        <w:widowControl w:val="0"/>
        <w:numPr>
          <w:ilvl w:val="0"/>
          <w:numId w:val="10"/>
        </w:numPr>
        <w:tabs>
          <w:tab w:val="left" w:pos="1161"/>
        </w:tabs>
        <w:spacing w:after="0"/>
        <w:ind w:left="0" w:right="364"/>
        <w:jc w:val="both"/>
        <w:rPr>
          <w:ins w:id="3772" w:author="Microsoft account" w:date="2015-09-28T14:03:00Z"/>
          <w:rFonts w:asciiTheme="majorHAnsi" w:hAnsiTheme="majorHAnsi" w:cstheme="majorHAnsi"/>
          <w:sz w:val="26"/>
          <w:szCs w:val="26"/>
        </w:rPr>
      </w:pPr>
      <w:ins w:id="3773" w:author="Microsoft account" w:date="2015-09-28T14:03:00Z">
        <w:r w:rsidRPr="00E31C0D">
          <w:rPr>
            <w:rFonts w:asciiTheme="majorHAnsi" w:hAnsiTheme="majorHAnsi" w:cstheme="majorHAnsi"/>
            <w:sz w:val="26"/>
            <w:szCs w:val="26"/>
          </w:rPr>
          <w:t xml:space="preserve">Cygankiewicz, I., W. Zareba, and A.B. de Luna, </w:t>
        </w:r>
        <w:r w:rsidRPr="00E31C0D">
          <w:rPr>
            <w:rFonts w:asciiTheme="majorHAnsi" w:hAnsiTheme="majorHAnsi" w:cstheme="majorHAnsi"/>
            <w:i/>
            <w:sz w:val="26"/>
            <w:szCs w:val="26"/>
          </w:rPr>
          <w:t>Prognostic value of Holter monitoring</w:t>
        </w:r>
        <w:r w:rsidRPr="00E31C0D">
          <w:rPr>
            <w:rFonts w:asciiTheme="majorHAnsi" w:hAnsiTheme="majorHAnsi" w:cstheme="majorHAnsi"/>
            <w:i/>
            <w:spacing w:val="-21"/>
            <w:sz w:val="26"/>
            <w:szCs w:val="26"/>
          </w:rPr>
          <w:t xml:space="preserve"> </w:t>
        </w:r>
        <w:r w:rsidRPr="00E31C0D">
          <w:rPr>
            <w:rFonts w:asciiTheme="majorHAnsi" w:hAnsiTheme="majorHAnsi" w:cstheme="majorHAnsi"/>
            <w:i/>
            <w:sz w:val="26"/>
            <w:szCs w:val="26"/>
          </w:rPr>
          <w:t xml:space="preserve">in congestive heart failure. </w:t>
        </w:r>
        <w:r w:rsidRPr="00E31C0D">
          <w:rPr>
            <w:rFonts w:asciiTheme="majorHAnsi" w:hAnsiTheme="majorHAnsi" w:cstheme="majorHAnsi"/>
            <w:sz w:val="26"/>
            <w:szCs w:val="26"/>
          </w:rPr>
          <w:t xml:space="preserve">Cardiol J, 2008. </w:t>
        </w:r>
        <w:r w:rsidRPr="00E31C0D">
          <w:rPr>
            <w:rFonts w:asciiTheme="majorHAnsi" w:hAnsiTheme="majorHAnsi" w:cstheme="majorHAnsi"/>
            <w:b/>
            <w:sz w:val="26"/>
            <w:szCs w:val="26"/>
          </w:rPr>
          <w:t>15</w:t>
        </w:r>
        <w:r w:rsidRPr="00E31C0D">
          <w:rPr>
            <w:rFonts w:asciiTheme="majorHAnsi" w:hAnsiTheme="majorHAnsi" w:cstheme="majorHAnsi"/>
            <w:sz w:val="26"/>
            <w:szCs w:val="26"/>
          </w:rPr>
          <w:t>(4): p.</w:t>
        </w:r>
        <w:r w:rsidRPr="00E31C0D">
          <w:rPr>
            <w:rFonts w:asciiTheme="majorHAnsi" w:hAnsiTheme="majorHAnsi" w:cstheme="majorHAnsi"/>
            <w:spacing w:val="-5"/>
            <w:sz w:val="26"/>
            <w:szCs w:val="26"/>
          </w:rPr>
          <w:t xml:space="preserve"> </w:t>
        </w:r>
        <w:r w:rsidRPr="00E31C0D">
          <w:rPr>
            <w:rFonts w:asciiTheme="majorHAnsi" w:hAnsiTheme="majorHAnsi" w:cstheme="majorHAnsi"/>
            <w:sz w:val="26"/>
            <w:szCs w:val="26"/>
          </w:rPr>
          <w:t>313-23.</w:t>
        </w:r>
      </w:ins>
    </w:p>
    <w:p w14:paraId="6D7E08DB" w14:textId="77777777" w:rsidR="00F44F78" w:rsidRPr="00E31C0D" w:rsidRDefault="00F44F78" w:rsidP="00F44F78">
      <w:pPr>
        <w:pStyle w:val="ListParagraph"/>
        <w:widowControl w:val="0"/>
        <w:numPr>
          <w:ilvl w:val="0"/>
          <w:numId w:val="10"/>
        </w:numPr>
        <w:tabs>
          <w:tab w:val="left" w:pos="1161"/>
        </w:tabs>
        <w:spacing w:after="0"/>
        <w:ind w:left="0" w:right="473"/>
        <w:jc w:val="both"/>
        <w:rPr>
          <w:ins w:id="3774" w:author="Microsoft account" w:date="2015-09-28T14:03:00Z"/>
          <w:rFonts w:asciiTheme="majorHAnsi" w:hAnsiTheme="majorHAnsi" w:cstheme="majorHAnsi"/>
          <w:sz w:val="26"/>
          <w:szCs w:val="26"/>
        </w:rPr>
      </w:pPr>
      <w:ins w:id="3775" w:author="Microsoft account" w:date="2015-09-28T14:03:00Z">
        <w:r w:rsidRPr="00E31C0D">
          <w:rPr>
            <w:rFonts w:asciiTheme="majorHAnsi" w:hAnsiTheme="majorHAnsi" w:cstheme="majorHAnsi"/>
            <w:sz w:val="26"/>
            <w:szCs w:val="26"/>
          </w:rPr>
          <w:t xml:space="preserve">Zanchi, E., et al., </w:t>
        </w:r>
        <w:r w:rsidRPr="00E31C0D">
          <w:rPr>
            <w:rFonts w:asciiTheme="majorHAnsi" w:hAnsiTheme="majorHAnsi" w:cstheme="majorHAnsi"/>
            <w:i/>
            <w:sz w:val="26"/>
            <w:szCs w:val="26"/>
          </w:rPr>
          <w:t>Transient myocardial ischemia detected by Holter monitoring</w:t>
        </w:r>
        <w:r w:rsidRPr="00E31C0D">
          <w:rPr>
            <w:rFonts w:asciiTheme="majorHAnsi" w:hAnsiTheme="majorHAnsi" w:cstheme="majorHAnsi"/>
            <w:i/>
            <w:spacing w:val="-23"/>
            <w:sz w:val="26"/>
            <w:szCs w:val="26"/>
          </w:rPr>
          <w:t xml:space="preserve"> </w:t>
        </w:r>
        <w:r w:rsidRPr="00E31C0D">
          <w:rPr>
            <w:rFonts w:asciiTheme="majorHAnsi" w:hAnsiTheme="majorHAnsi" w:cstheme="majorHAnsi"/>
            <w:i/>
            <w:sz w:val="26"/>
            <w:szCs w:val="26"/>
          </w:rPr>
          <w:t xml:space="preserve">during the early post-infarction period. </w:t>
        </w:r>
        <w:r w:rsidRPr="00E31C0D">
          <w:rPr>
            <w:rFonts w:asciiTheme="majorHAnsi" w:hAnsiTheme="majorHAnsi" w:cstheme="majorHAnsi"/>
            <w:sz w:val="26"/>
            <w:szCs w:val="26"/>
          </w:rPr>
          <w:t xml:space="preserve">Coron Artery Dis, 1995. </w:t>
        </w:r>
        <w:r w:rsidRPr="00E31C0D">
          <w:rPr>
            <w:rFonts w:asciiTheme="majorHAnsi" w:hAnsiTheme="majorHAnsi" w:cstheme="majorHAnsi"/>
            <w:b/>
            <w:sz w:val="26"/>
            <w:szCs w:val="26"/>
          </w:rPr>
          <w:t>6</w:t>
        </w:r>
        <w:r w:rsidRPr="00E31C0D">
          <w:rPr>
            <w:rFonts w:asciiTheme="majorHAnsi" w:hAnsiTheme="majorHAnsi" w:cstheme="majorHAnsi"/>
            <w:sz w:val="26"/>
            <w:szCs w:val="26"/>
          </w:rPr>
          <w:t>(5): p.</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389-96.</w:t>
        </w:r>
      </w:ins>
    </w:p>
    <w:p w14:paraId="17269AF8" w14:textId="77777777" w:rsidR="00F44F78" w:rsidRPr="00E31C0D" w:rsidRDefault="00F44F78" w:rsidP="00F44F78">
      <w:pPr>
        <w:pStyle w:val="ListParagraph"/>
        <w:widowControl w:val="0"/>
        <w:numPr>
          <w:ilvl w:val="0"/>
          <w:numId w:val="10"/>
        </w:numPr>
        <w:tabs>
          <w:tab w:val="left" w:pos="1161"/>
        </w:tabs>
        <w:spacing w:after="0"/>
        <w:ind w:left="0" w:right="135"/>
        <w:jc w:val="both"/>
        <w:rPr>
          <w:ins w:id="3776" w:author="Microsoft account" w:date="2015-09-28T14:03:00Z"/>
          <w:rFonts w:asciiTheme="majorHAnsi" w:hAnsiTheme="majorHAnsi" w:cstheme="majorHAnsi"/>
          <w:sz w:val="26"/>
          <w:szCs w:val="26"/>
        </w:rPr>
      </w:pPr>
      <w:ins w:id="3777" w:author="Microsoft account" w:date="2015-09-28T14:03:00Z">
        <w:r w:rsidRPr="00E31C0D">
          <w:rPr>
            <w:rFonts w:asciiTheme="majorHAnsi" w:hAnsiTheme="majorHAnsi" w:cstheme="majorHAnsi"/>
            <w:sz w:val="26"/>
            <w:szCs w:val="26"/>
          </w:rPr>
          <w:t xml:space="preserve">Petretta, M., et al., </w:t>
        </w:r>
        <w:r w:rsidRPr="00E31C0D">
          <w:rPr>
            <w:rFonts w:asciiTheme="majorHAnsi" w:hAnsiTheme="majorHAnsi" w:cstheme="majorHAnsi"/>
            <w:i/>
            <w:sz w:val="26"/>
            <w:szCs w:val="26"/>
          </w:rPr>
          <w:t xml:space="preserve">Detection of silent myocardial ischemia: is it clinically relevant? </w:t>
        </w:r>
        <w:r w:rsidRPr="00E31C0D">
          <w:rPr>
            <w:rFonts w:asciiTheme="majorHAnsi" w:hAnsiTheme="majorHAnsi" w:cstheme="majorHAnsi"/>
            <w:sz w:val="26"/>
            <w:szCs w:val="26"/>
          </w:rPr>
          <w:t>J</w:t>
        </w:r>
        <w:r w:rsidRPr="00E31C0D">
          <w:rPr>
            <w:rFonts w:asciiTheme="majorHAnsi" w:hAnsiTheme="majorHAnsi" w:cstheme="majorHAnsi"/>
            <w:spacing w:val="-18"/>
            <w:sz w:val="26"/>
            <w:szCs w:val="26"/>
          </w:rPr>
          <w:t xml:space="preserve"> </w:t>
        </w:r>
        <w:r w:rsidRPr="00E31C0D">
          <w:rPr>
            <w:rFonts w:asciiTheme="majorHAnsi" w:hAnsiTheme="majorHAnsi" w:cstheme="majorHAnsi"/>
            <w:sz w:val="26"/>
            <w:szCs w:val="26"/>
          </w:rPr>
          <w:t xml:space="preserve">Nucl Cardiol, 2013. </w:t>
        </w:r>
        <w:r w:rsidRPr="00E31C0D">
          <w:rPr>
            <w:rFonts w:asciiTheme="majorHAnsi" w:hAnsiTheme="majorHAnsi" w:cstheme="majorHAnsi"/>
            <w:b/>
            <w:sz w:val="26"/>
            <w:szCs w:val="26"/>
          </w:rPr>
          <w:t>20</w:t>
        </w:r>
        <w:r w:rsidRPr="00E31C0D">
          <w:rPr>
            <w:rFonts w:asciiTheme="majorHAnsi" w:hAnsiTheme="majorHAnsi" w:cstheme="majorHAnsi"/>
            <w:sz w:val="26"/>
            <w:szCs w:val="26"/>
          </w:rPr>
          <w:t>(5): p.</w:t>
        </w:r>
        <w:r w:rsidRPr="00E31C0D">
          <w:rPr>
            <w:rFonts w:asciiTheme="majorHAnsi" w:hAnsiTheme="majorHAnsi" w:cstheme="majorHAnsi"/>
            <w:spacing w:val="-8"/>
            <w:sz w:val="26"/>
            <w:szCs w:val="26"/>
          </w:rPr>
          <w:t xml:space="preserve"> </w:t>
        </w:r>
        <w:r w:rsidRPr="00E31C0D">
          <w:rPr>
            <w:rFonts w:asciiTheme="majorHAnsi" w:hAnsiTheme="majorHAnsi" w:cstheme="majorHAnsi"/>
            <w:sz w:val="26"/>
            <w:szCs w:val="26"/>
          </w:rPr>
          <w:t>707-10.</w:t>
        </w:r>
      </w:ins>
    </w:p>
    <w:p w14:paraId="3F13D4AA" w14:textId="77777777" w:rsidR="00F44F78" w:rsidRPr="00E31C0D" w:rsidRDefault="00F44F78" w:rsidP="00F44F78">
      <w:pPr>
        <w:pStyle w:val="ListParagraph"/>
        <w:widowControl w:val="0"/>
        <w:numPr>
          <w:ilvl w:val="0"/>
          <w:numId w:val="10"/>
        </w:numPr>
        <w:tabs>
          <w:tab w:val="left" w:pos="1161"/>
        </w:tabs>
        <w:spacing w:after="0"/>
        <w:ind w:left="0" w:right="549"/>
        <w:jc w:val="both"/>
        <w:rPr>
          <w:ins w:id="3778" w:author="Microsoft account" w:date="2015-09-28T14:03:00Z"/>
          <w:rFonts w:asciiTheme="majorHAnsi" w:hAnsiTheme="majorHAnsi" w:cstheme="majorHAnsi"/>
          <w:sz w:val="26"/>
          <w:szCs w:val="26"/>
        </w:rPr>
      </w:pPr>
      <w:ins w:id="3779" w:author="Microsoft account" w:date="2015-09-28T14:03:00Z">
        <w:r w:rsidRPr="00E31C0D">
          <w:rPr>
            <w:rFonts w:asciiTheme="majorHAnsi" w:hAnsiTheme="majorHAnsi" w:cstheme="majorHAnsi"/>
            <w:sz w:val="26"/>
            <w:szCs w:val="26"/>
          </w:rPr>
          <w:t xml:space="preserve">Gutterman, D.D., </w:t>
        </w:r>
        <w:r w:rsidRPr="00E31C0D">
          <w:rPr>
            <w:rFonts w:asciiTheme="majorHAnsi" w:hAnsiTheme="majorHAnsi" w:cstheme="majorHAnsi"/>
            <w:i/>
            <w:sz w:val="26"/>
            <w:szCs w:val="26"/>
          </w:rPr>
          <w:t xml:space="preserve">Silent myocardial ischemia. </w:t>
        </w:r>
        <w:r w:rsidRPr="00E31C0D">
          <w:rPr>
            <w:rFonts w:asciiTheme="majorHAnsi" w:hAnsiTheme="majorHAnsi" w:cstheme="majorHAnsi"/>
            <w:sz w:val="26"/>
            <w:szCs w:val="26"/>
          </w:rPr>
          <w:t xml:space="preserve">Circ J, 2009. </w:t>
        </w:r>
        <w:r w:rsidRPr="00E31C0D">
          <w:rPr>
            <w:rFonts w:asciiTheme="majorHAnsi" w:hAnsiTheme="majorHAnsi" w:cstheme="majorHAnsi"/>
            <w:b/>
            <w:sz w:val="26"/>
            <w:szCs w:val="26"/>
          </w:rPr>
          <w:t>73</w:t>
        </w:r>
        <w:r w:rsidRPr="00E31C0D">
          <w:rPr>
            <w:rFonts w:asciiTheme="majorHAnsi" w:hAnsiTheme="majorHAnsi" w:cstheme="majorHAnsi"/>
            <w:sz w:val="26"/>
            <w:szCs w:val="26"/>
          </w:rPr>
          <w:t>(5): p.</w:t>
        </w:r>
        <w:r w:rsidRPr="00E31C0D">
          <w:rPr>
            <w:rFonts w:asciiTheme="majorHAnsi" w:hAnsiTheme="majorHAnsi" w:cstheme="majorHAnsi"/>
            <w:spacing w:val="-17"/>
            <w:sz w:val="26"/>
            <w:szCs w:val="26"/>
          </w:rPr>
          <w:t xml:space="preserve"> </w:t>
        </w:r>
        <w:r w:rsidRPr="00E31C0D">
          <w:rPr>
            <w:rFonts w:asciiTheme="majorHAnsi" w:hAnsiTheme="majorHAnsi" w:cstheme="majorHAnsi"/>
            <w:sz w:val="26"/>
            <w:szCs w:val="26"/>
          </w:rPr>
          <w:t>785-97.</w:t>
        </w:r>
      </w:ins>
    </w:p>
    <w:p w14:paraId="76D25CEA" w14:textId="77777777" w:rsidR="00F44F78" w:rsidRPr="00E31C0D" w:rsidRDefault="00F44F78" w:rsidP="00F44F78">
      <w:pPr>
        <w:pStyle w:val="ListParagraph"/>
        <w:widowControl w:val="0"/>
        <w:numPr>
          <w:ilvl w:val="0"/>
          <w:numId w:val="10"/>
        </w:numPr>
        <w:tabs>
          <w:tab w:val="left" w:pos="1161"/>
        </w:tabs>
        <w:spacing w:after="0"/>
        <w:ind w:left="0" w:right="576"/>
        <w:jc w:val="both"/>
        <w:rPr>
          <w:ins w:id="3780" w:author="Microsoft account" w:date="2015-09-28T14:03:00Z"/>
          <w:rFonts w:asciiTheme="majorHAnsi" w:hAnsiTheme="majorHAnsi" w:cstheme="majorHAnsi"/>
          <w:sz w:val="26"/>
          <w:szCs w:val="26"/>
        </w:rPr>
      </w:pPr>
      <w:ins w:id="3781" w:author="Microsoft account" w:date="2015-09-28T14:03:00Z">
        <w:r w:rsidRPr="00E31C0D">
          <w:rPr>
            <w:rFonts w:asciiTheme="majorHAnsi" w:hAnsiTheme="majorHAnsi" w:cstheme="majorHAnsi"/>
            <w:sz w:val="26"/>
            <w:szCs w:val="26"/>
          </w:rPr>
          <w:t xml:space="preserve">Silva, B.M., et al., </w:t>
        </w:r>
        <w:r w:rsidRPr="00E31C0D">
          <w:rPr>
            <w:rFonts w:asciiTheme="majorHAnsi" w:hAnsiTheme="majorHAnsi" w:cstheme="majorHAnsi"/>
            <w:i/>
            <w:sz w:val="26"/>
            <w:szCs w:val="26"/>
          </w:rPr>
          <w:t xml:space="preserve">Mobile-health: A review of current state in 2015. </w:t>
        </w:r>
        <w:r w:rsidRPr="00E31C0D">
          <w:rPr>
            <w:rFonts w:asciiTheme="majorHAnsi" w:hAnsiTheme="majorHAnsi" w:cstheme="majorHAnsi"/>
            <w:sz w:val="26"/>
            <w:szCs w:val="26"/>
          </w:rPr>
          <w:t>J Biomed</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Inform, 2015.</w:t>
        </w:r>
      </w:ins>
    </w:p>
    <w:p w14:paraId="7F437111" w14:textId="77777777" w:rsidR="00F44F78" w:rsidRPr="00E31C0D" w:rsidRDefault="00F44F78" w:rsidP="00F44F78">
      <w:pPr>
        <w:pStyle w:val="ListParagraph"/>
        <w:widowControl w:val="0"/>
        <w:numPr>
          <w:ilvl w:val="0"/>
          <w:numId w:val="10"/>
        </w:numPr>
        <w:tabs>
          <w:tab w:val="left" w:pos="1161"/>
        </w:tabs>
        <w:spacing w:after="0"/>
        <w:ind w:left="0" w:right="212"/>
        <w:jc w:val="both"/>
        <w:rPr>
          <w:ins w:id="3782" w:author="Microsoft account" w:date="2015-09-28T14:03:00Z"/>
          <w:rFonts w:asciiTheme="majorHAnsi" w:hAnsiTheme="majorHAnsi" w:cstheme="majorHAnsi"/>
          <w:sz w:val="26"/>
          <w:szCs w:val="26"/>
        </w:rPr>
      </w:pPr>
      <w:ins w:id="3783" w:author="Microsoft account" w:date="2015-09-28T14:03:00Z">
        <w:r w:rsidRPr="00E31C0D">
          <w:rPr>
            <w:rFonts w:asciiTheme="majorHAnsi" w:hAnsiTheme="majorHAnsi" w:cstheme="majorHAnsi"/>
            <w:sz w:val="26"/>
            <w:szCs w:val="26"/>
          </w:rPr>
          <w:t xml:space="preserve">Ward, M.M., M. Jaana, and N. Natafgi, </w:t>
        </w:r>
        <w:r w:rsidRPr="00E31C0D">
          <w:rPr>
            <w:rFonts w:asciiTheme="majorHAnsi" w:hAnsiTheme="majorHAnsi" w:cstheme="majorHAnsi"/>
            <w:i/>
            <w:sz w:val="26"/>
            <w:szCs w:val="26"/>
          </w:rPr>
          <w:t>Systematic review of telemedicine applications</w:t>
        </w:r>
        <w:r w:rsidRPr="00E31C0D">
          <w:rPr>
            <w:rFonts w:asciiTheme="majorHAnsi" w:hAnsiTheme="majorHAnsi" w:cstheme="majorHAnsi"/>
            <w:i/>
            <w:spacing w:val="-17"/>
            <w:sz w:val="26"/>
            <w:szCs w:val="26"/>
          </w:rPr>
          <w:t xml:space="preserve"> </w:t>
        </w:r>
        <w:r w:rsidRPr="00E31C0D">
          <w:rPr>
            <w:rFonts w:asciiTheme="majorHAnsi" w:hAnsiTheme="majorHAnsi" w:cstheme="majorHAnsi"/>
            <w:i/>
            <w:sz w:val="26"/>
            <w:szCs w:val="26"/>
          </w:rPr>
          <w:t xml:space="preserve">in emergency rooms. </w:t>
        </w:r>
        <w:r w:rsidRPr="00E31C0D">
          <w:rPr>
            <w:rFonts w:asciiTheme="majorHAnsi" w:hAnsiTheme="majorHAnsi" w:cstheme="majorHAnsi"/>
            <w:sz w:val="26"/>
            <w:szCs w:val="26"/>
          </w:rPr>
          <w:t>Int J Med Inform,</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2015.</w:t>
        </w:r>
      </w:ins>
    </w:p>
    <w:p w14:paraId="5955A750" w14:textId="77777777" w:rsidR="00F44F78" w:rsidRPr="00E31C0D" w:rsidRDefault="00F44F78" w:rsidP="00F44F78">
      <w:pPr>
        <w:pStyle w:val="ListParagraph"/>
        <w:widowControl w:val="0"/>
        <w:numPr>
          <w:ilvl w:val="0"/>
          <w:numId w:val="10"/>
        </w:numPr>
        <w:tabs>
          <w:tab w:val="left" w:pos="1161"/>
        </w:tabs>
        <w:spacing w:after="0"/>
        <w:ind w:left="0" w:right="268"/>
        <w:jc w:val="both"/>
        <w:rPr>
          <w:ins w:id="3784" w:author="Microsoft account" w:date="2015-09-28T14:03:00Z"/>
          <w:rFonts w:asciiTheme="majorHAnsi" w:hAnsiTheme="majorHAnsi" w:cstheme="majorHAnsi"/>
          <w:sz w:val="26"/>
          <w:szCs w:val="26"/>
        </w:rPr>
      </w:pPr>
      <w:ins w:id="3785" w:author="Microsoft account" w:date="2015-09-28T14:03:00Z">
        <w:r w:rsidRPr="00E31C0D">
          <w:rPr>
            <w:rFonts w:asciiTheme="majorHAnsi" w:hAnsiTheme="majorHAnsi" w:cstheme="majorHAnsi"/>
            <w:sz w:val="26"/>
            <w:szCs w:val="26"/>
          </w:rPr>
          <w:t xml:space="preserve">Widmer, R.J., et al., </w:t>
        </w:r>
        <w:r w:rsidRPr="00E31C0D">
          <w:rPr>
            <w:rFonts w:asciiTheme="majorHAnsi" w:hAnsiTheme="majorHAnsi" w:cstheme="majorHAnsi"/>
            <w:i/>
            <w:sz w:val="26"/>
            <w:szCs w:val="26"/>
          </w:rPr>
          <w:t>Digital health interventions for the prevention of</w:t>
        </w:r>
        <w:r w:rsidRPr="00E31C0D">
          <w:rPr>
            <w:rFonts w:asciiTheme="majorHAnsi" w:hAnsiTheme="majorHAnsi" w:cstheme="majorHAnsi"/>
            <w:i/>
            <w:spacing w:val="-18"/>
            <w:sz w:val="26"/>
            <w:szCs w:val="26"/>
          </w:rPr>
          <w:t xml:space="preserve"> </w:t>
        </w:r>
        <w:r w:rsidRPr="00E31C0D">
          <w:rPr>
            <w:rFonts w:asciiTheme="majorHAnsi" w:hAnsiTheme="majorHAnsi" w:cstheme="majorHAnsi"/>
            <w:i/>
            <w:sz w:val="26"/>
            <w:szCs w:val="26"/>
          </w:rPr>
          <w:t xml:space="preserve">cardiovascular disease: a systematic review and meta-analysis. </w:t>
        </w:r>
        <w:r w:rsidRPr="00E31C0D">
          <w:rPr>
            <w:rFonts w:asciiTheme="majorHAnsi" w:hAnsiTheme="majorHAnsi" w:cstheme="majorHAnsi"/>
            <w:sz w:val="26"/>
            <w:szCs w:val="26"/>
          </w:rPr>
          <w:t xml:space="preserve">Mayo Clin Proc, 2015. </w:t>
        </w:r>
        <w:r w:rsidRPr="00E31C0D">
          <w:rPr>
            <w:rFonts w:asciiTheme="majorHAnsi" w:hAnsiTheme="majorHAnsi" w:cstheme="majorHAnsi"/>
            <w:b/>
            <w:sz w:val="26"/>
            <w:szCs w:val="26"/>
          </w:rPr>
          <w:t>90</w:t>
        </w:r>
        <w:r w:rsidRPr="00E31C0D">
          <w:rPr>
            <w:rFonts w:asciiTheme="majorHAnsi" w:hAnsiTheme="majorHAnsi" w:cstheme="majorHAnsi"/>
            <w:sz w:val="26"/>
            <w:szCs w:val="26"/>
          </w:rPr>
          <w:t>(4): p.</w:t>
        </w:r>
        <w:r w:rsidRPr="00E31C0D">
          <w:rPr>
            <w:rFonts w:asciiTheme="majorHAnsi" w:hAnsiTheme="majorHAnsi" w:cstheme="majorHAnsi"/>
            <w:spacing w:val="-29"/>
            <w:sz w:val="26"/>
            <w:szCs w:val="26"/>
          </w:rPr>
          <w:t xml:space="preserve"> </w:t>
        </w:r>
        <w:r w:rsidRPr="00E31C0D">
          <w:rPr>
            <w:rFonts w:asciiTheme="majorHAnsi" w:hAnsiTheme="majorHAnsi" w:cstheme="majorHAnsi"/>
            <w:sz w:val="26"/>
            <w:szCs w:val="26"/>
          </w:rPr>
          <w:t>469-80.</w:t>
        </w:r>
      </w:ins>
    </w:p>
    <w:p w14:paraId="460097EE" w14:textId="77777777" w:rsidR="00F44F78" w:rsidRPr="00E31C0D" w:rsidRDefault="00F44F78" w:rsidP="00F44F78">
      <w:pPr>
        <w:pStyle w:val="ListParagraph"/>
        <w:widowControl w:val="0"/>
        <w:numPr>
          <w:ilvl w:val="0"/>
          <w:numId w:val="10"/>
        </w:numPr>
        <w:tabs>
          <w:tab w:val="left" w:pos="1161"/>
        </w:tabs>
        <w:spacing w:after="0"/>
        <w:ind w:left="0" w:right="246"/>
        <w:jc w:val="both"/>
        <w:rPr>
          <w:ins w:id="3786" w:author="Microsoft account" w:date="2015-09-28T14:03:00Z"/>
          <w:rFonts w:asciiTheme="majorHAnsi" w:hAnsiTheme="majorHAnsi" w:cstheme="majorHAnsi"/>
          <w:sz w:val="26"/>
          <w:szCs w:val="26"/>
        </w:rPr>
      </w:pPr>
      <w:ins w:id="3787" w:author="Microsoft account" w:date="2015-09-28T14:03:00Z">
        <w:r w:rsidRPr="00E31C0D">
          <w:rPr>
            <w:rFonts w:asciiTheme="majorHAnsi" w:hAnsiTheme="majorHAnsi" w:cstheme="majorHAnsi"/>
            <w:sz w:val="26"/>
            <w:szCs w:val="26"/>
          </w:rPr>
          <w:t xml:space="preserve">Raikhelkar, J. and J.K. Raikhelkar, </w:t>
        </w:r>
        <w:r w:rsidRPr="00E31C0D">
          <w:rPr>
            <w:rFonts w:asciiTheme="majorHAnsi" w:hAnsiTheme="majorHAnsi" w:cstheme="majorHAnsi"/>
            <w:i/>
            <w:sz w:val="26"/>
            <w:szCs w:val="26"/>
          </w:rPr>
          <w:t>The impact of telemedicine in cardiac critical care.</w:t>
        </w:r>
        <w:r w:rsidRPr="00E31C0D">
          <w:rPr>
            <w:rFonts w:asciiTheme="majorHAnsi" w:hAnsiTheme="majorHAnsi" w:cstheme="majorHAnsi"/>
            <w:i/>
            <w:spacing w:val="-18"/>
            <w:sz w:val="26"/>
            <w:szCs w:val="26"/>
          </w:rPr>
          <w:t xml:space="preserve"> </w:t>
        </w:r>
        <w:r w:rsidRPr="00E31C0D">
          <w:rPr>
            <w:rFonts w:asciiTheme="majorHAnsi" w:hAnsiTheme="majorHAnsi" w:cstheme="majorHAnsi"/>
            <w:sz w:val="26"/>
            <w:szCs w:val="26"/>
          </w:rPr>
          <w:t xml:space="preserve">Crit Care Clin, 2015. </w:t>
        </w:r>
        <w:r w:rsidRPr="00E31C0D">
          <w:rPr>
            <w:rFonts w:asciiTheme="majorHAnsi" w:hAnsiTheme="majorHAnsi" w:cstheme="majorHAnsi"/>
            <w:b/>
            <w:sz w:val="26"/>
            <w:szCs w:val="26"/>
          </w:rPr>
          <w:t>31</w:t>
        </w:r>
        <w:r w:rsidRPr="00E31C0D">
          <w:rPr>
            <w:rFonts w:asciiTheme="majorHAnsi" w:hAnsiTheme="majorHAnsi" w:cstheme="majorHAnsi"/>
            <w:sz w:val="26"/>
            <w:szCs w:val="26"/>
          </w:rPr>
          <w:t>(2): p.</w:t>
        </w:r>
        <w:r w:rsidRPr="00E31C0D">
          <w:rPr>
            <w:rFonts w:asciiTheme="majorHAnsi" w:hAnsiTheme="majorHAnsi" w:cstheme="majorHAnsi"/>
            <w:spacing w:val="-8"/>
            <w:sz w:val="26"/>
            <w:szCs w:val="26"/>
          </w:rPr>
          <w:t xml:space="preserve"> </w:t>
        </w:r>
        <w:r w:rsidRPr="00E31C0D">
          <w:rPr>
            <w:rFonts w:asciiTheme="majorHAnsi" w:hAnsiTheme="majorHAnsi" w:cstheme="majorHAnsi"/>
            <w:sz w:val="26"/>
            <w:szCs w:val="26"/>
          </w:rPr>
          <w:t>305-17.</w:t>
        </w:r>
      </w:ins>
    </w:p>
    <w:p w14:paraId="1FD16692" w14:textId="77777777" w:rsidR="00F44F78" w:rsidRPr="00E31C0D" w:rsidRDefault="00F44F78" w:rsidP="00F44F78">
      <w:pPr>
        <w:pStyle w:val="ListParagraph"/>
        <w:widowControl w:val="0"/>
        <w:numPr>
          <w:ilvl w:val="0"/>
          <w:numId w:val="10"/>
        </w:numPr>
        <w:tabs>
          <w:tab w:val="left" w:pos="1161"/>
        </w:tabs>
        <w:spacing w:after="0"/>
        <w:ind w:left="0" w:right="549"/>
        <w:jc w:val="both"/>
        <w:rPr>
          <w:ins w:id="3788" w:author="Microsoft account" w:date="2015-09-28T14:03:00Z"/>
          <w:rFonts w:asciiTheme="majorHAnsi" w:hAnsiTheme="majorHAnsi" w:cstheme="majorHAnsi"/>
          <w:sz w:val="26"/>
          <w:szCs w:val="26"/>
        </w:rPr>
      </w:pPr>
      <w:ins w:id="3789" w:author="Microsoft account" w:date="2015-09-28T14:03:00Z">
        <w:r w:rsidRPr="00E31C0D">
          <w:rPr>
            <w:rFonts w:asciiTheme="majorHAnsi" w:hAnsiTheme="majorHAnsi" w:cstheme="majorHAnsi"/>
            <w:sz w:val="26"/>
            <w:szCs w:val="26"/>
          </w:rPr>
          <w:t xml:space="preserve">Gibson, J., et al., </w:t>
        </w:r>
        <w:r w:rsidRPr="00E31C0D">
          <w:rPr>
            <w:rFonts w:asciiTheme="majorHAnsi" w:hAnsiTheme="majorHAnsi" w:cstheme="majorHAnsi"/>
            <w:i/>
            <w:sz w:val="26"/>
            <w:szCs w:val="26"/>
          </w:rPr>
          <w:t xml:space="preserve">Using telemedicine for acute stroke assessment. </w:t>
        </w:r>
        <w:r w:rsidRPr="00E31C0D">
          <w:rPr>
            <w:rFonts w:asciiTheme="majorHAnsi" w:hAnsiTheme="majorHAnsi" w:cstheme="majorHAnsi"/>
            <w:sz w:val="26"/>
            <w:szCs w:val="26"/>
          </w:rPr>
          <w:t>Nurs Times,</w:t>
        </w:r>
        <w:r w:rsidRPr="00E31C0D">
          <w:rPr>
            <w:rFonts w:asciiTheme="majorHAnsi" w:hAnsiTheme="majorHAnsi" w:cstheme="majorHAnsi"/>
            <w:spacing w:val="-15"/>
            <w:sz w:val="26"/>
            <w:szCs w:val="26"/>
          </w:rPr>
          <w:t xml:space="preserve"> </w:t>
        </w:r>
        <w:r w:rsidRPr="00E31C0D">
          <w:rPr>
            <w:rFonts w:asciiTheme="majorHAnsi" w:hAnsiTheme="majorHAnsi" w:cstheme="majorHAnsi"/>
            <w:sz w:val="26"/>
            <w:szCs w:val="26"/>
          </w:rPr>
          <w:t>2013.</w:t>
        </w:r>
      </w:ins>
    </w:p>
    <w:p w14:paraId="3F58B21A" w14:textId="77777777" w:rsidR="00F44F78" w:rsidRPr="00E31C0D" w:rsidRDefault="00F44F78" w:rsidP="00F44F78">
      <w:pPr>
        <w:spacing w:line="276" w:lineRule="auto"/>
        <w:ind w:right="549"/>
        <w:jc w:val="both"/>
        <w:rPr>
          <w:ins w:id="3790" w:author="Microsoft account" w:date="2015-09-28T14:03:00Z"/>
          <w:rFonts w:asciiTheme="majorHAnsi" w:eastAsia="Calibri" w:hAnsiTheme="majorHAnsi" w:cstheme="majorHAnsi"/>
          <w:sz w:val="26"/>
          <w:szCs w:val="26"/>
        </w:rPr>
      </w:pPr>
      <w:ins w:id="3791" w:author="Microsoft account" w:date="2015-09-28T14:03:00Z">
        <w:r w:rsidRPr="00E31C0D">
          <w:rPr>
            <w:rFonts w:asciiTheme="majorHAnsi" w:hAnsiTheme="majorHAnsi" w:cstheme="majorHAnsi"/>
            <w:b/>
            <w:sz w:val="26"/>
            <w:szCs w:val="26"/>
          </w:rPr>
          <w:t>109</w:t>
        </w:r>
        <w:r w:rsidRPr="00E31C0D">
          <w:rPr>
            <w:rFonts w:asciiTheme="majorHAnsi" w:hAnsiTheme="majorHAnsi" w:cstheme="majorHAnsi"/>
            <w:sz w:val="26"/>
            <w:szCs w:val="26"/>
          </w:rPr>
          <w:t>(35): p.</w:t>
        </w:r>
        <w:r w:rsidRPr="00E31C0D">
          <w:rPr>
            <w:rFonts w:asciiTheme="majorHAnsi" w:hAnsiTheme="majorHAnsi" w:cstheme="majorHAnsi"/>
            <w:spacing w:val="-5"/>
            <w:sz w:val="26"/>
            <w:szCs w:val="26"/>
          </w:rPr>
          <w:t xml:space="preserve"> </w:t>
        </w:r>
        <w:r w:rsidRPr="00E31C0D">
          <w:rPr>
            <w:rFonts w:asciiTheme="majorHAnsi" w:hAnsiTheme="majorHAnsi" w:cstheme="majorHAnsi"/>
            <w:sz w:val="26"/>
            <w:szCs w:val="26"/>
          </w:rPr>
          <w:t>14-6.</w:t>
        </w:r>
      </w:ins>
    </w:p>
    <w:p w14:paraId="48B558BA" w14:textId="77777777" w:rsidR="00F44F78" w:rsidRPr="00E31C0D" w:rsidRDefault="00F44F78" w:rsidP="00F44F78">
      <w:pPr>
        <w:pStyle w:val="ListParagraph"/>
        <w:widowControl w:val="0"/>
        <w:numPr>
          <w:ilvl w:val="0"/>
          <w:numId w:val="10"/>
        </w:numPr>
        <w:tabs>
          <w:tab w:val="left" w:pos="1161"/>
        </w:tabs>
        <w:spacing w:after="0"/>
        <w:ind w:left="0" w:right="665"/>
        <w:jc w:val="both"/>
        <w:rPr>
          <w:ins w:id="3792" w:author="Microsoft account" w:date="2015-09-28T14:03:00Z"/>
          <w:rFonts w:asciiTheme="majorHAnsi" w:hAnsiTheme="majorHAnsi" w:cstheme="majorHAnsi"/>
          <w:sz w:val="26"/>
          <w:szCs w:val="26"/>
        </w:rPr>
      </w:pPr>
      <w:ins w:id="3793" w:author="Microsoft account" w:date="2015-09-28T14:03:00Z">
        <w:r w:rsidRPr="00E31C0D">
          <w:rPr>
            <w:rFonts w:asciiTheme="majorHAnsi" w:hAnsiTheme="majorHAnsi" w:cstheme="majorHAnsi"/>
            <w:sz w:val="26"/>
            <w:szCs w:val="26"/>
          </w:rPr>
          <w:lastRenderedPageBreak/>
          <w:t xml:space="preserve">Morales-Vidal, S. and S. Ruland, </w:t>
        </w:r>
        <w:r w:rsidRPr="00E31C0D">
          <w:rPr>
            <w:rFonts w:asciiTheme="majorHAnsi" w:hAnsiTheme="majorHAnsi" w:cstheme="majorHAnsi"/>
            <w:i/>
            <w:sz w:val="26"/>
            <w:szCs w:val="26"/>
          </w:rPr>
          <w:t>Telemedicine in stroke care and rehabilitation.</w:t>
        </w:r>
        <w:r w:rsidRPr="00E31C0D">
          <w:rPr>
            <w:rFonts w:asciiTheme="majorHAnsi" w:hAnsiTheme="majorHAnsi" w:cstheme="majorHAnsi"/>
            <w:i/>
            <w:spacing w:val="-24"/>
            <w:sz w:val="26"/>
            <w:szCs w:val="26"/>
          </w:rPr>
          <w:t xml:space="preserve"> </w:t>
        </w:r>
        <w:r w:rsidRPr="00E31C0D">
          <w:rPr>
            <w:rFonts w:asciiTheme="majorHAnsi" w:hAnsiTheme="majorHAnsi" w:cstheme="majorHAnsi"/>
            <w:sz w:val="26"/>
            <w:szCs w:val="26"/>
          </w:rPr>
          <w:t xml:space="preserve">Top Stroke Rehabil, 2013. </w:t>
        </w:r>
        <w:r w:rsidRPr="00E31C0D">
          <w:rPr>
            <w:rFonts w:asciiTheme="majorHAnsi" w:hAnsiTheme="majorHAnsi" w:cstheme="majorHAnsi"/>
            <w:b/>
            <w:sz w:val="26"/>
            <w:szCs w:val="26"/>
          </w:rPr>
          <w:t>20</w:t>
        </w:r>
        <w:r w:rsidRPr="00E31C0D">
          <w:rPr>
            <w:rFonts w:asciiTheme="majorHAnsi" w:hAnsiTheme="majorHAnsi" w:cstheme="majorHAnsi"/>
            <w:sz w:val="26"/>
            <w:szCs w:val="26"/>
          </w:rPr>
          <w:t>(2): p.</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101-7.</w:t>
        </w:r>
      </w:ins>
    </w:p>
    <w:p w14:paraId="7019A3C5" w14:textId="77777777" w:rsidR="00F44F78" w:rsidRPr="00E31C0D" w:rsidRDefault="00F44F78" w:rsidP="00F44F78">
      <w:pPr>
        <w:pStyle w:val="ListParagraph"/>
        <w:widowControl w:val="0"/>
        <w:numPr>
          <w:ilvl w:val="0"/>
          <w:numId w:val="10"/>
        </w:numPr>
        <w:tabs>
          <w:tab w:val="left" w:pos="1161"/>
        </w:tabs>
        <w:spacing w:after="0"/>
        <w:ind w:left="0" w:right="198"/>
        <w:jc w:val="both"/>
        <w:rPr>
          <w:ins w:id="3794" w:author="Microsoft account" w:date="2015-09-28T14:03:00Z"/>
          <w:rFonts w:asciiTheme="majorHAnsi" w:hAnsiTheme="majorHAnsi" w:cstheme="majorHAnsi"/>
          <w:sz w:val="26"/>
          <w:szCs w:val="26"/>
        </w:rPr>
      </w:pPr>
      <w:ins w:id="3795" w:author="Microsoft account" w:date="2015-09-28T14:03:00Z">
        <w:r w:rsidRPr="00E31C0D">
          <w:rPr>
            <w:rFonts w:asciiTheme="majorHAnsi" w:hAnsiTheme="majorHAnsi" w:cstheme="majorHAnsi"/>
            <w:sz w:val="26"/>
            <w:szCs w:val="26"/>
          </w:rPr>
          <w:t xml:space="preserve">Bifulco, P., et al., </w:t>
        </w:r>
        <w:r w:rsidRPr="00E31C0D">
          <w:rPr>
            <w:rFonts w:asciiTheme="majorHAnsi" w:hAnsiTheme="majorHAnsi" w:cstheme="majorHAnsi"/>
            <w:i/>
            <w:sz w:val="26"/>
            <w:szCs w:val="26"/>
          </w:rPr>
          <w:t>Telemedicine supported by Augmented Reality: an interactive guide</w:t>
        </w:r>
        <w:r w:rsidRPr="00E31C0D">
          <w:rPr>
            <w:rFonts w:asciiTheme="majorHAnsi" w:hAnsiTheme="majorHAnsi" w:cstheme="majorHAnsi"/>
            <w:i/>
            <w:spacing w:val="-24"/>
            <w:sz w:val="26"/>
            <w:szCs w:val="26"/>
          </w:rPr>
          <w:t xml:space="preserve"> </w:t>
        </w:r>
        <w:r w:rsidRPr="00E31C0D">
          <w:rPr>
            <w:rFonts w:asciiTheme="majorHAnsi" w:hAnsiTheme="majorHAnsi" w:cstheme="majorHAnsi"/>
            <w:i/>
            <w:sz w:val="26"/>
            <w:szCs w:val="26"/>
          </w:rPr>
          <w:t>for</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untrained people in performing an ECG test. </w:t>
        </w:r>
        <w:r w:rsidRPr="00E31C0D">
          <w:rPr>
            <w:rFonts w:asciiTheme="majorHAnsi" w:hAnsiTheme="majorHAnsi" w:cstheme="majorHAnsi"/>
            <w:sz w:val="26"/>
            <w:szCs w:val="26"/>
          </w:rPr>
          <w:t xml:space="preserve">Biomed Eng Online, 2014. </w:t>
        </w:r>
        <w:r w:rsidRPr="00E31C0D">
          <w:rPr>
            <w:rFonts w:asciiTheme="majorHAnsi" w:hAnsiTheme="majorHAnsi" w:cstheme="majorHAnsi"/>
            <w:b/>
            <w:sz w:val="26"/>
            <w:szCs w:val="26"/>
          </w:rPr>
          <w:t>13</w:t>
        </w:r>
        <w:r w:rsidRPr="00E31C0D">
          <w:rPr>
            <w:rFonts w:asciiTheme="majorHAnsi" w:hAnsiTheme="majorHAnsi" w:cstheme="majorHAnsi"/>
            <w:sz w:val="26"/>
            <w:szCs w:val="26"/>
          </w:rPr>
          <w:t>: p.</w:t>
        </w:r>
        <w:r w:rsidRPr="00E31C0D">
          <w:rPr>
            <w:rFonts w:asciiTheme="majorHAnsi" w:hAnsiTheme="majorHAnsi" w:cstheme="majorHAnsi"/>
            <w:spacing w:val="-21"/>
            <w:sz w:val="26"/>
            <w:szCs w:val="26"/>
          </w:rPr>
          <w:t xml:space="preserve"> </w:t>
        </w:r>
        <w:r w:rsidRPr="00E31C0D">
          <w:rPr>
            <w:rFonts w:asciiTheme="majorHAnsi" w:hAnsiTheme="majorHAnsi" w:cstheme="majorHAnsi"/>
            <w:sz w:val="26"/>
            <w:szCs w:val="26"/>
          </w:rPr>
          <w:t>153.</w:t>
        </w:r>
      </w:ins>
    </w:p>
    <w:p w14:paraId="22ACB25B" w14:textId="77777777" w:rsidR="00F44F78" w:rsidRPr="00E31C0D" w:rsidRDefault="00F44F78" w:rsidP="00F44F78">
      <w:pPr>
        <w:pStyle w:val="ListParagraph"/>
        <w:widowControl w:val="0"/>
        <w:numPr>
          <w:ilvl w:val="0"/>
          <w:numId w:val="10"/>
        </w:numPr>
        <w:tabs>
          <w:tab w:val="left" w:pos="1161"/>
        </w:tabs>
        <w:spacing w:after="0"/>
        <w:ind w:left="0"/>
        <w:jc w:val="both"/>
        <w:rPr>
          <w:ins w:id="3796" w:author="Microsoft account" w:date="2015-09-28T14:03:00Z"/>
          <w:rFonts w:asciiTheme="majorHAnsi" w:hAnsiTheme="majorHAnsi" w:cstheme="majorHAnsi"/>
          <w:sz w:val="26"/>
          <w:szCs w:val="26"/>
        </w:rPr>
      </w:pPr>
      <w:ins w:id="3797" w:author="Microsoft account" w:date="2015-09-28T14:03:00Z">
        <w:r w:rsidRPr="00E31C0D">
          <w:rPr>
            <w:rFonts w:asciiTheme="majorHAnsi" w:hAnsiTheme="majorHAnsi" w:cstheme="majorHAnsi"/>
            <w:sz w:val="26"/>
            <w:szCs w:val="26"/>
          </w:rPr>
          <w:t xml:space="preserve">Hsieh, J.C. and M.W. Hsu, </w:t>
        </w:r>
        <w:r w:rsidRPr="00E31C0D">
          <w:rPr>
            <w:rFonts w:asciiTheme="majorHAnsi" w:hAnsiTheme="majorHAnsi" w:cstheme="majorHAnsi"/>
            <w:i/>
            <w:sz w:val="26"/>
            <w:szCs w:val="26"/>
          </w:rPr>
          <w:t>A cloud computing based 12-lead ECG telemedicine</w:t>
        </w:r>
        <w:r w:rsidRPr="00E31C0D">
          <w:rPr>
            <w:rFonts w:asciiTheme="majorHAnsi" w:hAnsiTheme="majorHAnsi" w:cstheme="majorHAnsi"/>
            <w:i/>
            <w:spacing w:val="-22"/>
            <w:sz w:val="26"/>
            <w:szCs w:val="26"/>
          </w:rPr>
          <w:t xml:space="preserve"> </w:t>
        </w:r>
        <w:r w:rsidRPr="00E31C0D">
          <w:rPr>
            <w:rFonts w:asciiTheme="majorHAnsi" w:hAnsiTheme="majorHAnsi" w:cstheme="majorHAnsi"/>
            <w:i/>
            <w:sz w:val="26"/>
            <w:szCs w:val="26"/>
          </w:rPr>
          <w:t>service.</w:t>
        </w:r>
      </w:ins>
    </w:p>
    <w:p w14:paraId="56431537" w14:textId="77777777" w:rsidR="00F44F78" w:rsidRPr="00E31C0D" w:rsidRDefault="00F44F78" w:rsidP="00F44F78">
      <w:pPr>
        <w:spacing w:line="276" w:lineRule="auto"/>
        <w:ind w:right="549"/>
        <w:jc w:val="both"/>
        <w:rPr>
          <w:ins w:id="3798" w:author="Microsoft account" w:date="2015-09-28T14:03:00Z"/>
          <w:rFonts w:asciiTheme="majorHAnsi" w:eastAsia="Calibri" w:hAnsiTheme="majorHAnsi" w:cstheme="majorHAnsi"/>
          <w:sz w:val="26"/>
          <w:szCs w:val="26"/>
        </w:rPr>
      </w:pPr>
      <w:ins w:id="3799" w:author="Microsoft account" w:date="2015-09-28T14:03:00Z">
        <w:r w:rsidRPr="00E31C0D">
          <w:rPr>
            <w:rFonts w:asciiTheme="majorHAnsi" w:hAnsiTheme="majorHAnsi" w:cstheme="majorHAnsi"/>
            <w:sz w:val="26"/>
            <w:szCs w:val="26"/>
          </w:rPr>
          <w:t xml:space="preserve">BMC Med Inform Decis Mak, 2012. </w:t>
        </w:r>
        <w:r w:rsidRPr="00E31C0D">
          <w:rPr>
            <w:rFonts w:asciiTheme="majorHAnsi" w:hAnsiTheme="majorHAnsi" w:cstheme="majorHAnsi"/>
            <w:b/>
            <w:sz w:val="26"/>
            <w:szCs w:val="26"/>
          </w:rPr>
          <w:t>12</w:t>
        </w:r>
        <w:r w:rsidRPr="00E31C0D">
          <w:rPr>
            <w:rFonts w:asciiTheme="majorHAnsi" w:hAnsiTheme="majorHAnsi" w:cstheme="majorHAnsi"/>
            <w:sz w:val="26"/>
            <w:szCs w:val="26"/>
          </w:rPr>
          <w:t>: p.</w:t>
        </w:r>
        <w:r w:rsidRPr="00E31C0D">
          <w:rPr>
            <w:rFonts w:asciiTheme="majorHAnsi" w:hAnsiTheme="majorHAnsi" w:cstheme="majorHAnsi"/>
            <w:spacing w:val="-10"/>
            <w:sz w:val="26"/>
            <w:szCs w:val="26"/>
          </w:rPr>
          <w:t xml:space="preserve"> </w:t>
        </w:r>
        <w:r w:rsidRPr="00E31C0D">
          <w:rPr>
            <w:rFonts w:asciiTheme="majorHAnsi" w:hAnsiTheme="majorHAnsi" w:cstheme="majorHAnsi"/>
            <w:sz w:val="26"/>
            <w:szCs w:val="26"/>
          </w:rPr>
          <w:t>77.</w:t>
        </w:r>
      </w:ins>
    </w:p>
    <w:p w14:paraId="6691B5BF" w14:textId="77777777" w:rsidR="00F44F78" w:rsidRPr="00E31C0D" w:rsidRDefault="00F44F78" w:rsidP="00F44F78">
      <w:pPr>
        <w:pStyle w:val="ListParagraph"/>
        <w:widowControl w:val="0"/>
        <w:numPr>
          <w:ilvl w:val="0"/>
          <w:numId w:val="10"/>
        </w:numPr>
        <w:tabs>
          <w:tab w:val="left" w:pos="1161"/>
        </w:tabs>
        <w:spacing w:before="56" w:after="0"/>
        <w:ind w:left="0" w:right="147"/>
        <w:jc w:val="both"/>
        <w:rPr>
          <w:ins w:id="3800" w:author="Microsoft account" w:date="2015-09-28T14:03:00Z"/>
          <w:rFonts w:asciiTheme="majorHAnsi" w:hAnsiTheme="majorHAnsi" w:cstheme="majorHAnsi"/>
          <w:sz w:val="26"/>
          <w:szCs w:val="26"/>
        </w:rPr>
      </w:pPr>
      <w:ins w:id="3801" w:author="Microsoft account" w:date="2015-09-28T14:03:00Z">
        <w:r w:rsidRPr="00E31C0D">
          <w:rPr>
            <w:rFonts w:asciiTheme="majorHAnsi" w:hAnsiTheme="majorHAnsi" w:cstheme="majorHAnsi"/>
            <w:sz w:val="26"/>
            <w:szCs w:val="26"/>
          </w:rPr>
          <w:t xml:space="preserve">Otsuka, Y., H. Yokoyama, and H. Nonogi, </w:t>
        </w:r>
        <w:r w:rsidRPr="00E31C0D">
          <w:rPr>
            <w:rFonts w:asciiTheme="majorHAnsi" w:hAnsiTheme="majorHAnsi" w:cstheme="majorHAnsi"/>
            <w:i/>
            <w:sz w:val="26"/>
            <w:szCs w:val="26"/>
          </w:rPr>
          <w:t>Novel mobile telemedicine system for</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real-time transmission of out-of-hospital ECG data for ST-elevation myocardial infarction.</w:t>
        </w:r>
        <w:r w:rsidRPr="00E31C0D">
          <w:rPr>
            <w:rFonts w:asciiTheme="majorHAnsi" w:hAnsiTheme="majorHAnsi" w:cstheme="majorHAnsi"/>
            <w:i/>
            <w:spacing w:val="-24"/>
            <w:sz w:val="26"/>
            <w:szCs w:val="26"/>
          </w:rPr>
          <w:t xml:space="preserve"> </w:t>
        </w:r>
        <w:r w:rsidRPr="00E31C0D">
          <w:rPr>
            <w:rFonts w:asciiTheme="majorHAnsi" w:hAnsiTheme="majorHAnsi" w:cstheme="majorHAnsi"/>
            <w:sz w:val="26"/>
            <w:szCs w:val="26"/>
          </w:rPr>
          <w:t xml:space="preserve">Catheter Cardiovasc Interv, 2009. </w:t>
        </w:r>
        <w:r w:rsidRPr="00E31C0D">
          <w:rPr>
            <w:rFonts w:asciiTheme="majorHAnsi" w:hAnsiTheme="majorHAnsi" w:cstheme="majorHAnsi"/>
            <w:b/>
            <w:sz w:val="26"/>
            <w:szCs w:val="26"/>
          </w:rPr>
          <w:t>74</w:t>
        </w:r>
        <w:r w:rsidRPr="00E31C0D">
          <w:rPr>
            <w:rFonts w:asciiTheme="majorHAnsi" w:hAnsiTheme="majorHAnsi" w:cstheme="majorHAnsi"/>
            <w:sz w:val="26"/>
            <w:szCs w:val="26"/>
          </w:rPr>
          <w:t>(6): p.</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867-72.</w:t>
        </w:r>
      </w:ins>
    </w:p>
    <w:p w14:paraId="7EF64742" w14:textId="77777777" w:rsidR="00F44F78" w:rsidRPr="00E31C0D" w:rsidRDefault="00F44F78" w:rsidP="00F44F78">
      <w:pPr>
        <w:pStyle w:val="ListParagraph"/>
        <w:widowControl w:val="0"/>
        <w:numPr>
          <w:ilvl w:val="0"/>
          <w:numId w:val="10"/>
        </w:numPr>
        <w:tabs>
          <w:tab w:val="left" w:pos="1161"/>
        </w:tabs>
        <w:spacing w:after="0"/>
        <w:ind w:left="0" w:right="535"/>
        <w:jc w:val="both"/>
        <w:rPr>
          <w:ins w:id="3802" w:author="Microsoft account" w:date="2015-09-28T14:03:00Z"/>
          <w:rFonts w:asciiTheme="majorHAnsi" w:hAnsiTheme="majorHAnsi" w:cstheme="majorHAnsi"/>
          <w:sz w:val="26"/>
          <w:szCs w:val="26"/>
        </w:rPr>
      </w:pPr>
      <w:ins w:id="3803" w:author="Microsoft account" w:date="2015-09-28T14:03:00Z">
        <w:r w:rsidRPr="00E31C0D">
          <w:rPr>
            <w:rFonts w:asciiTheme="majorHAnsi" w:hAnsiTheme="majorHAnsi" w:cstheme="majorHAnsi"/>
            <w:sz w:val="26"/>
            <w:szCs w:val="26"/>
          </w:rPr>
          <w:t xml:space="preserve">Patricoski, C. and A.S. Ferguson, </w:t>
        </w:r>
        <w:r w:rsidRPr="00E31C0D">
          <w:rPr>
            <w:rFonts w:asciiTheme="majorHAnsi" w:hAnsiTheme="majorHAnsi" w:cstheme="majorHAnsi"/>
            <w:i/>
            <w:sz w:val="26"/>
            <w:szCs w:val="26"/>
          </w:rPr>
          <w:t>ECG acquisition using telemedicine in Alaska.</w:t>
        </w:r>
        <w:r w:rsidRPr="00E31C0D">
          <w:rPr>
            <w:rFonts w:asciiTheme="majorHAnsi" w:hAnsiTheme="majorHAnsi" w:cstheme="majorHAnsi"/>
            <w:i/>
            <w:spacing w:val="-26"/>
            <w:sz w:val="26"/>
            <w:szCs w:val="26"/>
          </w:rPr>
          <w:t xml:space="preserve"> </w:t>
        </w:r>
        <w:r w:rsidRPr="00E31C0D">
          <w:rPr>
            <w:rFonts w:asciiTheme="majorHAnsi" w:hAnsiTheme="majorHAnsi" w:cstheme="majorHAnsi"/>
            <w:sz w:val="26"/>
            <w:szCs w:val="26"/>
          </w:rPr>
          <w:t>Alaska</w:t>
        </w:r>
        <w:r w:rsidRPr="00E31C0D">
          <w:rPr>
            <w:rFonts w:asciiTheme="majorHAnsi" w:hAnsiTheme="majorHAnsi" w:cstheme="majorHAnsi"/>
            <w:spacing w:val="-1"/>
            <w:sz w:val="26"/>
            <w:szCs w:val="26"/>
          </w:rPr>
          <w:t xml:space="preserve"> </w:t>
        </w:r>
        <w:r w:rsidRPr="00E31C0D">
          <w:rPr>
            <w:rFonts w:asciiTheme="majorHAnsi" w:hAnsiTheme="majorHAnsi" w:cstheme="majorHAnsi"/>
            <w:sz w:val="26"/>
            <w:szCs w:val="26"/>
          </w:rPr>
          <w:t xml:space="preserve">Med, 2003. </w:t>
        </w:r>
        <w:r w:rsidRPr="00E31C0D">
          <w:rPr>
            <w:rFonts w:asciiTheme="majorHAnsi" w:hAnsiTheme="majorHAnsi" w:cstheme="majorHAnsi"/>
            <w:b/>
            <w:sz w:val="26"/>
            <w:szCs w:val="26"/>
          </w:rPr>
          <w:t>45</w:t>
        </w:r>
        <w:r w:rsidRPr="00E31C0D">
          <w:rPr>
            <w:rFonts w:asciiTheme="majorHAnsi" w:hAnsiTheme="majorHAnsi" w:cstheme="majorHAnsi"/>
            <w:sz w:val="26"/>
            <w:szCs w:val="26"/>
          </w:rPr>
          <w:t>(3): p.</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60-3.</w:t>
        </w:r>
      </w:ins>
    </w:p>
    <w:p w14:paraId="4918BE3D" w14:textId="77777777" w:rsidR="00F44F78" w:rsidRPr="00E31C0D" w:rsidRDefault="00F44F78" w:rsidP="00F44F78">
      <w:pPr>
        <w:pStyle w:val="ListParagraph"/>
        <w:widowControl w:val="0"/>
        <w:numPr>
          <w:ilvl w:val="0"/>
          <w:numId w:val="10"/>
        </w:numPr>
        <w:tabs>
          <w:tab w:val="left" w:pos="1161"/>
        </w:tabs>
        <w:spacing w:before="2" w:after="0"/>
        <w:ind w:left="0" w:right="435"/>
        <w:jc w:val="both"/>
        <w:rPr>
          <w:ins w:id="3804" w:author="Microsoft account" w:date="2015-09-28T14:03:00Z"/>
          <w:rFonts w:asciiTheme="majorHAnsi" w:hAnsiTheme="majorHAnsi" w:cstheme="majorHAnsi"/>
          <w:sz w:val="26"/>
          <w:szCs w:val="26"/>
        </w:rPr>
      </w:pPr>
      <w:ins w:id="3805" w:author="Microsoft account" w:date="2015-09-28T14:03:00Z">
        <w:r w:rsidRPr="00E31C0D">
          <w:rPr>
            <w:rFonts w:asciiTheme="majorHAnsi" w:hAnsiTheme="majorHAnsi" w:cstheme="majorHAnsi"/>
            <w:sz w:val="26"/>
            <w:szCs w:val="26"/>
          </w:rPr>
          <w:t xml:space="preserve">de Jongh, T., et al., </w:t>
        </w:r>
        <w:r w:rsidRPr="00E31C0D">
          <w:rPr>
            <w:rFonts w:asciiTheme="majorHAnsi" w:hAnsiTheme="majorHAnsi" w:cstheme="majorHAnsi"/>
            <w:i/>
            <w:sz w:val="26"/>
            <w:szCs w:val="26"/>
          </w:rPr>
          <w:t>Mobile phone messaging for facilitating self-management of</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 xml:space="preserve">long- term illnesses. </w:t>
        </w:r>
        <w:r w:rsidRPr="00E31C0D">
          <w:rPr>
            <w:rFonts w:asciiTheme="majorHAnsi" w:hAnsiTheme="majorHAnsi" w:cstheme="majorHAnsi"/>
            <w:sz w:val="26"/>
            <w:szCs w:val="26"/>
          </w:rPr>
          <w:t xml:space="preserve">Cochrane Database Syst Rev, 2012. </w:t>
        </w:r>
        <w:r w:rsidRPr="00E31C0D">
          <w:rPr>
            <w:rFonts w:asciiTheme="majorHAnsi" w:hAnsiTheme="majorHAnsi" w:cstheme="majorHAnsi"/>
            <w:b/>
            <w:sz w:val="26"/>
            <w:szCs w:val="26"/>
          </w:rPr>
          <w:t>12</w:t>
        </w:r>
        <w:r w:rsidRPr="00E31C0D">
          <w:rPr>
            <w:rFonts w:asciiTheme="majorHAnsi" w:hAnsiTheme="majorHAnsi" w:cstheme="majorHAnsi"/>
            <w:sz w:val="26"/>
            <w:szCs w:val="26"/>
          </w:rPr>
          <w:t>: p.</w:t>
        </w:r>
        <w:r w:rsidRPr="00E31C0D">
          <w:rPr>
            <w:rFonts w:asciiTheme="majorHAnsi" w:hAnsiTheme="majorHAnsi" w:cstheme="majorHAnsi"/>
            <w:spacing w:val="-5"/>
            <w:sz w:val="26"/>
            <w:szCs w:val="26"/>
          </w:rPr>
          <w:t xml:space="preserve"> </w:t>
        </w:r>
        <w:r w:rsidRPr="00E31C0D">
          <w:rPr>
            <w:rFonts w:asciiTheme="majorHAnsi" w:hAnsiTheme="majorHAnsi" w:cstheme="majorHAnsi"/>
            <w:sz w:val="26"/>
            <w:szCs w:val="26"/>
          </w:rPr>
          <w:t>CD007459.</w:t>
        </w:r>
      </w:ins>
    </w:p>
    <w:p w14:paraId="55470F63" w14:textId="77777777" w:rsidR="00F44F78" w:rsidRPr="00E31C0D" w:rsidRDefault="00F44F78" w:rsidP="00F44F78">
      <w:pPr>
        <w:pStyle w:val="ListParagraph"/>
        <w:widowControl w:val="0"/>
        <w:numPr>
          <w:ilvl w:val="0"/>
          <w:numId w:val="10"/>
        </w:numPr>
        <w:tabs>
          <w:tab w:val="left" w:pos="1161"/>
        </w:tabs>
        <w:spacing w:before="1" w:after="0"/>
        <w:ind w:left="0" w:right="549"/>
        <w:jc w:val="both"/>
        <w:rPr>
          <w:ins w:id="3806" w:author="Microsoft account" w:date="2015-09-28T14:03:00Z"/>
          <w:rFonts w:asciiTheme="majorHAnsi" w:hAnsiTheme="majorHAnsi" w:cstheme="majorHAnsi"/>
          <w:sz w:val="26"/>
          <w:szCs w:val="26"/>
        </w:rPr>
      </w:pPr>
      <w:ins w:id="3807" w:author="Microsoft account" w:date="2015-09-28T14:03:00Z">
        <w:r w:rsidRPr="00E31C0D">
          <w:rPr>
            <w:rFonts w:asciiTheme="majorHAnsi" w:hAnsiTheme="majorHAnsi" w:cstheme="majorHAnsi"/>
            <w:sz w:val="26"/>
            <w:szCs w:val="26"/>
          </w:rPr>
          <w:t xml:space="preserve">Aust, M.P., </w:t>
        </w:r>
        <w:r w:rsidRPr="00E31C0D">
          <w:rPr>
            <w:rFonts w:asciiTheme="majorHAnsi" w:hAnsiTheme="majorHAnsi" w:cstheme="majorHAnsi"/>
            <w:i/>
            <w:sz w:val="26"/>
            <w:szCs w:val="26"/>
          </w:rPr>
          <w:t xml:space="preserve">Intensive care unit telemedicine. </w:t>
        </w:r>
        <w:r w:rsidRPr="00E31C0D">
          <w:rPr>
            <w:rFonts w:asciiTheme="majorHAnsi" w:hAnsiTheme="majorHAnsi" w:cstheme="majorHAnsi"/>
            <w:sz w:val="26"/>
            <w:szCs w:val="26"/>
          </w:rPr>
          <w:t xml:space="preserve">Am J Crit Care, 2012. </w:t>
        </w:r>
        <w:r w:rsidRPr="00E31C0D">
          <w:rPr>
            <w:rFonts w:asciiTheme="majorHAnsi" w:hAnsiTheme="majorHAnsi" w:cstheme="majorHAnsi"/>
            <w:b/>
            <w:sz w:val="26"/>
            <w:szCs w:val="26"/>
          </w:rPr>
          <w:t>21</w:t>
        </w:r>
        <w:r w:rsidRPr="00E31C0D">
          <w:rPr>
            <w:rFonts w:asciiTheme="majorHAnsi" w:hAnsiTheme="majorHAnsi" w:cstheme="majorHAnsi"/>
            <w:sz w:val="26"/>
            <w:szCs w:val="26"/>
          </w:rPr>
          <w:t>(1): p.</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34.</w:t>
        </w:r>
      </w:ins>
    </w:p>
    <w:p w14:paraId="22263204" w14:textId="77777777" w:rsidR="00F44F78" w:rsidRPr="00E31C0D" w:rsidRDefault="00F44F78" w:rsidP="00F44F78">
      <w:pPr>
        <w:pStyle w:val="ListParagraph"/>
        <w:widowControl w:val="0"/>
        <w:numPr>
          <w:ilvl w:val="0"/>
          <w:numId w:val="10"/>
        </w:numPr>
        <w:tabs>
          <w:tab w:val="left" w:pos="1161"/>
        </w:tabs>
        <w:spacing w:after="0"/>
        <w:ind w:left="0" w:right="641"/>
        <w:jc w:val="both"/>
        <w:rPr>
          <w:ins w:id="3808" w:author="Microsoft account" w:date="2015-09-28T14:03:00Z"/>
          <w:rFonts w:asciiTheme="majorHAnsi" w:hAnsiTheme="majorHAnsi" w:cstheme="majorHAnsi"/>
          <w:sz w:val="26"/>
          <w:szCs w:val="26"/>
        </w:rPr>
      </w:pPr>
      <w:ins w:id="3809" w:author="Microsoft account" w:date="2015-09-28T14:03:00Z">
        <w:r w:rsidRPr="00E31C0D">
          <w:rPr>
            <w:rFonts w:asciiTheme="majorHAnsi" w:hAnsiTheme="majorHAnsi" w:cstheme="majorHAnsi"/>
            <w:sz w:val="26"/>
            <w:szCs w:val="26"/>
          </w:rPr>
          <w:t xml:space="preserve">Brunetti, N.D., et al., </w:t>
        </w:r>
        <w:r w:rsidRPr="00E31C0D">
          <w:rPr>
            <w:rFonts w:asciiTheme="majorHAnsi" w:hAnsiTheme="majorHAnsi" w:cstheme="majorHAnsi"/>
            <w:i/>
            <w:sz w:val="26"/>
            <w:szCs w:val="26"/>
          </w:rPr>
          <w:t>Telemedicine for cardiovascular disease continuum: A</w:t>
        </w:r>
        <w:r w:rsidRPr="00E31C0D">
          <w:rPr>
            <w:rFonts w:asciiTheme="majorHAnsi" w:hAnsiTheme="majorHAnsi" w:cstheme="majorHAnsi"/>
            <w:i/>
            <w:spacing w:val="-21"/>
            <w:sz w:val="26"/>
            <w:szCs w:val="26"/>
          </w:rPr>
          <w:t xml:space="preserve"> </w:t>
        </w:r>
        <w:r w:rsidRPr="00E31C0D">
          <w:rPr>
            <w:rFonts w:asciiTheme="majorHAnsi" w:hAnsiTheme="majorHAnsi" w:cstheme="majorHAnsi"/>
            <w:i/>
            <w:sz w:val="26"/>
            <w:szCs w:val="26"/>
          </w:rPr>
          <w:t>position paper from the Italian Society of Cardiology Working Group on Telecardiology</w:t>
        </w:r>
        <w:r w:rsidRPr="00E31C0D">
          <w:rPr>
            <w:rFonts w:asciiTheme="majorHAnsi" w:hAnsiTheme="majorHAnsi" w:cstheme="majorHAnsi"/>
            <w:i/>
            <w:spacing w:val="-21"/>
            <w:sz w:val="26"/>
            <w:szCs w:val="26"/>
          </w:rPr>
          <w:t xml:space="preserve"> </w:t>
        </w:r>
        <w:r w:rsidRPr="00E31C0D">
          <w:rPr>
            <w:rFonts w:asciiTheme="majorHAnsi" w:hAnsiTheme="majorHAnsi" w:cstheme="majorHAnsi"/>
            <w:i/>
            <w:sz w:val="26"/>
            <w:szCs w:val="26"/>
          </w:rPr>
          <w:t xml:space="preserve">and Informatics. </w:t>
        </w:r>
        <w:r w:rsidRPr="00E31C0D">
          <w:rPr>
            <w:rFonts w:asciiTheme="majorHAnsi" w:hAnsiTheme="majorHAnsi" w:cstheme="majorHAnsi"/>
            <w:sz w:val="26"/>
            <w:szCs w:val="26"/>
          </w:rPr>
          <w:t xml:space="preserve">Int J Cardiol, 2015. </w:t>
        </w:r>
        <w:r w:rsidRPr="00E31C0D">
          <w:rPr>
            <w:rFonts w:asciiTheme="majorHAnsi" w:hAnsiTheme="majorHAnsi" w:cstheme="majorHAnsi"/>
            <w:b/>
            <w:sz w:val="26"/>
            <w:szCs w:val="26"/>
          </w:rPr>
          <w:t>184</w:t>
        </w:r>
        <w:r w:rsidRPr="00E31C0D">
          <w:rPr>
            <w:rFonts w:asciiTheme="majorHAnsi" w:hAnsiTheme="majorHAnsi" w:cstheme="majorHAnsi"/>
            <w:sz w:val="26"/>
            <w:szCs w:val="26"/>
          </w:rPr>
          <w:t>: p.</w:t>
        </w:r>
        <w:r w:rsidRPr="00E31C0D">
          <w:rPr>
            <w:rFonts w:asciiTheme="majorHAnsi" w:hAnsiTheme="majorHAnsi" w:cstheme="majorHAnsi"/>
            <w:spacing w:val="-9"/>
            <w:sz w:val="26"/>
            <w:szCs w:val="26"/>
          </w:rPr>
          <w:t xml:space="preserve"> </w:t>
        </w:r>
        <w:r w:rsidRPr="00E31C0D">
          <w:rPr>
            <w:rFonts w:asciiTheme="majorHAnsi" w:hAnsiTheme="majorHAnsi" w:cstheme="majorHAnsi"/>
            <w:sz w:val="26"/>
            <w:szCs w:val="26"/>
          </w:rPr>
          <w:t>452-458.</w:t>
        </w:r>
      </w:ins>
    </w:p>
    <w:p w14:paraId="2E599042" w14:textId="77777777" w:rsidR="00F44F78" w:rsidRPr="00E31C0D" w:rsidRDefault="00F44F78" w:rsidP="00F44F78">
      <w:pPr>
        <w:pStyle w:val="ListParagraph"/>
        <w:widowControl w:val="0"/>
        <w:numPr>
          <w:ilvl w:val="0"/>
          <w:numId w:val="10"/>
        </w:numPr>
        <w:tabs>
          <w:tab w:val="left" w:pos="1161"/>
        </w:tabs>
        <w:spacing w:after="0"/>
        <w:ind w:left="0" w:right="843"/>
        <w:jc w:val="both"/>
        <w:rPr>
          <w:ins w:id="3810" w:author="Microsoft account" w:date="2015-09-28T14:03:00Z"/>
          <w:rFonts w:asciiTheme="majorHAnsi" w:hAnsiTheme="majorHAnsi" w:cstheme="majorHAnsi"/>
          <w:sz w:val="26"/>
          <w:szCs w:val="26"/>
        </w:rPr>
      </w:pPr>
      <w:ins w:id="3811" w:author="Microsoft account" w:date="2015-09-28T14:03:00Z">
        <w:r w:rsidRPr="00E31C0D">
          <w:rPr>
            <w:rFonts w:asciiTheme="majorHAnsi" w:hAnsiTheme="majorHAnsi" w:cstheme="majorHAnsi"/>
            <w:sz w:val="26"/>
            <w:szCs w:val="26"/>
          </w:rPr>
          <w:t xml:space="preserve">Omre, A.H., </w:t>
        </w:r>
        <w:r w:rsidRPr="00E31C0D">
          <w:rPr>
            <w:rFonts w:asciiTheme="majorHAnsi" w:hAnsiTheme="majorHAnsi" w:cstheme="majorHAnsi"/>
            <w:i/>
            <w:sz w:val="26"/>
            <w:szCs w:val="26"/>
          </w:rPr>
          <w:t>Bluetooth low energy: wireless connectivity for medical monitoring.</w:t>
        </w:r>
        <w:r w:rsidRPr="00E31C0D">
          <w:rPr>
            <w:rFonts w:asciiTheme="majorHAnsi" w:hAnsiTheme="majorHAnsi" w:cstheme="majorHAnsi"/>
            <w:i/>
            <w:spacing w:val="-16"/>
            <w:sz w:val="26"/>
            <w:szCs w:val="26"/>
          </w:rPr>
          <w:t xml:space="preserve"> </w:t>
        </w:r>
        <w:r w:rsidRPr="00E31C0D">
          <w:rPr>
            <w:rFonts w:asciiTheme="majorHAnsi" w:hAnsiTheme="majorHAnsi" w:cstheme="majorHAnsi"/>
            <w:sz w:val="26"/>
            <w:szCs w:val="26"/>
          </w:rPr>
          <w:t xml:space="preserve">J Diabetes Sci Technol, 2010. </w:t>
        </w:r>
        <w:r w:rsidRPr="00E31C0D">
          <w:rPr>
            <w:rFonts w:asciiTheme="majorHAnsi" w:hAnsiTheme="majorHAnsi" w:cstheme="majorHAnsi"/>
            <w:b/>
            <w:sz w:val="26"/>
            <w:szCs w:val="26"/>
          </w:rPr>
          <w:t>4</w:t>
        </w:r>
        <w:r w:rsidRPr="00E31C0D">
          <w:rPr>
            <w:rFonts w:asciiTheme="majorHAnsi" w:hAnsiTheme="majorHAnsi" w:cstheme="majorHAnsi"/>
            <w:sz w:val="26"/>
            <w:szCs w:val="26"/>
          </w:rPr>
          <w:t>(2): p.</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457-63.</w:t>
        </w:r>
      </w:ins>
    </w:p>
    <w:p w14:paraId="3CFFEE6C" w14:textId="77777777" w:rsidR="00F44F78" w:rsidRPr="00E31C0D" w:rsidRDefault="00F44F78" w:rsidP="00F44F78">
      <w:pPr>
        <w:pStyle w:val="ListParagraph"/>
        <w:widowControl w:val="0"/>
        <w:numPr>
          <w:ilvl w:val="0"/>
          <w:numId w:val="10"/>
        </w:numPr>
        <w:tabs>
          <w:tab w:val="left" w:pos="1161"/>
        </w:tabs>
        <w:spacing w:after="0"/>
        <w:ind w:left="0" w:right="549"/>
        <w:jc w:val="both"/>
        <w:rPr>
          <w:ins w:id="3812" w:author="Microsoft account" w:date="2015-09-28T14:03:00Z"/>
          <w:rFonts w:asciiTheme="majorHAnsi" w:hAnsiTheme="majorHAnsi" w:cstheme="majorHAnsi"/>
          <w:sz w:val="26"/>
          <w:szCs w:val="26"/>
        </w:rPr>
      </w:pPr>
      <w:ins w:id="3813" w:author="Microsoft account" w:date="2015-09-28T14:03:00Z">
        <w:r w:rsidRPr="00E31C0D">
          <w:rPr>
            <w:rFonts w:asciiTheme="majorHAnsi" w:hAnsiTheme="majorHAnsi" w:cstheme="majorHAnsi"/>
            <w:sz w:val="26"/>
            <w:szCs w:val="26"/>
          </w:rPr>
          <w:t xml:space="preserve">Masuch, J. and M. Delgado-Restituto, </w:t>
        </w:r>
        <w:r w:rsidRPr="00E31C0D">
          <w:rPr>
            <w:rFonts w:asciiTheme="majorHAnsi" w:hAnsiTheme="majorHAnsi" w:cstheme="majorHAnsi"/>
            <w:i/>
            <w:sz w:val="26"/>
            <w:szCs w:val="26"/>
          </w:rPr>
          <w:t>A 1.1-mW-RX &lt;formula</w:t>
        </w:r>
        <w:r w:rsidRPr="00E31C0D">
          <w:rPr>
            <w:rFonts w:asciiTheme="majorHAnsi" w:hAnsiTheme="majorHAnsi" w:cstheme="majorHAnsi"/>
            <w:i/>
            <w:spacing w:val="-11"/>
            <w:sz w:val="26"/>
            <w:szCs w:val="26"/>
          </w:rPr>
          <w:t xml:space="preserve"> </w:t>
        </w:r>
        <w:r w:rsidRPr="00E31C0D">
          <w:rPr>
            <w:rFonts w:asciiTheme="majorHAnsi" w:hAnsiTheme="majorHAnsi" w:cstheme="majorHAnsi"/>
            <w:i/>
            <w:sz w:val="26"/>
            <w:szCs w:val="26"/>
          </w:rPr>
          <w:t>formulatype="inline"&gt;</w:t>
        </w:r>
      </w:ins>
    </w:p>
    <w:p w14:paraId="416A72C9" w14:textId="77777777" w:rsidR="00F44F78" w:rsidRPr="00E31C0D" w:rsidRDefault="00F44F78" w:rsidP="00F44F78">
      <w:pPr>
        <w:spacing w:line="276" w:lineRule="auto"/>
        <w:ind w:right="397"/>
        <w:jc w:val="both"/>
        <w:rPr>
          <w:ins w:id="3814" w:author="Microsoft account" w:date="2015-09-28T14:03:00Z"/>
          <w:rFonts w:asciiTheme="majorHAnsi" w:eastAsia="Calibri" w:hAnsiTheme="majorHAnsi" w:cstheme="majorHAnsi"/>
          <w:sz w:val="26"/>
          <w:szCs w:val="26"/>
        </w:rPr>
      </w:pPr>
      <w:ins w:id="3815" w:author="Microsoft account" w:date="2015-09-28T14:03:00Z">
        <w:r w:rsidRPr="00E31C0D">
          <w:rPr>
            <w:rFonts w:asciiTheme="majorHAnsi" w:hAnsiTheme="majorHAnsi" w:cstheme="majorHAnsi"/>
            <w:i/>
            <w:sz w:val="26"/>
            <w:szCs w:val="26"/>
          </w:rPr>
          <w:t>&lt;img src="/images/tex/20811.gif" alt="</w:t>
        </w:r>
        <w:r w:rsidRPr="00E31C0D">
          <w:rPr>
            <w:rFonts w:asciiTheme="majorHAnsi" w:hAnsiTheme="majorHAnsi" w:cstheme="majorHAnsi"/>
            <w:i/>
            <w:sz w:val="26"/>
            <w:szCs w:val="26"/>
          </w:rPr>
          <w:fldChar w:fldCharType="begin"/>
        </w:r>
        <w:r w:rsidRPr="00E31C0D">
          <w:rPr>
            <w:rFonts w:asciiTheme="majorHAnsi" w:hAnsiTheme="majorHAnsi" w:cstheme="majorHAnsi"/>
            <w:i/>
            <w:sz w:val="26"/>
            <w:szCs w:val="26"/>
          </w:rPr>
          <w:instrText xml:space="preserve"> ADDIN EN.CITE &lt;EndNote&gt;&lt;Cite ExcludeYear="1"&gt;&lt;Year&gt;2009&lt;/Year&gt;&lt;RecNum&gt;694&lt;/RecNum&gt;&lt;record&gt;&lt;rec-number&gt;694&lt;/rec-number&gt;&lt;foreign-keys&gt;&lt;key app="EN" db-id="w9fvvdvplst0xkeexs7p0s9wwvazessdxs9p" timestamp="1441594469"&gt;694&lt;/key&gt;&lt;/foreign-keys&gt;&lt;ref-type name="Journal Article"&gt;17&lt;/ref-type&gt;&lt;contributors&gt;&lt;/contributors&gt;&lt;titles&gt;&lt;title&gt;Alice H. Eagly: award for distinguished scientific contributions&lt;/title&gt;&lt;secondary-title&gt;Am Psychol&lt;/secondary-title&gt;&lt;alt-title&gt;The American psychologist&lt;/alt-title&gt;&lt;/titles&gt;&lt;periodical&gt;&lt;full-title&gt;Am Psychol&lt;/full-title&gt;&lt;abbr-1&gt;The American psychologist&lt;/abbr-1&gt;&lt;/periodical&gt;&lt;alt-periodical&gt;&lt;full-title&gt;Am Psychol&lt;/full-title&gt;&lt;abbr-1&gt;The American psychologist&lt;/abbr-1&gt;&lt;/alt-periodical&gt;&lt;pages&gt;642-58&lt;/pages&gt;&lt;volume&gt;64&lt;/volume&gt;&lt;number&gt;8&lt;/number&gt;&lt;keywords&gt;&lt;keyword&gt;*Awards and Prizes&lt;/keyword&gt;&lt;keyword&gt;Humans&lt;/keyword&gt;&lt;keyword&gt;*Psychology, Social&lt;/keyword&gt;&lt;keyword&gt;United States&lt;/keyword&gt;&lt;/keywords&gt;&lt;dates&gt;&lt;year&gt;2009&lt;/year&gt;&lt;pub-dates&gt;&lt;date&gt;Nov&lt;/date&gt;&lt;/pub-dates&gt;&lt;/dates&gt;&lt;isbn&gt;1935-990X (Electronic)&amp;#xD;0003-066X (Linking)&lt;/isbn&gt;&lt;accession-num&gt;19899858&lt;/accession-num&gt;&lt;urls&gt;&lt;related-urls&gt;&lt;url&gt;http://www.ncbi.nlm.nih.gov/pubmed/19899858&lt;/url&gt;&lt;/related-urls&gt;&lt;/urls&gt;&lt;electronic-resource-num&gt;10.1037/a0017804&lt;/electronic-resource-num&gt;&lt;/record&gt;&lt;/Cite&gt;&lt;/EndNote&gt;</w:instrText>
        </w:r>
        <w:r w:rsidRPr="00E31C0D">
          <w:rPr>
            <w:rFonts w:asciiTheme="majorHAnsi" w:hAnsiTheme="majorHAnsi" w:cstheme="majorHAnsi"/>
            <w:i/>
            <w:sz w:val="26"/>
            <w:szCs w:val="26"/>
          </w:rPr>
          <w:fldChar w:fldCharType="separate"/>
        </w:r>
        <w:r w:rsidRPr="00E31C0D">
          <w:rPr>
            <w:rFonts w:asciiTheme="majorHAnsi" w:hAnsiTheme="majorHAnsi" w:cstheme="majorHAnsi"/>
            <w:i/>
            <w:noProof/>
            <w:sz w:val="26"/>
            <w:szCs w:val="26"/>
          </w:rPr>
          <w:t>{,  #694}</w:t>
        </w:r>
        <w:r w:rsidRPr="00E31C0D">
          <w:rPr>
            <w:rFonts w:asciiTheme="majorHAnsi" w:hAnsiTheme="majorHAnsi" w:cstheme="majorHAnsi"/>
            <w:i/>
            <w:sz w:val="26"/>
            <w:szCs w:val="26"/>
          </w:rPr>
          <w:fldChar w:fldCharType="end"/>
        </w:r>
        <w:r w:rsidRPr="00E31C0D">
          <w:rPr>
            <w:rFonts w:asciiTheme="majorHAnsi" w:hAnsiTheme="majorHAnsi" w:cstheme="majorHAnsi"/>
            <w:i/>
            <w:sz w:val="26"/>
            <w:szCs w:val="26"/>
          </w:rPr>
          <w:t>{\hbox {81.4}}"&gt; &lt;/formula&gt;-dBm</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 xml:space="preserve">Sensitivity CMOS Transceiver for Bluetooth Low Energy. </w:t>
        </w:r>
        <w:r w:rsidRPr="00E31C0D">
          <w:rPr>
            <w:rFonts w:asciiTheme="majorHAnsi" w:hAnsiTheme="majorHAnsi" w:cstheme="majorHAnsi"/>
            <w:sz w:val="26"/>
            <w:szCs w:val="26"/>
          </w:rPr>
          <w:t>Microwave Theory and Techniques,</w:t>
        </w:r>
        <w:r w:rsidRPr="00E31C0D">
          <w:rPr>
            <w:rFonts w:asciiTheme="majorHAnsi" w:hAnsiTheme="majorHAnsi" w:cstheme="majorHAnsi"/>
            <w:spacing w:val="-30"/>
            <w:sz w:val="26"/>
            <w:szCs w:val="26"/>
          </w:rPr>
          <w:t xml:space="preserve"> </w:t>
        </w:r>
        <w:r w:rsidRPr="00E31C0D">
          <w:rPr>
            <w:rFonts w:asciiTheme="majorHAnsi" w:hAnsiTheme="majorHAnsi" w:cstheme="majorHAnsi"/>
            <w:sz w:val="26"/>
            <w:szCs w:val="26"/>
          </w:rPr>
          <w:t xml:space="preserve">IEEE Transactions on, 2013. </w:t>
        </w:r>
        <w:r w:rsidRPr="00E31C0D">
          <w:rPr>
            <w:rFonts w:asciiTheme="majorHAnsi" w:hAnsiTheme="majorHAnsi" w:cstheme="majorHAnsi"/>
            <w:b/>
            <w:sz w:val="26"/>
            <w:szCs w:val="26"/>
          </w:rPr>
          <w:t>61</w:t>
        </w:r>
        <w:r w:rsidRPr="00E31C0D">
          <w:rPr>
            <w:rFonts w:asciiTheme="majorHAnsi" w:hAnsiTheme="majorHAnsi" w:cstheme="majorHAnsi"/>
            <w:sz w:val="26"/>
            <w:szCs w:val="26"/>
          </w:rPr>
          <w:t>(4): p.</w:t>
        </w:r>
        <w:r w:rsidRPr="00E31C0D">
          <w:rPr>
            <w:rFonts w:asciiTheme="majorHAnsi" w:hAnsiTheme="majorHAnsi" w:cstheme="majorHAnsi"/>
            <w:spacing w:val="-19"/>
            <w:sz w:val="26"/>
            <w:szCs w:val="26"/>
          </w:rPr>
          <w:t xml:space="preserve"> </w:t>
        </w:r>
        <w:r w:rsidRPr="00E31C0D">
          <w:rPr>
            <w:rFonts w:asciiTheme="majorHAnsi" w:hAnsiTheme="majorHAnsi" w:cstheme="majorHAnsi"/>
            <w:sz w:val="26"/>
            <w:szCs w:val="26"/>
          </w:rPr>
          <w:t>1660-1673.</w:t>
        </w:r>
      </w:ins>
    </w:p>
    <w:p w14:paraId="2BC262C9" w14:textId="77777777" w:rsidR="00F44F78" w:rsidRPr="00E31C0D" w:rsidRDefault="00F44F78" w:rsidP="00F44F78">
      <w:pPr>
        <w:pStyle w:val="ListParagraph"/>
        <w:widowControl w:val="0"/>
        <w:numPr>
          <w:ilvl w:val="0"/>
          <w:numId w:val="10"/>
        </w:numPr>
        <w:tabs>
          <w:tab w:val="left" w:pos="1161"/>
        </w:tabs>
        <w:spacing w:after="0"/>
        <w:ind w:left="0" w:right="1015"/>
        <w:jc w:val="both"/>
        <w:rPr>
          <w:ins w:id="3816" w:author="Microsoft account" w:date="2015-09-28T14:03:00Z"/>
          <w:rFonts w:asciiTheme="majorHAnsi" w:hAnsiTheme="majorHAnsi" w:cstheme="majorHAnsi"/>
          <w:sz w:val="26"/>
          <w:szCs w:val="26"/>
        </w:rPr>
      </w:pPr>
      <w:ins w:id="3817" w:author="Microsoft account" w:date="2015-09-28T14:03:00Z">
        <w:r w:rsidRPr="00E31C0D">
          <w:rPr>
            <w:rFonts w:asciiTheme="majorHAnsi" w:hAnsiTheme="majorHAnsi" w:cstheme="majorHAnsi"/>
            <w:sz w:val="26"/>
            <w:szCs w:val="26"/>
          </w:rPr>
          <w:t xml:space="preserve">Kim, H., et al., </w:t>
        </w:r>
        <w:r w:rsidRPr="00E31C0D">
          <w:rPr>
            <w:rFonts w:asciiTheme="majorHAnsi" w:hAnsiTheme="majorHAnsi" w:cstheme="majorHAnsi"/>
            <w:i/>
            <w:sz w:val="26"/>
            <w:szCs w:val="26"/>
          </w:rPr>
          <w:t>A configurable and low-power mixed signal SoC for portable</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ECG</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monitoring applications. </w:t>
        </w:r>
        <w:r w:rsidRPr="00E31C0D">
          <w:rPr>
            <w:rFonts w:asciiTheme="majorHAnsi" w:hAnsiTheme="majorHAnsi" w:cstheme="majorHAnsi"/>
            <w:sz w:val="26"/>
            <w:szCs w:val="26"/>
          </w:rPr>
          <w:t xml:space="preserve">IEEE Trans Biomed Circuits Syst, 2014. </w:t>
        </w:r>
        <w:r w:rsidRPr="00E31C0D">
          <w:rPr>
            <w:rFonts w:asciiTheme="majorHAnsi" w:hAnsiTheme="majorHAnsi" w:cstheme="majorHAnsi"/>
            <w:b/>
            <w:sz w:val="26"/>
            <w:szCs w:val="26"/>
          </w:rPr>
          <w:t>8</w:t>
        </w:r>
        <w:r w:rsidRPr="00E31C0D">
          <w:rPr>
            <w:rFonts w:asciiTheme="majorHAnsi" w:hAnsiTheme="majorHAnsi" w:cstheme="majorHAnsi"/>
            <w:sz w:val="26"/>
            <w:szCs w:val="26"/>
          </w:rPr>
          <w:t>(2): p.</w:t>
        </w:r>
        <w:r w:rsidRPr="00E31C0D">
          <w:rPr>
            <w:rFonts w:asciiTheme="majorHAnsi" w:hAnsiTheme="majorHAnsi" w:cstheme="majorHAnsi"/>
            <w:spacing w:val="-25"/>
            <w:sz w:val="26"/>
            <w:szCs w:val="26"/>
          </w:rPr>
          <w:t xml:space="preserve"> </w:t>
        </w:r>
        <w:r w:rsidRPr="00E31C0D">
          <w:rPr>
            <w:rFonts w:asciiTheme="majorHAnsi" w:hAnsiTheme="majorHAnsi" w:cstheme="majorHAnsi"/>
            <w:sz w:val="26"/>
            <w:szCs w:val="26"/>
          </w:rPr>
          <w:t>257-67.</w:t>
        </w:r>
      </w:ins>
    </w:p>
    <w:p w14:paraId="5B5483B9" w14:textId="77777777" w:rsidR="00F44F78" w:rsidRPr="00E31C0D" w:rsidRDefault="00F44F78" w:rsidP="00F44F78">
      <w:pPr>
        <w:pStyle w:val="ListParagraph"/>
        <w:widowControl w:val="0"/>
        <w:numPr>
          <w:ilvl w:val="0"/>
          <w:numId w:val="10"/>
        </w:numPr>
        <w:tabs>
          <w:tab w:val="left" w:pos="1161"/>
        </w:tabs>
        <w:spacing w:after="0"/>
        <w:ind w:left="0" w:right="198"/>
        <w:jc w:val="both"/>
        <w:rPr>
          <w:ins w:id="3818" w:author="Microsoft account" w:date="2015-09-28T14:03:00Z"/>
          <w:rFonts w:asciiTheme="majorHAnsi" w:hAnsiTheme="majorHAnsi" w:cstheme="majorHAnsi"/>
          <w:sz w:val="26"/>
          <w:szCs w:val="26"/>
        </w:rPr>
      </w:pPr>
      <w:ins w:id="3819" w:author="Microsoft account" w:date="2015-09-28T14:03:00Z">
        <w:r w:rsidRPr="00E31C0D">
          <w:rPr>
            <w:rFonts w:asciiTheme="majorHAnsi" w:hAnsiTheme="majorHAnsi" w:cstheme="majorHAnsi"/>
            <w:sz w:val="26"/>
            <w:szCs w:val="26"/>
          </w:rPr>
          <w:t xml:space="preserve">Cho, G.Y., S.J. Lee, and T.R. Lee, </w:t>
        </w:r>
        <w:r w:rsidRPr="00E31C0D">
          <w:rPr>
            <w:rFonts w:asciiTheme="majorHAnsi" w:hAnsiTheme="majorHAnsi" w:cstheme="majorHAnsi"/>
            <w:i/>
            <w:sz w:val="26"/>
            <w:szCs w:val="26"/>
          </w:rPr>
          <w:t>An optimized compression algorithm for real-time</w:t>
        </w:r>
        <w:r w:rsidRPr="00E31C0D">
          <w:rPr>
            <w:rFonts w:asciiTheme="majorHAnsi" w:hAnsiTheme="majorHAnsi" w:cstheme="majorHAnsi"/>
            <w:i/>
            <w:spacing w:val="-27"/>
            <w:sz w:val="26"/>
            <w:szCs w:val="26"/>
          </w:rPr>
          <w:t xml:space="preserve"> </w:t>
        </w:r>
        <w:r w:rsidRPr="00E31C0D">
          <w:rPr>
            <w:rFonts w:asciiTheme="majorHAnsi" w:hAnsiTheme="majorHAnsi" w:cstheme="majorHAnsi"/>
            <w:i/>
            <w:sz w:val="26"/>
            <w:szCs w:val="26"/>
          </w:rPr>
          <w:t>ECG</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data transmission in wireless network of medical information systems. </w:t>
        </w:r>
        <w:r w:rsidRPr="00E31C0D">
          <w:rPr>
            <w:rFonts w:asciiTheme="majorHAnsi" w:hAnsiTheme="majorHAnsi" w:cstheme="majorHAnsi"/>
            <w:sz w:val="26"/>
            <w:szCs w:val="26"/>
          </w:rPr>
          <w:t>J Med Syst,</w:t>
        </w:r>
        <w:r w:rsidRPr="00E31C0D">
          <w:rPr>
            <w:rFonts w:asciiTheme="majorHAnsi" w:hAnsiTheme="majorHAnsi" w:cstheme="majorHAnsi"/>
            <w:spacing w:val="-26"/>
            <w:sz w:val="26"/>
            <w:szCs w:val="26"/>
          </w:rPr>
          <w:t xml:space="preserve"> </w:t>
        </w:r>
        <w:r w:rsidRPr="00E31C0D">
          <w:rPr>
            <w:rFonts w:asciiTheme="majorHAnsi" w:hAnsiTheme="majorHAnsi" w:cstheme="majorHAnsi"/>
            <w:sz w:val="26"/>
            <w:szCs w:val="26"/>
          </w:rPr>
          <w:t xml:space="preserve">2015. </w:t>
        </w:r>
        <w:r w:rsidRPr="00E31C0D">
          <w:rPr>
            <w:rFonts w:asciiTheme="majorHAnsi" w:hAnsiTheme="majorHAnsi" w:cstheme="majorHAnsi"/>
            <w:b/>
            <w:sz w:val="26"/>
            <w:szCs w:val="26"/>
          </w:rPr>
          <w:t>39</w:t>
        </w:r>
        <w:r w:rsidRPr="00E31C0D">
          <w:rPr>
            <w:rFonts w:asciiTheme="majorHAnsi" w:hAnsiTheme="majorHAnsi" w:cstheme="majorHAnsi"/>
            <w:sz w:val="26"/>
            <w:szCs w:val="26"/>
          </w:rPr>
          <w:t>(1): p.</w:t>
        </w:r>
        <w:r w:rsidRPr="00E31C0D">
          <w:rPr>
            <w:rFonts w:asciiTheme="majorHAnsi" w:hAnsiTheme="majorHAnsi" w:cstheme="majorHAnsi"/>
            <w:spacing w:val="-4"/>
            <w:sz w:val="26"/>
            <w:szCs w:val="26"/>
          </w:rPr>
          <w:t xml:space="preserve"> </w:t>
        </w:r>
        <w:r w:rsidRPr="00E31C0D">
          <w:rPr>
            <w:rFonts w:asciiTheme="majorHAnsi" w:hAnsiTheme="majorHAnsi" w:cstheme="majorHAnsi"/>
            <w:sz w:val="26"/>
            <w:szCs w:val="26"/>
          </w:rPr>
          <w:t>161.</w:t>
        </w:r>
      </w:ins>
    </w:p>
    <w:p w14:paraId="544E2DB7" w14:textId="77777777" w:rsidR="00F44F78" w:rsidRPr="00E31C0D" w:rsidRDefault="00F44F78" w:rsidP="00F44F78">
      <w:pPr>
        <w:pStyle w:val="ListParagraph"/>
        <w:widowControl w:val="0"/>
        <w:numPr>
          <w:ilvl w:val="0"/>
          <w:numId w:val="10"/>
        </w:numPr>
        <w:tabs>
          <w:tab w:val="left" w:pos="1161"/>
        </w:tabs>
        <w:spacing w:after="0"/>
        <w:ind w:left="0" w:right="444"/>
        <w:jc w:val="both"/>
        <w:rPr>
          <w:ins w:id="3820" w:author="Microsoft account" w:date="2015-09-28T14:03:00Z"/>
          <w:rFonts w:asciiTheme="majorHAnsi" w:hAnsiTheme="majorHAnsi" w:cstheme="majorHAnsi"/>
          <w:sz w:val="26"/>
          <w:szCs w:val="26"/>
        </w:rPr>
      </w:pPr>
      <w:ins w:id="3821" w:author="Microsoft account" w:date="2015-09-28T14:03:00Z">
        <w:r w:rsidRPr="00E31C0D">
          <w:rPr>
            <w:rFonts w:asciiTheme="majorHAnsi" w:hAnsiTheme="majorHAnsi" w:cstheme="majorHAnsi"/>
            <w:sz w:val="26"/>
            <w:szCs w:val="26"/>
          </w:rPr>
          <w:t xml:space="preserve">Ma, T., et al., </w:t>
        </w:r>
        <w:r w:rsidRPr="00E31C0D">
          <w:rPr>
            <w:rFonts w:asciiTheme="majorHAnsi" w:hAnsiTheme="majorHAnsi" w:cstheme="majorHAnsi"/>
            <w:i/>
            <w:sz w:val="26"/>
            <w:szCs w:val="26"/>
          </w:rPr>
          <w:t>Assurance of energy efficiency and data security for ECG transmission</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 xml:space="preserve">in BASNs. </w:t>
        </w:r>
        <w:r w:rsidRPr="00E31C0D">
          <w:rPr>
            <w:rFonts w:asciiTheme="majorHAnsi" w:hAnsiTheme="majorHAnsi" w:cstheme="majorHAnsi"/>
            <w:sz w:val="26"/>
            <w:szCs w:val="26"/>
          </w:rPr>
          <w:t xml:space="preserve">IEEE Trans Biomed Eng, 2012. </w:t>
        </w:r>
        <w:r w:rsidRPr="00E31C0D">
          <w:rPr>
            <w:rFonts w:asciiTheme="majorHAnsi" w:hAnsiTheme="majorHAnsi" w:cstheme="majorHAnsi"/>
            <w:b/>
            <w:sz w:val="26"/>
            <w:szCs w:val="26"/>
          </w:rPr>
          <w:t>59</w:t>
        </w:r>
        <w:r w:rsidRPr="00E31C0D">
          <w:rPr>
            <w:rFonts w:asciiTheme="majorHAnsi" w:hAnsiTheme="majorHAnsi" w:cstheme="majorHAnsi"/>
            <w:sz w:val="26"/>
            <w:szCs w:val="26"/>
          </w:rPr>
          <w:t>(4): p.</w:t>
        </w:r>
        <w:r w:rsidRPr="00E31C0D">
          <w:rPr>
            <w:rFonts w:asciiTheme="majorHAnsi" w:hAnsiTheme="majorHAnsi" w:cstheme="majorHAnsi"/>
            <w:spacing w:val="-11"/>
            <w:sz w:val="26"/>
            <w:szCs w:val="26"/>
          </w:rPr>
          <w:t xml:space="preserve"> </w:t>
        </w:r>
        <w:r w:rsidRPr="00E31C0D">
          <w:rPr>
            <w:rFonts w:asciiTheme="majorHAnsi" w:hAnsiTheme="majorHAnsi" w:cstheme="majorHAnsi"/>
            <w:sz w:val="26"/>
            <w:szCs w:val="26"/>
          </w:rPr>
          <w:t>1041-8.</w:t>
        </w:r>
      </w:ins>
    </w:p>
    <w:p w14:paraId="563CB9B1" w14:textId="77777777" w:rsidR="00F44F78" w:rsidRPr="00E31C0D" w:rsidRDefault="00F44F78" w:rsidP="00F44F78">
      <w:pPr>
        <w:pStyle w:val="ListParagraph"/>
        <w:widowControl w:val="0"/>
        <w:numPr>
          <w:ilvl w:val="0"/>
          <w:numId w:val="10"/>
        </w:numPr>
        <w:tabs>
          <w:tab w:val="left" w:pos="1161"/>
        </w:tabs>
        <w:spacing w:before="2" w:after="0"/>
        <w:ind w:left="0" w:right="810"/>
        <w:jc w:val="both"/>
        <w:rPr>
          <w:ins w:id="3822" w:author="Microsoft account" w:date="2015-09-28T14:03:00Z"/>
          <w:rFonts w:asciiTheme="majorHAnsi" w:hAnsiTheme="majorHAnsi" w:cstheme="majorHAnsi"/>
          <w:sz w:val="26"/>
          <w:szCs w:val="26"/>
        </w:rPr>
      </w:pPr>
      <w:ins w:id="3823" w:author="Microsoft account" w:date="2015-09-28T14:03:00Z">
        <w:r w:rsidRPr="00E31C0D">
          <w:rPr>
            <w:rFonts w:asciiTheme="majorHAnsi" w:hAnsiTheme="majorHAnsi" w:cstheme="majorHAnsi"/>
            <w:sz w:val="26"/>
            <w:szCs w:val="26"/>
          </w:rPr>
          <w:t xml:space="preserve">Lee, S., J. Kim, and M. Lee, </w:t>
        </w:r>
        <w:r w:rsidRPr="00E31C0D">
          <w:rPr>
            <w:rFonts w:asciiTheme="majorHAnsi" w:hAnsiTheme="majorHAnsi" w:cstheme="majorHAnsi"/>
            <w:i/>
            <w:sz w:val="26"/>
            <w:szCs w:val="26"/>
          </w:rPr>
          <w:t>A real-time ECG data compression and</w:t>
        </w:r>
        <w:r w:rsidRPr="00E31C0D">
          <w:rPr>
            <w:rFonts w:asciiTheme="majorHAnsi" w:hAnsiTheme="majorHAnsi" w:cstheme="majorHAnsi"/>
            <w:i/>
            <w:spacing w:val="-21"/>
            <w:sz w:val="26"/>
            <w:szCs w:val="26"/>
          </w:rPr>
          <w:t xml:space="preserve"> </w:t>
        </w:r>
        <w:r w:rsidRPr="00E31C0D">
          <w:rPr>
            <w:rFonts w:asciiTheme="majorHAnsi" w:hAnsiTheme="majorHAnsi" w:cstheme="majorHAnsi"/>
            <w:i/>
            <w:sz w:val="26"/>
            <w:szCs w:val="26"/>
          </w:rPr>
          <w:t>transmission</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algorithm for an e-health device. </w:t>
        </w:r>
        <w:r w:rsidRPr="00E31C0D">
          <w:rPr>
            <w:rFonts w:asciiTheme="majorHAnsi" w:hAnsiTheme="majorHAnsi" w:cstheme="majorHAnsi"/>
            <w:sz w:val="26"/>
            <w:szCs w:val="26"/>
          </w:rPr>
          <w:t xml:space="preserve">IEEE Trans Biomed Eng, 2011. </w:t>
        </w:r>
        <w:r w:rsidRPr="00E31C0D">
          <w:rPr>
            <w:rFonts w:asciiTheme="majorHAnsi" w:hAnsiTheme="majorHAnsi" w:cstheme="majorHAnsi"/>
            <w:b/>
            <w:sz w:val="26"/>
            <w:szCs w:val="26"/>
          </w:rPr>
          <w:t>58</w:t>
        </w:r>
        <w:r w:rsidRPr="00E31C0D">
          <w:rPr>
            <w:rFonts w:asciiTheme="majorHAnsi" w:hAnsiTheme="majorHAnsi" w:cstheme="majorHAnsi"/>
            <w:sz w:val="26"/>
            <w:szCs w:val="26"/>
          </w:rPr>
          <w:t>(9): p.</w:t>
        </w:r>
        <w:r w:rsidRPr="00E31C0D">
          <w:rPr>
            <w:rFonts w:asciiTheme="majorHAnsi" w:hAnsiTheme="majorHAnsi" w:cstheme="majorHAnsi"/>
            <w:spacing w:val="-29"/>
            <w:sz w:val="26"/>
            <w:szCs w:val="26"/>
          </w:rPr>
          <w:t xml:space="preserve"> </w:t>
        </w:r>
        <w:r w:rsidRPr="00E31C0D">
          <w:rPr>
            <w:rFonts w:asciiTheme="majorHAnsi" w:hAnsiTheme="majorHAnsi" w:cstheme="majorHAnsi"/>
            <w:sz w:val="26"/>
            <w:szCs w:val="26"/>
          </w:rPr>
          <w:t>2448-</w:t>
        </w:r>
        <w:r w:rsidRPr="00E31C0D">
          <w:rPr>
            <w:rFonts w:asciiTheme="majorHAnsi" w:hAnsiTheme="majorHAnsi" w:cstheme="majorHAnsi"/>
            <w:sz w:val="26"/>
            <w:szCs w:val="26"/>
          </w:rPr>
          <w:lastRenderedPageBreak/>
          <w:t>55.</w:t>
        </w:r>
      </w:ins>
    </w:p>
    <w:p w14:paraId="72ACB0EF" w14:textId="77777777" w:rsidR="00F44F78" w:rsidRPr="00E31C0D" w:rsidRDefault="00F44F78" w:rsidP="00F44F78">
      <w:pPr>
        <w:pStyle w:val="ListParagraph"/>
        <w:widowControl w:val="0"/>
        <w:numPr>
          <w:ilvl w:val="0"/>
          <w:numId w:val="10"/>
        </w:numPr>
        <w:tabs>
          <w:tab w:val="left" w:pos="1161"/>
        </w:tabs>
        <w:spacing w:before="1" w:after="0"/>
        <w:ind w:left="0" w:right="541"/>
        <w:jc w:val="both"/>
        <w:rPr>
          <w:ins w:id="3824" w:author="Microsoft account" w:date="2015-09-28T14:03:00Z"/>
          <w:rFonts w:asciiTheme="majorHAnsi" w:hAnsiTheme="majorHAnsi" w:cstheme="majorHAnsi"/>
          <w:sz w:val="26"/>
          <w:szCs w:val="26"/>
        </w:rPr>
      </w:pPr>
      <w:ins w:id="3825" w:author="Microsoft account" w:date="2015-09-28T14:03:00Z">
        <w:r w:rsidRPr="00E31C0D">
          <w:rPr>
            <w:rFonts w:asciiTheme="majorHAnsi" w:hAnsiTheme="majorHAnsi" w:cstheme="majorHAnsi"/>
            <w:sz w:val="26"/>
            <w:szCs w:val="26"/>
          </w:rPr>
          <w:t xml:space="preserve">Rezai-Rad, M., R. Vaezi, and F. Nattagh, </w:t>
        </w:r>
        <w:r w:rsidRPr="00E31C0D">
          <w:rPr>
            <w:rFonts w:asciiTheme="majorHAnsi" w:hAnsiTheme="majorHAnsi" w:cstheme="majorHAnsi"/>
            <w:i/>
            <w:sz w:val="26"/>
            <w:szCs w:val="26"/>
          </w:rPr>
          <w:t>E-health readiness assessment framework</w:t>
        </w:r>
        <w:r w:rsidRPr="00E31C0D">
          <w:rPr>
            <w:rFonts w:asciiTheme="majorHAnsi" w:hAnsiTheme="majorHAnsi" w:cstheme="majorHAnsi"/>
            <w:i/>
            <w:spacing w:val="-22"/>
            <w:sz w:val="26"/>
            <w:szCs w:val="26"/>
          </w:rPr>
          <w:t xml:space="preserve"> </w:t>
        </w:r>
        <w:r w:rsidRPr="00E31C0D">
          <w:rPr>
            <w:rFonts w:asciiTheme="majorHAnsi" w:hAnsiTheme="majorHAnsi" w:cstheme="majorHAnsi"/>
            <w:i/>
            <w:sz w:val="26"/>
            <w:szCs w:val="26"/>
          </w:rPr>
          <w:t xml:space="preserve">in iran. </w:t>
        </w:r>
        <w:r w:rsidRPr="00E31C0D">
          <w:rPr>
            <w:rFonts w:asciiTheme="majorHAnsi" w:hAnsiTheme="majorHAnsi" w:cstheme="majorHAnsi"/>
            <w:sz w:val="26"/>
            <w:szCs w:val="26"/>
          </w:rPr>
          <w:t xml:space="preserve">Iran J Public Health, 2012. </w:t>
        </w:r>
        <w:r w:rsidRPr="00E31C0D">
          <w:rPr>
            <w:rFonts w:asciiTheme="majorHAnsi" w:hAnsiTheme="majorHAnsi" w:cstheme="majorHAnsi"/>
            <w:b/>
            <w:sz w:val="26"/>
            <w:szCs w:val="26"/>
          </w:rPr>
          <w:t>41</w:t>
        </w:r>
        <w:r w:rsidRPr="00E31C0D">
          <w:rPr>
            <w:rFonts w:asciiTheme="majorHAnsi" w:hAnsiTheme="majorHAnsi" w:cstheme="majorHAnsi"/>
            <w:sz w:val="26"/>
            <w:szCs w:val="26"/>
          </w:rPr>
          <w:t>(10): p.</w:t>
        </w:r>
        <w:r w:rsidRPr="00E31C0D">
          <w:rPr>
            <w:rFonts w:asciiTheme="majorHAnsi" w:hAnsiTheme="majorHAnsi" w:cstheme="majorHAnsi"/>
            <w:spacing w:val="-7"/>
            <w:sz w:val="26"/>
            <w:szCs w:val="26"/>
          </w:rPr>
          <w:t xml:space="preserve"> </w:t>
        </w:r>
        <w:r w:rsidRPr="00E31C0D">
          <w:rPr>
            <w:rFonts w:asciiTheme="majorHAnsi" w:hAnsiTheme="majorHAnsi" w:cstheme="majorHAnsi"/>
            <w:sz w:val="26"/>
            <w:szCs w:val="26"/>
          </w:rPr>
          <w:t>43-51.</w:t>
        </w:r>
      </w:ins>
    </w:p>
    <w:p w14:paraId="660CC7C5" w14:textId="77777777" w:rsidR="00F44F78" w:rsidRPr="00E31C0D" w:rsidRDefault="00F44F78" w:rsidP="00F44F78">
      <w:pPr>
        <w:pStyle w:val="ListParagraph"/>
        <w:widowControl w:val="0"/>
        <w:numPr>
          <w:ilvl w:val="0"/>
          <w:numId w:val="10"/>
        </w:numPr>
        <w:tabs>
          <w:tab w:val="left" w:pos="1161"/>
        </w:tabs>
        <w:spacing w:after="0"/>
        <w:ind w:left="0" w:right="599"/>
        <w:jc w:val="both"/>
        <w:rPr>
          <w:ins w:id="3826" w:author="Microsoft account" w:date="2015-09-28T14:03:00Z"/>
          <w:rFonts w:asciiTheme="majorHAnsi" w:hAnsiTheme="majorHAnsi" w:cstheme="majorHAnsi"/>
          <w:sz w:val="26"/>
          <w:szCs w:val="26"/>
        </w:rPr>
      </w:pPr>
      <w:ins w:id="3827" w:author="Microsoft account" w:date="2015-09-28T14:03:00Z">
        <w:r w:rsidRPr="00E31C0D">
          <w:rPr>
            <w:rFonts w:asciiTheme="majorHAnsi" w:hAnsiTheme="majorHAnsi" w:cstheme="majorHAnsi"/>
            <w:sz w:val="26"/>
            <w:szCs w:val="26"/>
          </w:rPr>
          <w:t xml:space="preserve">Martinez-Perez, B., et al., </w:t>
        </w:r>
        <w:r w:rsidRPr="00E31C0D">
          <w:rPr>
            <w:rFonts w:asciiTheme="majorHAnsi" w:hAnsiTheme="majorHAnsi" w:cstheme="majorHAnsi"/>
            <w:i/>
            <w:sz w:val="26"/>
            <w:szCs w:val="26"/>
          </w:rPr>
          <w:t xml:space="preserve">Mobile apps in cardiology: review. </w:t>
        </w:r>
        <w:r w:rsidRPr="00E31C0D">
          <w:rPr>
            <w:rFonts w:asciiTheme="majorHAnsi" w:hAnsiTheme="majorHAnsi" w:cstheme="majorHAnsi"/>
            <w:sz w:val="26"/>
            <w:szCs w:val="26"/>
          </w:rPr>
          <w:t>JMIR Mhealth</w:t>
        </w:r>
        <w:r w:rsidRPr="00E31C0D">
          <w:rPr>
            <w:rFonts w:asciiTheme="majorHAnsi" w:hAnsiTheme="majorHAnsi" w:cstheme="majorHAnsi"/>
            <w:spacing w:val="-16"/>
            <w:sz w:val="26"/>
            <w:szCs w:val="26"/>
          </w:rPr>
          <w:t xml:space="preserve"> </w:t>
        </w:r>
        <w:r w:rsidRPr="00E31C0D">
          <w:rPr>
            <w:rFonts w:asciiTheme="majorHAnsi" w:hAnsiTheme="majorHAnsi" w:cstheme="majorHAnsi"/>
            <w:sz w:val="26"/>
            <w:szCs w:val="26"/>
          </w:rPr>
          <w:t xml:space="preserve">Uhealth, 2013. </w:t>
        </w:r>
        <w:r w:rsidRPr="00E31C0D">
          <w:rPr>
            <w:rFonts w:asciiTheme="majorHAnsi" w:hAnsiTheme="majorHAnsi" w:cstheme="majorHAnsi"/>
            <w:b/>
            <w:sz w:val="26"/>
            <w:szCs w:val="26"/>
          </w:rPr>
          <w:t>1</w:t>
        </w:r>
        <w:r w:rsidRPr="00E31C0D">
          <w:rPr>
            <w:rFonts w:asciiTheme="majorHAnsi" w:hAnsiTheme="majorHAnsi" w:cstheme="majorHAnsi"/>
            <w:sz w:val="26"/>
            <w:szCs w:val="26"/>
          </w:rPr>
          <w:t>(2): p.</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e15.</w:t>
        </w:r>
      </w:ins>
    </w:p>
    <w:p w14:paraId="1358AFA7" w14:textId="77777777" w:rsidR="00F44F78" w:rsidRPr="00E31C0D" w:rsidRDefault="00F44F78" w:rsidP="00F44F78">
      <w:pPr>
        <w:pStyle w:val="ListParagraph"/>
        <w:widowControl w:val="0"/>
        <w:numPr>
          <w:ilvl w:val="0"/>
          <w:numId w:val="10"/>
        </w:numPr>
        <w:tabs>
          <w:tab w:val="left" w:pos="1161"/>
        </w:tabs>
        <w:spacing w:after="0"/>
        <w:ind w:left="0" w:right="148"/>
        <w:jc w:val="both"/>
        <w:rPr>
          <w:ins w:id="3828" w:author="Microsoft account" w:date="2015-09-28T14:03:00Z"/>
          <w:rFonts w:asciiTheme="majorHAnsi" w:hAnsiTheme="majorHAnsi" w:cstheme="majorHAnsi"/>
          <w:sz w:val="26"/>
          <w:szCs w:val="26"/>
        </w:rPr>
      </w:pPr>
      <w:ins w:id="3829" w:author="Microsoft account" w:date="2015-09-28T14:03:00Z">
        <w:r w:rsidRPr="00E31C0D">
          <w:rPr>
            <w:rFonts w:asciiTheme="majorHAnsi" w:hAnsiTheme="majorHAnsi" w:cstheme="majorHAnsi"/>
            <w:sz w:val="26"/>
            <w:szCs w:val="26"/>
          </w:rPr>
          <w:t xml:space="preserve">Gregoski, M.J., et al., </w:t>
        </w:r>
        <w:r w:rsidRPr="00E31C0D">
          <w:rPr>
            <w:rFonts w:asciiTheme="majorHAnsi" w:hAnsiTheme="majorHAnsi" w:cstheme="majorHAnsi"/>
            <w:i/>
            <w:sz w:val="26"/>
            <w:szCs w:val="26"/>
          </w:rPr>
          <w:t>Development and validation of a smartphone heart rate</w:t>
        </w:r>
        <w:r w:rsidRPr="00E31C0D">
          <w:rPr>
            <w:rFonts w:asciiTheme="majorHAnsi" w:hAnsiTheme="majorHAnsi" w:cstheme="majorHAnsi"/>
            <w:i/>
            <w:spacing w:val="-24"/>
            <w:sz w:val="26"/>
            <w:szCs w:val="26"/>
          </w:rPr>
          <w:t xml:space="preserve"> </w:t>
        </w:r>
        <w:r w:rsidRPr="00E31C0D">
          <w:rPr>
            <w:rFonts w:asciiTheme="majorHAnsi" w:hAnsiTheme="majorHAnsi" w:cstheme="majorHAnsi"/>
            <w:i/>
            <w:sz w:val="26"/>
            <w:szCs w:val="26"/>
          </w:rPr>
          <w:t xml:space="preserve">acquisition application for health promotion and wellness telehealth applications. </w:t>
        </w:r>
        <w:r w:rsidRPr="00E31C0D">
          <w:rPr>
            <w:rFonts w:asciiTheme="majorHAnsi" w:hAnsiTheme="majorHAnsi" w:cstheme="majorHAnsi"/>
            <w:sz w:val="26"/>
            <w:szCs w:val="26"/>
          </w:rPr>
          <w:t>Int J</w:t>
        </w:r>
        <w:r w:rsidRPr="00E31C0D">
          <w:rPr>
            <w:rFonts w:asciiTheme="majorHAnsi" w:hAnsiTheme="majorHAnsi" w:cstheme="majorHAnsi"/>
            <w:spacing w:val="-13"/>
            <w:sz w:val="26"/>
            <w:szCs w:val="26"/>
          </w:rPr>
          <w:t xml:space="preserve"> </w:t>
        </w:r>
        <w:r w:rsidRPr="00E31C0D">
          <w:rPr>
            <w:rFonts w:asciiTheme="majorHAnsi" w:hAnsiTheme="majorHAnsi" w:cstheme="majorHAnsi"/>
            <w:sz w:val="26"/>
            <w:szCs w:val="26"/>
          </w:rPr>
          <w:t xml:space="preserve">Telemed Appl, 2012. </w:t>
        </w:r>
        <w:r w:rsidRPr="00E31C0D">
          <w:rPr>
            <w:rFonts w:asciiTheme="majorHAnsi" w:hAnsiTheme="majorHAnsi" w:cstheme="majorHAnsi"/>
            <w:b/>
            <w:sz w:val="26"/>
            <w:szCs w:val="26"/>
          </w:rPr>
          <w:t>2012</w:t>
        </w:r>
        <w:r w:rsidRPr="00E31C0D">
          <w:rPr>
            <w:rFonts w:asciiTheme="majorHAnsi" w:hAnsiTheme="majorHAnsi" w:cstheme="majorHAnsi"/>
            <w:sz w:val="26"/>
            <w:szCs w:val="26"/>
          </w:rPr>
          <w:t>: p.</w:t>
        </w:r>
        <w:r w:rsidRPr="00E31C0D">
          <w:rPr>
            <w:rFonts w:asciiTheme="majorHAnsi" w:hAnsiTheme="majorHAnsi" w:cstheme="majorHAnsi"/>
            <w:spacing w:val="-6"/>
            <w:sz w:val="26"/>
            <w:szCs w:val="26"/>
          </w:rPr>
          <w:t xml:space="preserve"> </w:t>
        </w:r>
        <w:r w:rsidRPr="00E31C0D">
          <w:rPr>
            <w:rFonts w:asciiTheme="majorHAnsi" w:hAnsiTheme="majorHAnsi" w:cstheme="majorHAnsi"/>
            <w:sz w:val="26"/>
            <w:szCs w:val="26"/>
          </w:rPr>
          <w:t>696324.</w:t>
        </w:r>
      </w:ins>
    </w:p>
    <w:p w14:paraId="4C576066" w14:textId="77777777" w:rsidR="00F44F78" w:rsidRPr="00E31C0D" w:rsidRDefault="00F44F78" w:rsidP="00F44F78">
      <w:pPr>
        <w:pStyle w:val="ListParagraph"/>
        <w:widowControl w:val="0"/>
        <w:numPr>
          <w:ilvl w:val="0"/>
          <w:numId w:val="10"/>
        </w:numPr>
        <w:tabs>
          <w:tab w:val="left" w:pos="1161"/>
        </w:tabs>
        <w:spacing w:after="0"/>
        <w:ind w:left="0" w:right="336"/>
        <w:jc w:val="both"/>
        <w:rPr>
          <w:ins w:id="3830" w:author="Microsoft account" w:date="2015-09-28T14:03:00Z"/>
          <w:rFonts w:asciiTheme="majorHAnsi" w:hAnsiTheme="majorHAnsi" w:cstheme="majorHAnsi"/>
          <w:sz w:val="26"/>
          <w:szCs w:val="26"/>
        </w:rPr>
      </w:pPr>
      <w:ins w:id="3831" w:author="Microsoft account" w:date="2015-09-28T14:03:00Z">
        <w:r w:rsidRPr="00E31C0D">
          <w:rPr>
            <w:rFonts w:asciiTheme="majorHAnsi" w:hAnsiTheme="majorHAnsi" w:cstheme="majorHAnsi"/>
            <w:sz w:val="26"/>
            <w:szCs w:val="26"/>
          </w:rPr>
          <w:t xml:space="preserve">Hernandez, A.I., et al., </w:t>
        </w:r>
        <w:r w:rsidRPr="00E31C0D">
          <w:rPr>
            <w:rFonts w:asciiTheme="majorHAnsi" w:hAnsiTheme="majorHAnsi" w:cstheme="majorHAnsi"/>
            <w:i/>
            <w:sz w:val="26"/>
            <w:szCs w:val="26"/>
          </w:rPr>
          <w:t>Real-time ECG transmission via Internet for</w:t>
        </w:r>
        <w:r w:rsidRPr="00E31C0D">
          <w:rPr>
            <w:rFonts w:asciiTheme="majorHAnsi" w:hAnsiTheme="majorHAnsi" w:cstheme="majorHAnsi"/>
            <w:i/>
            <w:spacing w:val="-12"/>
            <w:sz w:val="26"/>
            <w:szCs w:val="26"/>
          </w:rPr>
          <w:t xml:space="preserve"> </w:t>
        </w:r>
        <w:r w:rsidRPr="00E31C0D">
          <w:rPr>
            <w:rFonts w:asciiTheme="majorHAnsi" w:hAnsiTheme="majorHAnsi" w:cstheme="majorHAnsi"/>
            <w:i/>
            <w:sz w:val="26"/>
            <w:szCs w:val="26"/>
          </w:rPr>
          <w:t xml:space="preserve">nonclinical applications. </w:t>
        </w:r>
        <w:r w:rsidRPr="00E31C0D">
          <w:rPr>
            <w:rFonts w:asciiTheme="majorHAnsi" w:hAnsiTheme="majorHAnsi" w:cstheme="majorHAnsi"/>
            <w:sz w:val="26"/>
            <w:szCs w:val="26"/>
          </w:rPr>
          <w:t>Information Technology in Biomedicine, IEEE Transactions on, 2001.</w:t>
        </w:r>
        <w:r w:rsidRPr="00E31C0D">
          <w:rPr>
            <w:rFonts w:asciiTheme="majorHAnsi" w:hAnsiTheme="majorHAnsi" w:cstheme="majorHAnsi"/>
            <w:spacing w:val="-21"/>
            <w:sz w:val="26"/>
            <w:szCs w:val="26"/>
          </w:rPr>
          <w:t xml:space="preserve"> </w:t>
        </w:r>
        <w:r w:rsidRPr="00E31C0D">
          <w:rPr>
            <w:rFonts w:asciiTheme="majorHAnsi" w:hAnsiTheme="majorHAnsi" w:cstheme="majorHAnsi"/>
            <w:b/>
            <w:sz w:val="26"/>
            <w:szCs w:val="26"/>
          </w:rPr>
          <w:t>5</w:t>
        </w:r>
        <w:r w:rsidRPr="00E31C0D">
          <w:rPr>
            <w:rFonts w:asciiTheme="majorHAnsi" w:hAnsiTheme="majorHAnsi" w:cstheme="majorHAnsi"/>
            <w:sz w:val="26"/>
            <w:szCs w:val="26"/>
          </w:rPr>
          <w:t>(3): p. 253-257.</w:t>
        </w:r>
      </w:ins>
    </w:p>
    <w:p w14:paraId="4F1A14E0" w14:textId="77777777" w:rsidR="00F44F78" w:rsidRPr="00E31C0D" w:rsidRDefault="00F44F78" w:rsidP="00F44F78">
      <w:pPr>
        <w:pStyle w:val="ListParagraph"/>
        <w:widowControl w:val="0"/>
        <w:numPr>
          <w:ilvl w:val="0"/>
          <w:numId w:val="10"/>
        </w:numPr>
        <w:tabs>
          <w:tab w:val="left" w:pos="1161"/>
        </w:tabs>
        <w:spacing w:after="0"/>
        <w:ind w:left="0" w:right="334"/>
        <w:jc w:val="both"/>
        <w:rPr>
          <w:ins w:id="3832" w:author="Microsoft account" w:date="2015-09-28T14:03:00Z"/>
          <w:rFonts w:asciiTheme="majorHAnsi" w:hAnsiTheme="majorHAnsi" w:cstheme="majorHAnsi"/>
          <w:sz w:val="26"/>
          <w:szCs w:val="26"/>
        </w:rPr>
      </w:pPr>
      <w:ins w:id="3833" w:author="Microsoft account" w:date="2015-09-28T14:03:00Z">
        <w:r w:rsidRPr="00E31C0D">
          <w:rPr>
            <w:rFonts w:asciiTheme="majorHAnsi" w:hAnsiTheme="majorHAnsi" w:cstheme="majorHAnsi"/>
            <w:sz w:val="26"/>
            <w:szCs w:val="26"/>
          </w:rPr>
          <w:t xml:space="preserve">De Capua, C., A. Meduri, and R. Morello, </w:t>
        </w:r>
        <w:r w:rsidRPr="00E31C0D">
          <w:rPr>
            <w:rFonts w:asciiTheme="majorHAnsi" w:hAnsiTheme="majorHAnsi" w:cstheme="majorHAnsi"/>
            <w:i/>
            <w:sz w:val="26"/>
            <w:szCs w:val="26"/>
          </w:rPr>
          <w:t>A Smart ECG Measurement System Based</w:t>
        </w:r>
        <w:r w:rsidRPr="00E31C0D">
          <w:rPr>
            <w:rFonts w:asciiTheme="majorHAnsi" w:hAnsiTheme="majorHAnsi" w:cstheme="majorHAnsi"/>
            <w:i/>
            <w:spacing w:val="-28"/>
            <w:sz w:val="26"/>
            <w:szCs w:val="26"/>
          </w:rPr>
          <w:t xml:space="preserve"> </w:t>
        </w:r>
        <w:r w:rsidRPr="00E31C0D">
          <w:rPr>
            <w:rFonts w:asciiTheme="majorHAnsi" w:hAnsiTheme="majorHAnsi" w:cstheme="majorHAnsi"/>
            <w:i/>
            <w:sz w:val="26"/>
            <w:szCs w:val="26"/>
          </w:rPr>
          <w:t>on</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Web-Service-Oriented Architecture for Telemedicine Applications. </w:t>
        </w:r>
        <w:r w:rsidRPr="00E31C0D">
          <w:rPr>
            <w:rFonts w:asciiTheme="majorHAnsi" w:hAnsiTheme="majorHAnsi" w:cstheme="majorHAnsi"/>
            <w:sz w:val="26"/>
            <w:szCs w:val="26"/>
          </w:rPr>
          <w:t>Instrumentation</w:t>
        </w:r>
        <w:r w:rsidRPr="00E31C0D">
          <w:rPr>
            <w:rFonts w:asciiTheme="majorHAnsi" w:hAnsiTheme="majorHAnsi" w:cstheme="majorHAnsi"/>
            <w:spacing w:val="-27"/>
            <w:sz w:val="26"/>
            <w:szCs w:val="26"/>
          </w:rPr>
          <w:t xml:space="preserve"> </w:t>
        </w:r>
        <w:r w:rsidRPr="00E31C0D">
          <w:rPr>
            <w:rFonts w:asciiTheme="majorHAnsi" w:hAnsiTheme="majorHAnsi" w:cstheme="majorHAnsi"/>
            <w:sz w:val="26"/>
            <w:szCs w:val="26"/>
          </w:rPr>
          <w:t xml:space="preserve">and Measurement, IEEE Transactions on, 2010. </w:t>
        </w:r>
        <w:r w:rsidRPr="00E31C0D">
          <w:rPr>
            <w:rFonts w:asciiTheme="majorHAnsi" w:hAnsiTheme="majorHAnsi" w:cstheme="majorHAnsi"/>
            <w:b/>
            <w:sz w:val="26"/>
            <w:szCs w:val="26"/>
          </w:rPr>
          <w:t>59</w:t>
        </w:r>
        <w:r w:rsidRPr="00E31C0D">
          <w:rPr>
            <w:rFonts w:asciiTheme="majorHAnsi" w:hAnsiTheme="majorHAnsi" w:cstheme="majorHAnsi"/>
            <w:sz w:val="26"/>
            <w:szCs w:val="26"/>
          </w:rPr>
          <w:t>(10): p.</w:t>
        </w:r>
        <w:r w:rsidRPr="00E31C0D">
          <w:rPr>
            <w:rFonts w:asciiTheme="majorHAnsi" w:hAnsiTheme="majorHAnsi" w:cstheme="majorHAnsi"/>
            <w:spacing w:val="-11"/>
            <w:sz w:val="26"/>
            <w:szCs w:val="26"/>
          </w:rPr>
          <w:t xml:space="preserve"> </w:t>
        </w:r>
        <w:r w:rsidRPr="00E31C0D">
          <w:rPr>
            <w:rFonts w:asciiTheme="majorHAnsi" w:hAnsiTheme="majorHAnsi" w:cstheme="majorHAnsi"/>
            <w:sz w:val="26"/>
            <w:szCs w:val="26"/>
          </w:rPr>
          <w:t>2530-2538.</w:t>
        </w:r>
      </w:ins>
    </w:p>
    <w:p w14:paraId="369FBDD3" w14:textId="77777777" w:rsidR="00F44F78" w:rsidRPr="00E31C0D" w:rsidRDefault="00F44F78" w:rsidP="00F44F78">
      <w:pPr>
        <w:pStyle w:val="ListParagraph"/>
        <w:widowControl w:val="0"/>
        <w:numPr>
          <w:ilvl w:val="0"/>
          <w:numId w:val="10"/>
        </w:numPr>
        <w:tabs>
          <w:tab w:val="left" w:pos="1161"/>
        </w:tabs>
        <w:spacing w:after="0"/>
        <w:ind w:left="0" w:right="195"/>
        <w:jc w:val="both"/>
        <w:rPr>
          <w:ins w:id="3834" w:author="Microsoft account" w:date="2015-09-28T14:03:00Z"/>
          <w:rFonts w:asciiTheme="majorHAnsi" w:hAnsiTheme="majorHAnsi" w:cstheme="majorHAnsi"/>
          <w:sz w:val="26"/>
          <w:szCs w:val="26"/>
        </w:rPr>
      </w:pPr>
      <w:ins w:id="3835" w:author="Microsoft account" w:date="2015-09-28T14:03:00Z">
        <w:r w:rsidRPr="00E31C0D">
          <w:rPr>
            <w:rFonts w:asciiTheme="majorHAnsi" w:hAnsiTheme="majorHAnsi" w:cstheme="majorHAnsi"/>
            <w:sz w:val="26"/>
            <w:szCs w:val="26"/>
          </w:rPr>
          <w:t xml:space="preserve">Yen, T.H., C.Y. Chang, and S.N. Yu, </w:t>
        </w:r>
        <w:r w:rsidRPr="00E31C0D">
          <w:rPr>
            <w:rFonts w:asciiTheme="majorHAnsi" w:hAnsiTheme="majorHAnsi" w:cstheme="majorHAnsi"/>
            <w:i/>
            <w:sz w:val="26"/>
            <w:szCs w:val="26"/>
          </w:rPr>
          <w:t>A portable real-time ECG recognition system based</w:t>
        </w:r>
        <w:r w:rsidRPr="00E31C0D">
          <w:rPr>
            <w:rFonts w:asciiTheme="majorHAnsi" w:hAnsiTheme="majorHAnsi" w:cstheme="majorHAnsi"/>
            <w:i/>
            <w:spacing w:val="-33"/>
            <w:sz w:val="26"/>
            <w:szCs w:val="26"/>
          </w:rPr>
          <w:t xml:space="preserve"> </w:t>
        </w:r>
        <w:r w:rsidRPr="00E31C0D">
          <w:rPr>
            <w:rFonts w:asciiTheme="majorHAnsi" w:hAnsiTheme="majorHAnsi" w:cstheme="majorHAnsi"/>
            <w:i/>
            <w:sz w:val="26"/>
            <w:szCs w:val="26"/>
          </w:rPr>
          <w:t>on</w:t>
        </w:r>
        <w:r w:rsidRPr="00E31C0D">
          <w:rPr>
            <w:rFonts w:asciiTheme="majorHAnsi" w:hAnsiTheme="majorHAnsi" w:cstheme="majorHAnsi"/>
            <w:i/>
            <w:spacing w:val="-1"/>
            <w:sz w:val="26"/>
            <w:szCs w:val="26"/>
          </w:rPr>
          <w:t xml:space="preserve"> </w:t>
        </w:r>
        <w:r w:rsidRPr="00E31C0D">
          <w:rPr>
            <w:rFonts w:asciiTheme="majorHAnsi" w:hAnsiTheme="majorHAnsi" w:cstheme="majorHAnsi"/>
            <w:i/>
            <w:sz w:val="26"/>
            <w:szCs w:val="26"/>
          </w:rPr>
          <w:t xml:space="preserve">smartphone. </w:t>
        </w:r>
        <w:r w:rsidRPr="00E31C0D">
          <w:rPr>
            <w:rFonts w:asciiTheme="majorHAnsi" w:hAnsiTheme="majorHAnsi" w:cstheme="majorHAnsi"/>
            <w:sz w:val="26"/>
            <w:szCs w:val="26"/>
          </w:rPr>
          <w:t xml:space="preserve">Conf Proc IEEE Eng Med Biol Soc, 2013. </w:t>
        </w:r>
        <w:r w:rsidRPr="00E31C0D">
          <w:rPr>
            <w:rFonts w:asciiTheme="majorHAnsi" w:hAnsiTheme="majorHAnsi" w:cstheme="majorHAnsi"/>
            <w:b/>
            <w:sz w:val="26"/>
            <w:szCs w:val="26"/>
          </w:rPr>
          <w:t>2013</w:t>
        </w:r>
        <w:r w:rsidRPr="00E31C0D">
          <w:rPr>
            <w:rFonts w:asciiTheme="majorHAnsi" w:hAnsiTheme="majorHAnsi" w:cstheme="majorHAnsi"/>
            <w:sz w:val="26"/>
            <w:szCs w:val="26"/>
          </w:rPr>
          <w:t>: p.</w:t>
        </w:r>
        <w:r w:rsidRPr="00E31C0D">
          <w:rPr>
            <w:rFonts w:asciiTheme="majorHAnsi" w:hAnsiTheme="majorHAnsi" w:cstheme="majorHAnsi"/>
            <w:spacing w:val="-11"/>
            <w:sz w:val="26"/>
            <w:szCs w:val="26"/>
          </w:rPr>
          <w:t xml:space="preserve"> </w:t>
        </w:r>
        <w:r w:rsidRPr="00E31C0D">
          <w:rPr>
            <w:rFonts w:asciiTheme="majorHAnsi" w:hAnsiTheme="majorHAnsi" w:cstheme="majorHAnsi"/>
            <w:sz w:val="26"/>
            <w:szCs w:val="26"/>
          </w:rPr>
          <w:t>7262-5.</w:t>
        </w:r>
      </w:ins>
    </w:p>
    <w:p w14:paraId="2942296F" w14:textId="77777777" w:rsidR="00F44F78" w:rsidRPr="00E31C0D" w:rsidRDefault="00F44F78" w:rsidP="00F44F78">
      <w:pPr>
        <w:pStyle w:val="ListParagraph"/>
        <w:widowControl w:val="0"/>
        <w:numPr>
          <w:ilvl w:val="0"/>
          <w:numId w:val="10"/>
        </w:numPr>
        <w:tabs>
          <w:tab w:val="left" w:pos="1161"/>
        </w:tabs>
        <w:spacing w:before="56" w:after="0"/>
        <w:ind w:left="0" w:right="138"/>
        <w:jc w:val="both"/>
        <w:rPr>
          <w:ins w:id="3836" w:author="Microsoft account" w:date="2015-09-28T14:03:00Z"/>
          <w:rFonts w:asciiTheme="majorHAnsi" w:hAnsiTheme="majorHAnsi" w:cstheme="majorHAnsi"/>
          <w:sz w:val="26"/>
          <w:szCs w:val="26"/>
        </w:rPr>
      </w:pPr>
      <w:ins w:id="3837" w:author="Microsoft account" w:date="2015-09-28T14:03:00Z">
        <w:r w:rsidRPr="00E31C0D">
          <w:rPr>
            <w:rFonts w:asciiTheme="majorHAnsi" w:hAnsiTheme="majorHAnsi" w:cstheme="majorHAnsi"/>
            <w:sz w:val="26"/>
            <w:szCs w:val="26"/>
          </w:rPr>
          <w:t xml:space="preserve">Anpeng, H., et al., </w:t>
        </w:r>
        <w:r w:rsidRPr="00E31C0D">
          <w:rPr>
            <w:rFonts w:asciiTheme="majorHAnsi" w:hAnsiTheme="majorHAnsi" w:cstheme="majorHAnsi"/>
            <w:i/>
            <w:sz w:val="26"/>
            <w:szCs w:val="26"/>
          </w:rPr>
          <w:t>WE-CARE: An Intelligent Mobile Telecardiology System to</w:t>
        </w:r>
        <w:r w:rsidRPr="00E31C0D">
          <w:rPr>
            <w:rFonts w:asciiTheme="majorHAnsi" w:hAnsiTheme="majorHAnsi" w:cstheme="majorHAnsi"/>
            <w:i/>
            <w:spacing w:val="-18"/>
            <w:sz w:val="26"/>
            <w:szCs w:val="26"/>
          </w:rPr>
          <w:t xml:space="preserve"> </w:t>
        </w:r>
        <w:r w:rsidRPr="00E31C0D">
          <w:rPr>
            <w:rFonts w:asciiTheme="majorHAnsi" w:hAnsiTheme="majorHAnsi" w:cstheme="majorHAnsi"/>
            <w:i/>
            <w:sz w:val="26"/>
            <w:szCs w:val="26"/>
          </w:rPr>
          <w:t xml:space="preserve">Enable mHealth Applications. </w:t>
        </w:r>
        <w:r w:rsidRPr="00E31C0D">
          <w:rPr>
            <w:rFonts w:asciiTheme="majorHAnsi" w:hAnsiTheme="majorHAnsi" w:cstheme="majorHAnsi"/>
            <w:sz w:val="26"/>
            <w:szCs w:val="26"/>
          </w:rPr>
          <w:t xml:space="preserve">Biomedical and Health Informatics, IEEE Journal of, 2014. </w:t>
        </w:r>
        <w:r w:rsidRPr="00E31C0D">
          <w:rPr>
            <w:rFonts w:asciiTheme="majorHAnsi" w:hAnsiTheme="majorHAnsi" w:cstheme="majorHAnsi"/>
            <w:b/>
            <w:sz w:val="26"/>
            <w:szCs w:val="26"/>
          </w:rPr>
          <w:t>18</w:t>
        </w:r>
        <w:r w:rsidRPr="00E31C0D">
          <w:rPr>
            <w:rFonts w:asciiTheme="majorHAnsi" w:hAnsiTheme="majorHAnsi" w:cstheme="majorHAnsi"/>
            <w:sz w:val="26"/>
            <w:szCs w:val="26"/>
          </w:rPr>
          <w:t>(2):</w:t>
        </w:r>
        <w:r w:rsidRPr="00E31C0D">
          <w:rPr>
            <w:rFonts w:asciiTheme="majorHAnsi" w:hAnsiTheme="majorHAnsi" w:cstheme="majorHAnsi"/>
            <w:spacing w:val="-23"/>
            <w:sz w:val="26"/>
            <w:szCs w:val="26"/>
          </w:rPr>
          <w:t xml:space="preserve"> </w:t>
        </w:r>
        <w:r w:rsidRPr="00E31C0D">
          <w:rPr>
            <w:rFonts w:asciiTheme="majorHAnsi" w:hAnsiTheme="majorHAnsi" w:cstheme="majorHAnsi"/>
            <w:sz w:val="26"/>
            <w:szCs w:val="26"/>
          </w:rPr>
          <w:t>p.</w:t>
        </w:r>
        <w:r w:rsidRPr="00E31C0D">
          <w:rPr>
            <w:rFonts w:asciiTheme="majorHAnsi" w:hAnsiTheme="majorHAnsi" w:cstheme="majorHAnsi"/>
            <w:spacing w:val="-1"/>
            <w:sz w:val="26"/>
            <w:szCs w:val="26"/>
          </w:rPr>
          <w:t xml:space="preserve"> </w:t>
        </w:r>
        <w:r w:rsidRPr="00E31C0D">
          <w:rPr>
            <w:rFonts w:asciiTheme="majorHAnsi" w:hAnsiTheme="majorHAnsi" w:cstheme="majorHAnsi"/>
            <w:sz w:val="26"/>
            <w:szCs w:val="26"/>
          </w:rPr>
          <w:t>693-702.</w:t>
        </w:r>
      </w:ins>
    </w:p>
    <w:p w14:paraId="6A3C62BC" w14:textId="77777777" w:rsidR="00F44F78" w:rsidRPr="00E31C0D" w:rsidRDefault="00F44F78" w:rsidP="00F44F78">
      <w:pPr>
        <w:pStyle w:val="ListParagraph"/>
        <w:widowControl w:val="0"/>
        <w:numPr>
          <w:ilvl w:val="0"/>
          <w:numId w:val="10"/>
        </w:numPr>
        <w:tabs>
          <w:tab w:val="left" w:pos="1161"/>
        </w:tabs>
        <w:spacing w:after="0"/>
        <w:ind w:left="0" w:right="186"/>
        <w:jc w:val="both"/>
        <w:rPr>
          <w:ins w:id="3838" w:author="Microsoft account" w:date="2015-09-28T14:03:00Z"/>
          <w:rFonts w:asciiTheme="majorHAnsi" w:hAnsiTheme="majorHAnsi" w:cstheme="majorHAnsi"/>
          <w:sz w:val="26"/>
          <w:szCs w:val="26"/>
        </w:rPr>
      </w:pPr>
      <w:ins w:id="3839" w:author="Microsoft account" w:date="2015-09-28T14:03:00Z">
        <w:r w:rsidRPr="00E31C0D">
          <w:rPr>
            <w:rFonts w:asciiTheme="majorHAnsi" w:hAnsiTheme="majorHAnsi" w:cstheme="majorHAnsi"/>
            <w:sz w:val="26"/>
            <w:szCs w:val="26"/>
          </w:rPr>
          <w:t xml:space="preserve">Goldberger, A.L., et al., </w:t>
        </w:r>
        <w:r w:rsidRPr="00E31C0D">
          <w:rPr>
            <w:rFonts w:asciiTheme="majorHAnsi" w:hAnsiTheme="majorHAnsi" w:cstheme="majorHAnsi"/>
            <w:i/>
            <w:sz w:val="26"/>
            <w:szCs w:val="26"/>
          </w:rPr>
          <w:t>PhysioBank, PhysioToolkit, and PhysioNet: Components of a</w:t>
        </w:r>
        <w:r w:rsidRPr="00E31C0D">
          <w:rPr>
            <w:rFonts w:asciiTheme="majorHAnsi" w:hAnsiTheme="majorHAnsi" w:cstheme="majorHAnsi"/>
            <w:i/>
            <w:spacing w:val="-30"/>
            <w:sz w:val="26"/>
            <w:szCs w:val="26"/>
          </w:rPr>
          <w:t xml:space="preserve"> </w:t>
        </w:r>
        <w:r w:rsidRPr="00E31C0D">
          <w:rPr>
            <w:rFonts w:asciiTheme="majorHAnsi" w:hAnsiTheme="majorHAnsi" w:cstheme="majorHAnsi"/>
            <w:i/>
            <w:sz w:val="26"/>
            <w:szCs w:val="26"/>
          </w:rPr>
          <w:t xml:space="preserve">New Research Resource for Complex Physiologic Signals. </w:t>
        </w:r>
        <w:r w:rsidRPr="00E31C0D">
          <w:rPr>
            <w:rFonts w:asciiTheme="majorHAnsi" w:hAnsiTheme="majorHAnsi" w:cstheme="majorHAnsi"/>
            <w:sz w:val="26"/>
            <w:szCs w:val="26"/>
          </w:rPr>
          <w:t xml:space="preserve">Circulation, 2000. </w:t>
        </w:r>
        <w:r w:rsidRPr="00E31C0D">
          <w:rPr>
            <w:rFonts w:asciiTheme="majorHAnsi" w:hAnsiTheme="majorHAnsi" w:cstheme="majorHAnsi"/>
            <w:b/>
            <w:sz w:val="26"/>
            <w:szCs w:val="26"/>
          </w:rPr>
          <w:t>101</w:t>
        </w:r>
        <w:r w:rsidRPr="00E31C0D">
          <w:rPr>
            <w:rFonts w:asciiTheme="majorHAnsi" w:hAnsiTheme="majorHAnsi" w:cstheme="majorHAnsi"/>
            <w:sz w:val="26"/>
            <w:szCs w:val="26"/>
          </w:rPr>
          <w:t>(23): p.</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e215- e220.</w:t>
        </w:r>
      </w:ins>
    </w:p>
    <w:p w14:paraId="29A4B737" w14:textId="77777777" w:rsidR="00F44F78" w:rsidRPr="00E31C0D" w:rsidRDefault="00F44F78" w:rsidP="00F44F78">
      <w:pPr>
        <w:pStyle w:val="ListParagraph"/>
        <w:widowControl w:val="0"/>
        <w:numPr>
          <w:ilvl w:val="0"/>
          <w:numId w:val="10"/>
        </w:numPr>
        <w:tabs>
          <w:tab w:val="left" w:pos="1161"/>
        </w:tabs>
        <w:spacing w:after="0"/>
        <w:ind w:left="0" w:right="168"/>
        <w:jc w:val="both"/>
        <w:rPr>
          <w:ins w:id="3840" w:author="Microsoft account" w:date="2015-09-28T14:03:00Z"/>
          <w:rFonts w:asciiTheme="majorHAnsi" w:hAnsiTheme="majorHAnsi" w:cstheme="majorHAnsi"/>
          <w:sz w:val="26"/>
          <w:szCs w:val="26"/>
        </w:rPr>
      </w:pPr>
      <w:ins w:id="3841" w:author="Microsoft account" w:date="2015-09-28T14:03:00Z">
        <w:r w:rsidRPr="00E31C0D">
          <w:rPr>
            <w:rFonts w:asciiTheme="majorHAnsi" w:hAnsiTheme="majorHAnsi" w:cstheme="majorHAnsi"/>
            <w:sz w:val="26"/>
            <w:szCs w:val="26"/>
          </w:rPr>
          <w:t xml:space="preserve">Creation, B. </w:t>
        </w:r>
        <w:r w:rsidRPr="00E31C0D">
          <w:rPr>
            <w:rFonts w:asciiTheme="majorHAnsi" w:hAnsiTheme="majorHAnsi" w:cstheme="majorHAnsi"/>
            <w:i/>
            <w:sz w:val="26"/>
            <w:szCs w:val="26"/>
          </w:rPr>
          <w:t>Bluetooth smart</w:t>
        </w:r>
        <w:r w:rsidRPr="00E31C0D">
          <w:rPr>
            <w:rFonts w:asciiTheme="majorHAnsi" w:hAnsiTheme="majorHAnsi" w:cstheme="majorHAnsi"/>
            <w:sz w:val="26"/>
            <w:szCs w:val="26"/>
          </w:rPr>
          <w:t>. Available from:</w:t>
        </w:r>
        <w:r w:rsidRPr="00E31C0D">
          <w:rPr>
            <w:rFonts w:asciiTheme="majorHAnsi" w:hAnsiTheme="majorHAnsi" w:cstheme="majorHAnsi"/>
            <w:spacing w:val="-22"/>
            <w:sz w:val="26"/>
            <w:szCs w:val="26"/>
          </w:rPr>
          <w:t xml:space="preserve"> </w:t>
        </w:r>
        <w:r w:rsidRPr="00E31C0D">
          <w:rPr>
            <w:rFonts w:asciiTheme="majorHAnsi" w:hAnsiTheme="majorHAnsi" w:cstheme="majorHAnsi"/>
            <w:sz w:val="26"/>
            <w:szCs w:val="26"/>
          </w:rPr>
          <w:t>https://</w:t>
        </w:r>
        <w:r w:rsidRPr="00E31C0D">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"http://www.bluecreation.com/bluetooth-smart-5-94.html" \h </w:instrText>
        </w:r>
        <w:r w:rsidRPr="00E31C0D">
          <w:rPr>
            <w:rFonts w:asciiTheme="majorHAnsi" w:hAnsiTheme="majorHAnsi" w:cstheme="majorHAnsi"/>
            <w:sz w:val="26"/>
            <w:szCs w:val="26"/>
          </w:rPr>
          <w:fldChar w:fldCharType="separate"/>
        </w:r>
        <w:r w:rsidRPr="00E31C0D">
          <w:rPr>
            <w:rFonts w:asciiTheme="majorHAnsi" w:hAnsiTheme="majorHAnsi" w:cstheme="majorHAnsi"/>
            <w:sz w:val="26"/>
            <w:szCs w:val="26"/>
            <w:u w:val="single" w:color="0000FF"/>
          </w:rPr>
          <w:t>www.bluecreation.com/bluetooth-</w:t>
        </w:r>
        <w:r w:rsidRPr="00E31C0D">
          <w:rPr>
            <w:rFonts w:asciiTheme="majorHAnsi" w:hAnsiTheme="majorHAnsi" w:cstheme="majorHAnsi"/>
            <w:sz w:val="26"/>
            <w:szCs w:val="26"/>
            <w:u w:val="single" w:color="0000FF"/>
          </w:rPr>
          <w:fldChar w:fldCharType="end"/>
        </w:r>
        <w:r w:rsidRPr="00E31C0D">
          <w:rPr>
            <w:rFonts w:asciiTheme="majorHAnsi" w:hAnsiTheme="majorHAnsi" w:cstheme="majorHAnsi"/>
            <w:sz w:val="26"/>
            <w:szCs w:val="26"/>
          </w:rPr>
          <w:t xml:space="preserve"> </w:t>
        </w:r>
        <w:r w:rsidRPr="00E31C0D">
          <w:rPr>
            <w:rFonts w:asciiTheme="majorHAnsi" w:hAnsiTheme="majorHAnsi" w:cstheme="majorHAnsi"/>
            <w:sz w:val="26"/>
            <w:szCs w:val="26"/>
          </w:rPr>
          <w:fldChar w:fldCharType="begin"/>
        </w:r>
        <w:r w:rsidRPr="00E31C0D">
          <w:rPr>
            <w:rFonts w:asciiTheme="majorHAnsi" w:hAnsiTheme="majorHAnsi" w:cstheme="majorHAnsi"/>
            <w:sz w:val="26"/>
            <w:szCs w:val="26"/>
          </w:rPr>
          <w:instrText xml:space="preserve"> HYPERLINK "http://www.bluecreation.com/bluetooth-smart-5-94.html" \h </w:instrText>
        </w:r>
        <w:r w:rsidRPr="00E31C0D">
          <w:rPr>
            <w:rFonts w:asciiTheme="majorHAnsi" w:hAnsiTheme="majorHAnsi" w:cstheme="majorHAnsi"/>
            <w:sz w:val="26"/>
            <w:szCs w:val="26"/>
          </w:rPr>
          <w:fldChar w:fldCharType="separate"/>
        </w:r>
        <w:r w:rsidRPr="00E31C0D">
          <w:rPr>
            <w:rFonts w:asciiTheme="majorHAnsi" w:hAnsiTheme="majorHAnsi" w:cstheme="majorHAnsi"/>
            <w:sz w:val="26"/>
            <w:szCs w:val="26"/>
            <w:u w:val="single" w:color="0000FF"/>
          </w:rPr>
          <w:t>smart-5-94.html</w:t>
        </w:r>
        <w:r w:rsidRPr="00E31C0D">
          <w:rPr>
            <w:rFonts w:asciiTheme="majorHAnsi" w:hAnsiTheme="majorHAnsi" w:cstheme="majorHAnsi"/>
            <w:sz w:val="26"/>
            <w:szCs w:val="26"/>
          </w:rPr>
          <w:t>.</w:t>
        </w:r>
        <w:r w:rsidRPr="00E31C0D">
          <w:rPr>
            <w:rFonts w:asciiTheme="majorHAnsi" w:hAnsiTheme="majorHAnsi" w:cstheme="majorHAnsi"/>
            <w:sz w:val="26"/>
            <w:szCs w:val="26"/>
          </w:rPr>
          <w:fldChar w:fldCharType="end"/>
        </w:r>
      </w:ins>
    </w:p>
    <w:p w14:paraId="1A652BA4" w14:textId="3647DFC3" w:rsidR="00F44F78" w:rsidRDefault="00F44F78">
      <w:pPr>
        <w:rPr>
          <w:ins w:id="3842" w:author="Microsoft account" w:date="2015-09-28T14:03:00Z"/>
          <w:rFonts w:asciiTheme="majorHAnsi" w:eastAsia="Calibri" w:hAnsiTheme="majorHAnsi" w:cstheme="majorHAnsi"/>
          <w:sz w:val="26"/>
          <w:szCs w:val="26"/>
          <w:lang w:val="en-US"/>
        </w:rPr>
      </w:pPr>
      <w:ins w:id="3843" w:author="Microsoft account" w:date="2015-09-28T14:03:00Z">
        <w:r>
          <w:rPr>
            <w:rFonts w:asciiTheme="majorHAnsi" w:eastAsia="Calibri" w:hAnsiTheme="majorHAnsi" w:cstheme="majorHAnsi"/>
            <w:sz w:val="26"/>
            <w:szCs w:val="26"/>
            <w:lang w:val="en-US"/>
          </w:rPr>
          <w:br w:type="page"/>
        </w:r>
      </w:ins>
    </w:p>
    <w:p w14:paraId="7E60039E" w14:textId="698E4F20" w:rsidR="00D669B0" w:rsidRDefault="00D669B0">
      <w:pPr>
        <w:widowControl w:val="0"/>
        <w:spacing w:after="0" w:line="276" w:lineRule="auto"/>
        <w:jc w:val="both"/>
        <w:rPr>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3844" w:author="Microsoft account" w:date="2015-09-28T13:38:00Z">
          <w:pPr>
            <w:widowControl w:val="0"/>
            <w:spacing w:after="0" w:line="360" w:lineRule="auto"/>
            <w:jc w:val="both"/>
          </w:pPr>
        </w:pPrChange>
      </w:pPr>
    </w:p>
    <w:p w14:paraId="4CF1476B" w14:textId="54F6519A" w:rsidR="007801FB" w:rsidRPr="00272777" w:rsidDel="00F44F78" w:rsidRDefault="007801FB">
      <w:pPr>
        <w:widowControl w:val="0"/>
        <w:spacing w:before="8" w:after="0" w:line="276" w:lineRule="auto"/>
        <w:jc w:val="both"/>
        <w:rPr>
          <w:del w:id="3845" w:author="Microsoft account" w:date="2015-09-28T14:03:00Z"/>
          <w:rFonts w:asciiTheme="majorHAnsi" w:eastAsia="Times New Roman" w:hAnsiTheme="majorHAnsi" w:cstheme="majorHAnsi"/>
          <w:sz w:val="26"/>
          <w:szCs w:val="26"/>
          <w:lang w:val="en-US"/>
        </w:rPr>
        <w:pPrChange w:id="3846" w:author="Microsoft account" w:date="2015-09-28T13:38:00Z">
          <w:pPr>
            <w:widowControl w:val="0"/>
            <w:spacing w:before="8" w:after="0" w:line="360" w:lineRule="auto"/>
            <w:jc w:val="both"/>
          </w:pPr>
        </w:pPrChange>
      </w:pPr>
    </w:p>
    <w:p w14:paraId="5F4DA95D" w14:textId="6F076BCC" w:rsidR="007801FB" w:rsidRPr="00272777" w:rsidDel="00F44F78" w:rsidRDefault="007801FB">
      <w:pPr>
        <w:widowControl w:val="0"/>
        <w:spacing w:before="4" w:after="0" w:line="276" w:lineRule="auto"/>
        <w:ind w:right="549"/>
        <w:jc w:val="both"/>
        <w:rPr>
          <w:del w:id="3847" w:author="Microsoft account" w:date="2015-09-28T14:02:00Z"/>
          <w:rFonts w:asciiTheme="majorHAnsi" w:eastAsia="Times New Roman" w:hAnsiTheme="majorHAnsi" w:cstheme="majorHAnsi"/>
          <w:sz w:val="26"/>
          <w:szCs w:val="26"/>
          <w:lang w:val="en-US"/>
        </w:rPr>
        <w:pPrChange w:id="3848" w:author="Microsoft account" w:date="2015-09-28T13:38:00Z">
          <w:pPr>
            <w:widowControl w:val="0"/>
            <w:spacing w:before="4" w:after="0" w:line="360" w:lineRule="auto"/>
            <w:ind w:right="549"/>
            <w:jc w:val="both"/>
          </w:pPr>
        </w:pPrChange>
      </w:pPr>
      <w:del w:id="3849" w:author="Microsoft account" w:date="2015-09-28T14:02:00Z">
        <w:r w:rsidRPr="00272777" w:rsidDel="00F44F78">
          <w:rPr>
            <w:rFonts w:asciiTheme="majorHAnsi" w:eastAsia="Calibri" w:hAnsiTheme="majorHAnsi" w:cstheme="majorHAnsi"/>
            <w:sz w:val="26"/>
            <w:szCs w:val="26"/>
            <w:u w:val="single" w:color="000000"/>
            <w:lang w:val="en-US"/>
          </w:rPr>
          <w:delText>update_device.php</w:delText>
        </w:r>
      </w:del>
    </w:p>
    <w:p w14:paraId="4167384A" w14:textId="0ABF6CAB" w:rsidR="007801FB" w:rsidRPr="00272777" w:rsidDel="00F44F78" w:rsidRDefault="007801FB">
      <w:pPr>
        <w:widowControl w:val="0"/>
        <w:spacing w:before="4" w:after="0" w:line="276" w:lineRule="auto"/>
        <w:ind w:right="549"/>
        <w:jc w:val="both"/>
        <w:rPr>
          <w:del w:id="3850" w:author="Microsoft account" w:date="2015-09-28T14:02:00Z"/>
          <w:rFonts w:asciiTheme="majorHAnsi" w:eastAsia="Times New Roman" w:hAnsiTheme="majorHAnsi" w:cstheme="majorHAnsi"/>
          <w:sz w:val="26"/>
          <w:szCs w:val="26"/>
          <w:lang w:val="en-US"/>
        </w:rPr>
        <w:pPrChange w:id="3851" w:author="Microsoft account" w:date="2015-09-28T13:38:00Z">
          <w:pPr>
            <w:widowControl w:val="0"/>
            <w:spacing w:after="0" w:line="360" w:lineRule="auto"/>
            <w:jc w:val="both"/>
          </w:pPr>
        </w:pPrChange>
      </w:pPr>
    </w:p>
    <w:p w14:paraId="2FE7511D" w14:textId="6CB8A3D3" w:rsidR="007801FB" w:rsidRPr="00272777" w:rsidDel="00F44F78" w:rsidRDefault="007801FB">
      <w:pPr>
        <w:widowControl w:val="0"/>
        <w:spacing w:before="1" w:after="0" w:line="276" w:lineRule="auto"/>
        <w:jc w:val="both"/>
        <w:rPr>
          <w:del w:id="3852" w:author="Microsoft account" w:date="2015-09-28T14:02:00Z"/>
          <w:rFonts w:asciiTheme="majorHAnsi" w:eastAsia="Times New Roman" w:hAnsiTheme="majorHAnsi" w:cstheme="majorHAnsi"/>
          <w:sz w:val="26"/>
          <w:szCs w:val="26"/>
          <w:lang w:val="en-US"/>
        </w:rPr>
        <w:pPrChange w:id="3853" w:author="Microsoft account" w:date="2015-09-28T13:38:00Z">
          <w:pPr>
            <w:widowControl w:val="0"/>
            <w:spacing w:before="1" w:after="0" w:line="360" w:lineRule="auto"/>
            <w:jc w:val="both"/>
          </w:pPr>
        </w:pPrChange>
      </w:pPr>
    </w:p>
    <w:p w14:paraId="581FA465" w14:textId="3B5F8E5E" w:rsidR="007801FB" w:rsidRPr="00272777" w:rsidDel="00F44F78" w:rsidRDefault="007801FB">
      <w:pPr>
        <w:widowControl w:val="0"/>
        <w:spacing w:after="0" w:line="276" w:lineRule="auto"/>
        <w:ind w:right="137"/>
        <w:jc w:val="both"/>
        <w:rPr>
          <w:del w:id="3854" w:author="Microsoft account" w:date="2015-09-28T14:02:00Z"/>
          <w:rFonts w:asciiTheme="majorHAnsi" w:eastAsia="Times New Roman" w:hAnsiTheme="majorHAnsi" w:cstheme="majorHAnsi"/>
          <w:sz w:val="26"/>
          <w:szCs w:val="26"/>
          <w:lang w:val="en-US"/>
        </w:rPr>
        <w:pPrChange w:id="3855" w:author="Microsoft account" w:date="2015-09-28T13:38:00Z">
          <w:pPr>
            <w:widowControl w:val="0"/>
            <w:spacing w:after="0" w:line="360" w:lineRule="auto"/>
            <w:ind w:right="137"/>
            <w:jc w:val="both"/>
          </w:pPr>
        </w:pPrChange>
      </w:pPr>
      <w:del w:id="3856" w:author="Microsoft account" w:date="2015-09-28T14:02:00Z">
        <w:r w:rsidRPr="00272777" w:rsidDel="00F44F78">
          <w:rPr>
            <w:rFonts w:asciiTheme="majorHAnsi" w:eastAsia="Times New Roman" w:hAnsiTheme="majorHAnsi" w:cstheme="majorHAnsi"/>
            <w:sz w:val="26"/>
            <w:szCs w:val="26"/>
            <w:lang w:val="en-US"/>
          </w:rPr>
          <w:delText>This</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class</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used</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update</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working</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status</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a</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specific</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device.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There</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are</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two</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value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“0” and</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“1”,</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which</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represent</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offline</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and</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online</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status</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respectively.</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At</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first,</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set “0”. When the Android application is executed, the first call of sending data function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will lead to the start of this class. The status will then change to “1” by the</w:delText>
        </w:r>
        <w:r w:rsidRPr="00272777" w:rsidDel="00F44F78">
          <w:rPr>
            <w:rFonts w:asciiTheme="majorHAnsi" w:eastAsia="Times New Roman" w:hAnsiTheme="majorHAnsi" w:cstheme="majorHAnsi"/>
            <w:spacing w:val="6"/>
            <w:sz w:val="26"/>
            <w:szCs w:val="26"/>
            <w:lang w:val="en-US"/>
          </w:rPr>
          <w:delText xml:space="preserve"> </w:delText>
        </w:r>
        <w:r w:rsidRPr="00272777" w:rsidDel="00F44F78">
          <w:rPr>
            <w:rFonts w:asciiTheme="majorHAnsi" w:eastAsia="Times New Roman" w:hAnsiTheme="majorHAnsi" w:cstheme="majorHAnsi"/>
            <w:sz w:val="26"/>
            <w:szCs w:val="26"/>
            <w:lang w:val="en-US"/>
          </w:rPr>
          <w:delText>command mysql_query and “UPDATE” method. After closing application, this class is called</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again to</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change</w:delText>
        </w:r>
        <w:r w:rsidRPr="00272777" w:rsidDel="00F44F78">
          <w:rPr>
            <w:rFonts w:asciiTheme="majorHAnsi" w:eastAsia="Times New Roman" w:hAnsiTheme="majorHAnsi" w:cstheme="majorHAnsi"/>
            <w:spacing w:val="23"/>
            <w:sz w:val="26"/>
            <w:szCs w:val="26"/>
            <w:lang w:val="en-US"/>
          </w:rPr>
          <w:delText xml:space="preserve"> </w:delText>
        </w:r>
        <w:r w:rsidRPr="00272777" w:rsidDel="00F44F78">
          <w:rPr>
            <w:rFonts w:asciiTheme="majorHAnsi" w:eastAsia="Times New Roman" w:hAnsiTheme="majorHAnsi" w:cstheme="majorHAnsi"/>
            <w:sz w:val="26"/>
            <w:szCs w:val="26"/>
            <w:lang w:val="en-US"/>
          </w:rPr>
          <w:delText>status</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“0”.</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Therefore,</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23"/>
            <w:sz w:val="26"/>
            <w:szCs w:val="26"/>
            <w:lang w:val="en-US"/>
          </w:rPr>
          <w:delText xml:space="preserve"> </w:delText>
        </w:r>
        <w:r w:rsidRPr="00272777" w:rsidDel="00F44F78">
          <w:rPr>
            <w:rFonts w:asciiTheme="majorHAnsi" w:eastAsia="Times New Roman" w:hAnsiTheme="majorHAnsi" w:cstheme="majorHAnsi"/>
            <w:sz w:val="26"/>
            <w:szCs w:val="26"/>
            <w:lang w:val="en-US"/>
          </w:rPr>
          <w:delText>users</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and</w:delText>
        </w:r>
        <w:r w:rsidRPr="00272777" w:rsidDel="00F44F78">
          <w:rPr>
            <w:rFonts w:asciiTheme="majorHAnsi" w:eastAsia="Times New Roman" w:hAnsiTheme="majorHAnsi" w:cstheme="majorHAnsi"/>
            <w:spacing w:val="26"/>
            <w:sz w:val="26"/>
            <w:szCs w:val="26"/>
            <w:lang w:val="en-US"/>
          </w:rPr>
          <w:delText xml:space="preserve"> </w:delText>
        </w:r>
        <w:r w:rsidRPr="00272777" w:rsidDel="00F44F78">
          <w:rPr>
            <w:rFonts w:asciiTheme="majorHAnsi" w:eastAsia="Times New Roman" w:hAnsiTheme="majorHAnsi" w:cstheme="majorHAnsi"/>
            <w:sz w:val="26"/>
            <w:szCs w:val="26"/>
            <w:lang w:val="en-US"/>
          </w:rPr>
          <w:delText>administrators</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are</w:delText>
        </w:r>
        <w:r w:rsidRPr="00272777" w:rsidDel="00F44F78">
          <w:rPr>
            <w:rFonts w:asciiTheme="majorHAnsi" w:eastAsia="Times New Roman" w:hAnsiTheme="majorHAnsi" w:cstheme="majorHAnsi"/>
            <w:spacing w:val="22"/>
            <w:sz w:val="26"/>
            <w:szCs w:val="26"/>
            <w:lang w:val="en-US"/>
          </w:rPr>
          <w:delText xml:space="preserve"> </w:delText>
        </w:r>
        <w:r w:rsidRPr="00272777" w:rsidDel="00F44F78">
          <w:rPr>
            <w:rFonts w:asciiTheme="majorHAnsi" w:eastAsia="Times New Roman" w:hAnsiTheme="majorHAnsi" w:cstheme="majorHAnsi"/>
            <w:sz w:val="26"/>
            <w:szCs w:val="26"/>
            <w:lang w:val="en-US"/>
          </w:rPr>
          <w:delText>able</w:delText>
        </w:r>
        <w:r w:rsidRPr="00272777" w:rsidDel="00F44F78">
          <w:rPr>
            <w:rFonts w:asciiTheme="majorHAnsi" w:eastAsia="Times New Roman" w:hAnsiTheme="majorHAnsi" w:cstheme="majorHAnsi"/>
            <w:spacing w:val="23"/>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track</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if</w:delText>
        </w:r>
        <w:r w:rsidRPr="00272777" w:rsidDel="00F44F78">
          <w:rPr>
            <w:rFonts w:asciiTheme="majorHAnsi" w:eastAsia="Times New Roman" w:hAnsiTheme="majorHAnsi" w:cstheme="majorHAnsi"/>
            <w:spacing w:val="23"/>
            <w:sz w:val="26"/>
            <w:szCs w:val="26"/>
            <w:lang w:val="en-US"/>
          </w:rPr>
          <w:delText xml:space="preserve"> </w:delText>
        </w:r>
        <w:r w:rsidRPr="00272777" w:rsidDel="00F44F78">
          <w:rPr>
            <w:rFonts w:asciiTheme="majorHAnsi" w:eastAsia="Times New Roman" w:hAnsiTheme="majorHAnsi" w:cstheme="majorHAnsi"/>
            <w:sz w:val="26"/>
            <w:szCs w:val="26"/>
            <w:lang w:val="en-US"/>
          </w:rPr>
          <w:delText>any device</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running</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or</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not.</w:delText>
        </w:r>
        <w:r w:rsidRPr="00272777" w:rsidDel="00F44F78">
          <w:rPr>
            <w:rFonts w:asciiTheme="majorHAnsi" w:eastAsia="Times New Roman" w:hAnsiTheme="majorHAnsi" w:cstheme="majorHAnsi"/>
            <w:spacing w:val="18"/>
            <w:sz w:val="26"/>
            <w:szCs w:val="26"/>
            <w:lang w:val="en-US"/>
          </w:rPr>
          <w:delText xml:space="preserve"> </w:delText>
        </w:r>
        <w:r w:rsidRPr="00272777" w:rsidDel="00F44F78">
          <w:rPr>
            <w:rFonts w:asciiTheme="majorHAnsi" w:eastAsia="Times New Roman" w:hAnsiTheme="majorHAnsi" w:cstheme="majorHAnsi"/>
            <w:spacing w:val="-3"/>
            <w:sz w:val="26"/>
            <w:szCs w:val="26"/>
            <w:lang w:val="en-US"/>
          </w:rPr>
          <w:delText>In</w:delText>
        </w:r>
        <w:r w:rsidRPr="00272777" w:rsidDel="00F44F78">
          <w:rPr>
            <w:rFonts w:asciiTheme="majorHAnsi" w:eastAsia="Times New Roman" w:hAnsiTheme="majorHAnsi" w:cstheme="majorHAnsi"/>
            <w:spacing w:val="15"/>
            <w:sz w:val="26"/>
            <w:szCs w:val="26"/>
            <w:lang w:val="en-US"/>
          </w:rPr>
          <w:delText xml:space="preserve"> </w:delText>
        </w:r>
        <w:r w:rsidRPr="00272777" w:rsidDel="00F44F78">
          <w:rPr>
            <w:rFonts w:asciiTheme="majorHAnsi" w:eastAsia="Times New Roman" w:hAnsiTheme="majorHAnsi" w:cstheme="majorHAnsi"/>
            <w:sz w:val="26"/>
            <w:szCs w:val="26"/>
            <w:lang w:val="en-US"/>
          </w:rPr>
          <w:delText>case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losing</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Internet</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connection</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for</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long</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period,</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status would be</w:delText>
        </w:r>
        <w:r w:rsidRPr="00272777" w:rsidDel="00F44F78">
          <w:rPr>
            <w:rFonts w:asciiTheme="majorHAnsi" w:eastAsia="Times New Roman" w:hAnsiTheme="majorHAnsi" w:cstheme="majorHAnsi"/>
            <w:spacing w:val="-3"/>
            <w:sz w:val="26"/>
            <w:szCs w:val="26"/>
            <w:lang w:val="en-US"/>
          </w:rPr>
          <w:delText xml:space="preserve"> </w:delText>
        </w:r>
        <w:r w:rsidRPr="00272777" w:rsidDel="00F44F78">
          <w:rPr>
            <w:rFonts w:asciiTheme="majorHAnsi" w:eastAsia="Times New Roman" w:hAnsiTheme="majorHAnsi" w:cstheme="majorHAnsi"/>
            <w:sz w:val="26"/>
            <w:szCs w:val="26"/>
            <w:lang w:val="en-US"/>
          </w:rPr>
          <w:delText>“0”.</w:delText>
        </w:r>
      </w:del>
    </w:p>
    <w:p w14:paraId="50F28EE2" w14:textId="5BE5919A" w:rsidR="007801FB" w:rsidRPr="00272777" w:rsidDel="00F44F78" w:rsidRDefault="007801FB">
      <w:pPr>
        <w:widowControl w:val="0"/>
        <w:spacing w:after="0" w:line="276" w:lineRule="auto"/>
        <w:jc w:val="both"/>
        <w:rPr>
          <w:del w:id="3857" w:author="Microsoft account" w:date="2015-09-28T14:02:00Z"/>
          <w:rFonts w:asciiTheme="majorHAnsi" w:eastAsia="Times New Roman" w:hAnsiTheme="majorHAnsi" w:cstheme="majorHAnsi"/>
          <w:sz w:val="26"/>
          <w:szCs w:val="26"/>
          <w:lang w:val="en-US"/>
        </w:rPr>
        <w:pPrChange w:id="3858" w:author="Microsoft account" w:date="2015-09-28T13:38:00Z">
          <w:pPr>
            <w:widowControl w:val="0"/>
            <w:spacing w:after="0" w:line="360" w:lineRule="auto"/>
            <w:jc w:val="both"/>
          </w:pPr>
        </w:pPrChange>
      </w:pPr>
    </w:p>
    <w:p w14:paraId="046045ED" w14:textId="1E5BA693" w:rsidR="007801FB" w:rsidRPr="00272777" w:rsidDel="00F44F78" w:rsidRDefault="007801FB">
      <w:pPr>
        <w:widowControl w:val="0"/>
        <w:spacing w:after="0" w:line="276" w:lineRule="auto"/>
        <w:jc w:val="both"/>
        <w:rPr>
          <w:del w:id="3859" w:author="Microsoft account" w:date="2015-09-28T14:02:00Z"/>
          <w:rFonts w:asciiTheme="majorHAnsi" w:eastAsia="Times New Roman" w:hAnsiTheme="majorHAnsi" w:cstheme="majorHAnsi"/>
          <w:sz w:val="26"/>
          <w:szCs w:val="26"/>
          <w:lang w:val="en-US"/>
        </w:rPr>
        <w:pPrChange w:id="3860" w:author="Microsoft account" w:date="2015-09-28T13:38:00Z">
          <w:pPr>
            <w:widowControl w:val="0"/>
            <w:spacing w:after="0" w:line="360" w:lineRule="auto"/>
            <w:jc w:val="both"/>
          </w:pPr>
        </w:pPrChange>
      </w:pPr>
      <w:del w:id="3861" w:author="Microsoft account" w:date="2015-09-28T14:02:00Z">
        <w:r w:rsidRPr="00AF28A9" w:rsidDel="00F44F78">
          <w:rPr>
            <w:rFonts w:asciiTheme="majorHAnsi" w:eastAsia="Times New Roman" w:hAnsiTheme="majorHAnsi" w:cstheme="majorHAnsi"/>
            <w:noProof/>
            <w:position w:val="-85"/>
            <w:sz w:val="26"/>
            <w:szCs w:val="26"/>
            <w:lang w:val="en-US"/>
            <w:rPrChange w:id="3862" w:author="Unknown">
              <w:rPr>
                <w:noProof/>
                <w:lang w:val="en-US"/>
              </w:rPr>
            </w:rPrChange>
          </w:rPr>
          <mc:AlternateContent>
            <mc:Choice Requires="wpg">
              <w:drawing>
                <wp:inline distT="0" distB="0" distL="0" distR="0" wp14:anchorId="5F3B5661" wp14:editId="7D19A86C">
                  <wp:extent cx="3394075" cy="2740025"/>
                  <wp:effectExtent l="8890" t="1270" r="6985" b="1905"/>
                  <wp:docPr id="8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94075" cy="2740025"/>
                            <a:chOff x="0" y="0"/>
                            <a:chExt cx="5345" cy="4315"/>
                          </a:xfrm>
                        </wpg:grpSpPr>
                        <pic:pic xmlns:pic="http://schemas.openxmlformats.org/drawingml/2006/picture">
                          <pic:nvPicPr>
                            <pic:cNvPr id="87" name="Picture 5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5" y="15"/>
                              <a:ext cx="5314" cy="4285"/>
                            </a:xfrm>
                            <a:prstGeom prst="rect">
                              <a:avLst/>
                            </a:prstGeom>
                            <a:noFill/>
                            <a:extLst>
                              <a:ext uri="{909E8E84-426E-40DD-AFC4-6F175D3DCCD1}">
                                <a14:hiddenFill xmlns:a14="http://schemas.microsoft.com/office/drawing/2010/main">
                                  <a:solidFill>
                                    <a:srgbClr val="FFFFFF"/>
                                  </a:solidFill>
                                </a14:hiddenFill>
                              </a:ext>
                            </a:extLst>
                          </pic:spPr>
                        </pic:pic>
                        <wpg:grpSp>
                          <wpg:cNvPr id="88" name="Group 57"/>
                          <wpg:cNvGrpSpPr>
                            <a:grpSpLocks/>
                          </wpg:cNvGrpSpPr>
                          <wpg:grpSpPr bwMode="auto">
                            <a:xfrm>
                              <a:off x="8" y="8"/>
                              <a:ext cx="5330" cy="4300"/>
                              <a:chOff x="8" y="8"/>
                              <a:chExt cx="5330" cy="4300"/>
                            </a:xfrm>
                          </wpg:grpSpPr>
                          <wps:wsp>
                            <wps:cNvPr id="89" name="Freeform 58"/>
                            <wps:cNvSpPr>
                              <a:spLocks/>
                            </wps:cNvSpPr>
                            <wps:spPr bwMode="auto">
                              <a:xfrm>
                                <a:off x="8" y="8"/>
                                <a:ext cx="5330" cy="4300"/>
                              </a:xfrm>
                              <a:custGeom>
                                <a:avLst/>
                                <a:gdLst>
                                  <a:gd name="T0" fmla="+- 0 8 8"/>
                                  <a:gd name="T1" fmla="*/ T0 w 5330"/>
                                  <a:gd name="T2" fmla="+- 0 4308 8"/>
                                  <a:gd name="T3" fmla="*/ 4308 h 4300"/>
                                  <a:gd name="T4" fmla="+- 0 5337 8"/>
                                  <a:gd name="T5" fmla="*/ T4 w 5330"/>
                                  <a:gd name="T6" fmla="+- 0 4308 8"/>
                                  <a:gd name="T7" fmla="*/ 4308 h 4300"/>
                                  <a:gd name="T8" fmla="+- 0 5337 8"/>
                                  <a:gd name="T9" fmla="*/ T8 w 5330"/>
                                  <a:gd name="T10" fmla="+- 0 8 8"/>
                                  <a:gd name="T11" fmla="*/ 8 h 4300"/>
                                  <a:gd name="T12" fmla="+- 0 8 8"/>
                                  <a:gd name="T13" fmla="*/ T12 w 5330"/>
                                  <a:gd name="T14" fmla="+- 0 8 8"/>
                                  <a:gd name="T15" fmla="*/ 8 h 4300"/>
                                  <a:gd name="T16" fmla="+- 0 8 8"/>
                                  <a:gd name="T17" fmla="*/ T16 w 5330"/>
                                  <a:gd name="T18" fmla="+- 0 4308 8"/>
                                  <a:gd name="T19" fmla="*/ 4308 h 4300"/>
                                </a:gdLst>
                                <a:ahLst/>
                                <a:cxnLst>
                                  <a:cxn ang="0">
                                    <a:pos x="T1" y="T3"/>
                                  </a:cxn>
                                  <a:cxn ang="0">
                                    <a:pos x="T5" y="T7"/>
                                  </a:cxn>
                                  <a:cxn ang="0">
                                    <a:pos x="T9" y="T11"/>
                                  </a:cxn>
                                  <a:cxn ang="0">
                                    <a:pos x="T13" y="T15"/>
                                  </a:cxn>
                                  <a:cxn ang="0">
                                    <a:pos x="T17" y="T19"/>
                                  </a:cxn>
                                </a:cxnLst>
                                <a:rect l="0" t="0" r="r" b="b"/>
                                <a:pathLst>
                                  <a:path w="5330" h="4300">
                                    <a:moveTo>
                                      <a:pt x="0" y="4300"/>
                                    </a:moveTo>
                                    <a:lnTo>
                                      <a:pt x="5329" y="4300"/>
                                    </a:lnTo>
                                    <a:lnTo>
                                      <a:pt x="5329" y="0"/>
                                    </a:lnTo>
                                    <a:lnTo>
                                      <a:pt x="0" y="0"/>
                                    </a:lnTo>
                                    <a:lnTo>
                                      <a:pt x="0" y="430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FC767B7" id="Group 86" o:spid="_x0000_s1026" style="width:267.25pt;height:215.75pt;mso-position-horizontal-relative:char;mso-position-vertical-relative:line" coordsize="5345,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">
                  <v:shape id="Picture 56" o:spid="_x0000_s1027" type="#_x0000_t75" style="position:absolute;left:15;top:15;width:5314;height:42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k39jDAAAA2wAAAA8AAABkcnMvZG93bnJldi54bWxEj0FrAjEUhO+C/yE8wZsmerCyNUoVBU+F&#10;Wi+9PZLn7trNy5pEXf31TaHQ4zAz3zCLVecacaMQa88aJmMFgth4W3Op4fi5G81BxIRssfFMGh4U&#10;YbXs9xZYWH/nD7odUikyhGOBGqqU2kLKaCpyGMe+Jc7eyQeHKctQShvwnuGukVOlZtJhzXmhwpY2&#10;FZnvw9VpmJkvfF4223BZq/P1ZI7n96ieWg8H3dsriERd+g//tfdWw/wFfr/kHyC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aTf2MMAAADbAAAADwAAAAAAAAAAAAAAAACf&#10;AgAAZHJzL2Rvd25yZXYueG1sUEsFBgAAAAAEAAQA9wAAAI8DAAAAAA==&#10;">
                    <v:imagedata r:id="rId38" o:title=""/>
                  </v:shape>
                  <v:group id="Group 57" o:spid="_x0000_s1028" style="position:absolute;left:8;top:8;width:5330;height:4300" coordorigin="8,8" coordsize="5330,43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shape id="Freeform 58" o:spid="_x0000_s1029" style="position:absolute;left:8;top:8;width:5330;height:4300;visibility:visible;mso-wrap-style:square;v-text-anchor:top" coordsize="5330,4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iNssUA&#10;AADbAAAADwAAAGRycy9kb3ducmV2LnhtbESP3WrCQBSE7wt9h+UUeiO6aUHR6CpSCVRaBX8e4Jg9&#10;ZqPZsyG7jfHtu0Khl8PMfMPMFp2tREuNLx0reBskIIhzp0suFBwPWX8MwgdkjZVjUnAnD4v589MM&#10;U+1uvKN2HwoRIexTVGBCqFMpfW7Ioh+4mjh6Z9dYDFE2hdQN3iLcVvI9SUbSYslxwWBNH4by6/7H&#10;Kjjjpteay+Y0+v7qZSeTrdbD7Uqp15duOQURqAv/4b/2p1YwnsDjS/wB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2I2yxQAAANsAAAAPAAAAAAAAAAAAAAAAAJgCAABkcnMv&#10;ZG93bnJldi54bWxQSwUGAAAAAAQABAD1AAAAigMAAAAA&#10;" path="m,4300r5329,l5329,,,,,4300xe" filled="f">
                      <v:path arrowok="t" o:connecttype="custom" o:connectlocs="0,4308;5329,4308;5329,8;0,8;0,4308" o:connectangles="0,0,0,0,0"/>
                    </v:shape>
                  </v:group>
                  <w10:anchorlock/>
                </v:group>
              </w:pict>
            </mc:Fallback>
          </mc:AlternateContent>
        </w:r>
      </w:del>
    </w:p>
    <w:p w14:paraId="7C67560F" w14:textId="39882167" w:rsidR="007801FB" w:rsidRPr="00272777" w:rsidDel="00272777" w:rsidRDefault="007801FB">
      <w:pPr>
        <w:widowControl w:val="0"/>
        <w:spacing w:after="0" w:line="276" w:lineRule="auto"/>
        <w:jc w:val="both"/>
        <w:rPr>
          <w:del w:id="3863" w:author="Microsoft account" w:date="2015-09-28T13:44:00Z"/>
          <w:rFonts w:asciiTheme="majorHAnsi" w:eastAsia="Times New Roman" w:hAnsiTheme="majorHAnsi" w:cstheme="majorHAnsi"/>
          <w:sz w:val="26"/>
          <w:szCs w:val="26"/>
          <w:lang w:val="en-US"/>
        </w:rPr>
        <w:pPrChange w:id="3864" w:author="Microsoft account" w:date="2015-09-28T13:38:00Z">
          <w:pPr>
            <w:widowControl w:val="0"/>
            <w:spacing w:after="0" w:line="360" w:lineRule="auto"/>
            <w:jc w:val="both"/>
          </w:pPr>
        </w:pPrChange>
      </w:pPr>
    </w:p>
    <w:p w14:paraId="235D69CC" w14:textId="1DA6DE32" w:rsidR="00D669B0" w:rsidRDefault="007801FB">
      <w:pPr>
        <w:widowControl w:val="0"/>
        <w:spacing w:before="213" w:after="0" w:line="276" w:lineRule="auto"/>
        <w:ind w:right="135"/>
        <w:jc w:val="both"/>
        <w:rPr>
          <w:del w:id="3865" w:author="Microsoft account" w:date="2015-09-28T14:02:00Z"/>
          <w:rFonts w:asciiTheme="majorHAnsi" w:eastAsia="Times New Roman" w:hAnsiTheme="majorHAnsi" w:cstheme="majorHAnsi"/>
          <w:sz w:val="26"/>
          <w:szCs w:val="26"/>
          <w:lang w:val="en-US"/>
        </w:rPr>
        <w:sectPr w:rsidR="00D669B0" w:rsidSect="007801FB">
          <w:footerReference w:type="default" r:id="rId83"/>
          <w:pgSz w:w="12240" w:h="15840"/>
          <w:pgMar w:top="2140" w:right="1300" w:bottom="1200" w:left="1720" w:header="639" w:footer="1008" w:gutter="0"/>
          <w:pgNumType w:start="80"/>
          <w:cols w:space="720"/>
        </w:sectPr>
        <w:pPrChange w:id="3866" w:author="Microsoft account" w:date="2015-09-28T13:38:00Z">
          <w:pPr>
            <w:widowControl w:val="0"/>
            <w:spacing w:before="213" w:after="0" w:line="360" w:lineRule="auto"/>
            <w:ind w:right="135"/>
            <w:jc w:val="both"/>
          </w:pPr>
        </w:pPrChange>
      </w:pPr>
      <w:del w:id="3867" w:author="Microsoft account" w:date="2015-09-28T14:02:00Z">
        <w:r w:rsidRPr="00272777" w:rsidDel="00F44F78">
          <w:rPr>
            <w:rFonts w:asciiTheme="majorHAnsi" w:eastAsia="Times New Roman" w:hAnsiTheme="majorHAnsi" w:cstheme="majorHAnsi"/>
            <w:b/>
            <w:sz w:val="26"/>
            <w:szCs w:val="26"/>
            <w:lang w:val="en-US"/>
          </w:rPr>
          <w:delText xml:space="preserve">Figure </w:delText>
        </w:r>
      </w:del>
      <w:del w:id="3868" w:author="Microsoft account" w:date="2015-09-28T13:44:00Z">
        <w:r w:rsidR="00CA6CB1" w:rsidRPr="00272777" w:rsidDel="00272777">
          <w:rPr>
            <w:rFonts w:asciiTheme="majorHAnsi" w:eastAsia="Times New Roman" w:hAnsiTheme="majorHAnsi" w:cstheme="majorHAnsi"/>
            <w:b/>
            <w:sz w:val="26"/>
            <w:szCs w:val="26"/>
            <w:lang w:val="en-US"/>
          </w:rPr>
          <w:delText>29</w:delText>
        </w:r>
      </w:del>
      <w:del w:id="3869" w:author="Microsoft account" w:date="2015-09-28T14:02:00Z">
        <w:r w:rsidRPr="00272777" w:rsidDel="00F44F78">
          <w:rPr>
            <w:rFonts w:asciiTheme="majorHAnsi" w:eastAsia="Times New Roman" w:hAnsiTheme="majorHAnsi" w:cstheme="majorHAnsi"/>
            <w:i/>
            <w:sz w:val="26"/>
            <w:szCs w:val="26"/>
            <w:lang w:val="en-US"/>
          </w:rPr>
          <w:delText>: Device status displayed on admin interface of</w:delText>
        </w:r>
        <w:r w:rsidRPr="00272777" w:rsidDel="00F44F78">
          <w:rPr>
            <w:rFonts w:asciiTheme="majorHAnsi" w:eastAsia="Times New Roman" w:hAnsiTheme="majorHAnsi" w:cstheme="majorHAnsi"/>
            <w:i/>
            <w:spacing w:val="32"/>
            <w:sz w:val="26"/>
            <w:szCs w:val="26"/>
            <w:lang w:val="en-US"/>
          </w:rPr>
          <w:delText xml:space="preserve"> </w:delText>
        </w:r>
        <w:r w:rsidRPr="00272777" w:rsidDel="00F44F78">
          <w:rPr>
            <w:rFonts w:asciiTheme="majorHAnsi" w:eastAsia="Times New Roman" w:hAnsiTheme="majorHAnsi" w:cstheme="majorHAnsi"/>
            <w:i/>
            <w:sz w:val="26"/>
            <w:szCs w:val="26"/>
            <w:lang w:val="en-US"/>
          </w:rPr>
          <w:delText>website “</w:delText>
        </w:r>
        <w:r w:rsidR="001868A7" w:rsidRPr="00AF28A9" w:rsidDel="00F44F78">
          <w:rPr>
            <w:rFonts w:asciiTheme="majorHAnsi" w:hAnsiTheme="majorHAnsi" w:cstheme="majorHAnsi"/>
            <w:sz w:val="26"/>
            <w:szCs w:val="26"/>
            <w:rPrChange w:id="3870" w:author="Microsoft account" w:date="2015-09-28T13:38:00Z">
              <w:rPr>
                <w:rFonts w:asciiTheme="majorHAnsi" w:eastAsia="Times New Roman" w:hAnsiTheme="majorHAnsi" w:cstheme="majorHAnsi"/>
                <w:i/>
                <w:sz w:val="26"/>
                <w:szCs w:val="26"/>
                <w:u w:val="single" w:color="000000"/>
                <w:lang w:val="en-US"/>
              </w:rPr>
            </w:rPrChange>
          </w:rPr>
          <w:fldChar w:fldCharType="begin"/>
        </w:r>
        <w:r w:rsidR="001868A7" w:rsidRPr="00272777" w:rsidDel="00F44F78">
          <w:rPr>
            <w:rFonts w:asciiTheme="majorHAnsi" w:hAnsiTheme="majorHAnsi" w:cstheme="majorHAnsi"/>
            <w:sz w:val="26"/>
            <w:szCs w:val="26"/>
            <w:rPrChange w:id="3871" w:author="Microsoft account" w:date="2015-09-28T13:38:00Z">
              <w:rPr/>
            </w:rPrChange>
          </w:rPr>
          <w:delInstrText xml:space="preserve"> HYPERLINK "http://csc.hcmiu.edu.vn/bmeconf/ecg/" \h </w:delInstrText>
        </w:r>
        <w:r w:rsidR="001868A7" w:rsidRPr="00AF28A9" w:rsidDel="00F44F78">
          <w:rPr>
            <w:rFonts w:asciiTheme="majorHAnsi" w:hAnsiTheme="majorHAnsi" w:cstheme="majorHAnsi"/>
            <w:sz w:val="26"/>
            <w:szCs w:val="26"/>
            <w:rPrChange w:id="3872" w:author="Microsoft account" w:date="2015-09-28T13:38:00Z">
              <w:rPr>
                <w:rFonts w:asciiTheme="majorHAnsi" w:eastAsia="Times New Roman" w:hAnsiTheme="majorHAnsi" w:cstheme="majorHAnsi"/>
                <w:i/>
                <w:sz w:val="26"/>
                <w:szCs w:val="26"/>
                <w:u w:val="single" w:color="000000"/>
                <w:lang w:val="en-US"/>
              </w:rPr>
            </w:rPrChange>
          </w:rPr>
          <w:fldChar w:fldCharType="separate"/>
        </w:r>
        <w:r w:rsidRPr="00272777" w:rsidDel="00F44F78">
          <w:rPr>
            <w:rFonts w:asciiTheme="majorHAnsi" w:eastAsia="Times New Roman" w:hAnsiTheme="majorHAnsi" w:cstheme="majorHAnsi"/>
            <w:i/>
            <w:sz w:val="26"/>
            <w:szCs w:val="26"/>
            <w:u w:val="single" w:color="000000"/>
            <w:lang w:val="en-US"/>
          </w:rPr>
          <w:delText>http://csc.hcmiu.edu.vn/bmeconf/ecg/</w:delText>
        </w:r>
        <w:r w:rsidR="001868A7" w:rsidRPr="00AF28A9" w:rsidDel="00F44F78">
          <w:rPr>
            <w:rFonts w:asciiTheme="majorHAnsi" w:eastAsia="Times New Roman" w:hAnsiTheme="majorHAnsi" w:cstheme="majorHAnsi"/>
            <w:i/>
            <w:sz w:val="26"/>
            <w:szCs w:val="26"/>
            <w:u w:val="single" w:color="000000"/>
            <w:lang w:val="en-US"/>
          </w:rPr>
          <w:fldChar w:fldCharType="end"/>
        </w:r>
        <w:r w:rsidRPr="00272777" w:rsidDel="00F44F78">
          <w:rPr>
            <w:rFonts w:asciiTheme="majorHAnsi" w:eastAsia="Times New Roman" w:hAnsiTheme="majorHAnsi" w:cstheme="majorHAnsi"/>
            <w:i/>
            <w:sz w:val="26"/>
            <w:szCs w:val="26"/>
            <w:lang w:val="en-US"/>
          </w:rPr>
          <w:delText>”</w:delText>
        </w:r>
      </w:del>
    </w:p>
    <w:p w14:paraId="51B083C3" w14:textId="6196B423" w:rsidR="007801FB" w:rsidRPr="00272777" w:rsidDel="00F44F78" w:rsidRDefault="00C4587E">
      <w:pPr>
        <w:pStyle w:val="Subtitle"/>
        <w:spacing w:line="276" w:lineRule="auto"/>
        <w:rPr>
          <w:del w:id="3873" w:author="Microsoft account" w:date="2015-09-28T14:02:00Z"/>
        </w:rPr>
        <w:pPrChange w:id="3874" w:author="Microsoft account" w:date="2015-09-28T13:44:00Z">
          <w:pPr>
            <w:pStyle w:val="Subtitle"/>
          </w:pPr>
        </w:pPrChange>
      </w:pPr>
      <w:bookmarkStart w:id="3875" w:name="_TOC_250010"/>
      <w:bookmarkStart w:id="3876" w:name="_Toc431211920"/>
      <w:del w:id="3877" w:author="Microsoft account" w:date="2015-09-28T14:02:00Z">
        <w:r w:rsidRPr="00272777" w:rsidDel="00F44F78">
          <w:rPr>
            <w:b w:val="0"/>
          </w:rPr>
          <w:delText xml:space="preserve">3.6. </w:delText>
        </w:r>
        <w:r w:rsidR="007801FB" w:rsidRPr="00272777" w:rsidDel="00F44F78">
          <w:rPr>
            <w:b w:val="0"/>
          </w:rPr>
          <w:delText>Client side</w:delText>
        </w:r>
        <w:bookmarkEnd w:id="3875"/>
        <w:bookmarkEnd w:id="3876"/>
      </w:del>
    </w:p>
    <w:p w14:paraId="7BBBA2B5" w14:textId="4252DFED" w:rsidR="007801FB" w:rsidRPr="00272777" w:rsidDel="00F44F78" w:rsidRDefault="007801FB">
      <w:pPr>
        <w:widowControl w:val="0"/>
        <w:spacing w:after="0" w:line="276" w:lineRule="auto"/>
        <w:ind w:right="143"/>
        <w:jc w:val="both"/>
        <w:rPr>
          <w:del w:id="3878" w:author="Microsoft account" w:date="2015-09-28T14:02:00Z"/>
          <w:rFonts w:asciiTheme="majorHAnsi" w:eastAsia="Times New Roman" w:hAnsiTheme="majorHAnsi" w:cstheme="majorHAnsi"/>
          <w:sz w:val="26"/>
          <w:szCs w:val="26"/>
          <w:lang w:val="en-US"/>
        </w:rPr>
        <w:pPrChange w:id="3879" w:author="Microsoft account" w:date="2015-09-28T13:44:00Z">
          <w:pPr>
            <w:widowControl w:val="0"/>
            <w:spacing w:after="0" w:line="360" w:lineRule="auto"/>
            <w:ind w:right="143"/>
            <w:jc w:val="both"/>
          </w:pPr>
        </w:pPrChange>
      </w:pPr>
      <w:del w:id="3880" w:author="Microsoft account" w:date="2015-09-28T14:02:00Z">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main</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purpose</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client</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45"/>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send</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47"/>
            <w:sz w:val="26"/>
            <w:szCs w:val="26"/>
            <w:lang w:val="en-US"/>
          </w:rPr>
          <w:delText xml:space="preserve"> </w:delText>
        </w:r>
        <w:r w:rsidRPr="00272777" w:rsidDel="00F44F78">
          <w:rPr>
            <w:rFonts w:asciiTheme="majorHAnsi" w:eastAsia="Times New Roman" w:hAnsiTheme="majorHAnsi" w:cstheme="majorHAnsi"/>
            <w:sz w:val="26"/>
            <w:szCs w:val="26"/>
            <w:lang w:val="en-US"/>
          </w:rPr>
          <w:delText>server</w:delText>
        </w:r>
        <w:r w:rsidRPr="00272777" w:rsidDel="00F44F78">
          <w:rPr>
            <w:rFonts w:asciiTheme="majorHAnsi" w:eastAsia="Times New Roman" w:hAnsiTheme="majorHAnsi" w:cstheme="majorHAnsi"/>
            <w:spacing w:val="46"/>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Android</w:delText>
        </w:r>
        <w:r w:rsidRPr="00272777" w:rsidDel="00F44F78">
          <w:rPr>
            <w:rFonts w:asciiTheme="majorHAnsi" w:eastAsia="Times New Roman" w:hAnsiTheme="majorHAnsi" w:cstheme="majorHAnsi"/>
            <w:spacing w:val="47"/>
            <w:sz w:val="26"/>
            <w:szCs w:val="26"/>
            <w:lang w:val="en-US"/>
          </w:rPr>
          <w:delText xml:space="preserve"> </w:delText>
        </w:r>
        <w:r w:rsidRPr="00272777" w:rsidDel="00F44F78">
          <w:rPr>
            <w:rFonts w:asciiTheme="majorHAnsi" w:eastAsia="Times New Roman" w:hAnsiTheme="majorHAnsi" w:cstheme="majorHAnsi"/>
            <w:sz w:val="26"/>
            <w:szCs w:val="26"/>
            <w:lang w:val="en-US"/>
          </w:rPr>
          <w:delText>application)</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and</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to retrieve and display ECG data in real-time (in Android and website</w:delText>
        </w:r>
        <w:r w:rsidRPr="00272777" w:rsidDel="00F44F78">
          <w:rPr>
            <w:rFonts w:asciiTheme="majorHAnsi" w:eastAsia="Times New Roman" w:hAnsiTheme="majorHAnsi" w:cstheme="majorHAnsi"/>
            <w:spacing w:val="-7"/>
            <w:sz w:val="26"/>
            <w:szCs w:val="26"/>
            <w:lang w:val="en-US"/>
          </w:rPr>
          <w:delText xml:space="preserve"> </w:delText>
        </w:r>
        <w:r w:rsidRPr="00272777" w:rsidDel="00F44F78">
          <w:rPr>
            <w:rFonts w:asciiTheme="majorHAnsi" w:eastAsia="Times New Roman" w:hAnsiTheme="majorHAnsi" w:cstheme="majorHAnsi"/>
            <w:sz w:val="26"/>
            <w:szCs w:val="26"/>
            <w:lang w:val="en-US"/>
          </w:rPr>
          <w:delText>application).</w:delText>
        </w:r>
      </w:del>
    </w:p>
    <w:p w14:paraId="685DF5E8" w14:textId="358978D5" w:rsidR="007801FB" w:rsidRPr="00272777" w:rsidDel="00C11DB0" w:rsidRDefault="00C4587E">
      <w:pPr>
        <w:pStyle w:val="Heading41"/>
        <w:rPr>
          <w:del w:id="3881" w:author="Microsoft account" w:date="2015-09-28T13:23:00Z"/>
        </w:rPr>
      </w:pPr>
      <w:bookmarkStart w:id="3882" w:name="_TOC_250009"/>
      <w:del w:id="3883" w:author="Microsoft account" w:date="2015-09-28T13:23:00Z">
        <w:r w:rsidRPr="00272777" w:rsidDel="00C11DB0">
          <w:rPr>
            <w:b w:val="0"/>
          </w:rPr>
          <w:delText xml:space="preserve">3.6.1. </w:delText>
        </w:r>
        <w:r w:rsidR="007801FB" w:rsidRPr="00272777" w:rsidDel="00C11DB0">
          <w:rPr>
            <w:b w:val="0"/>
          </w:rPr>
          <w:delText>Android program to send data to</w:delText>
        </w:r>
        <w:r w:rsidR="007801FB" w:rsidRPr="00272777" w:rsidDel="00C11DB0">
          <w:rPr>
            <w:b w:val="0"/>
            <w:spacing w:val="-1"/>
          </w:rPr>
          <w:delText xml:space="preserve"> </w:delText>
        </w:r>
        <w:r w:rsidR="007801FB" w:rsidRPr="00272777" w:rsidDel="00C11DB0">
          <w:rPr>
            <w:b w:val="0"/>
          </w:rPr>
          <w:delText>server</w:delText>
        </w:r>
        <w:bookmarkEnd w:id="3882"/>
      </w:del>
    </w:p>
    <w:p w14:paraId="77AFC4BB" w14:textId="20EB3B63" w:rsidR="007801FB" w:rsidRPr="00AF28A9" w:rsidDel="00F44F78" w:rsidRDefault="007D2513">
      <w:pPr>
        <w:pStyle w:val="Heading41"/>
        <w:rPr>
          <w:del w:id="3884" w:author="Microsoft account" w:date="2015-09-28T14:02:00Z"/>
        </w:rPr>
        <w:pPrChange w:id="3885" w:author="Microsoft account" w:date="2015-09-28T13:44:00Z">
          <w:pPr>
            <w:pStyle w:val="Heading51"/>
            <w:numPr>
              <w:ilvl w:val="0"/>
              <w:numId w:val="0"/>
            </w:numPr>
            <w:ind w:left="440" w:firstLine="0"/>
          </w:pPr>
        </w:pPrChange>
      </w:pPr>
      <w:bookmarkStart w:id="3886" w:name="_TOC_250008"/>
      <w:del w:id="3887" w:author="Microsoft account" w:date="2015-09-28T14:02:00Z">
        <w:r w:rsidRPr="00272777" w:rsidDel="00F44F78">
          <w:rPr>
            <w:b w:val="0"/>
            <w:rPrChange w:id="3888" w:author="Microsoft account" w:date="2015-09-28T13:38:00Z">
              <w:rPr>
                <w:b w:val="0"/>
                <w:bCs w:val="0"/>
              </w:rPr>
            </w:rPrChange>
          </w:rPr>
          <w:delText>3.6.1</w:delText>
        </w:r>
      </w:del>
      <w:del w:id="3889" w:author="Microsoft account" w:date="2015-09-28T13:24:00Z">
        <w:r w:rsidRPr="00272777" w:rsidDel="00C11DB0">
          <w:rPr>
            <w:b w:val="0"/>
            <w:rPrChange w:id="3890" w:author="Microsoft account" w:date="2015-09-28T13:38:00Z">
              <w:rPr>
                <w:b w:val="0"/>
                <w:bCs w:val="0"/>
              </w:rPr>
            </w:rPrChange>
          </w:rPr>
          <w:delText>.1</w:delText>
        </w:r>
      </w:del>
      <w:del w:id="3891" w:author="Microsoft account" w:date="2015-09-28T14:02:00Z">
        <w:r w:rsidRPr="00272777" w:rsidDel="00F44F78">
          <w:rPr>
            <w:b w:val="0"/>
            <w:rPrChange w:id="3892" w:author="Microsoft account" w:date="2015-09-28T13:38:00Z">
              <w:rPr>
                <w:b w:val="0"/>
                <w:bCs w:val="0"/>
              </w:rPr>
            </w:rPrChange>
          </w:rPr>
          <w:delText xml:space="preserve">. </w:delText>
        </w:r>
        <w:r w:rsidR="007801FB" w:rsidRPr="00272777" w:rsidDel="00F44F78">
          <w:rPr>
            <w:b w:val="0"/>
            <w:rPrChange w:id="3893" w:author="Microsoft account" w:date="2015-09-28T13:38:00Z">
              <w:rPr>
                <w:b w:val="0"/>
                <w:bCs w:val="0"/>
              </w:rPr>
            </w:rPrChange>
          </w:rPr>
          <w:delText>Introduction</w:delText>
        </w:r>
        <w:bookmarkEnd w:id="3886"/>
      </w:del>
    </w:p>
    <w:p w14:paraId="2D1B3903" w14:textId="469C1B85" w:rsidR="007801FB" w:rsidRPr="00272777" w:rsidDel="00F44F78" w:rsidRDefault="007801FB">
      <w:pPr>
        <w:widowControl w:val="0"/>
        <w:spacing w:after="0" w:line="276" w:lineRule="auto"/>
        <w:ind w:right="137"/>
        <w:jc w:val="both"/>
        <w:rPr>
          <w:del w:id="3894" w:author="Microsoft account" w:date="2015-09-28T14:02:00Z"/>
          <w:rFonts w:asciiTheme="majorHAnsi" w:eastAsia="Times New Roman" w:hAnsiTheme="majorHAnsi" w:cstheme="majorHAnsi"/>
          <w:sz w:val="26"/>
          <w:szCs w:val="26"/>
          <w:lang w:val="en-US"/>
        </w:rPr>
        <w:pPrChange w:id="3895" w:author="Microsoft account" w:date="2015-09-28T13:44:00Z">
          <w:pPr>
            <w:widowControl w:val="0"/>
            <w:spacing w:after="0" w:line="360" w:lineRule="auto"/>
            <w:ind w:right="137"/>
            <w:jc w:val="both"/>
          </w:pPr>
        </w:pPrChange>
      </w:pPr>
      <w:del w:id="3896" w:author="Microsoft account" w:date="2015-09-28T14:02:00Z">
        <w:r w:rsidRPr="00272777" w:rsidDel="00F44F78">
          <w:rPr>
            <w:rFonts w:asciiTheme="majorHAnsi" w:eastAsia="Times New Roman" w:hAnsiTheme="majorHAnsi" w:cstheme="majorHAnsi"/>
            <w:sz w:val="26"/>
            <w:szCs w:val="26"/>
            <w:lang w:val="en-US"/>
          </w:rPr>
          <w:delText>The previous method, TCP/IP socket, shows disadvantage in outside of local</w:delText>
        </w:r>
        <w:r w:rsidRPr="00272777" w:rsidDel="00F44F78">
          <w:rPr>
            <w:rFonts w:asciiTheme="majorHAnsi" w:eastAsia="Times New Roman" w:hAnsiTheme="majorHAnsi" w:cstheme="majorHAnsi"/>
            <w:spacing w:val="14"/>
            <w:sz w:val="26"/>
            <w:szCs w:val="26"/>
            <w:lang w:val="en-US"/>
          </w:rPr>
          <w:delText xml:space="preserve"> </w:delText>
        </w:r>
        <w:r w:rsidRPr="00272777" w:rsidDel="00F44F78">
          <w:rPr>
            <w:rFonts w:asciiTheme="majorHAnsi" w:eastAsia="Times New Roman" w:hAnsiTheme="majorHAnsi" w:cstheme="majorHAnsi"/>
            <w:sz w:val="26"/>
            <w:szCs w:val="26"/>
            <w:lang w:val="en-US"/>
          </w:rPr>
          <w:delText>area transmission. The web-based server transmission overcomes this weakness by</w:delText>
        </w:r>
        <w:r w:rsidRPr="00272777" w:rsidDel="00F44F78">
          <w:rPr>
            <w:rFonts w:asciiTheme="majorHAnsi" w:eastAsia="Times New Roman" w:hAnsiTheme="majorHAnsi" w:cstheme="majorHAnsi"/>
            <w:spacing w:val="19"/>
            <w:sz w:val="26"/>
            <w:szCs w:val="26"/>
            <w:lang w:val="en-US"/>
          </w:rPr>
          <w:delText xml:space="preserve"> </w:delText>
        </w:r>
        <w:r w:rsidRPr="00272777" w:rsidDel="00F44F78">
          <w:rPr>
            <w:rFonts w:asciiTheme="majorHAnsi" w:eastAsia="Times New Roman" w:hAnsiTheme="majorHAnsi" w:cstheme="majorHAnsi"/>
            <w:sz w:val="26"/>
            <w:szCs w:val="26"/>
            <w:lang w:val="en-US"/>
          </w:rPr>
          <w:delText>sending ECG</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directly</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internet</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server</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through</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Wifi</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or</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3G.</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This</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transmitting</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pathway</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is sustainable because concurrently, Vietnam area is almost covered by the</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 xml:space="preserve">telephone network, in which 3G is also support. </w:delText>
        </w:r>
        <w:r w:rsidRPr="00272777" w:rsidDel="00F44F78">
          <w:rPr>
            <w:rFonts w:asciiTheme="majorHAnsi" w:eastAsia="Times New Roman" w:hAnsiTheme="majorHAnsi" w:cstheme="majorHAnsi"/>
            <w:spacing w:val="-3"/>
            <w:sz w:val="26"/>
            <w:szCs w:val="26"/>
            <w:lang w:val="en-US"/>
          </w:rPr>
          <w:delText xml:space="preserve">In </w:delText>
        </w:r>
        <w:r w:rsidRPr="00272777" w:rsidDel="00F44F78">
          <w:rPr>
            <w:rFonts w:asciiTheme="majorHAnsi" w:eastAsia="Times New Roman" w:hAnsiTheme="majorHAnsi" w:cstheme="majorHAnsi"/>
            <w:sz w:val="26"/>
            <w:szCs w:val="26"/>
            <w:lang w:val="en-US"/>
          </w:rPr>
          <w:delText>urban area, Viettel 3G service is guaranteed</w:delText>
        </w:r>
        <w:r w:rsidRPr="00272777" w:rsidDel="00F44F78">
          <w:rPr>
            <w:rFonts w:asciiTheme="majorHAnsi" w:eastAsia="Times New Roman" w:hAnsiTheme="majorHAnsi" w:cstheme="majorHAnsi"/>
            <w:spacing w:val="49"/>
            <w:sz w:val="26"/>
            <w:szCs w:val="26"/>
            <w:lang w:val="en-US"/>
          </w:rPr>
          <w:delText xml:space="preserve"> </w:delText>
        </w:r>
        <w:r w:rsidRPr="00272777" w:rsidDel="00F44F78">
          <w:rPr>
            <w:rFonts w:asciiTheme="majorHAnsi" w:eastAsia="Times New Roman" w:hAnsiTheme="majorHAnsi" w:cstheme="majorHAnsi"/>
            <w:sz w:val="26"/>
            <w:szCs w:val="26"/>
            <w:lang w:val="en-US"/>
          </w:rPr>
          <w:delText>for wireless</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transmission,</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while</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rural</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one,</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other</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suppliers,</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such</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as</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Vina</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or</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Mobiphone, have</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advantages.</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As</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result</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testing,</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transmission</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36"/>
            <w:sz w:val="26"/>
            <w:szCs w:val="26"/>
            <w:lang w:val="en-US"/>
          </w:rPr>
          <w:delText xml:space="preserve"> </w:delText>
        </w:r>
        <w:r w:rsidRPr="00272777" w:rsidDel="00F44F78">
          <w:rPr>
            <w:rFonts w:asciiTheme="majorHAnsi" w:eastAsia="Times New Roman" w:hAnsiTheme="majorHAnsi" w:cstheme="majorHAnsi"/>
            <w:sz w:val="26"/>
            <w:szCs w:val="26"/>
            <w:lang w:val="en-US"/>
          </w:rPr>
          <w:delText>stable</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almost</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area</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our country. Therefore, this method is believed to be a suitable solution for ambulatory</w:delText>
        </w:r>
        <w:r w:rsidRPr="00272777" w:rsidDel="00F44F78">
          <w:rPr>
            <w:rFonts w:asciiTheme="majorHAnsi" w:eastAsia="Times New Roman" w:hAnsiTheme="majorHAnsi" w:cstheme="majorHAnsi"/>
            <w:spacing w:val="44"/>
            <w:sz w:val="26"/>
            <w:szCs w:val="26"/>
            <w:lang w:val="en-US"/>
          </w:rPr>
          <w:delText xml:space="preserve"> </w:delText>
        </w:r>
        <w:r w:rsidRPr="00272777" w:rsidDel="00F44F78">
          <w:rPr>
            <w:rFonts w:asciiTheme="majorHAnsi" w:eastAsia="Times New Roman" w:hAnsiTheme="majorHAnsi" w:cstheme="majorHAnsi"/>
            <w:sz w:val="26"/>
            <w:szCs w:val="26"/>
            <w:lang w:val="en-US"/>
          </w:rPr>
          <w:delText>ECG development.</w:delText>
        </w:r>
      </w:del>
    </w:p>
    <w:p w14:paraId="08670455" w14:textId="09A9E572" w:rsidR="007801FB" w:rsidRPr="00AF28A9" w:rsidDel="00F44F78" w:rsidRDefault="007D2513">
      <w:pPr>
        <w:pStyle w:val="Heading41"/>
        <w:rPr>
          <w:del w:id="3897" w:author="Microsoft account" w:date="2015-09-28T14:02:00Z"/>
        </w:rPr>
        <w:pPrChange w:id="3898" w:author="Microsoft account" w:date="2015-09-28T13:44:00Z">
          <w:pPr>
            <w:pStyle w:val="Heading51"/>
            <w:numPr>
              <w:ilvl w:val="0"/>
              <w:numId w:val="0"/>
            </w:numPr>
            <w:ind w:left="426" w:firstLine="0"/>
          </w:pPr>
        </w:pPrChange>
      </w:pPr>
      <w:bookmarkStart w:id="3899" w:name="_TOC_250007"/>
      <w:del w:id="3900" w:author="Microsoft account" w:date="2015-09-28T14:02:00Z">
        <w:r w:rsidRPr="00272777" w:rsidDel="00F44F78">
          <w:rPr>
            <w:b w:val="0"/>
            <w:rPrChange w:id="3901" w:author="Microsoft account" w:date="2015-09-28T13:38:00Z">
              <w:rPr>
                <w:b w:val="0"/>
                <w:bCs w:val="0"/>
              </w:rPr>
            </w:rPrChange>
          </w:rPr>
          <w:delText>3.6</w:delText>
        </w:r>
      </w:del>
      <w:del w:id="3902" w:author="Microsoft account" w:date="2015-09-28T13:24:00Z">
        <w:r w:rsidRPr="00272777" w:rsidDel="00C11DB0">
          <w:rPr>
            <w:b w:val="0"/>
            <w:rPrChange w:id="3903" w:author="Microsoft account" w:date="2015-09-28T13:38:00Z">
              <w:rPr>
                <w:b w:val="0"/>
                <w:bCs w:val="0"/>
              </w:rPr>
            </w:rPrChange>
          </w:rPr>
          <w:delText>.1</w:delText>
        </w:r>
      </w:del>
      <w:del w:id="3904" w:author="Microsoft account" w:date="2015-09-28T14:02:00Z">
        <w:r w:rsidRPr="00272777" w:rsidDel="00F44F78">
          <w:rPr>
            <w:b w:val="0"/>
            <w:rPrChange w:id="3905" w:author="Microsoft account" w:date="2015-09-28T13:38:00Z">
              <w:rPr>
                <w:b w:val="0"/>
                <w:bCs w:val="0"/>
              </w:rPr>
            </w:rPrChange>
          </w:rPr>
          <w:delText xml:space="preserve">.2. </w:delText>
        </w:r>
        <w:r w:rsidR="007801FB" w:rsidRPr="00272777" w:rsidDel="00F44F78">
          <w:rPr>
            <w:b w:val="0"/>
            <w:rPrChange w:id="3906" w:author="Microsoft account" w:date="2015-09-28T13:38:00Z">
              <w:rPr>
                <w:b w:val="0"/>
                <w:bCs w:val="0"/>
              </w:rPr>
            </w:rPrChange>
          </w:rPr>
          <w:delText>Program working</w:delText>
        </w:r>
        <w:r w:rsidR="007801FB" w:rsidRPr="00272777" w:rsidDel="00F44F78">
          <w:rPr>
            <w:b w:val="0"/>
            <w:spacing w:val="-4"/>
            <w:rPrChange w:id="3907" w:author="Microsoft account" w:date="2015-09-28T13:38:00Z">
              <w:rPr>
                <w:b w:val="0"/>
                <w:bCs w:val="0"/>
                <w:spacing w:val="-4"/>
              </w:rPr>
            </w:rPrChange>
          </w:rPr>
          <w:delText xml:space="preserve"> </w:delText>
        </w:r>
        <w:r w:rsidR="007801FB" w:rsidRPr="00272777" w:rsidDel="00F44F78">
          <w:rPr>
            <w:b w:val="0"/>
            <w:rPrChange w:id="3908" w:author="Microsoft account" w:date="2015-09-28T13:38:00Z">
              <w:rPr>
                <w:b w:val="0"/>
                <w:bCs w:val="0"/>
              </w:rPr>
            </w:rPrChange>
          </w:rPr>
          <w:delText>principles</w:delText>
        </w:r>
        <w:bookmarkEnd w:id="3899"/>
      </w:del>
    </w:p>
    <w:p w14:paraId="731DD4FE" w14:textId="7B265A7C" w:rsidR="007801FB" w:rsidRPr="00272777" w:rsidDel="00272777" w:rsidRDefault="007801FB">
      <w:pPr>
        <w:widowControl w:val="0"/>
        <w:spacing w:after="0" w:line="276" w:lineRule="auto"/>
        <w:jc w:val="both"/>
        <w:rPr>
          <w:del w:id="3909" w:author="Microsoft account" w:date="2015-09-28T13:44:00Z"/>
          <w:rFonts w:asciiTheme="majorHAnsi" w:eastAsia="Times New Roman" w:hAnsiTheme="majorHAnsi" w:cstheme="majorHAnsi"/>
          <w:sz w:val="26"/>
          <w:szCs w:val="26"/>
          <w:lang w:val="en-US"/>
        </w:rPr>
        <w:pPrChange w:id="3910" w:author="Microsoft account" w:date="2015-09-28T13:44:00Z">
          <w:pPr>
            <w:widowControl w:val="0"/>
            <w:spacing w:after="0" w:line="360" w:lineRule="auto"/>
            <w:jc w:val="both"/>
          </w:pPr>
        </w:pPrChange>
      </w:pPr>
      <w:del w:id="3911" w:author="Microsoft account" w:date="2015-09-28T14:02:00Z">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order</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send</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website</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server,</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JSON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(JavaScript</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Object</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Notation)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format</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is used. JSON is a lightweight text-based open standard designed for human_readable dat</w:delText>
        </w:r>
      </w:del>
      <w:del w:id="3912" w:author="Microsoft account" w:date="2015-09-28T13:44:00Z">
        <w:r w:rsidRPr="00272777" w:rsidDel="00272777">
          <w:rPr>
            <w:rFonts w:asciiTheme="majorHAnsi" w:eastAsia="Times New Roman" w:hAnsiTheme="majorHAnsi" w:cstheme="majorHAnsi"/>
            <w:sz w:val="26"/>
            <w:szCs w:val="26"/>
            <w:lang w:val="en-US"/>
          </w:rPr>
          <w:delText>a</w:delText>
        </w:r>
      </w:del>
    </w:p>
    <w:p w14:paraId="5A81033E" w14:textId="710DB3AF" w:rsidR="00D669B0" w:rsidRDefault="00D669B0">
      <w:pPr>
        <w:widowControl w:val="0"/>
        <w:spacing w:after="0" w:line="276" w:lineRule="auto"/>
        <w:jc w:val="both"/>
        <w:rPr>
          <w:del w:id="3913" w:author="Microsoft account" w:date="2015-09-28T13:44:00Z"/>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3914" w:author="Microsoft account" w:date="2015-09-28T13:44:00Z">
          <w:pPr>
            <w:widowControl w:val="0"/>
            <w:spacing w:after="0" w:line="360" w:lineRule="auto"/>
            <w:jc w:val="both"/>
          </w:pPr>
        </w:pPrChange>
      </w:pPr>
    </w:p>
    <w:p w14:paraId="22663BD0" w14:textId="77777777" w:rsidR="007801FB" w:rsidRPr="00272777" w:rsidDel="00272777" w:rsidRDefault="007801FB">
      <w:pPr>
        <w:widowControl w:val="0"/>
        <w:spacing w:before="3" w:after="0" w:line="276" w:lineRule="auto"/>
        <w:jc w:val="both"/>
        <w:rPr>
          <w:del w:id="3915" w:author="Microsoft account" w:date="2015-09-28T13:44:00Z"/>
          <w:rFonts w:asciiTheme="majorHAnsi" w:eastAsia="Times New Roman" w:hAnsiTheme="majorHAnsi" w:cstheme="majorHAnsi"/>
          <w:sz w:val="26"/>
          <w:szCs w:val="26"/>
          <w:lang w:val="en-US"/>
        </w:rPr>
        <w:pPrChange w:id="3916" w:author="Microsoft account" w:date="2015-09-28T13:44:00Z">
          <w:pPr>
            <w:widowControl w:val="0"/>
            <w:spacing w:before="3" w:after="0" w:line="360" w:lineRule="auto"/>
            <w:jc w:val="both"/>
          </w:pPr>
        </w:pPrChange>
      </w:pPr>
    </w:p>
    <w:p w14:paraId="47116FAE" w14:textId="514D1BC5" w:rsidR="007801FB" w:rsidRPr="00272777" w:rsidDel="00F44F78" w:rsidRDefault="007801FB">
      <w:pPr>
        <w:widowControl w:val="0"/>
        <w:spacing w:before="69" w:after="0" w:line="276" w:lineRule="auto"/>
        <w:ind w:right="144"/>
        <w:jc w:val="both"/>
        <w:rPr>
          <w:del w:id="3917" w:author="Microsoft account" w:date="2015-09-28T14:02:00Z"/>
          <w:rFonts w:asciiTheme="majorHAnsi" w:eastAsia="Times New Roman" w:hAnsiTheme="majorHAnsi" w:cstheme="majorHAnsi"/>
          <w:sz w:val="26"/>
          <w:szCs w:val="26"/>
          <w:lang w:val="en-US"/>
        </w:rPr>
        <w:pPrChange w:id="3918" w:author="Microsoft account" w:date="2015-09-28T13:44:00Z">
          <w:pPr>
            <w:widowControl w:val="0"/>
            <w:spacing w:before="69" w:after="0" w:line="360" w:lineRule="auto"/>
            <w:ind w:right="144"/>
            <w:jc w:val="both"/>
          </w:pPr>
        </w:pPrChange>
      </w:pPr>
      <w:del w:id="3919" w:author="Microsoft account" w:date="2015-09-28T14:02:00Z">
        <w:r w:rsidRPr="00272777" w:rsidDel="00F44F78">
          <w:rPr>
            <w:rFonts w:asciiTheme="majorHAnsi" w:eastAsia="Times New Roman" w:hAnsiTheme="majorHAnsi" w:cstheme="majorHAnsi"/>
            <w:sz w:val="26"/>
            <w:szCs w:val="26"/>
            <w:lang w:val="en-US"/>
          </w:rPr>
          <w:delText>interchange.</w:delText>
        </w:r>
        <w:r w:rsidRPr="00272777" w:rsidDel="00F44F78">
          <w:rPr>
            <w:rFonts w:asciiTheme="majorHAnsi" w:eastAsia="Times New Roman" w:hAnsiTheme="majorHAnsi" w:cstheme="majorHAnsi"/>
            <w:spacing w:val="53"/>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51"/>
            <w:sz w:val="26"/>
            <w:szCs w:val="26"/>
            <w:lang w:val="en-US"/>
          </w:rPr>
          <w:delText xml:space="preserve"> </w:delText>
        </w:r>
        <w:r w:rsidRPr="00272777" w:rsidDel="00F44F78">
          <w:rPr>
            <w:rFonts w:asciiTheme="majorHAnsi" w:eastAsia="Times New Roman" w:hAnsiTheme="majorHAnsi" w:cstheme="majorHAnsi"/>
            <w:sz w:val="26"/>
            <w:szCs w:val="26"/>
            <w:lang w:val="en-US"/>
          </w:rPr>
          <w:delText>make</w:delText>
        </w:r>
        <w:r w:rsidRPr="00272777" w:rsidDel="00F44F78">
          <w:rPr>
            <w:rFonts w:asciiTheme="majorHAnsi" w:eastAsia="Times New Roman" w:hAnsiTheme="majorHAnsi" w:cstheme="majorHAnsi"/>
            <w:spacing w:val="50"/>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50"/>
            <w:sz w:val="26"/>
            <w:szCs w:val="26"/>
            <w:lang w:val="en-US"/>
          </w:rPr>
          <w:delText xml:space="preserve"> </w:delText>
        </w:r>
        <w:r w:rsidRPr="00272777" w:rsidDel="00F44F78">
          <w:rPr>
            <w:rFonts w:asciiTheme="majorHAnsi" w:eastAsia="Times New Roman" w:hAnsiTheme="majorHAnsi" w:cstheme="majorHAnsi"/>
            <w:sz w:val="26"/>
            <w:szCs w:val="26"/>
            <w:lang w:val="en-US"/>
          </w:rPr>
          <w:delText>connection</w:delText>
        </w:r>
        <w:r w:rsidRPr="00272777" w:rsidDel="00F44F78">
          <w:rPr>
            <w:rFonts w:asciiTheme="majorHAnsi" w:eastAsia="Times New Roman" w:hAnsiTheme="majorHAnsi" w:cstheme="majorHAnsi"/>
            <w:spacing w:val="51"/>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52"/>
            <w:sz w:val="26"/>
            <w:szCs w:val="26"/>
            <w:lang w:val="en-US"/>
          </w:rPr>
          <w:delText xml:space="preserve"> </w:delText>
        </w:r>
        <w:r w:rsidRPr="00272777" w:rsidDel="00F44F78">
          <w:rPr>
            <w:rFonts w:asciiTheme="majorHAnsi" w:eastAsia="Times New Roman" w:hAnsiTheme="majorHAnsi" w:cstheme="majorHAnsi"/>
            <w:sz w:val="26"/>
            <w:szCs w:val="26"/>
            <w:lang w:val="en-US"/>
          </w:rPr>
          <w:delText>PHP</w:delText>
        </w:r>
        <w:r w:rsidRPr="00272777" w:rsidDel="00F44F78">
          <w:rPr>
            <w:rFonts w:asciiTheme="majorHAnsi" w:eastAsia="Times New Roman" w:hAnsiTheme="majorHAnsi" w:cstheme="majorHAnsi"/>
            <w:spacing w:val="52"/>
            <w:sz w:val="26"/>
            <w:szCs w:val="26"/>
            <w:lang w:val="en-US"/>
          </w:rPr>
          <w:delText xml:space="preserve"> </w:delText>
        </w:r>
        <w:r w:rsidRPr="00272777" w:rsidDel="00F44F78">
          <w:rPr>
            <w:rFonts w:asciiTheme="majorHAnsi" w:eastAsia="Times New Roman" w:hAnsiTheme="majorHAnsi" w:cstheme="majorHAnsi"/>
            <w:sz w:val="26"/>
            <w:szCs w:val="26"/>
            <w:lang w:val="en-US"/>
          </w:rPr>
          <w:delText>files,</w:delText>
        </w:r>
        <w:r w:rsidRPr="00272777" w:rsidDel="00F44F78">
          <w:rPr>
            <w:rFonts w:asciiTheme="majorHAnsi" w:eastAsia="Times New Roman" w:hAnsiTheme="majorHAnsi" w:cstheme="majorHAnsi"/>
            <w:spacing w:val="51"/>
            <w:sz w:val="26"/>
            <w:szCs w:val="26"/>
            <w:lang w:val="en-US"/>
          </w:rPr>
          <w:delText xml:space="preserve"> </w:delText>
        </w:r>
        <w:r w:rsidRPr="00272777" w:rsidDel="00F44F78">
          <w:rPr>
            <w:rFonts w:asciiTheme="majorHAnsi" w:eastAsia="Times New Roman" w:hAnsiTheme="majorHAnsi" w:cstheme="majorHAnsi"/>
            <w:sz w:val="26"/>
            <w:szCs w:val="26"/>
            <w:lang w:val="en-US"/>
          </w:rPr>
          <w:delText>HTTP</w:delText>
        </w:r>
        <w:r w:rsidRPr="00272777" w:rsidDel="00F44F78">
          <w:rPr>
            <w:rFonts w:asciiTheme="majorHAnsi" w:eastAsia="Times New Roman" w:hAnsiTheme="majorHAnsi" w:cstheme="majorHAnsi"/>
            <w:spacing w:val="52"/>
            <w:sz w:val="26"/>
            <w:szCs w:val="26"/>
            <w:lang w:val="en-US"/>
          </w:rPr>
          <w:delText xml:space="preserve"> </w:delText>
        </w:r>
        <w:r w:rsidRPr="00272777" w:rsidDel="00F44F78">
          <w:rPr>
            <w:rFonts w:asciiTheme="majorHAnsi" w:eastAsia="Times New Roman" w:hAnsiTheme="majorHAnsi" w:cstheme="majorHAnsi"/>
            <w:sz w:val="26"/>
            <w:szCs w:val="26"/>
            <w:lang w:val="en-US"/>
          </w:rPr>
          <w:delText>protocol</w:delText>
        </w:r>
        <w:r w:rsidRPr="00272777" w:rsidDel="00F44F78">
          <w:rPr>
            <w:rFonts w:asciiTheme="majorHAnsi" w:eastAsia="Times New Roman" w:hAnsiTheme="majorHAnsi" w:cstheme="majorHAnsi"/>
            <w:spacing w:val="51"/>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52"/>
            <w:sz w:val="26"/>
            <w:szCs w:val="26"/>
            <w:lang w:val="en-US"/>
          </w:rPr>
          <w:delText xml:space="preserve"> </w:delText>
        </w:r>
        <w:r w:rsidRPr="00272777" w:rsidDel="00F44F78">
          <w:rPr>
            <w:rFonts w:asciiTheme="majorHAnsi" w:eastAsia="Times New Roman" w:hAnsiTheme="majorHAnsi" w:cstheme="majorHAnsi"/>
            <w:sz w:val="26"/>
            <w:szCs w:val="26"/>
            <w:lang w:val="en-US"/>
          </w:rPr>
          <w:delText>used</w:delText>
        </w:r>
        <w:r w:rsidRPr="00272777" w:rsidDel="00F44F78">
          <w:rPr>
            <w:rFonts w:asciiTheme="majorHAnsi" w:eastAsia="Times New Roman" w:hAnsiTheme="majorHAnsi" w:cstheme="majorHAnsi"/>
            <w:spacing w:val="50"/>
            <w:sz w:val="26"/>
            <w:szCs w:val="26"/>
            <w:lang w:val="en-US"/>
          </w:rPr>
          <w:delText xml:space="preserve"> </w:delText>
        </w:r>
        <w:r w:rsidRPr="00272777" w:rsidDel="00F44F78">
          <w:rPr>
            <w:rFonts w:asciiTheme="majorHAnsi" w:eastAsia="Times New Roman" w:hAnsiTheme="majorHAnsi" w:cstheme="majorHAnsi"/>
            <w:sz w:val="26"/>
            <w:szCs w:val="26"/>
            <w:lang w:val="en-US"/>
          </w:rPr>
          <w:delText>from</w:delText>
        </w:r>
        <w:r w:rsidRPr="00272777" w:rsidDel="00F44F78">
          <w:rPr>
            <w:rFonts w:asciiTheme="majorHAnsi" w:eastAsia="Times New Roman" w:hAnsiTheme="majorHAnsi" w:cstheme="majorHAnsi"/>
            <w:spacing w:val="52"/>
            <w:sz w:val="26"/>
            <w:szCs w:val="26"/>
            <w:lang w:val="en-US"/>
          </w:rPr>
          <w:delText xml:space="preserve"> </w:delText>
        </w:r>
        <w:r w:rsidRPr="00272777" w:rsidDel="00F44F78">
          <w:rPr>
            <w:rFonts w:asciiTheme="majorHAnsi" w:eastAsia="Times New Roman" w:hAnsiTheme="majorHAnsi" w:cstheme="majorHAnsi"/>
            <w:sz w:val="26"/>
            <w:szCs w:val="26"/>
            <w:lang w:val="en-US"/>
          </w:rPr>
          <w:delText>the Android system. JSON object used list of pair data in order to parse</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del>
    </w:p>
    <w:p w14:paraId="02F64D3E" w14:textId="6E6A8E53" w:rsidR="007801FB" w:rsidRPr="00272777" w:rsidDel="00F44F78" w:rsidRDefault="007801FB">
      <w:pPr>
        <w:widowControl w:val="0"/>
        <w:spacing w:before="204" w:after="0" w:line="276" w:lineRule="auto"/>
        <w:ind w:right="136"/>
        <w:jc w:val="both"/>
        <w:rPr>
          <w:del w:id="3920" w:author="Microsoft account" w:date="2015-09-28T14:02:00Z"/>
          <w:rFonts w:asciiTheme="majorHAnsi" w:eastAsia="Times New Roman" w:hAnsiTheme="majorHAnsi" w:cstheme="majorHAnsi"/>
          <w:sz w:val="26"/>
          <w:szCs w:val="26"/>
          <w:lang w:val="en-US"/>
        </w:rPr>
        <w:pPrChange w:id="3921" w:author="Microsoft account" w:date="2015-09-28T13:44:00Z">
          <w:pPr>
            <w:widowControl w:val="0"/>
            <w:spacing w:before="204" w:after="0" w:line="360" w:lineRule="auto"/>
            <w:ind w:right="136"/>
            <w:jc w:val="both"/>
          </w:pPr>
        </w:pPrChange>
      </w:pPr>
      <w:del w:id="3922" w:author="Microsoft account" w:date="2015-09-28T14:02:00Z">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general,</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transmission</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function</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executed</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two</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java</w:delText>
        </w:r>
        <w:r w:rsidRPr="00272777" w:rsidDel="00F44F78">
          <w:rPr>
            <w:rFonts w:asciiTheme="majorHAnsi" w:eastAsia="Times New Roman" w:hAnsiTheme="majorHAnsi" w:cstheme="majorHAnsi"/>
            <w:spacing w:val="27"/>
            <w:sz w:val="26"/>
            <w:szCs w:val="26"/>
            <w:lang w:val="en-US"/>
          </w:rPr>
          <w:delText xml:space="preserve"> </w:delText>
        </w:r>
        <w:r w:rsidRPr="00272777" w:rsidDel="00F44F78">
          <w:rPr>
            <w:rFonts w:asciiTheme="majorHAnsi" w:eastAsia="Times New Roman" w:hAnsiTheme="majorHAnsi" w:cstheme="majorHAnsi"/>
            <w:sz w:val="26"/>
            <w:szCs w:val="26"/>
            <w:lang w:val="en-US"/>
          </w:rPr>
          <w:delText>class:</w:delText>
        </w:r>
        <w:r w:rsidRPr="00272777" w:rsidDel="00F44F78">
          <w:rPr>
            <w:rFonts w:asciiTheme="majorHAnsi" w:eastAsia="Times New Roman" w:hAnsiTheme="majorHAnsi" w:cstheme="majorHAnsi"/>
            <w:spacing w:val="29"/>
            <w:sz w:val="26"/>
            <w:szCs w:val="26"/>
            <w:lang w:val="en-US"/>
          </w:rPr>
          <w:delText xml:space="preserve"> </w:delText>
        </w:r>
        <w:r w:rsidRPr="00272777" w:rsidDel="00F44F78">
          <w:rPr>
            <w:rFonts w:asciiTheme="majorHAnsi" w:eastAsia="Times New Roman" w:hAnsiTheme="majorHAnsi" w:cstheme="majorHAnsi"/>
            <w:sz w:val="26"/>
            <w:szCs w:val="26"/>
            <w:lang w:val="en-US"/>
          </w:rPr>
          <w:delText>HM10Activity.java and</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JSONParser.java.</w:delText>
        </w:r>
        <w:r w:rsidRPr="00272777" w:rsidDel="00F44F78">
          <w:rPr>
            <w:rFonts w:asciiTheme="majorHAnsi" w:eastAsia="Times New Roman" w:hAnsiTheme="majorHAnsi" w:cstheme="majorHAnsi"/>
            <w:spacing w:val="43"/>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beginning,</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HM10Activity.java</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class</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creates</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URL linked to PHP files, create_product.php and update_device.php, then declare</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a “jsonParser” variable, which is accessed from JSONParser.java class. A</w:delText>
        </w:r>
        <w:r w:rsidRPr="00272777" w:rsidDel="00F44F78">
          <w:rPr>
            <w:rFonts w:asciiTheme="majorHAnsi" w:eastAsia="Times New Roman" w:hAnsiTheme="majorHAnsi" w:cstheme="majorHAnsi"/>
            <w:spacing w:val="18"/>
            <w:sz w:val="26"/>
            <w:szCs w:val="26"/>
            <w:lang w:val="en-US"/>
          </w:rPr>
          <w:delText xml:space="preserve"> </w:delText>
        </w:r>
        <w:r w:rsidRPr="00272777" w:rsidDel="00F44F78">
          <w:rPr>
            <w:rFonts w:asciiTheme="majorHAnsi" w:eastAsia="Times New Roman" w:hAnsiTheme="majorHAnsi" w:cstheme="majorHAnsi"/>
            <w:sz w:val="26"/>
            <w:szCs w:val="26"/>
            <w:lang w:val="en-US"/>
          </w:rPr>
          <w:delText>“HTTPObject” function is defined to run parallel with the main activity using</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backgroundWorker method.</w:delText>
        </w:r>
        <w:r w:rsidRPr="00272777" w:rsidDel="00F44F78">
          <w:rPr>
            <w:rFonts w:asciiTheme="majorHAnsi" w:eastAsia="Times New Roman" w:hAnsiTheme="majorHAnsi" w:cstheme="majorHAnsi"/>
            <w:spacing w:val="15"/>
            <w:sz w:val="26"/>
            <w:szCs w:val="26"/>
            <w:lang w:val="en-US"/>
          </w:rPr>
          <w:delText xml:space="preserve"> </w:delText>
        </w:r>
        <w:r w:rsidRPr="00272777" w:rsidDel="00F44F78">
          <w:rPr>
            <w:rFonts w:asciiTheme="majorHAnsi" w:eastAsia="Times New Roman" w:hAnsiTheme="majorHAnsi" w:cstheme="majorHAnsi"/>
            <w:sz w:val="26"/>
            <w:szCs w:val="26"/>
            <w:lang w:val="en-US"/>
          </w:rPr>
          <w:delText>This</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function</w:delText>
        </w:r>
        <w:r w:rsidRPr="00272777" w:rsidDel="00F44F78">
          <w:rPr>
            <w:rFonts w:asciiTheme="majorHAnsi" w:eastAsia="Times New Roman" w:hAnsiTheme="majorHAnsi" w:cstheme="majorHAnsi"/>
            <w:spacing w:val="15"/>
            <w:sz w:val="26"/>
            <w:szCs w:val="26"/>
            <w:lang w:val="en-US"/>
          </w:rPr>
          <w:delText xml:space="preserve"> </w:delText>
        </w:r>
        <w:r w:rsidRPr="00272777" w:rsidDel="00F44F78">
          <w:rPr>
            <w:rFonts w:asciiTheme="majorHAnsi" w:eastAsia="Times New Roman" w:hAnsiTheme="majorHAnsi" w:cstheme="majorHAnsi"/>
            <w:sz w:val="26"/>
            <w:szCs w:val="26"/>
            <w:lang w:val="en-US"/>
          </w:rPr>
          <w:delText>plays</w:delText>
        </w:r>
        <w:r w:rsidRPr="00272777" w:rsidDel="00F44F78">
          <w:rPr>
            <w:rFonts w:asciiTheme="majorHAnsi" w:eastAsia="Times New Roman" w:hAnsiTheme="majorHAnsi" w:cstheme="majorHAnsi"/>
            <w:spacing w:val="18"/>
            <w:sz w:val="26"/>
            <w:szCs w:val="26"/>
            <w:lang w:val="en-US"/>
          </w:rPr>
          <w:delText xml:space="preserve"> </w:delText>
        </w:r>
        <w:r w:rsidRPr="00272777" w:rsidDel="00F44F78">
          <w:rPr>
            <w:rFonts w:asciiTheme="majorHAnsi" w:eastAsia="Times New Roman" w:hAnsiTheme="majorHAnsi" w:cstheme="majorHAnsi"/>
            <w:sz w:val="26"/>
            <w:szCs w:val="26"/>
            <w:lang w:val="en-US"/>
          </w:rPr>
          <w:delText>role</w:delText>
        </w:r>
        <w:r w:rsidRPr="00272777" w:rsidDel="00F44F78">
          <w:rPr>
            <w:rFonts w:asciiTheme="majorHAnsi" w:eastAsia="Times New Roman" w:hAnsiTheme="majorHAnsi" w:cstheme="majorHAnsi"/>
            <w:spacing w:val="14"/>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collecting</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15"/>
            <w:sz w:val="26"/>
            <w:szCs w:val="26"/>
            <w:lang w:val="en-US"/>
          </w:rPr>
          <w:delText xml:space="preserve"> </w:delText>
        </w:r>
        <w:r w:rsidRPr="00272777" w:rsidDel="00F44F78">
          <w:rPr>
            <w:rFonts w:asciiTheme="majorHAnsi" w:eastAsia="Times New Roman" w:hAnsiTheme="majorHAnsi" w:cstheme="majorHAnsi"/>
            <w:sz w:val="26"/>
            <w:szCs w:val="26"/>
            <w:lang w:val="en-US"/>
          </w:rPr>
          <w:delText>putting</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list</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and</w:delText>
        </w:r>
        <w:r w:rsidRPr="00272777" w:rsidDel="00F44F78">
          <w:rPr>
            <w:rFonts w:asciiTheme="majorHAnsi" w:eastAsia="Times New Roman" w:hAnsiTheme="majorHAnsi" w:cstheme="majorHAnsi"/>
            <w:spacing w:val="15"/>
            <w:sz w:val="26"/>
            <w:szCs w:val="26"/>
            <w:lang w:val="en-US"/>
          </w:rPr>
          <w:delText xml:space="preserve"> </w:delText>
        </w:r>
        <w:r w:rsidRPr="00272777" w:rsidDel="00F44F78">
          <w:rPr>
            <w:rFonts w:asciiTheme="majorHAnsi" w:eastAsia="Times New Roman" w:hAnsiTheme="majorHAnsi" w:cstheme="majorHAnsi"/>
            <w:sz w:val="26"/>
            <w:szCs w:val="26"/>
            <w:lang w:val="en-US"/>
          </w:rPr>
          <w:delText>sending</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16"/>
            <w:sz w:val="26"/>
            <w:szCs w:val="26"/>
            <w:lang w:val="en-US"/>
          </w:rPr>
          <w:delText xml:space="preserve"> </w:delText>
        </w:r>
        <w:r w:rsidRPr="00272777" w:rsidDel="00F44F78">
          <w:rPr>
            <w:rFonts w:asciiTheme="majorHAnsi" w:eastAsia="Times New Roman" w:hAnsiTheme="majorHAnsi" w:cstheme="majorHAnsi"/>
            <w:sz w:val="26"/>
            <w:szCs w:val="26"/>
            <w:lang w:val="en-US"/>
          </w:rPr>
          <w:delText>server. Then,</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order</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collect</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a</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List&lt;NameValuePair&gt;</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named</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“params”</w:delText>
        </w:r>
        <w:r w:rsidRPr="00272777" w:rsidDel="00F44F78">
          <w:rPr>
            <w:rFonts w:asciiTheme="majorHAnsi" w:eastAsia="Times New Roman" w:hAnsiTheme="majorHAnsi" w:cstheme="majorHAnsi"/>
            <w:spacing w:val="37"/>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initialized. During working, the patientid, testid, segidx and data are added into this list</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using following</w:delText>
        </w:r>
        <w:r w:rsidRPr="00272777" w:rsidDel="00F44F78">
          <w:rPr>
            <w:rFonts w:asciiTheme="majorHAnsi" w:eastAsia="Times New Roman" w:hAnsiTheme="majorHAnsi" w:cstheme="majorHAnsi"/>
            <w:spacing w:val="-4"/>
            <w:sz w:val="26"/>
            <w:szCs w:val="26"/>
            <w:lang w:val="en-US"/>
          </w:rPr>
          <w:delText xml:space="preserve"> </w:delText>
        </w:r>
        <w:r w:rsidRPr="00272777" w:rsidDel="00F44F78">
          <w:rPr>
            <w:rFonts w:asciiTheme="majorHAnsi" w:eastAsia="Times New Roman" w:hAnsiTheme="majorHAnsi" w:cstheme="majorHAnsi"/>
            <w:sz w:val="26"/>
            <w:szCs w:val="26"/>
            <w:lang w:val="en-US"/>
          </w:rPr>
          <w:delText>snippet:</w:delText>
        </w:r>
      </w:del>
    </w:p>
    <w:p w14:paraId="1082C6B3" w14:textId="0524C917" w:rsidR="00272777" w:rsidRPr="00272777" w:rsidDel="00F44F78" w:rsidRDefault="00272777">
      <w:pPr>
        <w:widowControl w:val="0"/>
        <w:spacing w:before="3" w:after="0" w:line="276" w:lineRule="auto"/>
        <w:jc w:val="both"/>
        <w:rPr>
          <w:del w:id="3923" w:author="Microsoft account" w:date="2015-09-28T14:02:00Z"/>
          <w:rFonts w:asciiTheme="majorHAnsi" w:eastAsia="Times New Roman" w:hAnsiTheme="majorHAnsi" w:cstheme="majorHAnsi"/>
          <w:sz w:val="26"/>
          <w:szCs w:val="26"/>
          <w:lang w:val="en-US"/>
        </w:rPr>
        <w:pPrChange w:id="3924" w:author="Microsoft account" w:date="2015-09-28T13:38:00Z">
          <w:pPr>
            <w:widowControl w:val="0"/>
            <w:spacing w:before="3" w:after="0" w:line="360" w:lineRule="auto"/>
            <w:jc w:val="both"/>
          </w:pPr>
        </w:pPrChange>
      </w:pPr>
    </w:p>
    <w:p w14:paraId="51923CD7" w14:textId="7E9E213F" w:rsidR="007801FB" w:rsidRPr="00272777" w:rsidDel="00F44F78" w:rsidRDefault="007801FB">
      <w:pPr>
        <w:widowControl w:val="0"/>
        <w:spacing w:after="0" w:line="276" w:lineRule="auto"/>
        <w:jc w:val="both"/>
        <w:rPr>
          <w:del w:id="3925" w:author="Microsoft account" w:date="2015-09-28T14:02:00Z"/>
          <w:rFonts w:asciiTheme="majorHAnsi" w:eastAsia="Times New Roman" w:hAnsiTheme="majorHAnsi" w:cstheme="majorHAnsi"/>
          <w:sz w:val="26"/>
          <w:szCs w:val="26"/>
          <w:lang w:val="en-US"/>
        </w:rPr>
        <w:pPrChange w:id="3926" w:author="Microsoft account" w:date="2015-09-28T13:38:00Z">
          <w:pPr>
            <w:widowControl w:val="0"/>
            <w:spacing w:after="0" w:line="360" w:lineRule="auto"/>
            <w:jc w:val="both"/>
          </w:pPr>
        </w:pPrChange>
      </w:pPr>
      <w:del w:id="3927" w:author="Microsoft account" w:date="2015-09-28T14:02:00Z">
        <w:r w:rsidRPr="00AF28A9" w:rsidDel="00F44F78">
          <w:rPr>
            <w:rFonts w:asciiTheme="majorHAnsi" w:eastAsia="Times New Roman" w:hAnsiTheme="majorHAnsi" w:cstheme="majorHAnsi"/>
            <w:noProof/>
            <w:position w:val="-36"/>
            <w:sz w:val="26"/>
            <w:szCs w:val="26"/>
            <w:lang w:val="en-US"/>
            <w:rPrChange w:id="3928" w:author="Unknown">
              <w:rPr>
                <w:noProof/>
                <w:lang w:val="en-US"/>
              </w:rPr>
            </w:rPrChange>
          </w:rPr>
          <mc:AlternateContent>
            <mc:Choice Requires="wpg">
              <w:drawing>
                <wp:inline distT="0" distB="0" distL="0" distR="0" wp14:anchorId="42DA8D29" wp14:editId="5C5F2DEB">
                  <wp:extent cx="5480685" cy="1188720"/>
                  <wp:effectExtent l="0" t="0" r="0" b="1905"/>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0685" cy="1188720"/>
                            <a:chOff x="0" y="0"/>
                            <a:chExt cx="8631" cy="1872"/>
                          </a:xfrm>
                        </wpg:grpSpPr>
                        <pic:pic xmlns:pic="http://schemas.openxmlformats.org/drawingml/2006/picture">
                          <pic:nvPicPr>
                            <pic:cNvPr id="84"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631" cy="1872"/>
                            </a:xfrm>
                            <a:prstGeom prst="rect">
                              <a:avLst/>
                            </a:prstGeom>
                            <a:noFill/>
                            <a:extLst>
                              <a:ext uri="{909E8E84-426E-40DD-AFC4-6F175D3DCCD1}">
                                <a14:hiddenFill xmlns:a14="http://schemas.microsoft.com/office/drawing/2010/main">
                                  <a:solidFill>
                                    <a:srgbClr val="FFFFFF"/>
                                  </a:solidFill>
                                </a14:hiddenFill>
                              </a:ext>
                            </a:extLst>
                          </pic:spPr>
                        </pic:pic>
                        <wps:wsp>
                          <wps:cNvPr id="85" name="Text Box 54"/>
                          <wps:cNvSpPr txBox="1">
                            <a:spLocks noChangeArrowheads="1"/>
                          </wps:cNvSpPr>
                          <wps:spPr bwMode="auto">
                            <a:xfrm>
                              <a:off x="0" y="0"/>
                              <a:ext cx="8631" cy="18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FD99C" w14:textId="77777777" w:rsidR="00DB7790" w:rsidRDefault="00DB7790" w:rsidP="007801FB">
                                <w:pPr>
                                  <w:spacing w:before="81"/>
                                  <w:ind w:left="154" w:right="4394"/>
                                  <w:rPr>
                                    <w:rFonts w:ascii="Courier New" w:eastAsia="Courier New" w:hAnsi="Courier New" w:cs="Courier New"/>
                                    <w:sz w:val="20"/>
                                    <w:szCs w:val="20"/>
                                  </w:rPr>
                                </w:pPr>
                                <w:r>
                                  <w:rPr>
                                    <w:rFonts w:ascii="Courier New"/>
                                    <w:sz w:val="20"/>
                                  </w:rPr>
                                  <w:t xml:space="preserve">sent_count </w:t>
                                </w:r>
                                <w:r>
                                  <w:rPr>
                                    <w:rFonts w:ascii="Courier New"/>
                                    <w:b/>
                                    <w:color w:val="000080"/>
                                    <w:sz w:val="20"/>
                                  </w:rPr>
                                  <w:t xml:space="preserve">= </w:t>
                                </w:r>
                                <w:r>
                                  <w:rPr>
                                    <w:rFonts w:ascii="Courier New"/>
                                    <w:sz w:val="20"/>
                                  </w:rPr>
                                  <w:t xml:space="preserve">sent_count </w:t>
                                </w:r>
                                <w:r>
                                  <w:rPr>
                                    <w:rFonts w:ascii="Courier New"/>
                                    <w:b/>
                                    <w:color w:val="000080"/>
                                    <w:sz w:val="20"/>
                                  </w:rPr>
                                  <w:t>+</w:t>
                                </w:r>
                                <w:r>
                                  <w:rPr>
                                    <w:rFonts w:ascii="Courier New"/>
                                    <w:b/>
                                    <w:color w:val="000080"/>
                                    <w:spacing w:val="-13"/>
                                    <w:sz w:val="20"/>
                                  </w:rPr>
                                  <w:t xml:space="preserve"> </w:t>
                                </w:r>
                                <w:r>
                                  <w:rPr>
                                    <w:rFonts w:ascii="Courier New"/>
                                    <w:sz w:val="20"/>
                                  </w:rPr>
                                  <w:t>maxsent</w:t>
                                </w:r>
                                <w:r>
                                  <w:rPr>
                                    <w:rFonts w:ascii="Courier New"/>
                                    <w:b/>
                                    <w:color w:val="000080"/>
                                    <w:sz w:val="20"/>
                                  </w:rPr>
                                  <w:t>;</w:t>
                                </w:r>
                                <w:r>
                                  <w:rPr>
                                    <w:rFonts w:ascii="Courier New"/>
                                    <w:b/>
                                    <w:color w:val="000080"/>
                                    <w:w w:val="99"/>
                                    <w:sz w:val="20"/>
                                  </w:rPr>
                                  <w:t xml:space="preserve"> </w:t>
                                </w:r>
                                <w:r>
                                  <w:rPr>
                                    <w:rFonts w:ascii="Courier New"/>
                                    <w:sz w:val="20"/>
                                  </w:rPr>
                                  <w:t xml:space="preserve">segidx </w:t>
                                </w:r>
                                <w:r>
                                  <w:rPr>
                                    <w:rFonts w:ascii="Courier New"/>
                                    <w:b/>
                                    <w:color w:val="000080"/>
                                    <w:sz w:val="20"/>
                                  </w:rPr>
                                  <w:t>=</w:t>
                                </w:r>
                                <w:r>
                                  <w:rPr>
                                    <w:rFonts w:ascii="Courier New"/>
                                    <w:b/>
                                    <w:color w:val="000080"/>
                                    <w:spacing w:val="-11"/>
                                    <w:sz w:val="20"/>
                                  </w:rPr>
                                  <w:t xml:space="preserve"> </w:t>
                                </w:r>
                                <w:r>
                                  <w:rPr>
                                    <w:rFonts w:ascii="Courier New"/>
                                    <w:sz w:val="20"/>
                                  </w:rPr>
                                  <w:t>sent_count</w:t>
                                </w:r>
                                <w:r>
                                  <w:rPr>
                                    <w:rFonts w:ascii="Courier New"/>
                                    <w:b/>
                                    <w:color w:val="000080"/>
                                    <w:sz w:val="20"/>
                                  </w:rPr>
                                  <w:t>/</w:t>
                                </w:r>
                                <w:r>
                                  <w:rPr>
                                    <w:rFonts w:ascii="Courier New"/>
                                    <w:sz w:val="20"/>
                                  </w:rPr>
                                  <w:t>maxsent</w:t>
                                </w:r>
                                <w:r>
                                  <w:rPr>
                                    <w:rFonts w:ascii="Courier New"/>
                                    <w:b/>
                                    <w:color w:val="000080"/>
                                    <w:sz w:val="20"/>
                                  </w:rPr>
                                  <w:t>;</w:t>
                                </w:r>
                              </w:p>
                              <w:p w14:paraId="0E6BDEF6" w14:textId="77777777" w:rsidR="00DB7790" w:rsidRDefault="00DB7790" w:rsidP="007801FB">
                                <w:pPr>
                                  <w:ind w:left="154" w:right="1633"/>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"patientid"</w:t>
                                </w:r>
                                <w:r>
                                  <w:rPr>
                                    <w:rFonts w:ascii="Courier New"/>
                                    <w:b/>
                                    <w:color w:val="000080"/>
                                    <w:sz w:val="20"/>
                                  </w:rPr>
                                  <w:t>,</w:t>
                                </w:r>
                                <w:r>
                                  <w:rPr>
                                    <w:rFonts w:ascii="Courier New"/>
                                    <w:b/>
                                    <w:color w:val="000080"/>
                                    <w:spacing w:val="-11"/>
                                    <w:sz w:val="20"/>
                                  </w:rPr>
                                  <w:t xml:space="preserve"> </w:t>
                                </w:r>
                                <w:r>
                                  <w:rPr>
                                    <w:rFonts w:ascii="Courier New"/>
                                    <w:color w:val="808080"/>
                                    <w:sz w:val="20"/>
                                  </w:rPr>
                                  <w:t>"HUY"</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"testid"</w:t>
                                </w:r>
                                <w:r>
                                  <w:rPr>
                                    <w:rFonts w:ascii="Courier New"/>
                                    <w:b/>
                                    <w:color w:val="000080"/>
                                    <w:sz w:val="20"/>
                                  </w:rPr>
                                  <w:t>,</w:t>
                                </w:r>
                                <w:r>
                                  <w:rPr>
                                    <w:rFonts w:ascii="Courier New"/>
                                    <w:b/>
                                    <w:color w:val="000080"/>
                                    <w:spacing w:val="-21"/>
                                    <w:sz w:val="20"/>
                                  </w:rPr>
                                  <w:t xml:space="preserve"> </w:t>
                                </w:r>
                                <w:r>
                                  <w:rPr>
                                    <w:rFonts w:ascii="Courier New"/>
                                    <w:sz w:val="20"/>
                                  </w:rPr>
                                  <w:t>time_stamp</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new</w:t>
                                </w:r>
                                <w:r>
                                  <w:rPr>
                                    <w:rFonts w:ascii="Courier New"/>
                                    <w:b/>
                                    <w:color w:val="0000FF"/>
                                    <w:spacing w:val="-2"/>
                                    <w:sz w:val="20"/>
                                  </w:rPr>
                                  <w:t xml:space="preserve"> </w:t>
                                </w:r>
                                <w:r>
                                  <w:rPr>
                                    <w:rFonts w:ascii="Courier New"/>
                                    <w:sz w:val="20"/>
                                  </w:rPr>
                                  <w:t>BasicNameValuePair</w:t>
                                </w:r>
                                <w:r>
                                  <w:rPr>
                                    <w:rFonts w:ascii="Courier New"/>
                                    <w:b/>
                                    <w:color w:val="000080"/>
                                    <w:sz w:val="20"/>
                                  </w:rPr>
                                  <w:t>(</w:t>
                                </w:r>
                                <w:r>
                                  <w:rPr>
                                    <w:rFonts w:ascii="Courier New"/>
                                    <w:color w:val="808080"/>
                                    <w:sz w:val="20"/>
                                  </w:rPr>
                                  <w:t>"segidx"</w:t>
                                </w:r>
                                <w:r>
                                  <w:rPr>
                                    <w:rFonts w:ascii="Courier New"/>
                                    <w:b/>
                                    <w:color w:val="000080"/>
                                    <w:sz w:val="20"/>
                                  </w:rPr>
                                  <w:t>,</w:t>
                                </w:r>
                                <w:r>
                                  <w:rPr>
                                    <w:rFonts w:ascii="Courier New"/>
                                    <w:b/>
                                    <w:color w:val="000080"/>
                                    <w:w w:val="99"/>
                                    <w:sz w:val="20"/>
                                  </w:rPr>
                                  <w:t xml:space="preserve"> </w:t>
                                </w:r>
                                <w:r>
                                  <w:rPr>
                                    <w:rFonts w:ascii="Courier New"/>
                                    <w:sz w:val="20"/>
                                  </w:rPr>
                                  <w:t>Integer</w:t>
                                </w:r>
                                <w:r>
                                  <w:rPr>
                                    <w:rFonts w:ascii="Courier New"/>
                                    <w:b/>
                                    <w:color w:val="000080"/>
                                    <w:sz w:val="20"/>
                                  </w:rPr>
                                  <w:t>.</w:t>
                                </w:r>
                                <w:r>
                                  <w:rPr>
                                    <w:rFonts w:ascii="Courier New"/>
                                    <w:sz w:val="20"/>
                                  </w:rPr>
                                  <w:t>toString</w:t>
                                </w:r>
                                <w:r>
                                  <w:rPr>
                                    <w:rFonts w:ascii="Courier New"/>
                                    <w:b/>
                                    <w:color w:val="000080"/>
                                    <w:sz w:val="20"/>
                                  </w:rPr>
                                  <w:t>(</w:t>
                                </w:r>
                                <w:r>
                                  <w:rPr>
                                    <w:rFonts w:ascii="Courier New"/>
                                    <w:sz w:val="20"/>
                                  </w:rPr>
                                  <w:t>segidx</w:t>
                                </w:r>
                                <w:r>
                                  <w:rPr>
                                    <w:rFonts w:ascii="Courier New"/>
                                    <w:b/>
                                    <w:color w:val="000080"/>
                                    <w:sz w:val="20"/>
                                  </w:rPr>
                                  <w:t>)));</w:t>
                                </w:r>
                              </w:p>
                              <w:p w14:paraId="5B553A10" w14:textId="77777777" w:rsidR="00DB7790" w:rsidRDefault="00DB7790" w:rsidP="007801FB">
                                <w:pPr>
                                  <w:spacing w:before="1"/>
                                  <w:ind w:left="154"/>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"data"</w:t>
                                </w:r>
                                <w:r>
                                  <w:rPr>
                                    <w:rFonts w:ascii="Courier New"/>
                                    <w:b/>
                                    <w:color w:val="000080"/>
                                    <w:sz w:val="20"/>
                                  </w:rPr>
                                  <w:t>,</w:t>
                                </w:r>
                                <w:r>
                                  <w:rPr>
                                    <w:rFonts w:ascii="Courier New"/>
                                    <w:b/>
                                    <w:color w:val="000080"/>
                                    <w:spacing w:val="-22"/>
                                    <w:sz w:val="20"/>
                                  </w:rPr>
                                  <w:t xml:space="preserve"> </w:t>
                                </w:r>
                                <w:r>
                                  <w:rPr>
                                    <w:rFonts w:ascii="Courier New"/>
                                    <w:sz w:val="20"/>
                                  </w:rPr>
                                  <w:t>tmp_data</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42DA8D29" id="Group 83" o:spid="_x0000_s1108" style="width:431.55pt;height:93.6pt;mso-position-horizontal-relative:char;mso-position-vertical-relative:line" coordsize="8631,1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mPgD&#10;AAAAECb+AAAAAISJPwAAAABh4g8AAABAmPgDAAAAECb+AAAAAISJPwAAAABh4g8AAABAmPgDAAAA&#10;ECb+AAAAAISJPwAAAABh4g8AAABAmPgDAAAAECb+AAAAAISJPwAAAABh4g8AAABAmPgDAAAAECb+&#10;AAAAAISJP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">
                  <v:shape id="Picture 53" o:spid="_x0000_s1109" type="#_x0000_t75" style="position:absolute;width:8631;height:1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XMffEAAAA2wAAAA8AAABkcnMvZG93bnJldi54bWxEj0FrwkAUhO9C/8PyCt50Uysi0TWUQq3S&#10;gzRK6/GRfU1Cs2/D7prEf+8WhB6HmfmGWWeDaURHzteWFTxNExDEhdU1lwpOx7fJEoQPyBoby6Tg&#10;Sh6yzcNojam2PX9Sl4dSRAj7FBVUIbSplL6oyKCf2pY4ej/WGQxRulJqh32Em0bOkmQhDdYcFyps&#10;6bWi4je/GAUL6eaEfn84bL/r5/Ppg49f/btS48fhZQUi0BD+w/f2TitYzuHvS/wBcnM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cXMffEAAAA2wAAAA8AAAAAAAAAAAAAAAAA&#10;nwIAAGRycy9kb3ducmV2LnhtbFBLBQYAAAAABAAEAPcAAACQAwAAAAA=&#10;">
                    <v:imagedata r:id="rId41" o:title=""/>
                  </v:shape>
                  <v:shape id="Text Box 54" o:spid="_x0000_s1110" type="#_x0000_t202" style="position:absolute;width:8631;height:18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SUqMQA&#10;AADbAAAADwAAAGRycy9kb3ducmV2LnhtbESPQWvCQBSE7wX/w/IEb3VTQdHUjUixIAjFGA89vmaf&#10;yZLs2zS71fTfu4WCx2FmvmHWm8G24kq9N44VvEwTEMSl04YrBefi/XkJwgdkja1jUvBLHjbZ6GmN&#10;qXY3zul6CpWIEPYpKqhD6FIpfVmTRT91HXH0Lq63GKLsK6l7vEW4beUsSRbSouG4UGNHbzWVzenH&#10;Kth+cr4z3x9fx/ySm6JYJXxYNEpNxsP2FUSgITzC/+29VrCcw9+X+ANk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ElKjEAAAA2wAAAA8AAAAAAAAAAAAAAAAAmAIAAGRycy9k&#10;b3ducmV2LnhtbFBLBQYAAAAABAAEAPUAAACJAwAAAAA=&#10;" filled="f" stroked="f">
                    <v:textbox inset="0,0,0,0">
                      <w:txbxContent>
                        <w:p w14:paraId="0B9FD99C" w14:textId="77777777" w:rsidR="00DB7790" w:rsidRDefault="00DB7790" w:rsidP="007801FB">
                          <w:pPr>
                            <w:spacing w:before="81"/>
                            <w:ind w:left="154" w:right="4394"/>
                            <w:rPr>
                              <w:rFonts w:ascii="Courier New" w:eastAsia="Courier New" w:hAnsi="Courier New" w:cs="Courier New"/>
                              <w:sz w:val="20"/>
                              <w:szCs w:val="20"/>
                            </w:rPr>
                          </w:pPr>
                          <w:r>
                            <w:rPr>
                              <w:rFonts w:ascii="Courier New"/>
                              <w:sz w:val="20"/>
                            </w:rPr>
                            <w:t xml:space="preserve">sent_count </w:t>
                          </w:r>
                          <w:r>
                            <w:rPr>
                              <w:rFonts w:ascii="Courier New"/>
                              <w:b/>
                              <w:color w:val="000080"/>
                              <w:sz w:val="20"/>
                            </w:rPr>
                            <w:t xml:space="preserve">= </w:t>
                          </w:r>
                          <w:r>
                            <w:rPr>
                              <w:rFonts w:ascii="Courier New"/>
                              <w:sz w:val="20"/>
                            </w:rPr>
                            <w:t xml:space="preserve">sent_count </w:t>
                          </w:r>
                          <w:r>
                            <w:rPr>
                              <w:rFonts w:ascii="Courier New"/>
                              <w:b/>
                              <w:color w:val="000080"/>
                              <w:sz w:val="20"/>
                            </w:rPr>
                            <w:t>+</w:t>
                          </w:r>
                          <w:r>
                            <w:rPr>
                              <w:rFonts w:ascii="Courier New"/>
                              <w:b/>
                              <w:color w:val="000080"/>
                              <w:spacing w:val="-13"/>
                              <w:sz w:val="20"/>
                            </w:rPr>
                            <w:t xml:space="preserve"> </w:t>
                          </w:r>
                          <w:r>
                            <w:rPr>
                              <w:rFonts w:ascii="Courier New"/>
                              <w:sz w:val="20"/>
                            </w:rPr>
                            <w:t>maxsent</w:t>
                          </w:r>
                          <w:r>
                            <w:rPr>
                              <w:rFonts w:ascii="Courier New"/>
                              <w:b/>
                              <w:color w:val="000080"/>
                              <w:sz w:val="20"/>
                            </w:rPr>
                            <w:t>;</w:t>
                          </w:r>
                          <w:r>
                            <w:rPr>
                              <w:rFonts w:ascii="Courier New"/>
                              <w:b/>
                              <w:color w:val="000080"/>
                              <w:w w:val="99"/>
                              <w:sz w:val="20"/>
                            </w:rPr>
                            <w:t xml:space="preserve"> </w:t>
                          </w:r>
                          <w:r>
                            <w:rPr>
                              <w:rFonts w:ascii="Courier New"/>
                              <w:sz w:val="20"/>
                            </w:rPr>
                            <w:t xml:space="preserve">segidx </w:t>
                          </w:r>
                          <w:r>
                            <w:rPr>
                              <w:rFonts w:ascii="Courier New"/>
                              <w:b/>
                              <w:color w:val="000080"/>
                              <w:sz w:val="20"/>
                            </w:rPr>
                            <w:t>=</w:t>
                          </w:r>
                          <w:r>
                            <w:rPr>
                              <w:rFonts w:ascii="Courier New"/>
                              <w:b/>
                              <w:color w:val="000080"/>
                              <w:spacing w:val="-11"/>
                              <w:sz w:val="20"/>
                            </w:rPr>
                            <w:t xml:space="preserve"> </w:t>
                          </w:r>
                          <w:r>
                            <w:rPr>
                              <w:rFonts w:ascii="Courier New"/>
                              <w:sz w:val="20"/>
                            </w:rPr>
                            <w:t>sent_count</w:t>
                          </w:r>
                          <w:r>
                            <w:rPr>
                              <w:rFonts w:ascii="Courier New"/>
                              <w:b/>
                              <w:color w:val="000080"/>
                              <w:sz w:val="20"/>
                            </w:rPr>
                            <w:t>/</w:t>
                          </w:r>
                          <w:r>
                            <w:rPr>
                              <w:rFonts w:ascii="Courier New"/>
                              <w:sz w:val="20"/>
                            </w:rPr>
                            <w:t>maxsent</w:t>
                          </w:r>
                          <w:r>
                            <w:rPr>
                              <w:rFonts w:ascii="Courier New"/>
                              <w:b/>
                              <w:color w:val="000080"/>
                              <w:sz w:val="20"/>
                            </w:rPr>
                            <w:t>;</w:t>
                          </w:r>
                        </w:p>
                        <w:p w14:paraId="0E6BDEF6" w14:textId="77777777" w:rsidR="00DB7790" w:rsidRDefault="00DB7790" w:rsidP="007801FB">
                          <w:pPr>
                            <w:ind w:left="154" w:right="1633"/>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"patientid"</w:t>
                          </w:r>
                          <w:r>
                            <w:rPr>
                              <w:rFonts w:ascii="Courier New"/>
                              <w:b/>
                              <w:color w:val="000080"/>
                              <w:sz w:val="20"/>
                            </w:rPr>
                            <w:t>,</w:t>
                          </w:r>
                          <w:r>
                            <w:rPr>
                              <w:rFonts w:ascii="Courier New"/>
                              <w:b/>
                              <w:color w:val="000080"/>
                              <w:spacing w:val="-11"/>
                              <w:sz w:val="20"/>
                            </w:rPr>
                            <w:t xml:space="preserve"> </w:t>
                          </w:r>
                          <w:r>
                            <w:rPr>
                              <w:rFonts w:ascii="Courier New"/>
                              <w:color w:val="808080"/>
                              <w:sz w:val="20"/>
                            </w:rPr>
                            <w:t>"HUY"</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"testid"</w:t>
                          </w:r>
                          <w:r>
                            <w:rPr>
                              <w:rFonts w:ascii="Courier New"/>
                              <w:b/>
                              <w:color w:val="000080"/>
                              <w:sz w:val="20"/>
                            </w:rPr>
                            <w:t>,</w:t>
                          </w:r>
                          <w:r>
                            <w:rPr>
                              <w:rFonts w:ascii="Courier New"/>
                              <w:b/>
                              <w:color w:val="000080"/>
                              <w:spacing w:val="-21"/>
                              <w:sz w:val="20"/>
                            </w:rPr>
                            <w:t xml:space="preserve"> </w:t>
                          </w:r>
                          <w:r>
                            <w:rPr>
                              <w:rFonts w:ascii="Courier New"/>
                              <w:sz w:val="20"/>
                            </w:rPr>
                            <w:t>time_stamp</w:t>
                          </w:r>
                          <w:r>
                            <w:rPr>
                              <w:rFonts w:ascii="Courier New"/>
                              <w:b/>
                              <w:color w:val="000080"/>
                              <w:sz w:val="20"/>
                            </w:rPr>
                            <w:t>));</w:t>
                          </w:r>
                          <w:r>
                            <w:rPr>
                              <w:rFonts w:ascii="Courier New"/>
                              <w:b/>
                              <w:color w:val="000080"/>
                              <w:w w:val="99"/>
                              <w:sz w:val="20"/>
                            </w:rPr>
                            <w:t xml:space="preserve"> </w:t>
                          </w: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new</w:t>
                          </w:r>
                          <w:r>
                            <w:rPr>
                              <w:rFonts w:ascii="Courier New"/>
                              <w:b/>
                              <w:color w:val="0000FF"/>
                              <w:spacing w:val="-2"/>
                              <w:sz w:val="20"/>
                            </w:rPr>
                            <w:t xml:space="preserve"> </w:t>
                          </w:r>
                          <w:r>
                            <w:rPr>
                              <w:rFonts w:ascii="Courier New"/>
                              <w:sz w:val="20"/>
                            </w:rPr>
                            <w:t>BasicNameValuePair</w:t>
                          </w:r>
                          <w:r>
                            <w:rPr>
                              <w:rFonts w:ascii="Courier New"/>
                              <w:b/>
                              <w:color w:val="000080"/>
                              <w:sz w:val="20"/>
                            </w:rPr>
                            <w:t>(</w:t>
                          </w:r>
                          <w:r>
                            <w:rPr>
                              <w:rFonts w:ascii="Courier New"/>
                              <w:color w:val="808080"/>
                              <w:sz w:val="20"/>
                            </w:rPr>
                            <w:t>"segidx"</w:t>
                          </w:r>
                          <w:r>
                            <w:rPr>
                              <w:rFonts w:ascii="Courier New"/>
                              <w:b/>
                              <w:color w:val="000080"/>
                              <w:sz w:val="20"/>
                            </w:rPr>
                            <w:t>,</w:t>
                          </w:r>
                          <w:r>
                            <w:rPr>
                              <w:rFonts w:ascii="Courier New"/>
                              <w:b/>
                              <w:color w:val="000080"/>
                              <w:w w:val="99"/>
                              <w:sz w:val="20"/>
                            </w:rPr>
                            <w:t xml:space="preserve"> </w:t>
                          </w:r>
                          <w:r>
                            <w:rPr>
                              <w:rFonts w:ascii="Courier New"/>
                              <w:sz w:val="20"/>
                            </w:rPr>
                            <w:t>Integer</w:t>
                          </w:r>
                          <w:r>
                            <w:rPr>
                              <w:rFonts w:ascii="Courier New"/>
                              <w:b/>
                              <w:color w:val="000080"/>
                              <w:sz w:val="20"/>
                            </w:rPr>
                            <w:t>.</w:t>
                          </w:r>
                          <w:r>
                            <w:rPr>
                              <w:rFonts w:ascii="Courier New"/>
                              <w:sz w:val="20"/>
                            </w:rPr>
                            <w:t>toString</w:t>
                          </w:r>
                          <w:r>
                            <w:rPr>
                              <w:rFonts w:ascii="Courier New"/>
                              <w:b/>
                              <w:color w:val="000080"/>
                              <w:sz w:val="20"/>
                            </w:rPr>
                            <w:t>(</w:t>
                          </w:r>
                          <w:r>
                            <w:rPr>
                              <w:rFonts w:ascii="Courier New"/>
                              <w:sz w:val="20"/>
                            </w:rPr>
                            <w:t>segidx</w:t>
                          </w:r>
                          <w:r>
                            <w:rPr>
                              <w:rFonts w:ascii="Courier New"/>
                              <w:b/>
                              <w:color w:val="000080"/>
                              <w:sz w:val="20"/>
                            </w:rPr>
                            <w:t>)));</w:t>
                          </w:r>
                        </w:p>
                        <w:p w14:paraId="5B553A10" w14:textId="77777777" w:rsidR="00DB7790" w:rsidRDefault="00DB7790" w:rsidP="007801FB">
                          <w:pPr>
                            <w:spacing w:before="1"/>
                            <w:ind w:left="154"/>
                            <w:rPr>
                              <w:rFonts w:ascii="Courier New" w:eastAsia="Courier New" w:hAnsi="Courier New" w:cs="Courier New"/>
                              <w:sz w:val="20"/>
                              <w:szCs w:val="20"/>
                            </w:rPr>
                          </w:pPr>
                          <w:r>
                            <w:rPr>
                              <w:rFonts w:ascii="Courier New"/>
                              <w:sz w:val="20"/>
                            </w:rPr>
                            <w:t>params</w:t>
                          </w:r>
                          <w:r>
                            <w:rPr>
                              <w:rFonts w:ascii="Courier New"/>
                              <w:b/>
                              <w:color w:val="000080"/>
                              <w:sz w:val="20"/>
                            </w:rPr>
                            <w:t>.</w:t>
                          </w:r>
                          <w:r>
                            <w:rPr>
                              <w:rFonts w:ascii="Courier New"/>
                              <w:sz w:val="20"/>
                            </w:rPr>
                            <w:t>add</w:t>
                          </w:r>
                          <w:r>
                            <w:rPr>
                              <w:rFonts w:ascii="Courier New"/>
                              <w:b/>
                              <w:color w:val="000080"/>
                              <w:sz w:val="20"/>
                            </w:rPr>
                            <w:t>(</w:t>
                          </w:r>
                          <w:r>
                            <w:rPr>
                              <w:rFonts w:ascii="Courier New"/>
                              <w:b/>
                              <w:color w:val="0000FF"/>
                              <w:sz w:val="20"/>
                            </w:rPr>
                            <w:t xml:space="preserve">new </w:t>
                          </w:r>
                          <w:r>
                            <w:rPr>
                              <w:rFonts w:ascii="Courier New"/>
                              <w:sz w:val="20"/>
                            </w:rPr>
                            <w:t>BasicNameValuePair</w:t>
                          </w:r>
                          <w:r>
                            <w:rPr>
                              <w:rFonts w:ascii="Courier New"/>
                              <w:b/>
                              <w:color w:val="000080"/>
                              <w:sz w:val="20"/>
                            </w:rPr>
                            <w:t>(</w:t>
                          </w:r>
                          <w:r>
                            <w:rPr>
                              <w:rFonts w:ascii="Courier New"/>
                              <w:color w:val="808080"/>
                              <w:sz w:val="20"/>
                            </w:rPr>
                            <w:t>"data"</w:t>
                          </w:r>
                          <w:r>
                            <w:rPr>
                              <w:rFonts w:ascii="Courier New"/>
                              <w:b/>
                              <w:color w:val="000080"/>
                              <w:sz w:val="20"/>
                            </w:rPr>
                            <w:t>,</w:t>
                          </w:r>
                          <w:r>
                            <w:rPr>
                              <w:rFonts w:ascii="Courier New"/>
                              <w:b/>
                              <w:color w:val="000080"/>
                              <w:spacing w:val="-22"/>
                              <w:sz w:val="20"/>
                            </w:rPr>
                            <w:t xml:space="preserve"> </w:t>
                          </w:r>
                          <w:r>
                            <w:rPr>
                              <w:rFonts w:ascii="Courier New"/>
                              <w:sz w:val="20"/>
                            </w:rPr>
                            <w:t>tmp_data</w:t>
                          </w:r>
                          <w:r>
                            <w:rPr>
                              <w:rFonts w:ascii="Courier New"/>
                              <w:b/>
                              <w:color w:val="000080"/>
                              <w:sz w:val="20"/>
                            </w:rPr>
                            <w:t>));</w:t>
                          </w:r>
                        </w:p>
                      </w:txbxContent>
                    </v:textbox>
                  </v:shape>
                  <w10:anchorlock/>
                </v:group>
              </w:pict>
            </mc:Fallback>
          </mc:AlternateContent>
        </w:r>
      </w:del>
    </w:p>
    <w:p w14:paraId="7234DE8B" w14:textId="13C61EE2" w:rsidR="007801FB" w:rsidRPr="00272777" w:rsidDel="00C11DB0" w:rsidRDefault="007801FB">
      <w:pPr>
        <w:widowControl w:val="0"/>
        <w:spacing w:after="0" w:line="276" w:lineRule="auto"/>
        <w:jc w:val="both"/>
        <w:rPr>
          <w:del w:id="3929" w:author="Microsoft account" w:date="2015-09-28T13:24:00Z"/>
          <w:rFonts w:asciiTheme="majorHAnsi" w:eastAsia="Times New Roman" w:hAnsiTheme="majorHAnsi" w:cstheme="majorHAnsi"/>
          <w:sz w:val="26"/>
          <w:szCs w:val="26"/>
          <w:lang w:val="en-US"/>
        </w:rPr>
        <w:pPrChange w:id="3930" w:author="Microsoft account" w:date="2015-09-28T13:38:00Z">
          <w:pPr>
            <w:widowControl w:val="0"/>
            <w:spacing w:after="0" w:line="360" w:lineRule="auto"/>
            <w:jc w:val="both"/>
          </w:pPr>
        </w:pPrChange>
      </w:pPr>
    </w:p>
    <w:p w14:paraId="714A5D8C" w14:textId="329B7FF8" w:rsidR="007801FB" w:rsidRPr="00272777" w:rsidDel="00C11DB0" w:rsidRDefault="007801FB">
      <w:pPr>
        <w:widowControl w:val="0"/>
        <w:spacing w:before="11" w:after="0" w:line="276" w:lineRule="auto"/>
        <w:jc w:val="both"/>
        <w:rPr>
          <w:del w:id="3931" w:author="Microsoft account" w:date="2015-09-28T13:24:00Z"/>
          <w:rFonts w:asciiTheme="majorHAnsi" w:eastAsia="Times New Roman" w:hAnsiTheme="majorHAnsi" w:cstheme="majorHAnsi"/>
          <w:sz w:val="26"/>
          <w:szCs w:val="26"/>
          <w:lang w:val="en-US"/>
        </w:rPr>
        <w:pPrChange w:id="3932" w:author="Microsoft account" w:date="2015-09-28T13:38:00Z">
          <w:pPr>
            <w:widowControl w:val="0"/>
            <w:spacing w:before="11" w:after="0" w:line="360" w:lineRule="auto"/>
            <w:jc w:val="both"/>
          </w:pPr>
        </w:pPrChange>
      </w:pPr>
    </w:p>
    <w:p w14:paraId="4CF3C928" w14:textId="19A2C88F" w:rsidR="007801FB" w:rsidRPr="00272777" w:rsidDel="00F44F78" w:rsidRDefault="007801FB">
      <w:pPr>
        <w:widowControl w:val="0"/>
        <w:spacing w:after="0" w:line="276" w:lineRule="auto"/>
        <w:jc w:val="both"/>
        <w:rPr>
          <w:del w:id="3933" w:author="Microsoft account" w:date="2015-09-28T14:02:00Z"/>
          <w:rFonts w:asciiTheme="majorHAnsi" w:eastAsia="Times New Roman" w:hAnsiTheme="majorHAnsi" w:cstheme="majorHAnsi"/>
          <w:sz w:val="26"/>
          <w:szCs w:val="26"/>
          <w:lang w:val="en-US"/>
        </w:rPr>
        <w:pPrChange w:id="3934" w:author="Microsoft account" w:date="2015-09-28T13:38:00Z">
          <w:pPr>
            <w:widowControl w:val="0"/>
            <w:spacing w:after="0" w:line="360" w:lineRule="auto"/>
            <w:jc w:val="both"/>
          </w:pPr>
        </w:pPrChange>
      </w:pPr>
      <w:del w:id="3935" w:author="Microsoft account" w:date="2015-09-28T14:02:00Z">
        <w:r w:rsidRPr="00272777" w:rsidDel="00F44F78">
          <w:rPr>
            <w:rFonts w:asciiTheme="majorHAnsi" w:eastAsia="Calibri" w:hAnsiTheme="majorHAnsi" w:cstheme="majorHAnsi"/>
            <w:b/>
            <w:sz w:val="26"/>
            <w:szCs w:val="26"/>
            <w:lang w:val="en-US"/>
          </w:rPr>
          <w:delText xml:space="preserve">Figure </w:delText>
        </w:r>
      </w:del>
      <w:del w:id="3936" w:author="Microsoft account" w:date="2015-09-28T13:45:00Z">
        <w:r w:rsidR="004A0A3E" w:rsidRPr="00272777" w:rsidDel="00272777">
          <w:rPr>
            <w:rFonts w:asciiTheme="majorHAnsi" w:eastAsia="Calibri" w:hAnsiTheme="majorHAnsi" w:cstheme="majorHAnsi"/>
            <w:b/>
            <w:sz w:val="26"/>
            <w:szCs w:val="26"/>
            <w:lang w:val="en-US"/>
          </w:rPr>
          <w:delText>30</w:delText>
        </w:r>
      </w:del>
      <w:del w:id="3937" w:author="Microsoft account" w:date="2015-09-28T14:02:00Z">
        <w:r w:rsidRPr="00272777" w:rsidDel="00F44F78">
          <w:rPr>
            <w:rFonts w:asciiTheme="majorHAnsi" w:eastAsia="Calibri" w:hAnsiTheme="majorHAnsi" w:cstheme="majorHAnsi"/>
            <w:i/>
            <w:sz w:val="26"/>
            <w:szCs w:val="26"/>
            <w:lang w:val="en-US"/>
          </w:rPr>
          <w:delText>: Android studio snippet for package data before sending to</w:delText>
        </w:r>
        <w:r w:rsidRPr="00272777" w:rsidDel="00F44F78">
          <w:rPr>
            <w:rFonts w:asciiTheme="majorHAnsi" w:eastAsia="Calibri" w:hAnsiTheme="majorHAnsi" w:cstheme="majorHAnsi"/>
            <w:i/>
            <w:spacing w:val="-2"/>
            <w:sz w:val="26"/>
            <w:szCs w:val="26"/>
            <w:lang w:val="en-US"/>
          </w:rPr>
          <w:delText xml:space="preserve"> </w:delText>
        </w:r>
        <w:r w:rsidRPr="00272777" w:rsidDel="00F44F78">
          <w:rPr>
            <w:rFonts w:asciiTheme="majorHAnsi" w:eastAsia="Calibri" w:hAnsiTheme="majorHAnsi" w:cstheme="majorHAnsi"/>
            <w:i/>
            <w:sz w:val="26"/>
            <w:szCs w:val="26"/>
            <w:lang w:val="en-US"/>
          </w:rPr>
          <w:delText>server</w:delText>
        </w:r>
      </w:del>
    </w:p>
    <w:p w14:paraId="3F78E2C4" w14:textId="14F4CCF3" w:rsidR="007801FB" w:rsidRPr="00272777" w:rsidDel="00F44F78" w:rsidRDefault="007801FB">
      <w:pPr>
        <w:widowControl w:val="0"/>
        <w:spacing w:after="0" w:line="276" w:lineRule="auto"/>
        <w:jc w:val="both"/>
        <w:rPr>
          <w:del w:id="3938" w:author="Microsoft account" w:date="2015-09-28T14:02:00Z"/>
          <w:rFonts w:asciiTheme="majorHAnsi" w:eastAsia="Times New Roman" w:hAnsiTheme="majorHAnsi" w:cstheme="majorHAnsi"/>
          <w:i/>
          <w:sz w:val="26"/>
          <w:szCs w:val="26"/>
          <w:lang w:val="en-US"/>
        </w:rPr>
        <w:pPrChange w:id="3939" w:author="Microsoft account" w:date="2015-09-28T13:38:00Z">
          <w:pPr>
            <w:widowControl w:val="0"/>
            <w:spacing w:after="0" w:line="360" w:lineRule="auto"/>
            <w:jc w:val="both"/>
          </w:pPr>
        </w:pPrChange>
      </w:pPr>
    </w:p>
    <w:p w14:paraId="1BA04DE0" w14:textId="35D38B27" w:rsidR="007801FB" w:rsidRPr="00272777" w:rsidDel="00F44F78" w:rsidRDefault="007801FB">
      <w:pPr>
        <w:widowControl w:val="0"/>
        <w:spacing w:before="200" w:after="0" w:line="276" w:lineRule="auto"/>
        <w:ind w:right="144"/>
        <w:jc w:val="both"/>
        <w:rPr>
          <w:del w:id="3940" w:author="Microsoft account" w:date="2015-09-28T14:02:00Z"/>
          <w:rFonts w:asciiTheme="majorHAnsi" w:eastAsia="Times New Roman" w:hAnsiTheme="majorHAnsi" w:cstheme="majorHAnsi"/>
          <w:sz w:val="26"/>
          <w:szCs w:val="26"/>
          <w:lang w:val="en-US"/>
        </w:rPr>
        <w:pPrChange w:id="3941" w:author="Microsoft account" w:date="2015-09-28T13:38:00Z">
          <w:pPr>
            <w:widowControl w:val="0"/>
            <w:spacing w:before="200" w:after="0" w:line="360" w:lineRule="auto"/>
            <w:ind w:right="144"/>
            <w:jc w:val="both"/>
          </w:pPr>
        </w:pPrChange>
      </w:pPr>
      <w:del w:id="3942" w:author="Microsoft account" w:date="2015-09-28T14:02:00Z">
        <w:r w:rsidRPr="00272777" w:rsidDel="00F44F78">
          <w:rPr>
            <w:rFonts w:asciiTheme="majorHAnsi" w:eastAsia="Times New Roman" w:hAnsiTheme="majorHAnsi" w:cstheme="majorHAnsi"/>
            <w:sz w:val="26"/>
            <w:szCs w:val="26"/>
            <w:lang w:val="en-US"/>
          </w:rPr>
          <w:delText>The JSONObject json is define as “POST” method to send those values using</w:delText>
        </w:r>
        <w:r w:rsidRPr="00272777" w:rsidDel="00F44F78">
          <w:rPr>
            <w:rFonts w:asciiTheme="majorHAnsi" w:eastAsia="Times New Roman" w:hAnsiTheme="majorHAnsi" w:cstheme="majorHAnsi"/>
            <w:spacing w:val="30"/>
            <w:sz w:val="26"/>
            <w:szCs w:val="26"/>
            <w:lang w:val="en-US"/>
          </w:rPr>
          <w:delText xml:space="preserve"> </w:delText>
        </w:r>
        <w:r w:rsidRPr="00272777" w:rsidDel="00F44F78">
          <w:rPr>
            <w:rFonts w:asciiTheme="majorHAnsi" w:eastAsia="Times New Roman" w:hAnsiTheme="majorHAnsi" w:cstheme="majorHAnsi"/>
            <w:sz w:val="26"/>
            <w:szCs w:val="26"/>
            <w:lang w:val="en-US"/>
          </w:rPr>
          <w:delText>3 parameter: url, “POST”, and</w:delText>
        </w:r>
        <w:r w:rsidRPr="00272777" w:rsidDel="00F44F78">
          <w:rPr>
            <w:rFonts w:asciiTheme="majorHAnsi" w:eastAsia="Times New Roman" w:hAnsiTheme="majorHAnsi" w:cstheme="majorHAnsi"/>
            <w:spacing w:val="-7"/>
            <w:sz w:val="26"/>
            <w:szCs w:val="26"/>
            <w:lang w:val="en-US"/>
          </w:rPr>
          <w:delText xml:space="preserve"> </w:delText>
        </w:r>
        <w:r w:rsidRPr="00272777" w:rsidDel="00F44F78">
          <w:rPr>
            <w:rFonts w:asciiTheme="majorHAnsi" w:eastAsia="Times New Roman" w:hAnsiTheme="majorHAnsi" w:cstheme="majorHAnsi"/>
            <w:sz w:val="26"/>
            <w:szCs w:val="26"/>
            <w:lang w:val="en-US"/>
          </w:rPr>
          <w:delText>params.</w:delText>
        </w:r>
      </w:del>
    </w:p>
    <w:p w14:paraId="6FD84797" w14:textId="0F8E15BD" w:rsidR="00D669B0" w:rsidRDefault="00D669B0">
      <w:pPr>
        <w:widowControl w:val="0"/>
        <w:spacing w:after="0" w:line="276" w:lineRule="auto"/>
        <w:jc w:val="both"/>
        <w:rPr>
          <w:del w:id="3943" w:author="Microsoft account" w:date="2015-09-28T14:02:00Z"/>
          <w:rFonts w:asciiTheme="majorHAnsi" w:eastAsia="Times New Roman" w:hAnsiTheme="majorHAnsi" w:cstheme="majorHAnsi"/>
          <w:sz w:val="26"/>
          <w:szCs w:val="26"/>
          <w:lang w:val="en-US"/>
        </w:rPr>
        <w:sectPr w:rsidR="00D669B0">
          <w:pgSz w:w="12240" w:h="15840"/>
          <w:pgMar w:top="2140" w:right="1300" w:bottom="1200" w:left="1720" w:header="639" w:footer="1008" w:gutter="0"/>
          <w:cols w:space="720"/>
        </w:sectPr>
        <w:pPrChange w:id="3944" w:author="Microsoft account" w:date="2015-09-28T13:38:00Z">
          <w:pPr>
            <w:widowControl w:val="0"/>
            <w:spacing w:after="0" w:line="360" w:lineRule="auto"/>
            <w:jc w:val="both"/>
          </w:pPr>
        </w:pPrChange>
      </w:pPr>
    </w:p>
    <w:p w14:paraId="573F550E" w14:textId="58E49A79" w:rsidR="007801FB" w:rsidRPr="00272777" w:rsidDel="00F44F78" w:rsidRDefault="007801FB">
      <w:pPr>
        <w:widowControl w:val="0"/>
        <w:spacing w:before="6" w:after="0" w:line="276" w:lineRule="auto"/>
        <w:jc w:val="both"/>
        <w:rPr>
          <w:del w:id="3945" w:author="Microsoft account" w:date="2015-09-28T14:02:00Z"/>
          <w:rFonts w:asciiTheme="majorHAnsi" w:eastAsia="Times New Roman" w:hAnsiTheme="majorHAnsi" w:cstheme="majorHAnsi"/>
          <w:sz w:val="26"/>
          <w:szCs w:val="26"/>
          <w:lang w:val="en-US"/>
        </w:rPr>
        <w:pPrChange w:id="3946" w:author="Microsoft account" w:date="2015-09-28T13:38:00Z">
          <w:pPr>
            <w:widowControl w:val="0"/>
            <w:spacing w:before="6" w:after="0" w:line="360" w:lineRule="auto"/>
            <w:jc w:val="both"/>
          </w:pPr>
        </w:pPrChange>
      </w:pPr>
    </w:p>
    <w:p w14:paraId="33AED4D3" w14:textId="53EE5DDD" w:rsidR="007801FB" w:rsidRPr="00272777" w:rsidDel="00C11DB0" w:rsidRDefault="007801FB">
      <w:pPr>
        <w:pStyle w:val="Heading41"/>
        <w:rPr>
          <w:del w:id="3947" w:author="Microsoft account" w:date="2015-09-28T13:24:00Z"/>
          <w:rPrChange w:id="3948" w:author="Microsoft account" w:date="2015-09-28T13:38:00Z">
            <w:rPr>
              <w:del w:id="3949" w:author="Microsoft account" w:date="2015-09-28T13:24:00Z"/>
              <w:rFonts w:asciiTheme="majorHAnsi" w:eastAsia="Times New Roman" w:hAnsiTheme="majorHAnsi" w:cstheme="majorHAnsi"/>
              <w:sz w:val="26"/>
              <w:szCs w:val="26"/>
              <w:lang w:val="en-US"/>
            </w:rPr>
          </w:rPrChange>
        </w:rPr>
        <w:pPrChange w:id="3950" w:author="Microsoft account" w:date="2015-09-28T13:38:00Z">
          <w:pPr>
            <w:widowControl w:val="0"/>
            <w:spacing w:after="0" w:line="360" w:lineRule="auto"/>
            <w:jc w:val="both"/>
          </w:pPr>
        </w:pPrChange>
      </w:pPr>
      <w:del w:id="3951" w:author="Microsoft account" w:date="2015-09-28T13:24:00Z">
        <w:r w:rsidRPr="00272777" w:rsidDel="00C11DB0">
          <w:rPr>
            <w:noProof/>
            <w:rPrChange w:id="3952" w:author="Microsoft account" w:date="2015-09-28T13:38:00Z">
              <w:rPr>
                <w:rFonts w:asciiTheme="majorHAnsi" w:eastAsia="Times New Roman" w:hAnsiTheme="majorHAnsi" w:cstheme="majorHAnsi"/>
                <w:noProof/>
                <w:position w:val="-37"/>
                <w:sz w:val="26"/>
                <w:szCs w:val="26"/>
                <w:lang w:val="en-US"/>
              </w:rPr>
            </w:rPrChange>
          </w:rPr>
          <mc:AlternateContent>
            <mc:Choice Requires="wpg">
              <w:drawing>
                <wp:inline distT="0" distB="0" distL="0" distR="0" wp14:anchorId="4F6EF936" wp14:editId="4A7185C9">
                  <wp:extent cx="5527040" cy="1217295"/>
                  <wp:effectExtent l="0" t="0" r="635" b="5715"/>
                  <wp:docPr id="80"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7040" cy="1217295"/>
                            <a:chOff x="0" y="0"/>
                            <a:chExt cx="8704" cy="1917"/>
                          </a:xfrm>
                        </wpg:grpSpPr>
                        <pic:pic xmlns:pic="http://schemas.openxmlformats.org/drawingml/2006/picture">
                          <pic:nvPicPr>
                            <pic:cNvPr id="81"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27040" cy="12172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241B30D" id="Group 80" o:spid="_x0000_s1026" style="width:435.2pt;height:95.85pt;mso-position-horizontal-relative:char;mso-position-vertical-relative:line" coordsize="8704,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">
                  <v:shape id="Picture 50" o:spid="_x0000_s1027" type="#_x0000_t75" style="position:absolute;width:5527040;height:1217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u7Q7DAAAA2wAAAA8AAABkcnMvZG93bnJldi54bWxEj0FrwkAUhO+F/oflFXqrm4gWSd1IUQpS&#10;9BAt9PrIPpOQ7NuQt2r8911B6HGYmW+Y5Wp0nbrQII1nA+kkAUVcettwZeDn+PW2ACUB2WLnmQzc&#10;SGCVPz8tMbP+ygVdDqFSEcKSoYE6hD7TWsqaHMrE98TRO/nBYYhyqLQd8BrhrtPTJHnXDhuOCzX2&#10;tK6pbA9nZ+B797ubJ1s5tXKj/SyVYjMLhTGvL+PnB6hAY/gPP9pba2CRwv1L/AE6/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u7tDsMAAADbAAAADwAAAAAAAAAAAAAAAACf&#10;AgAAZHJzL2Rvd25yZXYueG1sUEsFBgAAAAAEAAQA9wAAAI8DAAAAAA==&#10;">
                    <v:imagedata r:id="rId85" o:title=""/>
                  </v:shape>
                  <w10:anchorlock/>
                </v:group>
              </w:pict>
            </mc:Fallback>
          </mc:AlternateContent>
        </w:r>
      </w:del>
    </w:p>
    <w:p w14:paraId="55277B37" w14:textId="31A9A366" w:rsidR="007801FB" w:rsidRPr="00272777" w:rsidDel="00C11DB0" w:rsidRDefault="007801FB">
      <w:pPr>
        <w:pStyle w:val="Heading41"/>
        <w:rPr>
          <w:del w:id="3953" w:author="Microsoft account" w:date="2015-09-28T13:24:00Z"/>
          <w:rPrChange w:id="3954" w:author="Microsoft account" w:date="2015-09-28T13:38:00Z">
            <w:rPr>
              <w:del w:id="3955" w:author="Microsoft account" w:date="2015-09-28T13:24:00Z"/>
              <w:rFonts w:asciiTheme="majorHAnsi" w:eastAsia="Times New Roman" w:hAnsiTheme="majorHAnsi" w:cstheme="majorHAnsi"/>
              <w:sz w:val="26"/>
              <w:szCs w:val="26"/>
              <w:lang w:val="en-US"/>
            </w:rPr>
          </w:rPrChange>
        </w:rPr>
        <w:pPrChange w:id="3956" w:author="Microsoft account" w:date="2015-09-28T13:38:00Z">
          <w:pPr>
            <w:widowControl w:val="0"/>
            <w:spacing w:after="0" w:line="360" w:lineRule="auto"/>
            <w:jc w:val="both"/>
          </w:pPr>
        </w:pPrChange>
      </w:pPr>
    </w:p>
    <w:p w14:paraId="66AEE1A4" w14:textId="7A93D101" w:rsidR="007801FB" w:rsidRPr="00272777" w:rsidDel="00C11DB0" w:rsidRDefault="007801FB">
      <w:pPr>
        <w:pStyle w:val="Heading41"/>
        <w:rPr>
          <w:del w:id="3957" w:author="Microsoft account" w:date="2015-09-28T13:24:00Z"/>
          <w:rPrChange w:id="3958" w:author="Microsoft account" w:date="2015-09-28T13:38:00Z">
            <w:rPr>
              <w:del w:id="3959" w:author="Microsoft account" w:date="2015-09-28T13:24:00Z"/>
              <w:rFonts w:asciiTheme="majorHAnsi" w:eastAsia="Times New Roman" w:hAnsiTheme="majorHAnsi" w:cstheme="majorHAnsi"/>
              <w:sz w:val="26"/>
              <w:szCs w:val="26"/>
              <w:lang w:val="en-US"/>
            </w:rPr>
          </w:rPrChange>
        </w:rPr>
        <w:pPrChange w:id="3960" w:author="Microsoft account" w:date="2015-09-28T13:38:00Z">
          <w:pPr>
            <w:widowControl w:val="0"/>
            <w:spacing w:before="4" w:after="0" w:line="360" w:lineRule="auto"/>
            <w:jc w:val="both"/>
          </w:pPr>
        </w:pPrChange>
      </w:pPr>
    </w:p>
    <w:p w14:paraId="5E1349A9" w14:textId="6D9F2849" w:rsidR="007801FB" w:rsidRPr="00272777" w:rsidDel="00C11DB0" w:rsidRDefault="004A0A3E">
      <w:pPr>
        <w:pStyle w:val="Heading41"/>
        <w:rPr>
          <w:del w:id="3961" w:author="Microsoft account" w:date="2015-09-28T13:24:00Z"/>
          <w:rPrChange w:id="3962" w:author="Microsoft account" w:date="2015-09-28T13:38:00Z">
            <w:rPr>
              <w:del w:id="3963" w:author="Microsoft account" w:date="2015-09-28T13:24:00Z"/>
              <w:rFonts w:asciiTheme="majorHAnsi" w:eastAsia="Times New Roman" w:hAnsiTheme="majorHAnsi" w:cstheme="majorHAnsi"/>
              <w:sz w:val="26"/>
              <w:szCs w:val="26"/>
              <w:lang w:val="en-US"/>
            </w:rPr>
          </w:rPrChange>
        </w:rPr>
        <w:pPrChange w:id="3964" w:author="Microsoft account" w:date="2015-09-28T13:38:00Z">
          <w:pPr>
            <w:widowControl w:val="0"/>
            <w:spacing w:before="69" w:after="0" w:line="360" w:lineRule="auto"/>
            <w:ind w:right="148"/>
            <w:jc w:val="both"/>
          </w:pPr>
        </w:pPrChange>
      </w:pPr>
      <w:del w:id="3965" w:author="Microsoft account" w:date="2015-09-28T13:24:00Z">
        <w:r w:rsidRPr="00272777" w:rsidDel="00C11DB0">
          <w:rPr>
            <w:b w:val="0"/>
            <w:rPrChange w:id="3966" w:author="Microsoft account" w:date="2015-09-28T13:38:00Z">
              <w:rPr>
                <w:rFonts w:asciiTheme="majorHAnsi" w:eastAsia="Calibri" w:hAnsiTheme="majorHAnsi" w:cstheme="majorHAnsi"/>
                <w:b/>
                <w:sz w:val="26"/>
                <w:szCs w:val="26"/>
                <w:lang w:val="en-US"/>
              </w:rPr>
            </w:rPrChange>
          </w:rPr>
          <w:delText>Figure 31:</w:delText>
        </w:r>
        <w:r w:rsidR="007801FB" w:rsidRPr="00272777" w:rsidDel="00C11DB0">
          <w:rPr>
            <w:rPrChange w:id="3967" w:author="Microsoft account" w:date="2015-09-28T13:38:00Z">
              <w:rPr>
                <w:rFonts w:asciiTheme="majorHAnsi" w:eastAsia="Calibri" w:hAnsiTheme="majorHAnsi" w:cstheme="majorHAnsi"/>
                <w:i/>
                <w:sz w:val="26"/>
                <w:szCs w:val="26"/>
                <w:lang w:val="en-US"/>
              </w:rPr>
            </w:rPrChange>
          </w:rPr>
          <w:delText xml:space="preserve"> Android studio command for data sending to</w:delText>
        </w:r>
        <w:r w:rsidR="007801FB" w:rsidRPr="00272777" w:rsidDel="00C11DB0">
          <w:rPr>
            <w:spacing w:val="-3"/>
            <w:rPrChange w:id="3968" w:author="Microsoft account" w:date="2015-09-28T13:38:00Z">
              <w:rPr>
                <w:rFonts w:asciiTheme="majorHAnsi" w:eastAsia="Calibri" w:hAnsiTheme="majorHAnsi" w:cstheme="majorHAnsi"/>
                <w:i/>
                <w:spacing w:val="-3"/>
                <w:sz w:val="26"/>
                <w:szCs w:val="26"/>
                <w:lang w:val="en-US"/>
              </w:rPr>
            </w:rPrChange>
          </w:rPr>
          <w:delText xml:space="preserve"> </w:delText>
        </w:r>
        <w:r w:rsidR="007801FB" w:rsidRPr="00272777" w:rsidDel="00C11DB0">
          <w:rPr>
            <w:rPrChange w:id="3969" w:author="Microsoft account" w:date="2015-09-28T13:38:00Z">
              <w:rPr>
                <w:rFonts w:asciiTheme="majorHAnsi" w:eastAsia="Calibri" w:hAnsiTheme="majorHAnsi" w:cstheme="majorHAnsi"/>
                <w:i/>
                <w:sz w:val="26"/>
                <w:szCs w:val="26"/>
                <w:lang w:val="en-US"/>
              </w:rPr>
            </w:rPrChange>
          </w:rPr>
          <w:delText>server</w:delText>
        </w:r>
      </w:del>
    </w:p>
    <w:p w14:paraId="24FDC69E" w14:textId="0DD96206" w:rsidR="007801FB" w:rsidRPr="00272777" w:rsidDel="00C11DB0" w:rsidRDefault="007801FB">
      <w:pPr>
        <w:pStyle w:val="Heading41"/>
        <w:rPr>
          <w:del w:id="3970" w:author="Microsoft account" w:date="2015-09-28T13:24:00Z"/>
          <w:rPrChange w:id="3971" w:author="Microsoft account" w:date="2015-09-28T13:38:00Z">
            <w:rPr>
              <w:del w:id="3972" w:author="Microsoft account" w:date="2015-09-28T13:24:00Z"/>
              <w:rFonts w:asciiTheme="majorHAnsi" w:eastAsia="Times New Roman" w:hAnsiTheme="majorHAnsi" w:cstheme="majorHAnsi"/>
              <w:i/>
              <w:sz w:val="26"/>
              <w:szCs w:val="26"/>
              <w:lang w:val="en-US"/>
            </w:rPr>
          </w:rPrChange>
        </w:rPr>
        <w:pPrChange w:id="3973" w:author="Microsoft account" w:date="2015-09-28T13:38:00Z">
          <w:pPr>
            <w:widowControl w:val="0"/>
            <w:spacing w:after="0" w:line="360" w:lineRule="auto"/>
            <w:jc w:val="both"/>
          </w:pPr>
        </w:pPrChange>
      </w:pPr>
    </w:p>
    <w:p w14:paraId="36B9564B" w14:textId="61B36400" w:rsidR="007801FB" w:rsidRPr="00272777" w:rsidDel="00C11DB0" w:rsidRDefault="007801FB">
      <w:pPr>
        <w:pStyle w:val="Heading41"/>
        <w:rPr>
          <w:del w:id="3974" w:author="Microsoft account" w:date="2015-09-28T13:24:00Z"/>
          <w:rPrChange w:id="3975" w:author="Microsoft account" w:date="2015-09-28T13:38:00Z">
            <w:rPr>
              <w:del w:id="3976" w:author="Microsoft account" w:date="2015-09-28T13:24:00Z"/>
              <w:rFonts w:asciiTheme="majorHAnsi" w:eastAsia="Times New Roman" w:hAnsiTheme="majorHAnsi" w:cstheme="majorHAnsi"/>
              <w:sz w:val="26"/>
              <w:szCs w:val="26"/>
              <w:lang w:val="en-US"/>
            </w:rPr>
          </w:rPrChange>
        </w:rPr>
        <w:pPrChange w:id="3977" w:author="Microsoft account" w:date="2015-09-28T13:38:00Z">
          <w:pPr>
            <w:widowControl w:val="0"/>
            <w:spacing w:after="0" w:line="360" w:lineRule="auto"/>
            <w:jc w:val="both"/>
          </w:pPr>
        </w:pPrChange>
      </w:pPr>
      <w:del w:id="3978" w:author="Microsoft account" w:date="2015-09-28T13:24:00Z">
        <w:r w:rsidRPr="00272777" w:rsidDel="00C11DB0">
          <w:rPr>
            <w:rPrChange w:id="3979" w:author="Microsoft account" w:date="2015-09-28T13:38:00Z">
              <w:rPr>
                <w:rFonts w:asciiTheme="majorHAnsi" w:eastAsia="Times New Roman" w:hAnsiTheme="majorHAnsi" w:cstheme="majorHAnsi"/>
                <w:sz w:val="26"/>
                <w:szCs w:val="26"/>
                <w:lang w:val="en-US"/>
              </w:rPr>
            </w:rPrChange>
          </w:rPr>
          <w:delText>This command is executed and data will be sent to server under JSON</w:delText>
        </w:r>
        <w:r w:rsidRPr="00272777" w:rsidDel="00C11DB0">
          <w:rPr>
            <w:spacing w:val="-10"/>
            <w:rPrChange w:id="3980" w:author="Microsoft account" w:date="2015-09-28T13:38:00Z">
              <w:rPr>
                <w:rFonts w:asciiTheme="majorHAnsi" w:eastAsia="Times New Roman" w:hAnsiTheme="majorHAnsi" w:cstheme="majorHAnsi"/>
                <w:spacing w:val="-10"/>
                <w:sz w:val="26"/>
                <w:szCs w:val="26"/>
                <w:lang w:val="en-US"/>
              </w:rPr>
            </w:rPrChange>
          </w:rPr>
          <w:delText xml:space="preserve"> </w:delText>
        </w:r>
        <w:r w:rsidRPr="00272777" w:rsidDel="00C11DB0">
          <w:rPr>
            <w:rPrChange w:id="3981" w:author="Microsoft account" w:date="2015-09-28T13:38:00Z">
              <w:rPr>
                <w:rFonts w:asciiTheme="majorHAnsi" w:eastAsia="Times New Roman" w:hAnsiTheme="majorHAnsi" w:cstheme="majorHAnsi"/>
                <w:sz w:val="26"/>
                <w:szCs w:val="26"/>
                <w:lang w:val="en-US"/>
              </w:rPr>
            </w:rPrChange>
          </w:rPr>
          <w:delText>format.</w:delText>
        </w:r>
      </w:del>
    </w:p>
    <w:p w14:paraId="7F304C3D" w14:textId="3A10437E" w:rsidR="007801FB" w:rsidRPr="00272777" w:rsidDel="00C11DB0" w:rsidRDefault="007801FB">
      <w:pPr>
        <w:pStyle w:val="Heading41"/>
        <w:rPr>
          <w:del w:id="3982" w:author="Microsoft account" w:date="2015-09-28T13:24:00Z"/>
          <w:rPrChange w:id="3983" w:author="Microsoft account" w:date="2015-09-28T13:38:00Z">
            <w:rPr>
              <w:del w:id="3984" w:author="Microsoft account" w:date="2015-09-28T13:24:00Z"/>
              <w:rFonts w:asciiTheme="majorHAnsi" w:eastAsia="Times New Roman" w:hAnsiTheme="majorHAnsi" w:cstheme="majorHAnsi"/>
              <w:sz w:val="26"/>
              <w:szCs w:val="26"/>
              <w:lang w:val="en-US"/>
            </w:rPr>
          </w:rPrChange>
        </w:rPr>
        <w:pPrChange w:id="3985" w:author="Microsoft account" w:date="2015-09-28T13:38:00Z">
          <w:pPr>
            <w:widowControl w:val="0"/>
            <w:spacing w:after="0" w:line="360" w:lineRule="auto"/>
            <w:jc w:val="both"/>
          </w:pPr>
        </w:pPrChange>
      </w:pPr>
    </w:p>
    <w:p w14:paraId="7AE9CDEC" w14:textId="2FF95C0E" w:rsidR="007801FB" w:rsidRPr="00AF28A9" w:rsidDel="00F44F78" w:rsidRDefault="007D2513">
      <w:pPr>
        <w:pStyle w:val="Heading41"/>
        <w:rPr>
          <w:del w:id="3986" w:author="Microsoft account" w:date="2015-09-28T14:02:00Z"/>
        </w:rPr>
        <w:pPrChange w:id="3987" w:author="Microsoft account" w:date="2015-09-28T13:38:00Z">
          <w:pPr>
            <w:pStyle w:val="Heading51"/>
            <w:numPr>
              <w:ilvl w:val="0"/>
              <w:numId w:val="0"/>
            </w:numPr>
            <w:ind w:firstLine="0"/>
          </w:pPr>
        </w:pPrChange>
      </w:pPr>
      <w:bookmarkStart w:id="3988" w:name="_TOC_250006"/>
      <w:del w:id="3989" w:author="Microsoft account" w:date="2015-09-28T13:24:00Z">
        <w:r w:rsidRPr="00272777" w:rsidDel="00C11DB0">
          <w:rPr>
            <w:b w:val="0"/>
            <w:rPrChange w:id="3990" w:author="Microsoft account" w:date="2015-09-28T13:38:00Z">
              <w:rPr>
                <w:b w:val="0"/>
                <w:bCs w:val="0"/>
              </w:rPr>
            </w:rPrChange>
          </w:rPr>
          <w:delText>3</w:delText>
        </w:r>
      </w:del>
      <w:del w:id="3991" w:author="Microsoft account" w:date="2015-09-28T14:02:00Z">
        <w:r w:rsidRPr="00272777" w:rsidDel="00F44F78">
          <w:rPr>
            <w:b w:val="0"/>
            <w:rPrChange w:id="3992" w:author="Microsoft account" w:date="2015-09-28T13:38:00Z">
              <w:rPr>
                <w:b w:val="0"/>
                <w:bCs w:val="0"/>
              </w:rPr>
            </w:rPrChange>
          </w:rPr>
          <w:delText>.6.</w:delText>
        </w:r>
      </w:del>
      <w:del w:id="3993" w:author="Microsoft account" w:date="2015-09-28T13:24:00Z">
        <w:r w:rsidRPr="00272777" w:rsidDel="00C11DB0">
          <w:rPr>
            <w:b w:val="0"/>
            <w:rPrChange w:id="3994" w:author="Microsoft account" w:date="2015-09-28T13:38:00Z">
              <w:rPr>
                <w:b w:val="0"/>
                <w:bCs w:val="0"/>
              </w:rPr>
            </w:rPrChange>
          </w:rPr>
          <w:delText>1</w:delText>
        </w:r>
      </w:del>
      <w:del w:id="3995" w:author="Microsoft account" w:date="2015-09-28T13:25:00Z">
        <w:r w:rsidRPr="00272777" w:rsidDel="00C11DB0">
          <w:rPr>
            <w:b w:val="0"/>
            <w:rPrChange w:id="3996" w:author="Microsoft account" w:date="2015-09-28T13:38:00Z">
              <w:rPr>
                <w:b w:val="0"/>
                <w:bCs w:val="0"/>
              </w:rPr>
            </w:rPrChange>
          </w:rPr>
          <w:delText>.</w:delText>
        </w:r>
      </w:del>
      <w:del w:id="3997" w:author="Microsoft account" w:date="2015-09-28T14:02:00Z">
        <w:r w:rsidRPr="00272777" w:rsidDel="00F44F78">
          <w:rPr>
            <w:b w:val="0"/>
            <w:rPrChange w:id="3998" w:author="Microsoft account" w:date="2015-09-28T13:38:00Z">
              <w:rPr>
                <w:b w:val="0"/>
                <w:bCs w:val="0"/>
              </w:rPr>
            </w:rPrChange>
          </w:rPr>
          <w:delText xml:space="preserve">3. </w:delText>
        </w:r>
        <w:r w:rsidR="007801FB" w:rsidRPr="00272777" w:rsidDel="00F44F78">
          <w:rPr>
            <w:b w:val="0"/>
            <w:rPrChange w:id="3999" w:author="Microsoft account" w:date="2015-09-28T13:38:00Z">
              <w:rPr>
                <w:b w:val="0"/>
                <w:bCs w:val="0"/>
              </w:rPr>
            </w:rPrChange>
          </w:rPr>
          <w:delText>Program</w:delText>
        </w:r>
        <w:r w:rsidR="007801FB" w:rsidRPr="00272777" w:rsidDel="00F44F78">
          <w:rPr>
            <w:b w:val="0"/>
            <w:spacing w:val="-4"/>
            <w:rPrChange w:id="4000" w:author="Microsoft account" w:date="2015-09-28T13:38:00Z">
              <w:rPr>
                <w:b w:val="0"/>
                <w:bCs w:val="0"/>
                <w:spacing w:val="-4"/>
              </w:rPr>
            </w:rPrChange>
          </w:rPr>
          <w:delText xml:space="preserve"> </w:delText>
        </w:r>
        <w:r w:rsidR="007801FB" w:rsidRPr="00272777" w:rsidDel="00F44F78">
          <w:rPr>
            <w:b w:val="0"/>
            <w:rPrChange w:id="4001" w:author="Microsoft account" w:date="2015-09-28T13:38:00Z">
              <w:rPr>
                <w:b w:val="0"/>
                <w:bCs w:val="0"/>
              </w:rPr>
            </w:rPrChange>
          </w:rPr>
          <w:delText>structure</w:delText>
        </w:r>
        <w:bookmarkEnd w:id="3988"/>
      </w:del>
    </w:p>
    <w:p w14:paraId="768DCA0C" w14:textId="32FD8B03" w:rsidR="007801FB" w:rsidRPr="00272777" w:rsidDel="00F44F78" w:rsidRDefault="007801FB">
      <w:pPr>
        <w:widowControl w:val="0"/>
        <w:spacing w:after="0" w:line="276" w:lineRule="auto"/>
        <w:jc w:val="both"/>
        <w:rPr>
          <w:del w:id="4002" w:author="Microsoft account" w:date="2015-09-28T14:02:00Z"/>
          <w:rFonts w:asciiTheme="majorHAnsi" w:eastAsia="Times New Roman" w:hAnsiTheme="majorHAnsi" w:cstheme="majorHAnsi"/>
          <w:b/>
          <w:bCs/>
          <w:sz w:val="26"/>
          <w:szCs w:val="26"/>
          <w:lang w:val="en-US"/>
        </w:rPr>
        <w:pPrChange w:id="4003" w:author="Microsoft account" w:date="2015-09-28T13:38:00Z">
          <w:pPr>
            <w:widowControl w:val="0"/>
            <w:spacing w:after="0" w:line="360" w:lineRule="auto"/>
            <w:jc w:val="both"/>
          </w:pPr>
        </w:pPrChange>
      </w:pPr>
    </w:p>
    <w:p w14:paraId="388D1D2E" w14:textId="57680264" w:rsidR="007801FB" w:rsidRPr="00272777" w:rsidDel="00C11DB0" w:rsidRDefault="007801FB">
      <w:pPr>
        <w:widowControl w:val="0"/>
        <w:spacing w:before="10" w:after="0" w:line="276" w:lineRule="auto"/>
        <w:jc w:val="both"/>
        <w:rPr>
          <w:del w:id="4004" w:author="Microsoft account" w:date="2015-09-28T13:23:00Z"/>
          <w:rFonts w:asciiTheme="majorHAnsi" w:eastAsia="Times New Roman" w:hAnsiTheme="majorHAnsi" w:cstheme="majorHAnsi"/>
          <w:b/>
          <w:bCs/>
          <w:sz w:val="26"/>
          <w:szCs w:val="26"/>
          <w:lang w:val="en-US"/>
        </w:rPr>
        <w:pPrChange w:id="4005" w:author="Microsoft account" w:date="2015-09-28T13:38:00Z">
          <w:pPr>
            <w:widowControl w:val="0"/>
            <w:spacing w:before="10" w:after="0" w:line="360" w:lineRule="auto"/>
            <w:jc w:val="both"/>
          </w:pPr>
        </w:pPrChange>
      </w:pPr>
    </w:p>
    <w:p w14:paraId="18A53A11" w14:textId="000559D4" w:rsidR="007801FB" w:rsidRPr="00272777" w:rsidDel="00F44F78" w:rsidRDefault="007801FB">
      <w:pPr>
        <w:widowControl w:val="0"/>
        <w:spacing w:after="0" w:line="276" w:lineRule="auto"/>
        <w:ind w:right="148"/>
        <w:jc w:val="both"/>
        <w:rPr>
          <w:del w:id="4006" w:author="Microsoft account" w:date="2015-09-28T14:02:00Z"/>
          <w:rFonts w:asciiTheme="majorHAnsi" w:eastAsia="Times New Roman" w:hAnsiTheme="majorHAnsi" w:cstheme="majorHAnsi"/>
          <w:sz w:val="26"/>
          <w:szCs w:val="26"/>
          <w:lang w:val="en-US"/>
        </w:rPr>
        <w:pPrChange w:id="4007" w:author="Microsoft account" w:date="2015-09-28T13:38:00Z">
          <w:pPr>
            <w:widowControl w:val="0"/>
            <w:spacing w:after="0" w:line="360" w:lineRule="auto"/>
            <w:ind w:right="148"/>
            <w:jc w:val="both"/>
          </w:pPr>
        </w:pPrChange>
      </w:pPr>
      <w:del w:id="4008" w:author="Microsoft account" w:date="2015-09-28T14:02:00Z">
        <w:r w:rsidRPr="00272777" w:rsidDel="00F44F78">
          <w:rPr>
            <w:rFonts w:asciiTheme="majorHAnsi" w:eastAsia="Times New Roman" w:hAnsiTheme="majorHAnsi" w:cstheme="majorHAnsi"/>
            <w:sz w:val="26"/>
            <w:szCs w:val="26"/>
            <w:lang w:val="en-US"/>
          </w:rPr>
          <w:delText>There are two main classes used in this part of Android application. The general functions of those are represented in Table</w:delText>
        </w:r>
        <w:r w:rsidRPr="00272777" w:rsidDel="00F44F78">
          <w:rPr>
            <w:rFonts w:asciiTheme="majorHAnsi" w:eastAsia="Times New Roman" w:hAnsiTheme="majorHAnsi" w:cstheme="majorHAnsi"/>
            <w:spacing w:val="-7"/>
            <w:sz w:val="26"/>
            <w:szCs w:val="26"/>
            <w:lang w:val="en-US"/>
          </w:rPr>
          <w:delText xml:space="preserve"> </w:delText>
        </w:r>
        <w:r w:rsidRPr="00272777" w:rsidDel="00F44F78">
          <w:rPr>
            <w:rFonts w:asciiTheme="majorHAnsi" w:eastAsia="Times New Roman" w:hAnsiTheme="majorHAnsi" w:cstheme="majorHAnsi"/>
            <w:sz w:val="26"/>
            <w:szCs w:val="26"/>
            <w:lang w:val="en-US"/>
          </w:rPr>
          <w:delText>5.</w:delText>
        </w:r>
      </w:del>
    </w:p>
    <w:p w14:paraId="15B1552D" w14:textId="461D1207" w:rsidR="007801FB" w:rsidRPr="00AF28A9" w:rsidDel="00F44F78" w:rsidRDefault="007801FB">
      <w:pPr>
        <w:spacing w:line="276" w:lineRule="auto"/>
        <w:rPr>
          <w:del w:id="4009" w:author="Microsoft account" w:date="2015-09-28T14:02:00Z"/>
        </w:rPr>
        <w:pPrChange w:id="4010" w:author="Microsoft account" w:date="2015-09-28T13:38:00Z">
          <w:pPr>
            <w:widowControl w:val="0"/>
            <w:spacing w:after="0" w:line="276" w:lineRule="auto"/>
            <w:ind w:right="148"/>
            <w:jc w:val="both"/>
          </w:pPr>
        </w:pPrChange>
      </w:pPr>
      <w:del w:id="4011" w:author="Microsoft account" w:date="2015-09-28T14:02:00Z">
        <w:r w:rsidRPr="006F31A6" w:rsidDel="00F44F78">
          <w:rPr>
            <w:rFonts w:asciiTheme="majorHAnsi" w:hAnsiTheme="majorHAnsi" w:cstheme="majorHAnsi"/>
            <w:b/>
            <w:sz w:val="26"/>
            <w:szCs w:val="26"/>
            <w:rPrChange w:id="4012" w:author="Microsoft account" w:date="2015-09-28T13:45:00Z">
              <w:rPr>
                <w:rFonts w:asciiTheme="majorHAnsi" w:hAnsiTheme="majorHAnsi" w:cstheme="majorHAnsi"/>
                <w:b/>
                <w:sz w:val="26"/>
                <w:szCs w:val="26"/>
                <w:lang w:val="en-US"/>
              </w:rPr>
            </w:rPrChange>
          </w:rPr>
          <w:delText>Table 5</w:delText>
        </w:r>
        <w:r w:rsidRPr="006F31A6" w:rsidDel="00F44F78">
          <w:rPr>
            <w:rFonts w:asciiTheme="majorHAnsi" w:hAnsiTheme="majorHAnsi" w:cstheme="majorHAnsi"/>
            <w:i/>
            <w:sz w:val="26"/>
            <w:szCs w:val="26"/>
            <w:rPrChange w:id="4013" w:author="Microsoft account" w:date="2015-09-28T13:45:00Z">
              <w:rPr>
                <w:rFonts w:asciiTheme="majorHAnsi" w:hAnsiTheme="majorHAnsi" w:cstheme="majorHAnsi"/>
                <w:b/>
                <w:sz w:val="26"/>
                <w:szCs w:val="26"/>
                <w:lang w:val="en-US"/>
              </w:rPr>
            </w:rPrChange>
          </w:rPr>
          <w:delText>: Android function summary for retrieving data from</w:delText>
        </w:r>
        <w:r w:rsidRPr="006F31A6" w:rsidDel="00F44F78">
          <w:rPr>
            <w:rFonts w:asciiTheme="majorHAnsi" w:hAnsiTheme="majorHAnsi" w:cstheme="majorHAnsi"/>
            <w:i/>
            <w:spacing w:val="-10"/>
            <w:sz w:val="26"/>
            <w:szCs w:val="26"/>
            <w:rPrChange w:id="4014" w:author="Microsoft account" w:date="2015-09-28T13:45:00Z">
              <w:rPr>
                <w:rFonts w:asciiTheme="majorHAnsi" w:hAnsiTheme="majorHAnsi" w:cstheme="majorHAnsi"/>
                <w:b/>
                <w:spacing w:val="-10"/>
                <w:sz w:val="26"/>
                <w:szCs w:val="26"/>
                <w:lang w:val="en-US"/>
              </w:rPr>
            </w:rPrChange>
          </w:rPr>
          <w:delText xml:space="preserve"> </w:delText>
        </w:r>
        <w:r w:rsidRPr="006F31A6" w:rsidDel="00F44F78">
          <w:rPr>
            <w:rFonts w:asciiTheme="majorHAnsi" w:hAnsiTheme="majorHAnsi" w:cstheme="majorHAnsi"/>
            <w:i/>
            <w:sz w:val="26"/>
            <w:szCs w:val="26"/>
            <w:rPrChange w:id="4015" w:author="Microsoft account" w:date="2015-09-28T13:45:00Z">
              <w:rPr>
                <w:rFonts w:asciiTheme="majorHAnsi" w:hAnsiTheme="majorHAnsi" w:cstheme="majorHAnsi"/>
                <w:b/>
                <w:sz w:val="26"/>
                <w:szCs w:val="26"/>
                <w:lang w:val="en-US"/>
              </w:rPr>
            </w:rPrChange>
          </w:rPr>
          <w:delText>server</w:delText>
        </w:r>
      </w:del>
    </w:p>
    <w:p w14:paraId="4F1D5F43" w14:textId="64496E48" w:rsidR="007801FB" w:rsidRPr="00272777" w:rsidDel="00F44F78" w:rsidRDefault="007801FB">
      <w:pPr>
        <w:widowControl w:val="0"/>
        <w:spacing w:after="0" w:line="276" w:lineRule="auto"/>
        <w:jc w:val="both"/>
        <w:rPr>
          <w:del w:id="4016" w:author="Microsoft account" w:date="2015-09-28T14:02:00Z"/>
          <w:rFonts w:asciiTheme="majorHAnsi" w:eastAsia="Times New Roman" w:hAnsiTheme="majorHAnsi" w:cstheme="majorHAnsi"/>
          <w:sz w:val="26"/>
          <w:szCs w:val="26"/>
          <w:lang w:val="en-US"/>
        </w:rPr>
        <w:pPrChange w:id="4017" w:author="Microsoft account" w:date="2015-09-28T13:38:00Z">
          <w:pPr>
            <w:widowControl w:val="0"/>
            <w:spacing w:after="0" w:line="360" w:lineRule="auto"/>
            <w:jc w:val="both"/>
          </w:pPr>
        </w:pPrChange>
      </w:pPr>
    </w:p>
    <w:p w14:paraId="34DC64DB" w14:textId="2E2EE084" w:rsidR="007801FB" w:rsidRPr="00272777" w:rsidDel="00C11DB0" w:rsidRDefault="007801FB">
      <w:pPr>
        <w:widowControl w:val="0"/>
        <w:spacing w:before="9" w:after="0" w:line="276" w:lineRule="auto"/>
        <w:jc w:val="both"/>
        <w:rPr>
          <w:del w:id="4018" w:author="Microsoft account" w:date="2015-09-28T13:23:00Z"/>
          <w:rFonts w:asciiTheme="majorHAnsi" w:eastAsia="Times New Roman" w:hAnsiTheme="majorHAnsi" w:cstheme="majorHAnsi"/>
          <w:sz w:val="26"/>
          <w:szCs w:val="26"/>
          <w:lang w:val="en-US"/>
        </w:rPr>
        <w:pPrChange w:id="4019" w:author="Microsoft account" w:date="2015-09-28T13:38:00Z">
          <w:pPr>
            <w:widowControl w:val="0"/>
            <w:spacing w:before="9" w:after="0" w:line="360" w:lineRule="auto"/>
            <w:jc w:val="both"/>
          </w:pPr>
        </w:pPrChange>
      </w:pPr>
    </w:p>
    <w:tbl>
      <w:tblPr>
        <w:tblW w:w="8614" w:type="dxa"/>
        <w:tblInd w:w="435" w:type="dxa"/>
        <w:tblLayout w:type="fixed"/>
        <w:tblCellMar>
          <w:left w:w="0" w:type="dxa"/>
          <w:right w:w="0" w:type="dxa"/>
        </w:tblCellMar>
        <w:tblLook w:val="01E0" w:firstRow="1" w:lastRow="1" w:firstColumn="1" w:lastColumn="1" w:noHBand="0" w:noVBand="0"/>
        <w:tblPrChange w:id="4020" w:author="Microsoft account" w:date="2015-09-28T14:03:00Z">
          <w:tblPr>
            <w:tblW w:w="0" w:type="auto"/>
            <w:tblInd w:w="435" w:type="dxa"/>
            <w:tblLayout w:type="fixed"/>
            <w:tblCellMar>
              <w:left w:w="0" w:type="dxa"/>
              <w:right w:w="0" w:type="dxa"/>
            </w:tblCellMar>
            <w:tblLook w:val="01E0" w:firstRow="1" w:lastRow="1" w:firstColumn="1" w:lastColumn="1" w:noHBand="0" w:noVBand="0"/>
          </w:tblPr>
        </w:tblPrChange>
      </w:tblPr>
      <w:tblGrid>
        <w:gridCol w:w="2323"/>
        <w:gridCol w:w="6291"/>
        <w:tblGridChange w:id="4021">
          <w:tblGrid>
            <w:gridCol w:w="2323"/>
            <w:gridCol w:w="6291"/>
          </w:tblGrid>
        </w:tblGridChange>
      </w:tblGrid>
      <w:tr w:rsidR="00383338" w:rsidRPr="00272777" w:rsidDel="00F44F78" w14:paraId="5BC37936" w14:textId="6B96F01C" w:rsidTr="00F44F78">
        <w:trPr>
          <w:trHeight w:hRule="exact" w:val="790"/>
          <w:del w:id="4022" w:author="Microsoft account" w:date="2015-09-28T14:02:00Z"/>
          <w:trPrChange w:id="4023" w:author="Microsoft account" w:date="2015-09-28T14:03:00Z">
            <w:trPr>
              <w:trHeight w:hRule="exact" w:val="790"/>
            </w:trPr>
          </w:trPrChange>
        </w:trPr>
        <w:tc>
          <w:tcPr>
            <w:tcW w:w="2323" w:type="dxa"/>
            <w:tcBorders>
              <w:top w:val="single" w:sz="4" w:space="0" w:color="000000"/>
              <w:left w:val="single" w:sz="4" w:space="0" w:color="000000"/>
              <w:bottom w:val="single" w:sz="4" w:space="0" w:color="000000"/>
              <w:right w:val="single" w:sz="4" w:space="0" w:color="000000"/>
            </w:tcBorders>
            <w:tcPrChange w:id="4024" w:author="Microsoft account" w:date="2015-09-28T14:03:00Z">
              <w:tcPr>
                <w:tcW w:w="2323" w:type="dxa"/>
                <w:tcBorders>
                  <w:top w:val="single" w:sz="4" w:space="0" w:color="000000"/>
                  <w:left w:val="single" w:sz="4" w:space="0" w:color="000000"/>
                  <w:bottom w:val="single" w:sz="4" w:space="0" w:color="000000"/>
                  <w:right w:val="single" w:sz="4" w:space="0" w:color="000000"/>
                </w:tcBorders>
              </w:tcPr>
            </w:tcPrChange>
          </w:tcPr>
          <w:p w14:paraId="06160565" w14:textId="7EE08EE1" w:rsidR="007801FB" w:rsidRPr="00272777" w:rsidDel="00F44F78" w:rsidRDefault="007801FB">
            <w:pPr>
              <w:widowControl w:val="0"/>
              <w:spacing w:after="0" w:line="276" w:lineRule="auto"/>
              <w:jc w:val="both"/>
              <w:rPr>
                <w:del w:id="4025" w:author="Microsoft account" w:date="2015-09-28T14:02:00Z"/>
                <w:rFonts w:asciiTheme="majorHAnsi" w:eastAsia="Times New Roman" w:hAnsiTheme="majorHAnsi" w:cstheme="majorHAnsi"/>
                <w:sz w:val="26"/>
                <w:szCs w:val="26"/>
                <w:lang w:val="en-US"/>
              </w:rPr>
              <w:pPrChange w:id="4026" w:author="Microsoft account" w:date="2015-09-28T13:38:00Z">
                <w:pPr>
                  <w:widowControl w:val="0"/>
                  <w:spacing w:after="0" w:line="360" w:lineRule="auto"/>
                  <w:jc w:val="both"/>
                </w:pPr>
              </w:pPrChange>
            </w:pPr>
            <w:del w:id="4027" w:author="Microsoft account" w:date="2015-09-28T14:02:00Z">
              <w:r w:rsidRPr="00272777" w:rsidDel="00F44F78">
                <w:rPr>
                  <w:rFonts w:asciiTheme="majorHAnsi" w:eastAsia="Calibri" w:hAnsiTheme="majorHAnsi" w:cstheme="majorHAnsi"/>
                  <w:sz w:val="26"/>
                  <w:szCs w:val="26"/>
                  <w:lang w:val="en-US"/>
                </w:rPr>
                <w:delText>CLASS</w:delText>
              </w:r>
            </w:del>
          </w:p>
        </w:tc>
        <w:tc>
          <w:tcPr>
            <w:tcW w:w="6291" w:type="dxa"/>
            <w:tcBorders>
              <w:top w:val="single" w:sz="4" w:space="0" w:color="000000"/>
              <w:left w:val="single" w:sz="4" w:space="0" w:color="000000"/>
              <w:bottom w:val="single" w:sz="4" w:space="0" w:color="000000"/>
              <w:right w:val="single" w:sz="4" w:space="0" w:color="000000"/>
            </w:tcBorders>
            <w:tcPrChange w:id="4028" w:author="Microsoft account" w:date="2015-09-28T14:03:00Z">
              <w:tcPr>
                <w:tcW w:w="6291" w:type="dxa"/>
                <w:tcBorders>
                  <w:top w:val="single" w:sz="4" w:space="0" w:color="000000"/>
                  <w:left w:val="single" w:sz="4" w:space="0" w:color="000000"/>
                  <w:bottom w:val="single" w:sz="4" w:space="0" w:color="000000"/>
                  <w:right w:val="single" w:sz="4" w:space="0" w:color="000000"/>
                </w:tcBorders>
              </w:tcPr>
            </w:tcPrChange>
          </w:tcPr>
          <w:p w14:paraId="15D9B362" w14:textId="402BCE52" w:rsidR="007801FB" w:rsidRPr="00272777" w:rsidDel="00F44F78" w:rsidRDefault="007801FB">
            <w:pPr>
              <w:widowControl w:val="0"/>
              <w:spacing w:after="0" w:line="276" w:lineRule="auto"/>
              <w:jc w:val="both"/>
              <w:rPr>
                <w:del w:id="4029" w:author="Microsoft account" w:date="2015-09-28T14:02:00Z"/>
                <w:rFonts w:asciiTheme="majorHAnsi" w:eastAsia="Times New Roman" w:hAnsiTheme="majorHAnsi" w:cstheme="majorHAnsi"/>
                <w:sz w:val="26"/>
                <w:szCs w:val="26"/>
                <w:lang w:val="en-US"/>
              </w:rPr>
              <w:pPrChange w:id="4030" w:author="Microsoft account" w:date="2015-09-28T13:38:00Z">
                <w:pPr>
                  <w:widowControl w:val="0"/>
                  <w:spacing w:after="0" w:line="360" w:lineRule="auto"/>
                  <w:jc w:val="both"/>
                </w:pPr>
              </w:pPrChange>
            </w:pPr>
            <w:del w:id="4031" w:author="Microsoft account" w:date="2015-09-28T14:02:00Z">
              <w:r w:rsidRPr="00272777" w:rsidDel="00F44F78">
                <w:rPr>
                  <w:rFonts w:asciiTheme="majorHAnsi" w:eastAsia="Calibri" w:hAnsiTheme="majorHAnsi" w:cstheme="majorHAnsi"/>
                  <w:sz w:val="26"/>
                  <w:szCs w:val="26"/>
                  <w:lang w:val="en-US"/>
                </w:rPr>
                <w:delText>FUNCTION</w:delText>
              </w:r>
            </w:del>
          </w:p>
        </w:tc>
      </w:tr>
      <w:tr w:rsidR="00383338" w:rsidRPr="00272777" w:rsidDel="00F44F78" w14:paraId="2DB356E2" w14:textId="73FDB811" w:rsidTr="00F44F78">
        <w:trPr>
          <w:trHeight w:hRule="exact" w:val="3107"/>
          <w:del w:id="4032" w:author="Microsoft account" w:date="2015-09-28T14:02:00Z"/>
          <w:trPrChange w:id="4033" w:author="Microsoft account" w:date="2015-09-28T14:03:00Z">
            <w:trPr>
              <w:trHeight w:hRule="exact" w:val="3107"/>
            </w:trPr>
          </w:trPrChange>
        </w:trPr>
        <w:tc>
          <w:tcPr>
            <w:tcW w:w="2323" w:type="dxa"/>
            <w:tcBorders>
              <w:top w:val="single" w:sz="4" w:space="0" w:color="000000"/>
              <w:left w:val="single" w:sz="4" w:space="0" w:color="000000"/>
              <w:bottom w:val="single" w:sz="4" w:space="0" w:color="000000"/>
              <w:right w:val="single" w:sz="4" w:space="0" w:color="000000"/>
            </w:tcBorders>
            <w:tcPrChange w:id="4034" w:author="Microsoft account" w:date="2015-09-28T14:03:00Z">
              <w:tcPr>
                <w:tcW w:w="2323" w:type="dxa"/>
                <w:tcBorders>
                  <w:top w:val="single" w:sz="4" w:space="0" w:color="000000"/>
                  <w:left w:val="single" w:sz="4" w:space="0" w:color="000000"/>
                  <w:bottom w:val="single" w:sz="4" w:space="0" w:color="000000"/>
                  <w:right w:val="single" w:sz="4" w:space="0" w:color="000000"/>
                </w:tcBorders>
              </w:tcPr>
            </w:tcPrChange>
          </w:tcPr>
          <w:p w14:paraId="750DF8D0" w14:textId="74DAE13E" w:rsidR="007801FB" w:rsidRPr="00272777" w:rsidDel="00F44F78" w:rsidRDefault="007801FB">
            <w:pPr>
              <w:widowControl w:val="0"/>
              <w:spacing w:after="0" w:line="276" w:lineRule="auto"/>
              <w:jc w:val="both"/>
              <w:rPr>
                <w:del w:id="4035" w:author="Microsoft account" w:date="2015-09-28T14:02:00Z"/>
                <w:rFonts w:asciiTheme="majorHAnsi" w:eastAsia="Times New Roman" w:hAnsiTheme="majorHAnsi" w:cstheme="majorHAnsi"/>
                <w:sz w:val="26"/>
                <w:szCs w:val="26"/>
                <w:lang w:val="en-US"/>
              </w:rPr>
              <w:pPrChange w:id="4036" w:author="Microsoft account" w:date="2015-09-28T13:38:00Z">
                <w:pPr>
                  <w:widowControl w:val="0"/>
                  <w:spacing w:after="0" w:line="360" w:lineRule="auto"/>
                  <w:jc w:val="both"/>
                </w:pPr>
              </w:pPrChange>
            </w:pPr>
            <w:del w:id="4037" w:author="Microsoft account" w:date="2015-09-28T14:02:00Z">
              <w:r w:rsidRPr="00272777" w:rsidDel="00F44F78">
                <w:rPr>
                  <w:rFonts w:asciiTheme="majorHAnsi" w:eastAsia="Calibri" w:hAnsiTheme="majorHAnsi" w:cstheme="majorHAnsi"/>
                  <w:sz w:val="26"/>
                  <w:szCs w:val="26"/>
                  <w:lang w:val="en-US"/>
                </w:rPr>
                <w:delText>HM10Acitivity.java</w:delText>
              </w:r>
            </w:del>
          </w:p>
        </w:tc>
        <w:tc>
          <w:tcPr>
            <w:tcW w:w="6291" w:type="dxa"/>
            <w:tcBorders>
              <w:top w:val="single" w:sz="4" w:space="0" w:color="000000"/>
              <w:left w:val="single" w:sz="4" w:space="0" w:color="000000"/>
              <w:bottom w:val="single" w:sz="4" w:space="0" w:color="000000"/>
              <w:right w:val="single" w:sz="4" w:space="0" w:color="000000"/>
            </w:tcBorders>
            <w:tcPrChange w:id="4038" w:author="Microsoft account" w:date="2015-09-28T14:03:00Z">
              <w:tcPr>
                <w:tcW w:w="6291" w:type="dxa"/>
                <w:tcBorders>
                  <w:top w:val="single" w:sz="4" w:space="0" w:color="000000"/>
                  <w:left w:val="single" w:sz="4" w:space="0" w:color="000000"/>
                  <w:bottom w:val="single" w:sz="4" w:space="0" w:color="000000"/>
                  <w:right w:val="single" w:sz="4" w:space="0" w:color="000000"/>
                </w:tcBorders>
              </w:tcPr>
            </w:tcPrChange>
          </w:tcPr>
          <w:p w14:paraId="340F287E" w14:textId="7C7829E1" w:rsidR="007801FB" w:rsidRPr="00272777" w:rsidDel="00C11DB0" w:rsidRDefault="007801FB">
            <w:pPr>
              <w:widowControl w:val="0"/>
              <w:numPr>
                <w:ilvl w:val="0"/>
                <w:numId w:val="18"/>
              </w:numPr>
              <w:tabs>
                <w:tab w:val="left" w:pos="243"/>
              </w:tabs>
              <w:spacing w:after="0" w:line="276" w:lineRule="auto"/>
              <w:ind w:left="0" w:firstLine="0"/>
              <w:jc w:val="both"/>
              <w:rPr>
                <w:del w:id="4039" w:author="Microsoft account" w:date="2015-09-28T13:25:00Z"/>
                <w:rFonts w:asciiTheme="majorHAnsi" w:eastAsia="Times New Roman" w:hAnsiTheme="majorHAnsi" w:cstheme="majorHAnsi"/>
                <w:sz w:val="26"/>
                <w:szCs w:val="26"/>
                <w:lang w:val="en-US"/>
              </w:rPr>
              <w:pPrChange w:id="4040" w:author="Microsoft account" w:date="2015-09-28T13:38:00Z">
                <w:pPr>
                  <w:widowControl w:val="0"/>
                  <w:numPr>
                    <w:numId w:val="18"/>
                  </w:numPr>
                  <w:tabs>
                    <w:tab w:val="left" w:pos="243"/>
                  </w:tabs>
                  <w:spacing w:after="0" w:line="360" w:lineRule="auto"/>
                  <w:ind w:left="103" w:hanging="140"/>
                  <w:jc w:val="both"/>
                </w:pPr>
              </w:pPrChange>
            </w:pPr>
            <w:del w:id="4041" w:author="Microsoft account" w:date="2015-09-28T14:02:00Z">
              <w:r w:rsidRPr="00272777" w:rsidDel="00F44F78">
                <w:rPr>
                  <w:rFonts w:asciiTheme="majorHAnsi" w:eastAsia="Calibri" w:hAnsiTheme="majorHAnsi" w:cstheme="majorHAnsi"/>
                  <w:sz w:val="26"/>
                  <w:szCs w:val="26"/>
                  <w:lang w:val="en-US"/>
                </w:rPr>
                <w:delText>Rreceiving data from BLE</w:delText>
              </w:r>
              <w:r w:rsidRPr="00272777" w:rsidDel="00F44F78">
                <w:rPr>
                  <w:rFonts w:asciiTheme="majorHAnsi" w:eastAsia="Calibri" w:hAnsiTheme="majorHAnsi" w:cstheme="majorHAnsi"/>
                  <w:spacing w:val="-4"/>
                  <w:sz w:val="26"/>
                  <w:szCs w:val="26"/>
                  <w:lang w:val="en-US"/>
                </w:rPr>
                <w:delText xml:space="preserve"> </w:delText>
              </w:r>
              <w:r w:rsidRPr="00272777" w:rsidDel="00F44F78">
                <w:rPr>
                  <w:rFonts w:asciiTheme="majorHAnsi" w:eastAsia="Calibri" w:hAnsiTheme="majorHAnsi" w:cstheme="majorHAnsi"/>
                  <w:sz w:val="26"/>
                  <w:szCs w:val="26"/>
                  <w:lang w:val="en-US"/>
                </w:rPr>
                <w:delText>module</w:delText>
              </w:r>
            </w:del>
          </w:p>
          <w:p w14:paraId="44913706" w14:textId="28EB90A7" w:rsidR="007801FB" w:rsidRPr="00272777" w:rsidDel="00F44F78" w:rsidRDefault="007801FB">
            <w:pPr>
              <w:widowControl w:val="0"/>
              <w:numPr>
                <w:ilvl w:val="0"/>
                <w:numId w:val="18"/>
              </w:numPr>
              <w:tabs>
                <w:tab w:val="left" w:pos="243"/>
              </w:tabs>
              <w:spacing w:after="0" w:line="276" w:lineRule="auto"/>
              <w:ind w:left="0" w:firstLine="0"/>
              <w:jc w:val="both"/>
              <w:rPr>
                <w:del w:id="4042" w:author="Microsoft account" w:date="2015-09-28T14:02:00Z"/>
                <w:rFonts w:asciiTheme="majorHAnsi" w:eastAsia="Times New Roman" w:hAnsiTheme="majorHAnsi" w:cstheme="majorHAnsi"/>
                <w:sz w:val="26"/>
                <w:szCs w:val="26"/>
                <w:lang w:val="en-US"/>
              </w:rPr>
              <w:pPrChange w:id="4043" w:author="Microsoft account" w:date="2015-09-28T13:38:00Z">
                <w:pPr>
                  <w:widowControl w:val="0"/>
                  <w:spacing w:after="0" w:line="360" w:lineRule="auto"/>
                  <w:jc w:val="both"/>
                </w:pPr>
              </w:pPrChange>
            </w:pPr>
          </w:p>
          <w:p w14:paraId="11F8C570" w14:textId="25360A9D" w:rsidR="007801FB" w:rsidRPr="00272777" w:rsidDel="00C11DB0" w:rsidRDefault="007801FB">
            <w:pPr>
              <w:widowControl w:val="0"/>
              <w:numPr>
                <w:ilvl w:val="0"/>
                <w:numId w:val="18"/>
              </w:numPr>
              <w:tabs>
                <w:tab w:val="left" w:pos="243"/>
              </w:tabs>
              <w:spacing w:after="0" w:line="276" w:lineRule="auto"/>
              <w:ind w:left="0" w:hanging="139"/>
              <w:jc w:val="both"/>
              <w:rPr>
                <w:del w:id="4044" w:author="Microsoft account" w:date="2015-09-28T13:25:00Z"/>
                <w:rFonts w:asciiTheme="majorHAnsi" w:eastAsia="Times New Roman" w:hAnsiTheme="majorHAnsi" w:cstheme="majorHAnsi"/>
                <w:sz w:val="26"/>
                <w:szCs w:val="26"/>
                <w:lang w:val="en-US"/>
              </w:rPr>
              <w:pPrChange w:id="4045" w:author="Microsoft account" w:date="2015-09-28T13:38:00Z">
                <w:pPr>
                  <w:widowControl w:val="0"/>
                  <w:numPr>
                    <w:numId w:val="18"/>
                  </w:numPr>
                  <w:tabs>
                    <w:tab w:val="left" w:pos="243"/>
                  </w:tabs>
                  <w:spacing w:after="0" w:line="360" w:lineRule="auto"/>
                  <w:ind w:left="103" w:hanging="139"/>
                  <w:jc w:val="both"/>
                </w:pPr>
              </w:pPrChange>
            </w:pPr>
            <w:del w:id="4046" w:author="Microsoft account" w:date="2015-09-28T14:02:00Z">
              <w:r w:rsidRPr="00272777" w:rsidDel="00F44F78">
                <w:rPr>
                  <w:rFonts w:asciiTheme="majorHAnsi" w:eastAsia="Calibri" w:hAnsiTheme="majorHAnsi" w:cstheme="majorHAnsi"/>
                  <w:sz w:val="26"/>
                  <w:szCs w:val="26"/>
                  <w:lang w:val="en-US"/>
                </w:rPr>
                <w:delText>Processing signal and storing in</w:delText>
              </w:r>
              <w:r w:rsidRPr="00272777" w:rsidDel="00F44F78">
                <w:rPr>
                  <w:rFonts w:asciiTheme="majorHAnsi" w:eastAsia="Calibri" w:hAnsiTheme="majorHAnsi" w:cstheme="majorHAnsi"/>
                  <w:spacing w:val="-6"/>
                  <w:sz w:val="26"/>
                  <w:szCs w:val="26"/>
                  <w:lang w:val="en-US"/>
                </w:rPr>
                <w:delText xml:space="preserve"> </w:delText>
              </w:r>
              <w:r w:rsidRPr="00272777" w:rsidDel="00F44F78">
                <w:rPr>
                  <w:rFonts w:asciiTheme="majorHAnsi" w:eastAsia="Calibri" w:hAnsiTheme="majorHAnsi" w:cstheme="majorHAnsi"/>
                  <w:sz w:val="26"/>
                  <w:szCs w:val="26"/>
                  <w:lang w:val="en-US"/>
                </w:rPr>
                <w:delText>buffers</w:delText>
              </w:r>
            </w:del>
          </w:p>
          <w:p w14:paraId="0FBB0E84" w14:textId="2541F5C4" w:rsidR="007801FB" w:rsidRPr="00272777" w:rsidDel="00F44F78" w:rsidRDefault="007801FB">
            <w:pPr>
              <w:widowControl w:val="0"/>
              <w:numPr>
                <w:ilvl w:val="0"/>
                <w:numId w:val="18"/>
              </w:numPr>
              <w:tabs>
                <w:tab w:val="left" w:pos="243"/>
              </w:tabs>
              <w:spacing w:after="0" w:line="276" w:lineRule="auto"/>
              <w:ind w:left="0" w:hanging="139"/>
              <w:jc w:val="both"/>
              <w:rPr>
                <w:del w:id="4047" w:author="Microsoft account" w:date="2015-09-28T14:02:00Z"/>
                <w:rFonts w:asciiTheme="majorHAnsi" w:eastAsia="Times New Roman" w:hAnsiTheme="majorHAnsi" w:cstheme="majorHAnsi"/>
                <w:sz w:val="26"/>
                <w:szCs w:val="26"/>
                <w:lang w:val="en-US"/>
              </w:rPr>
              <w:pPrChange w:id="4048" w:author="Microsoft account" w:date="2015-09-28T13:38:00Z">
                <w:pPr>
                  <w:widowControl w:val="0"/>
                  <w:spacing w:after="0" w:line="360" w:lineRule="auto"/>
                  <w:jc w:val="both"/>
                </w:pPr>
              </w:pPrChange>
            </w:pPr>
          </w:p>
          <w:p w14:paraId="1628939B" w14:textId="1EC7D9DD" w:rsidR="007801FB" w:rsidRPr="00272777" w:rsidDel="00F44F78" w:rsidRDefault="007801FB">
            <w:pPr>
              <w:pStyle w:val="ListParagraph"/>
              <w:widowControl w:val="0"/>
              <w:numPr>
                <w:ilvl w:val="0"/>
                <w:numId w:val="18"/>
              </w:numPr>
              <w:tabs>
                <w:tab w:val="left" w:pos="425"/>
                <w:tab w:val="left" w:pos="1451"/>
                <w:tab w:val="left" w:pos="2094"/>
                <w:tab w:val="left" w:pos="2523"/>
                <w:tab w:val="left" w:pos="3348"/>
                <w:tab w:val="left" w:pos="4111"/>
                <w:tab w:val="left" w:pos="4780"/>
                <w:tab w:val="left" w:pos="5743"/>
              </w:tabs>
              <w:spacing w:after="0"/>
              <w:ind w:right="95"/>
              <w:jc w:val="both"/>
              <w:rPr>
                <w:del w:id="4049" w:author="Microsoft account" w:date="2015-09-28T14:02:00Z"/>
                <w:rFonts w:asciiTheme="majorHAnsi" w:eastAsia="Times New Roman" w:hAnsiTheme="majorHAnsi" w:cstheme="majorHAnsi"/>
                <w:sz w:val="26"/>
                <w:szCs w:val="26"/>
                <w:rPrChange w:id="4050" w:author="Microsoft account" w:date="2015-09-28T13:38:00Z">
                  <w:rPr>
                    <w:del w:id="4051" w:author="Microsoft account" w:date="2015-09-28T14:02:00Z"/>
                    <w:rFonts w:eastAsia="Times New Roman"/>
                  </w:rPr>
                </w:rPrChange>
              </w:rPr>
              <w:pPrChange w:id="4052" w:author="Microsoft account" w:date="2015-09-28T13:38:00Z">
                <w:pPr>
                  <w:widowControl w:val="0"/>
                  <w:numPr>
                    <w:numId w:val="18"/>
                  </w:numPr>
                  <w:tabs>
                    <w:tab w:val="left" w:pos="425"/>
                    <w:tab w:val="left" w:pos="1451"/>
                    <w:tab w:val="left" w:pos="2094"/>
                    <w:tab w:val="left" w:pos="2523"/>
                    <w:tab w:val="left" w:pos="3348"/>
                    <w:tab w:val="left" w:pos="4111"/>
                    <w:tab w:val="left" w:pos="4780"/>
                    <w:tab w:val="left" w:pos="5743"/>
                  </w:tabs>
                  <w:spacing w:after="0" w:line="360" w:lineRule="auto"/>
                  <w:ind w:left="103" w:right="95" w:hanging="140"/>
                  <w:jc w:val="both"/>
                </w:pPr>
              </w:pPrChange>
            </w:pPr>
            <w:del w:id="4053" w:author="Microsoft account" w:date="2015-09-28T14:02:00Z">
              <w:r w:rsidRPr="00272777" w:rsidDel="00F44F78">
                <w:rPr>
                  <w:rFonts w:asciiTheme="majorHAnsi" w:hAnsiTheme="majorHAnsi" w:cstheme="majorHAnsi"/>
                  <w:spacing w:val="-1"/>
                  <w:sz w:val="26"/>
                  <w:szCs w:val="26"/>
                  <w:rPrChange w:id="4054" w:author="Microsoft account" w:date="2015-09-28T13:38:00Z">
                    <w:rPr>
                      <w:spacing w:val="-1"/>
                    </w:rPr>
                  </w:rPrChange>
                </w:rPr>
                <w:delText>Sending</w:delText>
              </w:r>
              <w:r w:rsidRPr="00272777" w:rsidDel="00F44F78">
                <w:rPr>
                  <w:rFonts w:asciiTheme="majorHAnsi" w:hAnsiTheme="majorHAnsi" w:cstheme="majorHAnsi"/>
                  <w:spacing w:val="-1"/>
                  <w:sz w:val="26"/>
                  <w:szCs w:val="26"/>
                  <w:rPrChange w:id="4055" w:author="Microsoft account" w:date="2015-09-28T13:38:00Z">
                    <w:rPr>
                      <w:spacing w:val="-1"/>
                    </w:rPr>
                  </w:rPrChange>
                </w:rPr>
                <w:tab/>
              </w:r>
              <w:r w:rsidRPr="00272777" w:rsidDel="00F44F78">
                <w:rPr>
                  <w:rFonts w:asciiTheme="majorHAnsi" w:hAnsiTheme="majorHAnsi" w:cstheme="majorHAnsi"/>
                  <w:sz w:val="26"/>
                  <w:szCs w:val="26"/>
                  <w:rPrChange w:id="4056" w:author="Microsoft account" w:date="2015-09-28T13:38:00Z">
                    <w:rPr/>
                  </w:rPrChange>
                </w:rPr>
                <w:delText>data</w:delText>
              </w:r>
              <w:r w:rsidRPr="00272777" w:rsidDel="00F44F78">
                <w:rPr>
                  <w:rFonts w:asciiTheme="majorHAnsi" w:hAnsiTheme="majorHAnsi" w:cstheme="majorHAnsi"/>
                  <w:sz w:val="26"/>
                  <w:szCs w:val="26"/>
                  <w:rPrChange w:id="4057" w:author="Microsoft account" w:date="2015-09-28T13:38:00Z">
                    <w:rPr/>
                  </w:rPrChange>
                </w:rPr>
                <w:tab/>
                <w:delText>to</w:delText>
              </w:r>
              <w:r w:rsidRPr="00272777" w:rsidDel="00F44F78">
                <w:rPr>
                  <w:rFonts w:asciiTheme="majorHAnsi" w:hAnsiTheme="majorHAnsi" w:cstheme="majorHAnsi"/>
                  <w:sz w:val="26"/>
                  <w:szCs w:val="26"/>
                  <w:rPrChange w:id="4058" w:author="Microsoft account" w:date="2015-09-28T13:38:00Z">
                    <w:rPr/>
                  </w:rPrChange>
                </w:rPr>
                <w:tab/>
              </w:r>
              <w:r w:rsidRPr="00272777" w:rsidDel="00F44F78">
                <w:rPr>
                  <w:rFonts w:asciiTheme="majorHAnsi" w:hAnsiTheme="majorHAnsi" w:cstheme="majorHAnsi"/>
                  <w:spacing w:val="-1"/>
                  <w:sz w:val="26"/>
                  <w:szCs w:val="26"/>
                  <w:rPrChange w:id="4059" w:author="Microsoft account" w:date="2015-09-28T13:38:00Z">
                    <w:rPr>
                      <w:spacing w:val="-1"/>
                    </w:rPr>
                  </w:rPrChange>
                </w:rPr>
                <w:delText>server</w:delText>
              </w:r>
              <w:r w:rsidRPr="00272777" w:rsidDel="00F44F78">
                <w:rPr>
                  <w:rFonts w:asciiTheme="majorHAnsi" w:hAnsiTheme="majorHAnsi" w:cstheme="majorHAnsi"/>
                  <w:spacing w:val="-1"/>
                  <w:sz w:val="26"/>
                  <w:szCs w:val="26"/>
                  <w:rPrChange w:id="4060" w:author="Microsoft account" w:date="2015-09-28T13:38:00Z">
                    <w:rPr>
                      <w:spacing w:val="-1"/>
                    </w:rPr>
                  </w:rPrChange>
                </w:rPr>
                <w:tab/>
              </w:r>
              <w:r w:rsidRPr="00272777" w:rsidDel="00F44F78">
                <w:rPr>
                  <w:rFonts w:asciiTheme="majorHAnsi" w:hAnsiTheme="majorHAnsi" w:cstheme="majorHAnsi"/>
                  <w:sz w:val="26"/>
                  <w:szCs w:val="26"/>
                  <w:rPrChange w:id="4061" w:author="Microsoft account" w:date="2015-09-28T13:38:00Z">
                    <w:rPr/>
                  </w:rPrChange>
                </w:rPr>
                <w:delText>using</w:delText>
              </w:r>
              <w:r w:rsidRPr="00272777" w:rsidDel="00F44F78">
                <w:rPr>
                  <w:rFonts w:asciiTheme="majorHAnsi" w:hAnsiTheme="majorHAnsi" w:cstheme="majorHAnsi"/>
                  <w:sz w:val="26"/>
                  <w:szCs w:val="26"/>
                  <w:rPrChange w:id="4062" w:author="Microsoft account" w:date="2015-09-28T13:38:00Z">
                    <w:rPr/>
                  </w:rPrChange>
                </w:rPr>
                <w:tab/>
                <w:delText>Http</w:delText>
              </w:r>
              <w:r w:rsidRPr="00272777" w:rsidDel="00F44F78">
                <w:rPr>
                  <w:rFonts w:asciiTheme="majorHAnsi" w:hAnsiTheme="majorHAnsi" w:cstheme="majorHAnsi"/>
                  <w:sz w:val="26"/>
                  <w:szCs w:val="26"/>
                  <w:rPrChange w:id="4063" w:author="Microsoft account" w:date="2015-09-28T13:38:00Z">
                    <w:rPr/>
                  </w:rPrChange>
                </w:rPr>
                <w:tab/>
                <w:delText>method</w:delText>
              </w:r>
              <w:r w:rsidRPr="00272777" w:rsidDel="00F44F78">
                <w:rPr>
                  <w:rFonts w:asciiTheme="majorHAnsi" w:hAnsiTheme="majorHAnsi" w:cstheme="majorHAnsi"/>
                  <w:sz w:val="26"/>
                  <w:szCs w:val="26"/>
                  <w:rPrChange w:id="4064" w:author="Microsoft account" w:date="2015-09-28T13:38:00Z">
                    <w:rPr/>
                  </w:rPrChange>
                </w:rPr>
                <w:tab/>
              </w:r>
              <w:r w:rsidRPr="00272777" w:rsidDel="00F44F78">
                <w:rPr>
                  <w:rFonts w:asciiTheme="majorHAnsi" w:hAnsiTheme="majorHAnsi" w:cstheme="majorHAnsi"/>
                  <w:spacing w:val="-1"/>
                  <w:sz w:val="26"/>
                  <w:szCs w:val="26"/>
                  <w:rPrChange w:id="4065" w:author="Microsoft account" w:date="2015-09-28T13:38:00Z">
                    <w:rPr>
                      <w:spacing w:val="-1"/>
                    </w:rPr>
                  </w:rPrChange>
                </w:rPr>
                <w:delText>from</w:delText>
              </w:r>
              <w:r w:rsidRPr="00272777" w:rsidDel="00F44F78">
                <w:rPr>
                  <w:rFonts w:asciiTheme="majorHAnsi" w:hAnsiTheme="majorHAnsi" w:cstheme="majorHAnsi"/>
                  <w:sz w:val="26"/>
                  <w:szCs w:val="26"/>
                  <w:rPrChange w:id="4066" w:author="Microsoft account" w:date="2015-09-28T13:38:00Z">
                    <w:rPr/>
                  </w:rPrChange>
                </w:rPr>
                <w:delText xml:space="preserve"> JSONParser.java</w:delText>
              </w:r>
            </w:del>
          </w:p>
        </w:tc>
      </w:tr>
      <w:tr w:rsidR="00383338" w:rsidRPr="00272777" w:rsidDel="00F44F78" w14:paraId="7372608A" w14:textId="5B63B355" w:rsidTr="00F44F78">
        <w:trPr>
          <w:trHeight w:hRule="exact" w:val="1560"/>
          <w:del w:id="4067" w:author="Microsoft account" w:date="2015-09-28T14:02:00Z"/>
          <w:trPrChange w:id="4068" w:author="Microsoft account" w:date="2015-09-28T14:03:00Z">
            <w:trPr>
              <w:trHeight w:hRule="exact" w:val="1560"/>
            </w:trPr>
          </w:trPrChange>
        </w:trPr>
        <w:tc>
          <w:tcPr>
            <w:tcW w:w="2323" w:type="dxa"/>
            <w:tcBorders>
              <w:top w:val="single" w:sz="4" w:space="0" w:color="000000"/>
              <w:left w:val="single" w:sz="4" w:space="0" w:color="000000"/>
              <w:bottom w:val="single" w:sz="4" w:space="0" w:color="000000"/>
              <w:right w:val="single" w:sz="4" w:space="0" w:color="000000"/>
            </w:tcBorders>
            <w:tcPrChange w:id="4069" w:author="Microsoft account" w:date="2015-09-28T14:03:00Z">
              <w:tcPr>
                <w:tcW w:w="2323" w:type="dxa"/>
                <w:tcBorders>
                  <w:top w:val="single" w:sz="4" w:space="0" w:color="000000"/>
                  <w:left w:val="single" w:sz="4" w:space="0" w:color="000000"/>
                  <w:bottom w:val="single" w:sz="4" w:space="0" w:color="000000"/>
                  <w:right w:val="single" w:sz="4" w:space="0" w:color="000000"/>
                </w:tcBorders>
              </w:tcPr>
            </w:tcPrChange>
          </w:tcPr>
          <w:p w14:paraId="5418F112" w14:textId="6820FFCC" w:rsidR="007801FB" w:rsidRPr="00272777" w:rsidDel="00F44F78" w:rsidRDefault="007801FB">
            <w:pPr>
              <w:widowControl w:val="0"/>
              <w:spacing w:after="0" w:line="276" w:lineRule="auto"/>
              <w:jc w:val="both"/>
              <w:rPr>
                <w:del w:id="4070" w:author="Microsoft account" w:date="2015-09-28T14:02:00Z"/>
                <w:rFonts w:asciiTheme="majorHAnsi" w:eastAsia="Times New Roman" w:hAnsiTheme="majorHAnsi" w:cstheme="majorHAnsi"/>
                <w:sz w:val="26"/>
                <w:szCs w:val="26"/>
                <w:lang w:val="en-US"/>
              </w:rPr>
              <w:pPrChange w:id="4071" w:author="Microsoft account" w:date="2015-09-28T13:38:00Z">
                <w:pPr>
                  <w:widowControl w:val="0"/>
                  <w:spacing w:after="0" w:line="360" w:lineRule="auto"/>
                  <w:jc w:val="both"/>
                </w:pPr>
              </w:pPrChange>
            </w:pPr>
            <w:del w:id="4072" w:author="Microsoft account" w:date="2015-09-28T14:02:00Z">
              <w:r w:rsidRPr="00272777" w:rsidDel="00F44F78">
                <w:rPr>
                  <w:rFonts w:asciiTheme="majorHAnsi" w:eastAsia="Calibri" w:hAnsiTheme="majorHAnsi" w:cstheme="majorHAnsi"/>
                  <w:sz w:val="26"/>
                  <w:szCs w:val="26"/>
                  <w:lang w:val="en-US"/>
                </w:rPr>
                <w:delText>JSONParser.java</w:delText>
              </w:r>
            </w:del>
          </w:p>
        </w:tc>
        <w:tc>
          <w:tcPr>
            <w:tcW w:w="6291" w:type="dxa"/>
            <w:tcBorders>
              <w:top w:val="single" w:sz="4" w:space="0" w:color="000000"/>
              <w:left w:val="single" w:sz="4" w:space="0" w:color="000000"/>
              <w:bottom w:val="single" w:sz="4" w:space="0" w:color="000000"/>
              <w:right w:val="single" w:sz="4" w:space="0" w:color="000000"/>
            </w:tcBorders>
            <w:tcPrChange w:id="4073" w:author="Microsoft account" w:date="2015-09-28T14:03:00Z">
              <w:tcPr>
                <w:tcW w:w="6291" w:type="dxa"/>
                <w:tcBorders>
                  <w:top w:val="single" w:sz="4" w:space="0" w:color="000000"/>
                  <w:left w:val="single" w:sz="4" w:space="0" w:color="000000"/>
                  <w:bottom w:val="single" w:sz="4" w:space="0" w:color="000000"/>
                  <w:right w:val="single" w:sz="4" w:space="0" w:color="000000"/>
                </w:tcBorders>
              </w:tcPr>
            </w:tcPrChange>
          </w:tcPr>
          <w:p w14:paraId="5BE518A1" w14:textId="34BFFC57" w:rsidR="007801FB" w:rsidRPr="00272777" w:rsidDel="00C11DB0" w:rsidRDefault="007801FB">
            <w:pPr>
              <w:widowControl w:val="0"/>
              <w:numPr>
                <w:ilvl w:val="0"/>
                <w:numId w:val="17"/>
              </w:numPr>
              <w:tabs>
                <w:tab w:val="left" w:pos="245"/>
              </w:tabs>
              <w:spacing w:after="0" w:line="276" w:lineRule="auto"/>
              <w:ind w:left="0" w:hanging="141"/>
              <w:jc w:val="both"/>
              <w:rPr>
                <w:del w:id="4074" w:author="Microsoft account" w:date="2015-09-28T13:25:00Z"/>
                <w:rFonts w:asciiTheme="majorHAnsi" w:eastAsia="Times New Roman" w:hAnsiTheme="majorHAnsi" w:cstheme="majorHAnsi"/>
                <w:sz w:val="26"/>
                <w:szCs w:val="26"/>
                <w:lang w:val="en-US"/>
              </w:rPr>
              <w:pPrChange w:id="4075" w:author="Microsoft account" w:date="2015-09-28T13:38:00Z">
                <w:pPr>
                  <w:widowControl w:val="0"/>
                  <w:numPr>
                    <w:numId w:val="17"/>
                  </w:numPr>
                  <w:tabs>
                    <w:tab w:val="left" w:pos="245"/>
                  </w:tabs>
                  <w:spacing w:after="0" w:line="360" w:lineRule="auto"/>
                  <w:ind w:left="244" w:hanging="141"/>
                  <w:jc w:val="both"/>
                </w:pPr>
              </w:pPrChange>
            </w:pPr>
            <w:del w:id="4076" w:author="Microsoft account" w:date="2015-09-28T14:02:00Z">
              <w:r w:rsidRPr="00272777" w:rsidDel="00F44F78">
                <w:rPr>
                  <w:rFonts w:asciiTheme="majorHAnsi" w:eastAsia="Calibri" w:hAnsiTheme="majorHAnsi" w:cstheme="majorHAnsi"/>
                  <w:sz w:val="26"/>
                  <w:szCs w:val="26"/>
                  <w:lang w:val="en-US"/>
                </w:rPr>
                <w:delText>Implementing Http</w:delText>
              </w:r>
              <w:r w:rsidRPr="00272777" w:rsidDel="00F44F78">
                <w:rPr>
                  <w:rFonts w:asciiTheme="majorHAnsi" w:eastAsia="Calibri" w:hAnsiTheme="majorHAnsi" w:cstheme="majorHAnsi"/>
                  <w:spacing w:val="-1"/>
                  <w:sz w:val="26"/>
                  <w:szCs w:val="26"/>
                  <w:lang w:val="en-US"/>
                </w:rPr>
                <w:delText xml:space="preserve"> </w:delText>
              </w:r>
              <w:r w:rsidRPr="00272777" w:rsidDel="00F44F78">
                <w:rPr>
                  <w:rFonts w:asciiTheme="majorHAnsi" w:eastAsia="Calibri" w:hAnsiTheme="majorHAnsi" w:cstheme="majorHAnsi"/>
                  <w:sz w:val="26"/>
                  <w:szCs w:val="26"/>
                  <w:lang w:val="en-US"/>
                </w:rPr>
                <w:delText>method</w:delText>
              </w:r>
            </w:del>
          </w:p>
          <w:p w14:paraId="7EEEB133" w14:textId="4440548C" w:rsidR="007801FB" w:rsidRPr="00272777" w:rsidDel="00F44F78" w:rsidRDefault="007801FB">
            <w:pPr>
              <w:widowControl w:val="0"/>
              <w:numPr>
                <w:ilvl w:val="0"/>
                <w:numId w:val="17"/>
              </w:numPr>
              <w:tabs>
                <w:tab w:val="left" w:pos="245"/>
              </w:tabs>
              <w:spacing w:after="0" w:line="276" w:lineRule="auto"/>
              <w:ind w:left="0" w:hanging="141"/>
              <w:jc w:val="both"/>
              <w:rPr>
                <w:del w:id="4077" w:author="Microsoft account" w:date="2015-09-28T14:02:00Z"/>
                <w:rFonts w:asciiTheme="majorHAnsi" w:eastAsia="Times New Roman" w:hAnsiTheme="majorHAnsi" w:cstheme="majorHAnsi"/>
                <w:sz w:val="26"/>
                <w:szCs w:val="26"/>
                <w:lang w:val="en-US"/>
              </w:rPr>
              <w:pPrChange w:id="4078" w:author="Microsoft account" w:date="2015-09-28T13:38:00Z">
                <w:pPr>
                  <w:widowControl w:val="0"/>
                  <w:spacing w:after="0" w:line="360" w:lineRule="auto"/>
                  <w:jc w:val="both"/>
                </w:pPr>
              </w:pPrChange>
            </w:pPr>
          </w:p>
          <w:p w14:paraId="2610F421" w14:textId="657BD9E9" w:rsidR="007801FB" w:rsidRPr="00272777" w:rsidDel="00F44F78" w:rsidRDefault="007801FB">
            <w:pPr>
              <w:widowControl w:val="0"/>
              <w:numPr>
                <w:ilvl w:val="0"/>
                <w:numId w:val="17"/>
              </w:numPr>
              <w:tabs>
                <w:tab w:val="left" w:pos="243"/>
              </w:tabs>
              <w:spacing w:after="0" w:line="276" w:lineRule="auto"/>
              <w:ind w:left="0" w:hanging="139"/>
              <w:jc w:val="both"/>
              <w:rPr>
                <w:del w:id="4079" w:author="Microsoft account" w:date="2015-09-28T14:02:00Z"/>
                <w:rFonts w:asciiTheme="majorHAnsi" w:eastAsia="Times New Roman" w:hAnsiTheme="majorHAnsi" w:cstheme="majorHAnsi"/>
                <w:sz w:val="26"/>
                <w:szCs w:val="26"/>
                <w:lang w:val="en-US"/>
              </w:rPr>
              <w:pPrChange w:id="4080" w:author="Microsoft account" w:date="2015-09-28T13:38:00Z">
                <w:pPr>
                  <w:widowControl w:val="0"/>
                  <w:numPr>
                    <w:numId w:val="17"/>
                  </w:numPr>
                  <w:tabs>
                    <w:tab w:val="left" w:pos="243"/>
                  </w:tabs>
                  <w:spacing w:after="0" w:line="360" w:lineRule="auto"/>
                  <w:ind w:left="244" w:hanging="139"/>
                  <w:jc w:val="both"/>
                </w:pPr>
              </w:pPrChange>
            </w:pPr>
            <w:del w:id="4081" w:author="Microsoft account" w:date="2015-09-28T14:02:00Z">
              <w:r w:rsidRPr="00272777" w:rsidDel="00F44F78">
                <w:rPr>
                  <w:rFonts w:asciiTheme="majorHAnsi" w:eastAsia="Calibri" w:hAnsiTheme="majorHAnsi" w:cstheme="majorHAnsi"/>
                  <w:sz w:val="26"/>
                  <w:szCs w:val="26"/>
                  <w:lang w:val="en-US"/>
                </w:rPr>
                <w:delText>Posting or Getting</w:delText>
              </w:r>
              <w:r w:rsidRPr="00272777" w:rsidDel="00F44F78">
                <w:rPr>
                  <w:rFonts w:asciiTheme="majorHAnsi" w:eastAsia="Calibri" w:hAnsiTheme="majorHAnsi" w:cstheme="majorHAnsi"/>
                  <w:spacing w:val="-7"/>
                  <w:sz w:val="26"/>
                  <w:szCs w:val="26"/>
                  <w:lang w:val="en-US"/>
                </w:rPr>
                <w:delText xml:space="preserve"> </w:delText>
              </w:r>
              <w:r w:rsidRPr="00272777" w:rsidDel="00F44F78">
                <w:rPr>
                  <w:rFonts w:asciiTheme="majorHAnsi" w:eastAsia="Calibri" w:hAnsiTheme="majorHAnsi" w:cstheme="majorHAnsi"/>
                  <w:sz w:val="26"/>
                  <w:szCs w:val="26"/>
                  <w:lang w:val="en-US"/>
                </w:rPr>
                <w:delText>data</w:delText>
              </w:r>
            </w:del>
          </w:p>
        </w:tc>
      </w:tr>
    </w:tbl>
    <w:p w14:paraId="05EE8413" w14:textId="25541A08" w:rsidR="00D669B0" w:rsidRDefault="00D669B0">
      <w:pPr>
        <w:widowControl w:val="0"/>
        <w:spacing w:after="0" w:line="276" w:lineRule="auto"/>
        <w:jc w:val="both"/>
        <w:rPr>
          <w:del w:id="4082" w:author="Microsoft account" w:date="2015-09-28T14:02:00Z"/>
          <w:rFonts w:asciiTheme="majorHAnsi" w:eastAsia="Times New Roman" w:hAnsiTheme="majorHAnsi" w:cstheme="majorHAnsi"/>
          <w:sz w:val="26"/>
          <w:szCs w:val="26"/>
          <w:lang w:val="en-US"/>
        </w:rPr>
        <w:sectPr w:rsidR="00D669B0">
          <w:pgSz w:w="12240" w:h="15840"/>
          <w:pgMar w:top="2140" w:right="1280" w:bottom="1200" w:left="1720" w:header="639" w:footer="1008" w:gutter="0"/>
          <w:cols w:space="720"/>
        </w:sectPr>
        <w:pPrChange w:id="4083" w:author="Microsoft account" w:date="2015-09-28T13:38:00Z">
          <w:pPr>
            <w:widowControl w:val="0"/>
            <w:spacing w:after="0" w:line="360" w:lineRule="auto"/>
            <w:jc w:val="both"/>
          </w:pPr>
        </w:pPrChange>
      </w:pPr>
    </w:p>
    <w:p w14:paraId="2A4D7CC8" w14:textId="2BC14F83" w:rsidR="007801FB" w:rsidRPr="00272777" w:rsidDel="00F44F78" w:rsidRDefault="007801FB">
      <w:pPr>
        <w:widowControl w:val="0"/>
        <w:spacing w:before="6" w:after="0" w:line="276" w:lineRule="auto"/>
        <w:jc w:val="both"/>
        <w:rPr>
          <w:del w:id="4084" w:author="Microsoft account" w:date="2015-09-28T14:02:00Z"/>
          <w:rFonts w:asciiTheme="majorHAnsi" w:eastAsia="Times New Roman" w:hAnsiTheme="majorHAnsi" w:cstheme="majorHAnsi"/>
          <w:sz w:val="26"/>
          <w:szCs w:val="26"/>
          <w:lang w:val="en-US"/>
        </w:rPr>
        <w:pPrChange w:id="4085" w:author="Microsoft account" w:date="2015-09-28T13:38:00Z">
          <w:pPr>
            <w:widowControl w:val="0"/>
            <w:spacing w:before="6" w:after="0" w:line="360" w:lineRule="auto"/>
            <w:jc w:val="both"/>
          </w:pPr>
        </w:pPrChange>
      </w:pPr>
    </w:p>
    <w:p w14:paraId="79B8E11D" w14:textId="4BA7BF3C" w:rsidR="007801FB" w:rsidRPr="00272777" w:rsidDel="00F44F78" w:rsidRDefault="007801FB">
      <w:pPr>
        <w:widowControl w:val="0"/>
        <w:numPr>
          <w:ilvl w:val="0"/>
          <w:numId w:val="16"/>
        </w:numPr>
        <w:tabs>
          <w:tab w:val="left" w:pos="666"/>
        </w:tabs>
        <w:spacing w:before="69" w:after="0" w:line="276" w:lineRule="auto"/>
        <w:ind w:left="0" w:right="549"/>
        <w:jc w:val="both"/>
        <w:rPr>
          <w:del w:id="4086" w:author="Microsoft account" w:date="2015-09-28T14:02:00Z"/>
          <w:rFonts w:asciiTheme="majorHAnsi" w:eastAsia="Times New Roman" w:hAnsiTheme="majorHAnsi" w:cstheme="majorHAnsi"/>
          <w:sz w:val="26"/>
          <w:szCs w:val="26"/>
          <w:lang w:val="en-US"/>
        </w:rPr>
        <w:pPrChange w:id="4087" w:author="Microsoft account" w:date="2015-09-28T13:38:00Z">
          <w:pPr>
            <w:widowControl w:val="0"/>
            <w:numPr>
              <w:numId w:val="16"/>
            </w:numPr>
            <w:tabs>
              <w:tab w:val="left" w:pos="666"/>
            </w:tabs>
            <w:spacing w:before="69" w:after="0" w:line="360" w:lineRule="auto"/>
            <w:ind w:left="666" w:right="549" w:hanging="226"/>
            <w:jc w:val="both"/>
          </w:pPr>
        </w:pPrChange>
      </w:pPr>
      <w:del w:id="4088" w:author="Microsoft account" w:date="2015-09-28T14:02:00Z">
        <w:r w:rsidRPr="00272777" w:rsidDel="00F44F78">
          <w:rPr>
            <w:rFonts w:asciiTheme="majorHAnsi" w:eastAsia="Calibri" w:hAnsiTheme="majorHAnsi" w:cstheme="majorHAnsi"/>
            <w:sz w:val="26"/>
            <w:szCs w:val="26"/>
            <w:u w:val="single" w:color="000000"/>
            <w:lang w:val="en-US"/>
          </w:rPr>
          <w:delText>HM10Activity.java:</w:delText>
        </w:r>
      </w:del>
    </w:p>
    <w:p w14:paraId="44A11B48" w14:textId="7D604785" w:rsidR="007801FB" w:rsidRPr="00272777" w:rsidDel="00F44F78" w:rsidRDefault="007801FB">
      <w:pPr>
        <w:widowControl w:val="0"/>
        <w:spacing w:after="0" w:line="276" w:lineRule="auto"/>
        <w:jc w:val="both"/>
        <w:rPr>
          <w:del w:id="4089" w:author="Microsoft account" w:date="2015-09-28T14:02:00Z"/>
          <w:rFonts w:asciiTheme="majorHAnsi" w:eastAsia="Times New Roman" w:hAnsiTheme="majorHAnsi" w:cstheme="majorHAnsi"/>
          <w:sz w:val="26"/>
          <w:szCs w:val="26"/>
          <w:lang w:val="en-US"/>
        </w:rPr>
        <w:pPrChange w:id="4090" w:author="Microsoft account" w:date="2015-09-28T13:38:00Z">
          <w:pPr>
            <w:widowControl w:val="0"/>
            <w:spacing w:after="0" w:line="360" w:lineRule="auto"/>
            <w:jc w:val="both"/>
          </w:pPr>
        </w:pPrChange>
      </w:pPr>
    </w:p>
    <w:p w14:paraId="73A07BD5" w14:textId="71A4BAA4" w:rsidR="007801FB" w:rsidRPr="00272777" w:rsidDel="00F44F78" w:rsidRDefault="007801FB">
      <w:pPr>
        <w:widowControl w:val="0"/>
        <w:spacing w:before="1" w:after="0" w:line="276" w:lineRule="auto"/>
        <w:jc w:val="both"/>
        <w:rPr>
          <w:del w:id="4091" w:author="Microsoft account" w:date="2015-09-28T14:02:00Z"/>
          <w:rFonts w:asciiTheme="majorHAnsi" w:eastAsia="Times New Roman" w:hAnsiTheme="majorHAnsi" w:cstheme="majorHAnsi"/>
          <w:sz w:val="26"/>
          <w:szCs w:val="26"/>
          <w:lang w:val="en-US"/>
        </w:rPr>
        <w:pPrChange w:id="4092" w:author="Microsoft account" w:date="2015-09-28T13:38:00Z">
          <w:pPr>
            <w:widowControl w:val="0"/>
            <w:spacing w:before="1" w:after="0" w:line="360" w:lineRule="auto"/>
            <w:jc w:val="both"/>
          </w:pPr>
        </w:pPrChange>
      </w:pPr>
    </w:p>
    <w:p w14:paraId="6EBBA30C" w14:textId="440EB137" w:rsidR="007801FB" w:rsidRPr="00272777" w:rsidDel="00F44F78" w:rsidRDefault="007801FB">
      <w:pPr>
        <w:widowControl w:val="0"/>
        <w:spacing w:after="0" w:line="276" w:lineRule="auto"/>
        <w:ind w:right="136"/>
        <w:jc w:val="both"/>
        <w:rPr>
          <w:del w:id="4093" w:author="Microsoft account" w:date="2015-09-28T14:02:00Z"/>
          <w:rFonts w:asciiTheme="majorHAnsi" w:eastAsia="Times New Roman" w:hAnsiTheme="majorHAnsi" w:cstheme="majorHAnsi"/>
          <w:sz w:val="26"/>
          <w:szCs w:val="26"/>
          <w:lang w:val="en-US"/>
        </w:rPr>
        <w:pPrChange w:id="4094" w:author="Microsoft account" w:date="2015-09-28T13:38:00Z">
          <w:pPr>
            <w:widowControl w:val="0"/>
            <w:spacing w:after="0" w:line="360" w:lineRule="auto"/>
            <w:ind w:right="136"/>
            <w:jc w:val="both"/>
          </w:pPr>
        </w:pPrChange>
      </w:pPr>
      <w:del w:id="4095" w:author="Microsoft account" w:date="2015-09-28T14:02:00Z">
        <w:r w:rsidRPr="00272777" w:rsidDel="00F44F78">
          <w:rPr>
            <w:rFonts w:asciiTheme="majorHAnsi" w:eastAsia="Times New Roman" w:hAnsiTheme="majorHAnsi" w:cstheme="majorHAnsi"/>
            <w:sz w:val="26"/>
            <w:szCs w:val="26"/>
            <w:lang w:val="en-US"/>
          </w:rPr>
          <w:delText>HM10Activity.java</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class</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imports</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2</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methods</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from</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org.apache.http:</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NameValuePair</w:delText>
        </w:r>
        <w:r w:rsidRPr="00272777" w:rsidDel="00F44F78">
          <w:rPr>
            <w:rFonts w:asciiTheme="majorHAnsi" w:eastAsia="Times New Roman" w:hAnsiTheme="majorHAnsi" w:cstheme="majorHAnsi"/>
            <w:spacing w:val="31"/>
            <w:sz w:val="26"/>
            <w:szCs w:val="26"/>
            <w:lang w:val="en-US"/>
          </w:rPr>
          <w:delText xml:space="preserve"> </w:delText>
        </w:r>
        <w:r w:rsidRPr="00272777" w:rsidDel="00F44F78">
          <w:rPr>
            <w:rFonts w:asciiTheme="majorHAnsi" w:eastAsia="Times New Roman" w:hAnsiTheme="majorHAnsi" w:cstheme="majorHAnsi"/>
            <w:sz w:val="26"/>
            <w:szCs w:val="26"/>
            <w:lang w:val="en-US"/>
          </w:rPr>
          <w:delText>and message.BasicNameValuePair</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order</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to</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initiate</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list</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for</w:delText>
        </w:r>
        <w:r w:rsidRPr="00272777" w:rsidDel="00F44F78">
          <w:rPr>
            <w:rFonts w:asciiTheme="majorHAnsi" w:eastAsia="Times New Roman" w:hAnsiTheme="majorHAnsi" w:cstheme="majorHAnsi"/>
            <w:spacing w:val="38"/>
            <w:sz w:val="26"/>
            <w:szCs w:val="26"/>
            <w:lang w:val="en-US"/>
          </w:rPr>
          <w:delText xml:space="preserve"> </w:delText>
        </w:r>
        <w:r w:rsidRPr="00272777" w:rsidDel="00F44F78">
          <w:rPr>
            <w:rFonts w:asciiTheme="majorHAnsi" w:eastAsia="Times New Roman" w:hAnsiTheme="majorHAnsi" w:cstheme="majorHAnsi"/>
            <w:sz w:val="26"/>
            <w:szCs w:val="26"/>
            <w:lang w:val="en-US"/>
          </w:rPr>
          <w:delText>storing</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“params”</w:delText>
        </w:r>
        <w:r w:rsidRPr="00272777" w:rsidDel="00F44F78">
          <w:rPr>
            <w:rFonts w:asciiTheme="majorHAnsi" w:eastAsia="Times New Roman" w:hAnsiTheme="majorHAnsi" w:cstheme="majorHAnsi"/>
            <w:spacing w:val="39"/>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40"/>
            <w:sz w:val="26"/>
            <w:szCs w:val="26"/>
            <w:lang w:val="en-US"/>
          </w:rPr>
          <w:delText xml:space="preserve"> </w:delText>
        </w:r>
        <w:r w:rsidRPr="00272777" w:rsidDel="00F44F78">
          <w:rPr>
            <w:rFonts w:asciiTheme="majorHAnsi" w:eastAsia="Times New Roman" w:hAnsiTheme="majorHAnsi" w:cstheme="majorHAnsi"/>
            <w:sz w:val="26"/>
            <w:szCs w:val="26"/>
            <w:lang w:val="en-US"/>
          </w:rPr>
          <w:delText xml:space="preserve">next step. </w:delText>
        </w:r>
        <w:r w:rsidRPr="00272777" w:rsidDel="00F44F78">
          <w:rPr>
            <w:rFonts w:asciiTheme="majorHAnsi" w:eastAsia="Times New Roman" w:hAnsiTheme="majorHAnsi" w:cstheme="majorHAnsi"/>
            <w:spacing w:val="-3"/>
            <w:sz w:val="26"/>
            <w:szCs w:val="26"/>
            <w:lang w:val="en-US"/>
          </w:rPr>
          <w:delText xml:space="preserve">In </w:delText>
        </w:r>
        <w:r w:rsidRPr="00272777" w:rsidDel="00F44F78">
          <w:rPr>
            <w:rFonts w:asciiTheme="majorHAnsi" w:eastAsia="Times New Roman" w:hAnsiTheme="majorHAnsi" w:cstheme="majorHAnsi"/>
            <w:sz w:val="26"/>
            <w:szCs w:val="26"/>
            <w:lang w:val="en-US"/>
          </w:rPr>
          <w:delText>addition, the method org.json.JSONObject is also</w:delText>
        </w:r>
        <w:r w:rsidRPr="00272777" w:rsidDel="00F44F78">
          <w:rPr>
            <w:rFonts w:asciiTheme="majorHAnsi" w:eastAsia="Times New Roman" w:hAnsiTheme="majorHAnsi" w:cstheme="majorHAnsi"/>
            <w:spacing w:val="-4"/>
            <w:sz w:val="26"/>
            <w:szCs w:val="26"/>
            <w:lang w:val="en-US"/>
          </w:rPr>
          <w:delText xml:space="preserve"> </w:delText>
        </w:r>
        <w:r w:rsidRPr="00272777" w:rsidDel="00F44F78">
          <w:rPr>
            <w:rFonts w:asciiTheme="majorHAnsi" w:eastAsia="Times New Roman" w:hAnsiTheme="majorHAnsi" w:cstheme="majorHAnsi"/>
            <w:sz w:val="26"/>
            <w:szCs w:val="26"/>
            <w:lang w:val="en-US"/>
          </w:rPr>
          <w:delText>declared.</w:delText>
        </w:r>
      </w:del>
    </w:p>
    <w:p w14:paraId="2F6AE930" w14:textId="12B61910" w:rsidR="007801FB" w:rsidRPr="00272777" w:rsidDel="00F44F78" w:rsidRDefault="007801FB">
      <w:pPr>
        <w:widowControl w:val="0"/>
        <w:spacing w:before="210" w:after="0" w:line="276" w:lineRule="auto"/>
        <w:ind w:right="141"/>
        <w:jc w:val="both"/>
        <w:rPr>
          <w:del w:id="4096" w:author="Microsoft account" w:date="2015-09-28T14:02:00Z"/>
          <w:rFonts w:asciiTheme="majorHAnsi" w:eastAsia="Times New Roman" w:hAnsiTheme="majorHAnsi" w:cstheme="majorHAnsi"/>
          <w:sz w:val="26"/>
          <w:szCs w:val="26"/>
          <w:lang w:val="en-US"/>
        </w:rPr>
        <w:pPrChange w:id="4097" w:author="Microsoft account" w:date="2015-09-28T13:38:00Z">
          <w:pPr>
            <w:widowControl w:val="0"/>
            <w:spacing w:before="210" w:after="0" w:line="360" w:lineRule="auto"/>
            <w:ind w:right="141"/>
            <w:jc w:val="both"/>
          </w:pPr>
        </w:pPrChange>
      </w:pPr>
      <w:del w:id="4098" w:author="Microsoft account" w:date="2015-09-28T14:02:00Z">
        <w:r w:rsidRPr="00272777" w:rsidDel="00F44F78">
          <w:rPr>
            <w:rFonts w:asciiTheme="majorHAnsi" w:eastAsia="Times New Roman" w:hAnsiTheme="majorHAnsi" w:cstheme="majorHAnsi"/>
            <w:sz w:val="26"/>
            <w:szCs w:val="26"/>
            <w:lang w:val="en-US"/>
          </w:rPr>
          <w:delText>Then,</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addresses</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create_product.php</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and</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update_device.php</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are</w:delText>
        </w:r>
        <w:r w:rsidRPr="00272777" w:rsidDel="00F44F78">
          <w:rPr>
            <w:rFonts w:asciiTheme="majorHAnsi" w:eastAsia="Times New Roman" w:hAnsiTheme="majorHAnsi" w:cstheme="majorHAnsi"/>
            <w:spacing w:val="23"/>
            <w:sz w:val="26"/>
            <w:szCs w:val="26"/>
            <w:lang w:val="en-US"/>
          </w:rPr>
          <w:delText xml:space="preserve"> </w:delText>
        </w:r>
        <w:r w:rsidRPr="00272777" w:rsidDel="00F44F78">
          <w:rPr>
            <w:rFonts w:asciiTheme="majorHAnsi" w:eastAsia="Times New Roman" w:hAnsiTheme="majorHAnsi" w:cstheme="majorHAnsi"/>
            <w:sz w:val="26"/>
            <w:szCs w:val="26"/>
            <w:lang w:val="en-US"/>
          </w:rPr>
          <w:delText>put</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into</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2</w:delText>
        </w:r>
        <w:r w:rsidRPr="00272777" w:rsidDel="00F44F78">
          <w:rPr>
            <w:rFonts w:asciiTheme="majorHAnsi" w:eastAsia="Times New Roman" w:hAnsiTheme="majorHAnsi" w:cstheme="majorHAnsi"/>
            <w:spacing w:val="22"/>
            <w:sz w:val="26"/>
            <w:szCs w:val="26"/>
            <w:lang w:val="en-US"/>
          </w:rPr>
          <w:delText xml:space="preserve"> </w:delText>
        </w:r>
        <w:r w:rsidRPr="00272777" w:rsidDel="00F44F78">
          <w:rPr>
            <w:rFonts w:asciiTheme="majorHAnsi" w:eastAsia="Times New Roman" w:hAnsiTheme="majorHAnsi" w:cstheme="majorHAnsi"/>
            <w:sz w:val="26"/>
            <w:szCs w:val="26"/>
            <w:lang w:val="en-US"/>
          </w:rPr>
          <w:delText>strings “url_create_product” and “url_update_status”</w:delText>
        </w:r>
        <w:r w:rsidRPr="00272777" w:rsidDel="00F44F78">
          <w:rPr>
            <w:rFonts w:asciiTheme="majorHAnsi" w:eastAsia="Times New Roman" w:hAnsiTheme="majorHAnsi" w:cstheme="majorHAnsi"/>
            <w:spacing w:val="-10"/>
            <w:sz w:val="26"/>
            <w:szCs w:val="26"/>
            <w:lang w:val="en-US"/>
          </w:rPr>
          <w:delText xml:space="preserve"> </w:delText>
        </w:r>
        <w:r w:rsidRPr="00272777" w:rsidDel="00F44F78">
          <w:rPr>
            <w:rFonts w:asciiTheme="majorHAnsi" w:eastAsia="Times New Roman" w:hAnsiTheme="majorHAnsi" w:cstheme="majorHAnsi"/>
            <w:sz w:val="26"/>
            <w:szCs w:val="26"/>
            <w:lang w:val="en-US"/>
          </w:rPr>
          <w:delText>respectively.</w:delText>
        </w:r>
      </w:del>
    </w:p>
    <w:p w14:paraId="3380AA95" w14:textId="6EEC2AFD" w:rsidR="007801FB" w:rsidRPr="00272777" w:rsidDel="00F44F78" w:rsidRDefault="007801FB">
      <w:pPr>
        <w:widowControl w:val="0"/>
        <w:spacing w:before="11" w:after="0" w:line="276" w:lineRule="auto"/>
        <w:jc w:val="both"/>
        <w:rPr>
          <w:del w:id="4099" w:author="Microsoft account" w:date="2015-09-28T14:02:00Z"/>
          <w:rFonts w:asciiTheme="majorHAnsi" w:eastAsia="Times New Roman" w:hAnsiTheme="majorHAnsi" w:cstheme="majorHAnsi"/>
          <w:sz w:val="26"/>
          <w:szCs w:val="26"/>
          <w:lang w:val="en-US"/>
        </w:rPr>
        <w:pPrChange w:id="4100" w:author="Microsoft account" w:date="2015-09-28T13:38:00Z">
          <w:pPr>
            <w:widowControl w:val="0"/>
            <w:spacing w:before="11" w:after="0" w:line="360" w:lineRule="auto"/>
            <w:jc w:val="both"/>
          </w:pPr>
        </w:pPrChange>
      </w:pPr>
    </w:p>
    <w:p w14:paraId="6A1CEF4B" w14:textId="528D53EF" w:rsidR="007801FB" w:rsidRPr="00272777" w:rsidDel="00F44F78" w:rsidRDefault="007801FB">
      <w:pPr>
        <w:widowControl w:val="0"/>
        <w:spacing w:after="0" w:line="276" w:lineRule="auto"/>
        <w:jc w:val="both"/>
        <w:rPr>
          <w:del w:id="4101" w:author="Microsoft account" w:date="2015-09-28T14:02:00Z"/>
          <w:rFonts w:asciiTheme="majorHAnsi" w:eastAsia="Times New Roman" w:hAnsiTheme="majorHAnsi" w:cstheme="majorHAnsi"/>
          <w:sz w:val="26"/>
          <w:szCs w:val="26"/>
          <w:lang w:val="en-US"/>
        </w:rPr>
        <w:pPrChange w:id="4102" w:author="Microsoft account" w:date="2015-09-28T13:38:00Z">
          <w:pPr>
            <w:widowControl w:val="0"/>
            <w:spacing w:after="0" w:line="360" w:lineRule="auto"/>
            <w:jc w:val="both"/>
          </w:pPr>
        </w:pPrChange>
      </w:pPr>
      <w:del w:id="4103" w:author="Microsoft account" w:date="2015-09-28T14:02:00Z">
        <w:r w:rsidRPr="00AF28A9" w:rsidDel="00F44F78">
          <w:rPr>
            <w:rFonts w:asciiTheme="majorHAnsi" w:eastAsia="Times New Roman" w:hAnsiTheme="majorHAnsi" w:cstheme="majorHAnsi"/>
            <w:noProof/>
            <w:position w:val="-22"/>
            <w:sz w:val="26"/>
            <w:szCs w:val="26"/>
            <w:lang w:val="en-US"/>
            <w:rPrChange w:id="4104" w:author="Unknown">
              <w:rPr>
                <w:noProof/>
                <w:lang w:val="en-US"/>
              </w:rPr>
            </w:rPrChange>
          </w:rPr>
          <mc:AlternateContent>
            <mc:Choice Requires="wpg">
              <w:drawing>
                <wp:inline distT="0" distB="0" distL="0" distR="0" wp14:anchorId="1F935265" wp14:editId="00263BB4">
                  <wp:extent cx="4959985" cy="718820"/>
                  <wp:effectExtent l="0" t="1905" r="5715" b="317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718820"/>
                            <a:chOff x="0" y="0"/>
                            <a:chExt cx="7811" cy="1132"/>
                          </a:xfrm>
                        </wpg:grpSpPr>
                        <pic:pic xmlns:pic="http://schemas.openxmlformats.org/drawingml/2006/picture">
                          <pic:nvPicPr>
                            <pic:cNvPr id="78" name="Picture 4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811" cy="1132"/>
                            </a:xfrm>
                            <a:prstGeom prst="rect">
                              <a:avLst/>
                            </a:prstGeom>
                            <a:noFill/>
                            <a:extLst>
                              <a:ext uri="{909E8E84-426E-40DD-AFC4-6F175D3DCCD1}">
                                <a14:hiddenFill xmlns:a14="http://schemas.microsoft.com/office/drawing/2010/main">
                                  <a:solidFill>
                                    <a:srgbClr val="FFFFFF"/>
                                  </a:solidFill>
                                </a14:hiddenFill>
                              </a:ext>
                            </a:extLst>
                          </pic:spPr>
                        </pic:pic>
                        <wps:wsp>
                          <wps:cNvPr id="79" name="Text Box 48"/>
                          <wps:cNvSpPr txBox="1">
                            <a:spLocks noChangeArrowheads="1"/>
                          </wps:cNvSpPr>
                          <wps:spPr bwMode="auto">
                            <a:xfrm>
                              <a:off x="0" y="0"/>
                              <a:ext cx="7811" cy="11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C60D1" w14:textId="77777777" w:rsidR="00DB7790" w:rsidRDefault="00DB7790" w:rsidP="007801FB">
                                <w:pPr>
                                  <w:spacing w:before="82"/>
                                  <w:ind w:left="154"/>
                                  <w:rPr>
                                    <w:rFonts w:ascii="Courier New" w:eastAsia="Courier New" w:hAnsi="Courier New" w:cs="Courier New"/>
                                    <w:sz w:val="20"/>
                                    <w:szCs w:val="20"/>
                                  </w:rPr>
                                </w:pPr>
                                <w:r>
                                  <w:rPr>
                                    <w:rFonts w:ascii="Courier New"/>
                                    <w:color w:val="8000FF"/>
                                    <w:sz w:val="20"/>
                                  </w:rPr>
                                  <w:t xml:space="preserve">public static </w:t>
                                </w:r>
                                <w:r>
                                  <w:rPr>
                                    <w:rFonts w:ascii="Courier New"/>
                                    <w:sz w:val="20"/>
                                  </w:rPr>
                                  <w:t>String url_create_product</w:t>
                                </w:r>
                                <w:r>
                                  <w:rPr>
                                    <w:rFonts w:ascii="Courier New"/>
                                    <w:spacing w:val="-17"/>
                                    <w:sz w:val="20"/>
                                  </w:rPr>
                                  <w:t xml:space="preserve"> </w:t>
                                </w:r>
                                <w:r>
                                  <w:rPr>
                                    <w:rFonts w:ascii="Courier New"/>
                                    <w:b/>
                                    <w:color w:val="000080"/>
                                    <w:sz w:val="20"/>
                                  </w:rPr>
                                  <w:t>=</w:t>
                                </w:r>
                              </w:p>
                              <w:p w14:paraId="159B1B94" w14:textId="77777777" w:rsidR="00DB7790" w:rsidRDefault="00DB7790" w:rsidP="007801FB">
                                <w:pPr>
                                  <w:spacing w:before="1"/>
                                  <w:ind w:left="634" w:right="813" w:hanging="480"/>
                                  <w:rPr>
                                    <w:rFonts w:ascii="Courier New" w:eastAsia="Courier New" w:hAnsi="Courier New" w:cs="Courier New"/>
                                    <w:sz w:val="20"/>
                                    <w:szCs w:val="20"/>
                                  </w:rPr>
                                </w:pPr>
                                <w:r>
                                  <w:rPr>
                                    <w:rFonts w:ascii="Courier New"/>
                                    <w:color w:val="808080"/>
                                    <w:w w:val="95"/>
                                    <w:sz w:val="20"/>
                                  </w:rPr>
                                  <w:t>"</w:t>
                                </w:r>
                                <w:hyperlink r:id="rId86">
                                  <w:r>
                                    <w:rPr>
                                      <w:rFonts w:ascii="Courier New"/>
                                      <w:color w:val="808080"/>
                                      <w:w w:val="95"/>
                                      <w:sz w:val="20"/>
                                      <w:u w:val="single" w:color="808080"/>
                                    </w:rPr>
                                    <w:t>http://csc.hcmiu.edu.vn/bmeconf/ecg/create_product.php</w:t>
                                  </w:r>
                                </w:hyperlink>
                                <w:r>
                                  <w:rPr>
                                    <w:rFonts w:ascii="Courier New"/>
                                    <w:color w:val="808080"/>
                                    <w:w w:val="95"/>
                                    <w:sz w:val="20"/>
                                  </w:rPr>
                                  <w:t>"</w:t>
                                </w:r>
                                <w:r>
                                  <w:rPr>
                                    <w:rFonts w:ascii="Courier New"/>
                                    <w:b/>
                                    <w:color w:val="000080"/>
                                    <w:w w:val="95"/>
                                    <w:sz w:val="20"/>
                                  </w:rPr>
                                  <w:t>;</w:t>
                                </w:r>
                                <w:r>
                                  <w:rPr>
                                    <w:rFonts w:ascii="Courier New"/>
                                    <w:b/>
                                    <w:color w:val="000080"/>
                                    <w:spacing w:val="89"/>
                                    <w:w w:val="95"/>
                                    <w:sz w:val="20"/>
                                  </w:rPr>
                                  <w:t xml:space="preserve"> </w:t>
                                </w:r>
                                <w:r>
                                  <w:rPr>
                                    <w:rFonts w:ascii="Courier New"/>
                                    <w:color w:val="8000FF"/>
                                    <w:sz w:val="20"/>
                                  </w:rPr>
                                  <w:t xml:space="preserve">public static </w:t>
                                </w:r>
                                <w:r>
                                  <w:rPr>
                                    <w:rFonts w:ascii="Courier New"/>
                                    <w:sz w:val="20"/>
                                  </w:rPr>
                                  <w:t>String url_update_status</w:t>
                                </w:r>
                                <w:r>
                                  <w:rPr>
                                    <w:rFonts w:ascii="Courier New"/>
                                    <w:spacing w:val="-15"/>
                                    <w:sz w:val="20"/>
                                  </w:rPr>
                                  <w:t xml:space="preserve"> </w:t>
                                </w:r>
                                <w:r>
                                  <w:rPr>
                                    <w:rFonts w:ascii="Courier New"/>
                                    <w:b/>
                                    <w:color w:val="000080"/>
                                    <w:sz w:val="20"/>
                                  </w:rPr>
                                  <w:t>=</w:t>
                                </w:r>
                              </w:p>
                              <w:p w14:paraId="7A7DB495" w14:textId="77777777" w:rsidR="00DB7790" w:rsidRDefault="00DB7790" w:rsidP="007801FB">
                                <w:pPr>
                                  <w:spacing w:line="226" w:lineRule="exact"/>
                                  <w:ind w:left="154"/>
                                  <w:rPr>
                                    <w:rFonts w:ascii="Courier New" w:eastAsia="Courier New" w:hAnsi="Courier New" w:cs="Courier New"/>
                                    <w:sz w:val="20"/>
                                    <w:szCs w:val="20"/>
                                  </w:rPr>
                                </w:pPr>
                                <w:r>
                                  <w:rPr>
                                    <w:rFonts w:ascii="Courier New"/>
                                    <w:color w:val="808080"/>
                                    <w:sz w:val="20"/>
                                  </w:rPr>
                                  <w:t>"</w:t>
                                </w:r>
                                <w:hyperlink r:id="rId87">
                                  <w:r>
                                    <w:rPr>
                                      <w:rFonts w:ascii="Courier New"/>
                                      <w:color w:val="808080"/>
                                      <w:sz w:val="20"/>
                                      <w:u w:val="single" w:color="808080"/>
                                    </w:rPr>
                                    <w:t>http://csc.hcmiu.edu.vn/bmeconf/ecg/update_device.php</w:t>
                                  </w:r>
                                </w:hyperlink>
                                <w:r>
                                  <w:rPr>
                                    <w:rFonts w:ascii="Courier New"/>
                                    <w:color w:val="808080"/>
                                    <w:sz w:val="20"/>
                                  </w:rPr>
                                  <w:t>"</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1F935265" id="Group 77" o:spid="_x0000_s1111" style="width:390.55pt;height:56.6pt;mso-position-horizontal-relative:char;mso-position-vertical-relative:line" coordsize="7811,1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">
                  <v:shape id="Picture 47" o:spid="_x0000_s1112" type="#_x0000_t75" style="position:absolute;width:7811;height:11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DI6+AAAA2wAAAA8AAABkcnMvZG93bnJldi54bWxET8uKwjAU3Q/MP4Q74G5MK77omBZRBN05&#10;1Q+4NNemTHNTmljr35vFgMvDeW+K0bZioN43jhWk0wQEceV0w7WC6+XwvQbhA7LG1jEpeJKHIv/8&#10;2GCm3YN/aShDLWII+wwVmBC6TEpfGbLop64jjtzN9RZDhH0tdY+PGG5bOUuSpbTYcGww2NHOUPVX&#10;3q0C59L9rZ1fZ4fjQIt0ee68NyelJl/j9gdEoDG8xf/uo1awimPjl/gDZP4C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EHDI6+AAAA2wAAAA8AAAAAAAAAAAAAAAAAnwIAAGRy&#10;cy9kb3ducmV2LnhtbFBLBQYAAAAABAAEAPcAAACKAwAAAAA=&#10;">
                    <v:imagedata r:id="rId45" o:title=""/>
                  </v:shape>
                  <v:shape id="_x0000_s1113" type="#_x0000_t202" style="position:absolute;width:7811;height:11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14:paraId="437C60D1" w14:textId="77777777" w:rsidR="00DB7790" w:rsidRDefault="00DB7790" w:rsidP="007801FB">
                          <w:pPr>
                            <w:spacing w:before="82"/>
                            <w:ind w:left="154"/>
                            <w:rPr>
                              <w:rFonts w:ascii="Courier New" w:eastAsia="Courier New" w:hAnsi="Courier New" w:cs="Courier New"/>
                              <w:sz w:val="20"/>
                              <w:szCs w:val="20"/>
                            </w:rPr>
                          </w:pPr>
                          <w:r>
                            <w:rPr>
                              <w:rFonts w:ascii="Courier New"/>
                              <w:color w:val="8000FF"/>
                              <w:sz w:val="20"/>
                            </w:rPr>
                            <w:t xml:space="preserve">public static </w:t>
                          </w:r>
                          <w:r>
                            <w:rPr>
                              <w:rFonts w:ascii="Courier New"/>
                              <w:sz w:val="20"/>
                            </w:rPr>
                            <w:t>String url_create_product</w:t>
                          </w:r>
                          <w:r>
                            <w:rPr>
                              <w:rFonts w:ascii="Courier New"/>
                              <w:spacing w:val="-17"/>
                              <w:sz w:val="20"/>
                            </w:rPr>
                            <w:t xml:space="preserve"> </w:t>
                          </w:r>
                          <w:r>
                            <w:rPr>
                              <w:rFonts w:ascii="Courier New"/>
                              <w:b/>
                              <w:color w:val="000080"/>
                              <w:sz w:val="20"/>
                            </w:rPr>
                            <w:t>=</w:t>
                          </w:r>
                        </w:p>
                        <w:p w14:paraId="159B1B94" w14:textId="77777777" w:rsidR="00DB7790" w:rsidRDefault="00DB7790" w:rsidP="007801FB">
                          <w:pPr>
                            <w:spacing w:before="1"/>
                            <w:ind w:left="634" w:right="813" w:hanging="480"/>
                            <w:rPr>
                              <w:rFonts w:ascii="Courier New" w:eastAsia="Courier New" w:hAnsi="Courier New" w:cs="Courier New"/>
                              <w:sz w:val="20"/>
                              <w:szCs w:val="20"/>
                            </w:rPr>
                          </w:pPr>
                          <w:r>
                            <w:rPr>
                              <w:rFonts w:ascii="Courier New"/>
                              <w:color w:val="808080"/>
                              <w:w w:val="95"/>
                              <w:sz w:val="20"/>
                            </w:rPr>
                            <w:t>"</w:t>
                          </w:r>
                          <w:hyperlink r:id="rId88">
                            <w:r>
                              <w:rPr>
                                <w:rFonts w:ascii="Courier New"/>
                                <w:color w:val="808080"/>
                                <w:w w:val="95"/>
                                <w:sz w:val="20"/>
                                <w:u w:val="single" w:color="808080"/>
                              </w:rPr>
                              <w:t>http://csc.hcmiu.edu.vn/bmeconf/ecg/create_product.php</w:t>
                            </w:r>
                          </w:hyperlink>
                          <w:r>
                            <w:rPr>
                              <w:rFonts w:ascii="Courier New"/>
                              <w:color w:val="808080"/>
                              <w:w w:val="95"/>
                              <w:sz w:val="20"/>
                            </w:rPr>
                            <w:t>"</w:t>
                          </w:r>
                          <w:r>
                            <w:rPr>
                              <w:rFonts w:ascii="Courier New"/>
                              <w:b/>
                              <w:color w:val="000080"/>
                              <w:w w:val="95"/>
                              <w:sz w:val="20"/>
                            </w:rPr>
                            <w:t>;</w:t>
                          </w:r>
                          <w:r>
                            <w:rPr>
                              <w:rFonts w:ascii="Courier New"/>
                              <w:b/>
                              <w:color w:val="000080"/>
                              <w:spacing w:val="89"/>
                              <w:w w:val="95"/>
                              <w:sz w:val="20"/>
                            </w:rPr>
                            <w:t xml:space="preserve"> </w:t>
                          </w:r>
                          <w:r>
                            <w:rPr>
                              <w:rFonts w:ascii="Courier New"/>
                              <w:color w:val="8000FF"/>
                              <w:sz w:val="20"/>
                            </w:rPr>
                            <w:t xml:space="preserve">public static </w:t>
                          </w:r>
                          <w:r>
                            <w:rPr>
                              <w:rFonts w:ascii="Courier New"/>
                              <w:sz w:val="20"/>
                            </w:rPr>
                            <w:t>String url_update_status</w:t>
                          </w:r>
                          <w:r>
                            <w:rPr>
                              <w:rFonts w:ascii="Courier New"/>
                              <w:spacing w:val="-15"/>
                              <w:sz w:val="20"/>
                            </w:rPr>
                            <w:t xml:space="preserve"> </w:t>
                          </w:r>
                          <w:r>
                            <w:rPr>
                              <w:rFonts w:ascii="Courier New"/>
                              <w:b/>
                              <w:color w:val="000080"/>
                              <w:sz w:val="20"/>
                            </w:rPr>
                            <w:t>=</w:t>
                          </w:r>
                        </w:p>
                        <w:p w14:paraId="7A7DB495" w14:textId="77777777" w:rsidR="00DB7790" w:rsidRDefault="00DB7790" w:rsidP="007801FB">
                          <w:pPr>
                            <w:spacing w:line="226" w:lineRule="exact"/>
                            <w:ind w:left="154"/>
                            <w:rPr>
                              <w:rFonts w:ascii="Courier New" w:eastAsia="Courier New" w:hAnsi="Courier New" w:cs="Courier New"/>
                              <w:sz w:val="20"/>
                              <w:szCs w:val="20"/>
                            </w:rPr>
                          </w:pPr>
                          <w:r>
                            <w:rPr>
                              <w:rFonts w:ascii="Courier New"/>
                              <w:color w:val="808080"/>
                              <w:sz w:val="20"/>
                            </w:rPr>
                            <w:t>"</w:t>
                          </w:r>
                          <w:hyperlink r:id="rId89">
                            <w:r>
                              <w:rPr>
                                <w:rFonts w:ascii="Courier New"/>
                                <w:color w:val="808080"/>
                                <w:sz w:val="20"/>
                                <w:u w:val="single" w:color="808080"/>
                              </w:rPr>
                              <w:t>http://csc.hcmiu.edu.vn/bmeconf/ecg/update_device.php</w:t>
                            </w:r>
                          </w:hyperlink>
                          <w:r>
                            <w:rPr>
                              <w:rFonts w:ascii="Courier New"/>
                              <w:color w:val="808080"/>
                              <w:sz w:val="20"/>
                            </w:rPr>
                            <w:t>"</w:t>
                          </w:r>
                          <w:r>
                            <w:rPr>
                              <w:rFonts w:ascii="Courier New"/>
                              <w:b/>
                              <w:color w:val="000080"/>
                              <w:sz w:val="20"/>
                            </w:rPr>
                            <w:t>;</w:t>
                          </w:r>
                        </w:p>
                      </w:txbxContent>
                    </v:textbox>
                  </v:shape>
                  <w10:anchorlock/>
                </v:group>
              </w:pict>
            </mc:Fallback>
          </mc:AlternateContent>
        </w:r>
      </w:del>
    </w:p>
    <w:p w14:paraId="7314EFED" w14:textId="2907D3E5" w:rsidR="007801FB" w:rsidRPr="00272777" w:rsidDel="00F44F78" w:rsidRDefault="007801FB">
      <w:pPr>
        <w:widowControl w:val="0"/>
        <w:spacing w:after="0" w:line="276" w:lineRule="auto"/>
        <w:jc w:val="both"/>
        <w:rPr>
          <w:del w:id="4105" w:author="Microsoft account" w:date="2015-09-28T14:02:00Z"/>
          <w:rFonts w:asciiTheme="majorHAnsi" w:eastAsia="Times New Roman" w:hAnsiTheme="majorHAnsi" w:cstheme="majorHAnsi"/>
          <w:sz w:val="26"/>
          <w:szCs w:val="26"/>
          <w:lang w:val="en-US"/>
        </w:rPr>
        <w:pPrChange w:id="4106" w:author="Microsoft account" w:date="2015-09-28T13:38:00Z">
          <w:pPr>
            <w:widowControl w:val="0"/>
            <w:spacing w:after="0" w:line="360" w:lineRule="auto"/>
            <w:jc w:val="both"/>
          </w:pPr>
        </w:pPrChange>
      </w:pPr>
    </w:p>
    <w:p w14:paraId="05455595" w14:textId="6980961B" w:rsidR="007801FB" w:rsidRPr="00272777" w:rsidDel="00F44F78" w:rsidRDefault="004A0A3E">
      <w:pPr>
        <w:widowControl w:val="0"/>
        <w:spacing w:before="207" w:after="0" w:line="276" w:lineRule="auto"/>
        <w:jc w:val="both"/>
        <w:rPr>
          <w:del w:id="4107" w:author="Microsoft account" w:date="2015-09-28T14:02:00Z"/>
          <w:rFonts w:asciiTheme="majorHAnsi" w:eastAsia="Times New Roman" w:hAnsiTheme="majorHAnsi" w:cstheme="majorHAnsi"/>
          <w:sz w:val="26"/>
          <w:szCs w:val="26"/>
          <w:lang w:val="en-US"/>
        </w:rPr>
        <w:pPrChange w:id="4108" w:author="Microsoft account" w:date="2015-09-28T13:38:00Z">
          <w:pPr>
            <w:widowControl w:val="0"/>
            <w:spacing w:before="207" w:after="0" w:line="360" w:lineRule="auto"/>
            <w:jc w:val="both"/>
          </w:pPr>
        </w:pPrChange>
      </w:pPr>
      <w:del w:id="4109" w:author="Microsoft account" w:date="2015-09-28T14:02:00Z">
        <w:r w:rsidRPr="00272777" w:rsidDel="00F44F78">
          <w:rPr>
            <w:rFonts w:asciiTheme="majorHAnsi" w:eastAsia="Calibri" w:hAnsiTheme="majorHAnsi" w:cstheme="majorHAnsi"/>
            <w:b/>
            <w:sz w:val="26"/>
            <w:szCs w:val="26"/>
            <w:lang w:val="en-US"/>
          </w:rPr>
          <w:delText xml:space="preserve">Figure </w:delText>
        </w:r>
      </w:del>
      <w:del w:id="4110" w:author="Microsoft account" w:date="2015-09-28T13:45:00Z">
        <w:r w:rsidRPr="00272777" w:rsidDel="006F31A6">
          <w:rPr>
            <w:rFonts w:asciiTheme="majorHAnsi" w:eastAsia="Calibri" w:hAnsiTheme="majorHAnsi" w:cstheme="majorHAnsi"/>
            <w:b/>
            <w:sz w:val="26"/>
            <w:szCs w:val="26"/>
            <w:lang w:val="en-US"/>
          </w:rPr>
          <w:delText>32</w:delText>
        </w:r>
      </w:del>
      <w:del w:id="4111" w:author="Microsoft account" w:date="2015-09-28T14:02:00Z">
        <w:r w:rsidR="007801FB" w:rsidRPr="00272777" w:rsidDel="00F44F78">
          <w:rPr>
            <w:rFonts w:asciiTheme="majorHAnsi" w:eastAsia="Calibri" w:hAnsiTheme="majorHAnsi" w:cstheme="majorHAnsi"/>
            <w:i/>
            <w:sz w:val="26"/>
            <w:szCs w:val="26"/>
            <w:lang w:val="en-US"/>
          </w:rPr>
          <w:delText>: Android snippet for Url linking to 2 server</w:delText>
        </w:r>
        <w:r w:rsidR="007801FB" w:rsidRPr="00272777" w:rsidDel="00F44F78">
          <w:rPr>
            <w:rFonts w:asciiTheme="majorHAnsi" w:eastAsia="Calibri" w:hAnsiTheme="majorHAnsi" w:cstheme="majorHAnsi"/>
            <w:i/>
            <w:spacing w:val="-8"/>
            <w:sz w:val="26"/>
            <w:szCs w:val="26"/>
            <w:lang w:val="en-US"/>
          </w:rPr>
          <w:delText xml:space="preserve"> </w:delText>
        </w:r>
        <w:r w:rsidR="007801FB" w:rsidRPr="00272777" w:rsidDel="00F44F78">
          <w:rPr>
            <w:rFonts w:asciiTheme="majorHAnsi" w:eastAsia="Calibri" w:hAnsiTheme="majorHAnsi" w:cstheme="majorHAnsi"/>
            <w:i/>
            <w:sz w:val="26"/>
            <w:szCs w:val="26"/>
            <w:lang w:val="en-US"/>
          </w:rPr>
          <w:delText>classes</w:delText>
        </w:r>
      </w:del>
    </w:p>
    <w:p w14:paraId="4FF0D99E" w14:textId="050B87D8" w:rsidR="007801FB" w:rsidRPr="00272777" w:rsidDel="00F44F78" w:rsidRDefault="007801FB">
      <w:pPr>
        <w:widowControl w:val="0"/>
        <w:spacing w:before="207" w:after="0" w:line="276" w:lineRule="auto"/>
        <w:jc w:val="both"/>
        <w:rPr>
          <w:del w:id="4112" w:author="Microsoft account" w:date="2015-09-28T14:02:00Z"/>
          <w:rFonts w:asciiTheme="majorHAnsi" w:eastAsia="Times New Roman" w:hAnsiTheme="majorHAnsi" w:cstheme="majorHAnsi"/>
          <w:i/>
          <w:sz w:val="26"/>
          <w:szCs w:val="26"/>
          <w:lang w:val="en-US"/>
        </w:rPr>
        <w:pPrChange w:id="4113" w:author="Microsoft account" w:date="2015-09-28T13:38:00Z">
          <w:pPr>
            <w:widowControl w:val="0"/>
            <w:spacing w:after="0" w:line="360" w:lineRule="auto"/>
            <w:jc w:val="both"/>
          </w:pPr>
        </w:pPrChange>
      </w:pPr>
    </w:p>
    <w:p w14:paraId="65D96DD8" w14:textId="2CEECA73" w:rsidR="007801FB" w:rsidRPr="00272777" w:rsidDel="00F44F78" w:rsidRDefault="007801FB">
      <w:pPr>
        <w:widowControl w:val="0"/>
        <w:spacing w:before="199" w:after="0" w:line="276" w:lineRule="auto"/>
        <w:ind w:right="141"/>
        <w:jc w:val="both"/>
        <w:rPr>
          <w:del w:id="4114" w:author="Microsoft account" w:date="2015-09-28T14:02:00Z"/>
          <w:rFonts w:asciiTheme="majorHAnsi" w:eastAsia="Times New Roman" w:hAnsiTheme="majorHAnsi" w:cstheme="majorHAnsi"/>
          <w:sz w:val="26"/>
          <w:szCs w:val="26"/>
          <w:lang w:val="en-US"/>
        </w:rPr>
        <w:pPrChange w:id="4115" w:author="Microsoft account" w:date="2015-09-28T13:38:00Z">
          <w:pPr>
            <w:widowControl w:val="0"/>
            <w:spacing w:before="199" w:after="0" w:line="360" w:lineRule="auto"/>
            <w:ind w:right="141"/>
            <w:jc w:val="both"/>
          </w:pPr>
        </w:pPrChange>
      </w:pPr>
      <w:del w:id="4116" w:author="Microsoft account" w:date="2015-09-28T14:02:00Z">
        <w:r w:rsidRPr="00272777" w:rsidDel="00F44F78">
          <w:rPr>
            <w:rFonts w:asciiTheme="majorHAnsi" w:eastAsia="Times New Roman" w:hAnsiTheme="majorHAnsi" w:cstheme="majorHAnsi"/>
            <w:sz w:val="26"/>
            <w:szCs w:val="26"/>
            <w:lang w:val="en-US"/>
          </w:rPr>
          <w:delText>Next, the JASONParser variable, which is accessed from JASONParser.java class, is defined along with the new HTTPObject for creating new data set of</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record.</w:delText>
        </w:r>
      </w:del>
    </w:p>
    <w:p w14:paraId="6157E370" w14:textId="5FD959A5" w:rsidR="007801FB" w:rsidRPr="00272777" w:rsidDel="00F44F78" w:rsidRDefault="007801FB">
      <w:pPr>
        <w:widowControl w:val="0"/>
        <w:spacing w:before="10" w:after="0" w:line="276" w:lineRule="auto"/>
        <w:jc w:val="both"/>
        <w:rPr>
          <w:del w:id="4117" w:author="Microsoft account" w:date="2015-09-28T14:02:00Z"/>
          <w:rFonts w:asciiTheme="majorHAnsi" w:eastAsia="Times New Roman" w:hAnsiTheme="majorHAnsi" w:cstheme="majorHAnsi"/>
          <w:sz w:val="26"/>
          <w:szCs w:val="26"/>
          <w:lang w:val="en-US"/>
        </w:rPr>
        <w:pPrChange w:id="4118" w:author="Microsoft account" w:date="2015-09-28T13:38:00Z">
          <w:pPr>
            <w:widowControl w:val="0"/>
            <w:spacing w:before="10" w:after="0" w:line="360" w:lineRule="auto"/>
            <w:jc w:val="both"/>
          </w:pPr>
        </w:pPrChange>
      </w:pPr>
    </w:p>
    <w:p w14:paraId="03BD3614" w14:textId="2BBFA9AA" w:rsidR="007801FB" w:rsidRPr="00272777" w:rsidDel="00F44F78" w:rsidRDefault="007801FB">
      <w:pPr>
        <w:widowControl w:val="0"/>
        <w:spacing w:after="0" w:line="276" w:lineRule="auto"/>
        <w:jc w:val="both"/>
        <w:rPr>
          <w:del w:id="4119" w:author="Microsoft account" w:date="2015-09-28T14:02:00Z"/>
          <w:rFonts w:asciiTheme="majorHAnsi" w:eastAsia="Times New Roman" w:hAnsiTheme="majorHAnsi" w:cstheme="majorHAnsi"/>
          <w:sz w:val="26"/>
          <w:szCs w:val="26"/>
          <w:lang w:val="en-US"/>
        </w:rPr>
        <w:pPrChange w:id="4120" w:author="Microsoft account" w:date="2015-09-28T13:38:00Z">
          <w:pPr>
            <w:widowControl w:val="0"/>
            <w:spacing w:after="0" w:line="360" w:lineRule="auto"/>
            <w:jc w:val="both"/>
          </w:pPr>
        </w:pPrChange>
      </w:pPr>
      <w:del w:id="4121" w:author="Microsoft account" w:date="2015-09-28T14:02:00Z">
        <w:r w:rsidRPr="00AF28A9" w:rsidDel="00F44F78">
          <w:rPr>
            <w:rFonts w:asciiTheme="majorHAnsi" w:eastAsia="Times New Roman" w:hAnsiTheme="majorHAnsi" w:cstheme="majorHAnsi"/>
            <w:noProof/>
            <w:position w:val="-28"/>
            <w:sz w:val="26"/>
            <w:szCs w:val="26"/>
            <w:lang w:val="en-US"/>
            <w:rPrChange w:id="4122" w:author="Unknown">
              <w:rPr>
                <w:noProof/>
                <w:lang w:val="en-US"/>
              </w:rPr>
            </w:rPrChange>
          </w:rPr>
          <mc:AlternateContent>
            <mc:Choice Requires="wpg">
              <w:drawing>
                <wp:inline distT="0" distB="0" distL="0" distR="0" wp14:anchorId="54E6C3BD" wp14:editId="55CD0709">
                  <wp:extent cx="4959985" cy="932180"/>
                  <wp:effectExtent l="0" t="0" r="5715" b="1905"/>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932180"/>
                            <a:chOff x="0" y="0"/>
                            <a:chExt cx="7811" cy="1468"/>
                          </a:xfrm>
                        </wpg:grpSpPr>
                        <pic:pic xmlns:pic="http://schemas.openxmlformats.org/drawingml/2006/picture">
                          <pic:nvPicPr>
                            <pic:cNvPr id="75"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11" cy="1468"/>
                            </a:xfrm>
                            <a:prstGeom prst="rect">
                              <a:avLst/>
                            </a:prstGeom>
                            <a:noFill/>
                            <a:extLst>
                              <a:ext uri="{909E8E84-426E-40DD-AFC4-6F175D3DCCD1}">
                                <a14:hiddenFill xmlns:a14="http://schemas.microsoft.com/office/drawing/2010/main">
                                  <a:solidFill>
                                    <a:srgbClr val="FFFFFF"/>
                                  </a:solidFill>
                                </a14:hiddenFill>
                              </a:ext>
                            </a:extLst>
                          </pic:spPr>
                        </pic:pic>
                        <wps:wsp>
                          <wps:cNvPr id="76" name="Text Box 45"/>
                          <wps:cNvSpPr txBox="1">
                            <a:spLocks noChangeArrowheads="1"/>
                          </wps:cNvSpPr>
                          <wps:spPr bwMode="auto">
                            <a:xfrm>
                              <a:off x="0" y="0"/>
                              <a:ext cx="7811" cy="1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7B135" w14:textId="77777777" w:rsidR="00DB7790" w:rsidRDefault="00DB7790" w:rsidP="007801FB">
                                <w:pPr>
                                  <w:spacing w:before="82"/>
                                  <w:ind w:left="154"/>
                                  <w:rPr>
                                    <w:rFonts w:ascii="Courier New" w:eastAsia="Courier New" w:hAnsi="Courier New" w:cs="Courier New"/>
                                    <w:sz w:val="20"/>
                                    <w:szCs w:val="20"/>
                                  </w:rPr>
                                </w:pPr>
                                <w:r>
                                  <w:rPr>
                                    <w:rFonts w:ascii="Courier New"/>
                                    <w:sz w:val="20"/>
                                  </w:rPr>
                                  <w:t xml:space="preserve">JSONParser jsonParser </w:t>
                                </w:r>
                                <w:r>
                                  <w:rPr>
                                    <w:rFonts w:ascii="Courier New"/>
                                    <w:b/>
                                    <w:color w:val="000080"/>
                                    <w:sz w:val="20"/>
                                  </w:rPr>
                                  <w:t xml:space="preserve">= </w:t>
                                </w:r>
                                <w:r>
                                  <w:rPr>
                                    <w:rFonts w:ascii="Courier New"/>
                                    <w:b/>
                                    <w:color w:val="0000FF"/>
                                    <w:sz w:val="20"/>
                                  </w:rPr>
                                  <w:t>new</w:t>
                                </w:r>
                                <w:r>
                                  <w:rPr>
                                    <w:rFonts w:ascii="Courier New"/>
                                    <w:b/>
                                    <w:color w:val="0000FF"/>
                                    <w:spacing w:val="-17"/>
                                    <w:sz w:val="20"/>
                                  </w:rPr>
                                  <w:t xml:space="preserve"> </w:t>
                                </w:r>
                                <w:r>
                                  <w:rPr>
                                    <w:rFonts w:ascii="Courier New"/>
                                    <w:sz w:val="20"/>
                                  </w:rPr>
                                  <w:t>JSONParser</w:t>
                                </w:r>
                                <w:r>
                                  <w:rPr>
                                    <w:rFonts w:ascii="Courier New"/>
                                    <w:b/>
                                    <w:color w:val="000080"/>
                                    <w:sz w:val="20"/>
                                  </w:rPr>
                                  <w:t>();</w:t>
                                </w:r>
                              </w:p>
                              <w:p w14:paraId="56B64892" w14:textId="77777777" w:rsidR="00DB7790" w:rsidRDefault="00DB7790" w:rsidP="007801FB">
                                <w:pPr>
                                  <w:spacing w:before="9"/>
                                  <w:rPr>
                                    <w:rFonts w:ascii="Times New Roman" w:eastAsia="Times New Roman" w:hAnsi="Times New Roman" w:cs="Times New Roman"/>
                                    <w:sz w:val="19"/>
                                    <w:szCs w:val="19"/>
                                  </w:rPr>
                                </w:pPr>
                              </w:p>
                              <w:p w14:paraId="2A0AEEDE" w14:textId="77777777" w:rsidR="00DB7790" w:rsidRDefault="00DB7790" w:rsidP="007801FB">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CreateNewProduct HTTPObject </w:t>
                                </w:r>
                                <w:r>
                                  <w:rPr>
                                    <w:rFonts w:ascii="Courier New"/>
                                    <w:b/>
                                    <w:color w:val="000080"/>
                                    <w:sz w:val="20"/>
                                  </w:rPr>
                                  <w:t>=</w:t>
                                </w:r>
                                <w:r>
                                  <w:rPr>
                                    <w:rFonts w:ascii="Courier New"/>
                                    <w:b/>
                                    <w:color w:val="000080"/>
                                    <w:spacing w:val="-16"/>
                                    <w:sz w:val="20"/>
                                  </w:rPr>
                                  <w:t xml:space="preserve"> </w:t>
                                </w:r>
                                <w:r>
                                  <w:rPr>
                                    <w:rFonts w:ascii="Courier New"/>
                                    <w:b/>
                                    <w:color w:val="0000FF"/>
                                    <w:sz w:val="20"/>
                                  </w:rPr>
                                  <w:t>new</w:t>
                                </w:r>
                              </w:p>
                              <w:p w14:paraId="007A8EB9" w14:textId="77777777" w:rsidR="00DB7790" w:rsidRDefault="00DB7790" w:rsidP="007801FB">
                                <w:pPr>
                                  <w:spacing w:line="226" w:lineRule="exact"/>
                                  <w:ind w:left="154"/>
                                  <w:rPr>
                                    <w:rFonts w:ascii="Courier New" w:eastAsia="Courier New" w:hAnsi="Courier New" w:cs="Courier New"/>
                                    <w:sz w:val="20"/>
                                    <w:szCs w:val="20"/>
                                  </w:rPr>
                                </w:pPr>
                                <w:r>
                                  <w:rPr>
                                    <w:rFonts w:ascii="Courier New"/>
                                    <w:sz w:val="20"/>
                                  </w:rPr>
                                  <w:t>CreateNewProduct</w:t>
                                </w:r>
                                <w:r>
                                  <w:rPr>
                                    <w:rFonts w:ascii="Courier New"/>
                                    <w:b/>
                                    <w:color w:val="000080"/>
                                    <w:sz w:val="20"/>
                                  </w:rPr>
                                  <w:t>();</w:t>
                                </w:r>
                              </w:p>
                              <w:p w14:paraId="78C1FB09" w14:textId="77777777" w:rsidR="00DB7790" w:rsidRDefault="00DB7790" w:rsidP="007801FB">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UpdateData HTTPObject1 </w:t>
                                </w:r>
                                <w:r>
                                  <w:rPr>
                                    <w:rFonts w:ascii="Courier New"/>
                                    <w:b/>
                                    <w:color w:val="000080"/>
                                    <w:sz w:val="20"/>
                                  </w:rPr>
                                  <w:t xml:space="preserve">= </w:t>
                                </w:r>
                                <w:r>
                                  <w:rPr>
                                    <w:rFonts w:ascii="Courier New"/>
                                    <w:b/>
                                    <w:color w:val="0000FF"/>
                                    <w:sz w:val="20"/>
                                  </w:rPr>
                                  <w:t>new</w:t>
                                </w:r>
                                <w:r>
                                  <w:rPr>
                                    <w:rFonts w:ascii="Courier New"/>
                                    <w:b/>
                                    <w:color w:val="0000FF"/>
                                    <w:spacing w:val="-18"/>
                                    <w:sz w:val="20"/>
                                  </w:rPr>
                                  <w:t xml:space="preserve"> </w:t>
                                </w:r>
                                <w:r>
                                  <w:rPr>
                                    <w:rFonts w:ascii="Courier New"/>
                                    <w:sz w:val="20"/>
                                  </w:rPr>
                                  <w:t>UpdateData</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54E6C3BD" id="Group 74" o:spid="_x0000_s1114" style="width:390.55pt;height:73.4pt;mso-position-horizontal-relative:char;mso-position-vertical-relative:line" coordsize="7811,1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">
                  <v:shape id="Picture 44" o:spid="_x0000_s1115" type="#_x0000_t75" style="position:absolute;width:7811;height:1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h3YFvHAAAA2wAAAA8AAABkcnMvZG93bnJldi54bWxEj0FrwkAUhO9C/8PyCr1I3dhiW1JXEYPQ&#10;i4imHnp7zb4mqdm3Mbua5N+7guBxmJlvmOm8M5U4U+NKywrGowgEcWZ1ybmC73T1/AHCeWSNlWVS&#10;0JOD+exhMMVY25a3dN75XAQIuxgVFN7XsZQuK8igG9maOHh/tjHog2xyqRtsA9xU8iWK3qTBksNC&#10;gTUtC8oOu5NRkFf7/pAMf9L/9vi6+U3Wq1PS75V6euwWnyA8df4evrW/tIL3CVy/hB8gZx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h3YFvHAAAA2wAAAA8AAAAAAAAAAAAA&#10;AAAAnwIAAGRycy9kb3ducmV2LnhtbFBLBQYAAAAABAAEAPcAAACTAwAAAAA=&#10;">
                    <v:imagedata r:id="rId49" o:title=""/>
                  </v:shape>
                  <v:shape id="Text Box 45" o:spid="_x0000_s1116" type="#_x0000_t202" style="position:absolute;width:7811;height:14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N6+MUA&#10;AADbAAAADwAAAGRycy9kb3ducmV2LnhtbESPQWvCQBSE7wX/w/KE3upGD2kb3YhIBaFQGuPB4zP7&#10;kixm36bZVdN/3y0Uehxm5htmtR5tJ240eONYwXyWgCCunDbcKDiWu6cXED4ga+wck4Jv8rDOJw8r&#10;zLS7c0G3Q2hEhLDPUEEbQp9J6auWLPqZ64mjV7vBYohyaKQe8B7htpOLJEmlRcNxocWeti1Vl8PV&#10;KticuHgzXx/nz6IuTFm+JvyeXpR6nI6bJYhAY/gP/7X3WsFzCr9f4g+Q+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3r4xQAAANsAAAAPAAAAAAAAAAAAAAAAAJgCAABkcnMv&#10;ZG93bnJldi54bWxQSwUGAAAAAAQABAD1AAAAigMAAAAA&#10;" filled="f" stroked="f">
                    <v:textbox inset="0,0,0,0">
                      <w:txbxContent>
                        <w:p w14:paraId="7DD7B135" w14:textId="77777777" w:rsidR="00DB7790" w:rsidRDefault="00DB7790" w:rsidP="007801FB">
                          <w:pPr>
                            <w:spacing w:before="82"/>
                            <w:ind w:left="154"/>
                            <w:rPr>
                              <w:rFonts w:ascii="Courier New" w:eastAsia="Courier New" w:hAnsi="Courier New" w:cs="Courier New"/>
                              <w:sz w:val="20"/>
                              <w:szCs w:val="20"/>
                            </w:rPr>
                          </w:pPr>
                          <w:r>
                            <w:rPr>
                              <w:rFonts w:ascii="Courier New"/>
                              <w:sz w:val="20"/>
                            </w:rPr>
                            <w:t xml:space="preserve">JSONParser jsonParser </w:t>
                          </w:r>
                          <w:r>
                            <w:rPr>
                              <w:rFonts w:ascii="Courier New"/>
                              <w:b/>
                              <w:color w:val="000080"/>
                              <w:sz w:val="20"/>
                            </w:rPr>
                            <w:t xml:space="preserve">= </w:t>
                          </w:r>
                          <w:r>
                            <w:rPr>
                              <w:rFonts w:ascii="Courier New"/>
                              <w:b/>
                              <w:color w:val="0000FF"/>
                              <w:sz w:val="20"/>
                            </w:rPr>
                            <w:t>new</w:t>
                          </w:r>
                          <w:r>
                            <w:rPr>
                              <w:rFonts w:ascii="Courier New"/>
                              <w:b/>
                              <w:color w:val="0000FF"/>
                              <w:spacing w:val="-17"/>
                              <w:sz w:val="20"/>
                            </w:rPr>
                            <w:t xml:space="preserve"> </w:t>
                          </w:r>
                          <w:r>
                            <w:rPr>
                              <w:rFonts w:ascii="Courier New"/>
                              <w:sz w:val="20"/>
                            </w:rPr>
                            <w:t>JSONParser</w:t>
                          </w:r>
                          <w:r>
                            <w:rPr>
                              <w:rFonts w:ascii="Courier New"/>
                              <w:b/>
                              <w:color w:val="000080"/>
                              <w:sz w:val="20"/>
                            </w:rPr>
                            <w:t>();</w:t>
                          </w:r>
                        </w:p>
                        <w:p w14:paraId="56B64892" w14:textId="77777777" w:rsidR="00DB7790" w:rsidRDefault="00DB7790" w:rsidP="007801FB">
                          <w:pPr>
                            <w:spacing w:before="9"/>
                            <w:rPr>
                              <w:rFonts w:ascii="Times New Roman" w:eastAsia="Times New Roman" w:hAnsi="Times New Roman" w:cs="Times New Roman"/>
                              <w:sz w:val="19"/>
                              <w:szCs w:val="19"/>
                            </w:rPr>
                          </w:pPr>
                        </w:p>
                        <w:p w14:paraId="2A0AEEDE" w14:textId="77777777" w:rsidR="00DB7790" w:rsidRDefault="00DB7790" w:rsidP="007801FB">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CreateNewProduct HTTPObject </w:t>
                          </w:r>
                          <w:r>
                            <w:rPr>
                              <w:rFonts w:ascii="Courier New"/>
                              <w:b/>
                              <w:color w:val="000080"/>
                              <w:sz w:val="20"/>
                            </w:rPr>
                            <w:t>=</w:t>
                          </w:r>
                          <w:r>
                            <w:rPr>
                              <w:rFonts w:ascii="Courier New"/>
                              <w:b/>
                              <w:color w:val="000080"/>
                              <w:spacing w:val="-16"/>
                              <w:sz w:val="20"/>
                            </w:rPr>
                            <w:t xml:space="preserve"> </w:t>
                          </w:r>
                          <w:r>
                            <w:rPr>
                              <w:rFonts w:ascii="Courier New"/>
                              <w:b/>
                              <w:color w:val="0000FF"/>
                              <w:sz w:val="20"/>
                            </w:rPr>
                            <w:t>new</w:t>
                          </w:r>
                        </w:p>
                        <w:p w14:paraId="007A8EB9" w14:textId="77777777" w:rsidR="00DB7790" w:rsidRDefault="00DB7790" w:rsidP="007801FB">
                          <w:pPr>
                            <w:spacing w:line="226" w:lineRule="exact"/>
                            <w:ind w:left="154"/>
                            <w:rPr>
                              <w:rFonts w:ascii="Courier New" w:eastAsia="Courier New" w:hAnsi="Courier New" w:cs="Courier New"/>
                              <w:sz w:val="20"/>
                              <w:szCs w:val="20"/>
                            </w:rPr>
                          </w:pPr>
                          <w:r>
                            <w:rPr>
                              <w:rFonts w:ascii="Courier New"/>
                              <w:sz w:val="20"/>
                            </w:rPr>
                            <w:t>CreateNewProduct</w:t>
                          </w:r>
                          <w:r>
                            <w:rPr>
                              <w:rFonts w:ascii="Courier New"/>
                              <w:b/>
                              <w:color w:val="000080"/>
                              <w:sz w:val="20"/>
                            </w:rPr>
                            <w:t>();</w:t>
                          </w:r>
                        </w:p>
                        <w:p w14:paraId="78C1FB09" w14:textId="77777777" w:rsidR="00DB7790" w:rsidRDefault="00DB7790" w:rsidP="007801FB">
                          <w:pPr>
                            <w:spacing w:line="226" w:lineRule="exact"/>
                            <w:ind w:left="634"/>
                            <w:rPr>
                              <w:rFonts w:ascii="Courier New" w:eastAsia="Courier New" w:hAnsi="Courier New" w:cs="Courier New"/>
                              <w:sz w:val="20"/>
                              <w:szCs w:val="20"/>
                            </w:rPr>
                          </w:pPr>
                          <w:r>
                            <w:rPr>
                              <w:rFonts w:ascii="Courier New"/>
                              <w:color w:val="8000FF"/>
                              <w:sz w:val="20"/>
                            </w:rPr>
                            <w:t xml:space="preserve">public </w:t>
                          </w:r>
                          <w:r>
                            <w:rPr>
                              <w:rFonts w:ascii="Courier New"/>
                              <w:sz w:val="20"/>
                            </w:rPr>
                            <w:t xml:space="preserve">UpdateData HTTPObject1 </w:t>
                          </w:r>
                          <w:r>
                            <w:rPr>
                              <w:rFonts w:ascii="Courier New"/>
                              <w:b/>
                              <w:color w:val="000080"/>
                              <w:sz w:val="20"/>
                            </w:rPr>
                            <w:t xml:space="preserve">= </w:t>
                          </w:r>
                          <w:r>
                            <w:rPr>
                              <w:rFonts w:ascii="Courier New"/>
                              <w:b/>
                              <w:color w:val="0000FF"/>
                              <w:sz w:val="20"/>
                            </w:rPr>
                            <w:t>new</w:t>
                          </w:r>
                          <w:r>
                            <w:rPr>
                              <w:rFonts w:ascii="Courier New"/>
                              <w:b/>
                              <w:color w:val="0000FF"/>
                              <w:spacing w:val="-18"/>
                              <w:sz w:val="20"/>
                            </w:rPr>
                            <w:t xml:space="preserve"> </w:t>
                          </w:r>
                          <w:r>
                            <w:rPr>
                              <w:rFonts w:ascii="Courier New"/>
                              <w:sz w:val="20"/>
                            </w:rPr>
                            <w:t>UpdateData</w:t>
                          </w:r>
                          <w:r>
                            <w:rPr>
                              <w:rFonts w:ascii="Courier New"/>
                              <w:b/>
                              <w:color w:val="000080"/>
                              <w:sz w:val="20"/>
                            </w:rPr>
                            <w:t>();</w:t>
                          </w:r>
                        </w:p>
                      </w:txbxContent>
                    </v:textbox>
                  </v:shape>
                  <w10:anchorlock/>
                </v:group>
              </w:pict>
            </mc:Fallback>
          </mc:AlternateContent>
        </w:r>
      </w:del>
    </w:p>
    <w:p w14:paraId="0CD05072" w14:textId="21D1C5E7" w:rsidR="007801FB" w:rsidRPr="00272777" w:rsidDel="00F44F78" w:rsidRDefault="007801FB">
      <w:pPr>
        <w:widowControl w:val="0"/>
        <w:spacing w:after="0" w:line="276" w:lineRule="auto"/>
        <w:jc w:val="both"/>
        <w:rPr>
          <w:del w:id="4123" w:author="Microsoft account" w:date="2015-09-28T14:02:00Z"/>
          <w:rFonts w:asciiTheme="majorHAnsi" w:eastAsia="Times New Roman" w:hAnsiTheme="majorHAnsi" w:cstheme="majorHAnsi"/>
          <w:sz w:val="26"/>
          <w:szCs w:val="26"/>
          <w:lang w:val="en-US"/>
        </w:rPr>
        <w:pPrChange w:id="4124" w:author="Microsoft account" w:date="2015-09-28T13:38:00Z">
          <w:pPr>
            <w:widowControl w:val="0"/>
            <w:spacing w:after="0" w:line="360" w:lineRule="auto"/>
            <w:jc w:val="both"/>
          </w:pPr>
        </w:pPrChange>
      </w:pPr>
    </w:p>
    <w:p w14:paraId="2EAADB37" w14:textId="07A1EEFC" w:rsidR="007801FB" w:rsidRPr="00272777" w:rsidDel="00F44F78" w:rsidRDefault="007801FB">
      <w:pPr>
        <w:widowControl w:val="0"/>
        <w:spacing w:before="3" w:after="0" w:line="276" w:lineRule="auto"/>
        <w:jc w:val="both"/>
        <w:rPr>
          <w:del w:id="4125" w:author="Microsoft account" w:date="2015-09-28T14:02:00Z"/>
          <w:rFonts w:asciiTheme="majorHAnsi" w:eastAsia="Times New Roman" w:hAnsiTheme="majorHAnsi" w:cstheme="majorHAnsi"/>
          <w:sz w:val="26"/>
          <w:szCs w:val="26"/>
          <w:lang w:val="en-US"/>
        </w:rPr>
        <w:pPrChange w:id="4126" w:author="Microsoft account" w:date="2015-09-28T13:38:00Z">
          <w:pPr>
            <w:widowControl w:val="0"/>
            <w:spacing w:before="3" w:after="0" w:line="360" w:lineRule="auto"/>
            <w:jc w:val="both"/>
          </w:pPr>
        </w:pPrChange>
      </w:pPr>
    </w:p>
    <w:p w14:paraId="6BA8907D" w14:textId="7F24CFA9" w:rsidR="007801FB" w:rsidRPr="00272777" w:rsidDel="00F44F78" w:rsidRDefault="004A0A3E">
      <w:pPr>
        <w:widowControl w:val="0"/>
        <w:spacing w:after="0" w:line="276" w:lineRule="auto"/>
        <w:jc w:val="both"/>
        <w:rPr>
          <w:del w:id="4127" w:author="Microsoft account" w:date="2015-09-28T14:02:00Z"/>
          <w:rFonts w:asciiTheme="majorHAnsi" w:eastAsia="Times New Roman" w:hAnsiTheme="majorHAnsi" w:cstheme="majorHAnsi"/>
          <w:sz w:val="26"/>
          <w:szCs w:val="26"/>
          <w:lang w:val="en-US"/>
        </w:rPr>
        <w:pPrChange w:id="4128" w:author="Microsoft account" w:date="2015-09-28T13:38:00Z">
          <w:pPr>
            <w:widowControl w:val="0"/>
            <w:spacing w:after="0" w:line="360" w:lineRule="auto"/>
            <w:jc w:val="both"/>
          </w:pPr>
        </w:pPrChange>
      </w:pPr>
      <w:del w:id="4129" w:author="Microsoft account" w:date="2015-09-28T14:02:00Z">
        <w:r w:rsidRPr="00272777" w:rsidDel="00F44F78">
          <w:rPr>
            <w:rFonts w:asciiTheme="majorHAnsi" w:eastAsia="Calibri" w:hAnsiTheme="majorHAnsi" w:cstheme="majorHAnsi"/>
            <w:b/>
            <w:sz w:val="26"/>
            <w:szCs w:val="26"/>
            <w:lang w:val="en-US"/>
          </w:rPr>
          <w:delText xml:space="preserve">Figure </w:delText>
        </w:r>
      </w:del>
      <w:del w:id="4130" w:author="Microsoft account" w:date="2015-09-28T13:45:00Z">
        <w:r w:rsidRPr="00272777" w:rsidDel="006F31A6">
          <w:rPr>
            <w:rFonts w:asciiTheme="majorHAnsi" w:eastAsia="Calibri" w:hAnsiTheme="majorHAnsi" w:cstheme="majorHAnsi"/>
            <w:b/>
            <w:sz w:val="26"/>
            <w:szCs w:val="26"/>
            <w:lang w:val="en-US"/>
          </w:rPr>
          <w:delText>33</w:delText>
        </w:r>
      </w:del>
      <w:del w:id="4131" w:author="Microsoft account" w:date="2015-09-28T14:02:00Z">
        <w:r w:rsidRPr="00272777" w:rsidDel="00F44F78">
          <w:rPr>
            <w:rFonts w:asciiTheme="majorHAnsi" w:eastAsia="Calibri" w:hAnsiTheme="majorHAnsi" w:cstheme="majorHAnsi"/>
            <w:b/>
            <w:sz w:val="26"/>
            <w:szCs w:val="26"/>
            <w:lang w:val="en-US"/>
          </w:rPr>
          <w:delText xml:space="preserve">: </w:delText>
        </w:r>
        <w:r w:rsidR="007801FB" w:rsidRPr="00272777" w:rsidDel="00F44F78">
          <w:rPr>
            <w:rFonts w:asciiTheme="majorHAnsi" w:eastAsia="Calibri" w:hAnsiTheme="majorHAnsi" w:cstheme="majorHAnsi"/>
            <w:i/>
            <w:sz w:val="26"/>
            <w:szCs w:val="26"/>
            <w:lang w:val="en-US"/>
          </w:rPr>
          <w:delText>Android snippet for defining new</w:delText>
        </w:r>
        <w:r w:rsidR="007801FB" w:rsidRPr="00272777" w:rsidDel="00F44F78">
          <w:rPr>
            <w:rFonts w:asciiTheme="majorHAnsi" w:eastAsia="Calibri" w:hAnsiTheme="majorHAnsi" w:cstheme="majorHAnsi"/>
            <w:i/>
            <w:spacing w:val="-7"/>
            <w:sz w:val="26"/>
            <w:szCs w:val="26"/>
            <w:lang w:val="en-US"/>
          </w:rPr>
          <w:delText xml:space="preserve"> </w:delText>
        </w:r>
        <w:r w:rsidR="007801FB" w:rsidRPr="00272777" w:rsidDel="00F44F78">
          <w:rPr>
            <w:rFonts w:asciiTheme="majorHAnsi" w:eastAsia="Calibri" w:hAnsiTheme="majorHAnsi" w:cstheme="majorHAnsi"/>
            <w:i/>
            <w:sz w:val="26"/>
            <w:szCs w:val="26"/>
            <w:lang w:val="en-US"/>
          </w:rPr>
          <w:delText>httpObject</w:delText>
        </w:r>
      </w:del>
    </w:p>
    <w:p w14:paraId="3CBBFE80" w14:textId="423F7C2F" w:rsidR="00D669B0" w:rsidRDefault="00D669B0">
      <w:pPr>
        <w:widowControl w:val="0"/>
        <w:spacing w:after="0" w:line="276" w:lineRule="auto"/>
        <w:jc w:val="both"/>
        <w:rPr>
          <w:del w:id="4132" w:author="Microsoft account" w:date="2015-09-28T14:02:00Z"/>
          <w:rFonts w:asciiTheme="majorHAnsi" w:eastAsia="Times New Roman" w:hAnsiTheme="majorHAnsi" w:cstheme="majorHAnsi"/>
          <w:sz w:val="26"/>
          <w:szCs w:val="26"/>
          <w:lang w:val="en-US"/>
        </w:rPr>
        <w:sectPr w:rsidR="00D669B0">
          <w:pgSz w:w="12240" w:h="15840"/>
          <w:pgMar w:top="2140" w:right="1300" w:bottom="1200" w:left="1720" w:header="639" w:footer="1008" w:gutter="0"/>
          <w:cols w:space="720"/>
        </w:sectPr>
        <w:pPrChange w:id="4133" w:author="Microsoft account" w:date="2015-09-28T13:38:00Z">
          <w:pPr>
            <w:widowControl w:val="0"/>
            <w:spacing w:after="0" w:line="360" w:lineRule="auto"/>
            <w:jc w:val="both"/>
          </w:pPr>
        </w:pPrChange>
      </w:pPr>
    </w:p>
    <w:p w14:paraId="131F4E58" w14:textId="188BDF3C" w:rsidR="007801FB" w:rsidRPr="00272777" w:rsidDel="00F44F78" w:rsidRDefault="007801FB">
      <w:pPr>
        <w:widowControl w:val="0"/>
        <w:spacing w:before="3" w:after="0" w:line="276" w:lineRule="auto"/>
        <w:jc w:val="both"/>
        <w:rPr>
          <w:del w:id="4134" w:author="Microsoft account" w:date="2015-09-28T14:02:00Z"/>
          <w:rFonts w:asciiTheme="majorHAnsi" w:eastAsia="Times New Roman" w:hAnsiTheme="majorHAnsi" w:cstheme="majorHAnsi"/>
          <w:i/>
          <w:sz w:val="26"/>
          <w:szCs w:val="26"/>
          <w:lang w:val="en-US"/>
        </w:rPr>
        <w:pPrChange w:id="4135" w:author="Microsoft account" w:date="2015-09-28T13:38:00Z">
          <w:pPr>
            <w:widowControl w:val="0"/>
            <w:spacing w:before="3" w:after="0" w:line="360" w:lineRule="auto"/>
            <w:jc w:val="both"/>
          </w:pPr>
        </w:pPrChange>
      </w:pPr>
    </w:p>
    <w:p w14:paraId="330D3147" w14:textId="469C27B8" w:rsidR="007801FB" w:rsidRPr="00272777" w:rsidDel="00F44F78" w:rsidRDefault="007801FB">
      <w:pPr>
        <w:widowControl w:val="0"/>
        <w:spacing w:before="69" w:after="0" w:line="276" w:lineRule="auto"/>
        <w:ind w:right="147"/>
        <w:jc w:val="both"/>
        <w:rPr>
          <w:del w:id="4136" w:author="Microsoft account" w:date="2015-09-28T14:02:00Z"/>
          <w:rFonts w:asciiTheme="majorHAnsi" w:eastAsia="Times New Roman" w:hAnsiTheme="majorHAnsi" w:cstheme="majorHAnsi"/>
          <w:sz w:val="26"/>
          <w:szCs w:val="26"/>
          <w:lang w:val="en-US"/>
        </w:rPr>
        <w:pPrChange w:id="4137" w:author="Microsoft account" w:date="2015-09-28T13:38:00Z">
          <w:pPr>
            <w:widowControl w:val="0"/>
            <w:spacing w:before="69" w:after="0" w:line="360" w:lineRule="auto"/>
            <w:ind w:right="147"/>
            <w:jc w:val="both"/>
          </w:pPr>
        </w:pPrChange>
      </w:pPr>
      <w:del w:id="4138" w:author="Microsoft account" w:date="2015-09-28T14:02:00Z">
        <w:r w:rsidRPr="00272777" w:rsidDel="00F44F78">
          <w:rPr>
            <w:rFonts w:asciiTheme="majorHAnsi" w:eastAsia="Times New Roman" w:hAnsiTheme="majorHAnsi" w:cstheme="majorHAnsi"/>
            <w:sz w:val="26"/>
            <w:szCs w:val="26"/>
            <w:lang w:val="en-US"/>
          </w:rPr>
          <w:delText>The connection activity is checked if it is running or not in the onReceived function. If</w:delText>
        </w:r>
        <w:r w:rsidRPr="00272777" w:rsidDel="00F44F78">
          <w:rPr>
            <w:rFonts w:asciiTheme="majorHAnsi" w:eastAsia="Times New Roman" w:hAnsiTheme="majorHAnsi" w:cstheme="majorHAnsi"/>
            <w:spacing w:val="41"/>
            <w:sz w:val="26"/>
            <w:szCs w:val="26"/>
            <w:lang w:val="en-US"/>
          </w:rPr>
          <w:delText xml:space="preserve"> </w:delText>
        </w:r>
        <w:r w:rsidRPr="00272777" w:rsidDel="00F44F78">
          <w:rPr>
            <w:rFonts w:asciiTheme="majorHAnsi" w:eastAsia="Times New Roman" w:hAnsiTheme="majorHAnsi" w:cstheme="majorHAnsi"/>
            <w:sz w:val="26"/>
            <w:szCs w:val="26"/>
            <w:lang w:val="en-US"/>
          </w:rPr>
          <w:delText>it is not running, the activity is</w:delText>
        </w:r>
        <w:r w:rsidRPr="00272777" w:rsidDel="00F44F78">
          <w:rPr>
            <w:rFonts w:asciiTheme="majorHAnsi" w:eastAsia="Times New Roman" w:hAnsiTheme="majorHAnsi" w:cstheme="majorHAnsi"/>
            <w:spacing w:val="-8"/>
            <w:sz w:val="26"/>
            <w:szCs w:val="26"/>
            <w:lang w:val="en-US"/>
          </w:rPr>
          <w:delText xml:space="preserve"> </w:delText>
        </w:r>
        <w:r w:rsidRPr="00272777" w:rsidDel="00F44F78">
          <w:rPr>
            <w:rFonts w:asciiTheme="majorHAnsi" w:eastAsia="Times New Roman" w:hAnsiTheme="majorHAnsi" w:cstheme="majorHAnsi"/>
            <w:sz w:val="26"/>
            <w:szCs w:val="26"/>
            <w:lang w:val="en-US"/>
          </w:rPr>
          <w:delText>executed.</w:delText>
        </w:r>
      </w:del>
    </w:p>
    <w:p w14:paraId="1C284A2F" w14:textId="71C61C0A" w:rsidR="007801FB" w:rsidRPr="00272777" w:rsidDel="00E97515" w:rsidRDefault="007801FB">
      <w:pPr>
        <w:widowControl w:val="0"/>
        <w:spacing w:before="1" w:after="0" w:line="276" w:lineRule="auto"/>
        <w:jc w:val="both"/>
        <w:rPr>
          <w:del w:id="4139" w:author="Microsoft account" w:date="2015-09-28T13:26:00Z"/>
          <w:rFonts w:asciiTheme="majorHAnsi" w:eastAsia="Times New Roman" w:hAnsiTheme="majorHAnsi" w:cstheme="majorHAnsi"/>
          <w:sz w:val="26"/>
          <w:szCs w:val="26"/>
          <w:lang w:val="en-US"/>
        </w:rPr>
        <w:pPrChange w:id="4140" w:author="Microsoft account" w:date="2015-09-28T13:38:00Z">
          <w:pPr>
            <w:widowControl w:val="0"/>
            <w:spacing w:before="1" w:after="0" w:line="360" w:lineRule="auto"/>
            <w:jc w:val="both"/>
          </w:pPr>
        </w:pPrChange>
      </w:pPr>
    </w:p>
    <w:p w14:paraId="50B2BB4C" w14:textId="582E985A" w:rsidR="007801FB" w:rsidRPr="00272777" w:rsidDel="00E97515" w:rsidRDefault="007801FB">
      <w:pPr>
        <w:widowControl w:val="0"/>
        <w:spacing w:after="0" w:line="276" w:lineRule="auto"/>
        <w:jc w:val="both"/>
        <w:rPr>
          <w:del w:id="4141" w:author="Microsoft account" w:date="2015-09-28T13:26:00Z"/>
          <w:rFonts w:asciiTheme="majorHAnsi" w:eastAsia="Times New Roman" w:hAnsiTheme="majorHAnsi" w:cstheme="majorHAnsi"/>
          <w:sz w:val="26"/>
          <w:szCs w:val="26"/>
          <w:lang w:val="en-US"/>
        </w:rPr>
        <w:pPrChange w:id="4142" w:author="Microsoft account" w:date="2015-09-28T13:38:00Z">
          <w:pPr>
            <w:widowControl w:val="0"/>
            <w:spacing w:after="0" w:line="360" w:lineRule="auto"/>
            <w:jc w:val="both"/>
          </w:pPr>
        </w:pPrChange>
      </w:pPr>
      <w:del w:id="4143" w:author="Microsoft account" w:date="2015-09-28T13:26:00Z">
        <w:r w:rsidRPr="00AF28A9" w:rsidDel="00AA194C">
          <w:rPr>
            <w:rFonts w:asciiTheme="majorHAnsi" w:eastAsia="Times New Roman" w:hAnsiTheme="majorHAnsi" w:cstheme="majorHAnsi"/>
            <w:noProof/>
            <w:position w:val="-27"/>
            <w:sz w:val="26"/>
            <w:szCs w:val="26"/>
            <w:lang w:val="en-US"/>
            <w:rPrChange w:id="4144" w:author="Unknown">
              <w:rPr>
                <w:noProof/>
                <w:lang w:val="en-US"/>
              </w:rPr>
            </w:rPrChange>
          </w:rPr>
          <mc:AlternateContent>
            <mc:Choice Requires="wpg">
              <w:drawing>
                <wp:inline distT="0" distB="0" distL="0" distR="0" wp14:anchorId="188125A9" wp14:editId="3593C946">
                  <wp:extent cx="4959985" cy="873125"/>
                  <wp:effectExtent l="0" t="5715" r="5715" b="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9985" cy="873125"/>
                            <a:chOff x="0" y="0"/>
                            <a:chExt cx="7811" cy="1375"/>
                          </a:xfrm>
                        </wpg:grpSpPr>
                        <pic:pic xmlns:pic="http://schemas.openxmlformats.org/drawingml/2006/picture">
                          <pic:nvPicPr>
                            <pic:cNvPr id="72" name="Picture 4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811" cy="1375"/>
                            </a:xfrm>
                            <a:prstGeom prst="rect">
                              <a:avLst/>
                            </a:prstGeom>
                            <a:noFill/>
                            <a:extLst>
                              <a:ext uri="{909E8E84-426E-40DD-AFC4-6F175D3DCCD1}">
                                <a14:hiddenFill xmlns:a14="http://schemas.microsoft.com/office/drawing/2010/main">
                                  <a:solidFill>
                                    <a:srgbClr val="FFFFFF"/>
                                  </a:solidFill>
                                </a14:hiddenFill>
                              </a:ext>
                            </a:extLst>
                          </pic:spPr>
                        </pic:pic>
                        <wps:wsp>
                          <wps:cNvPr id="73" name="Text Box 42"/>
                          <wps:cNvSpPr txBox="1">
                            <a:spLocks noChangeArrowheads="1"/>
                          </wps:cNvSpPr>
                          <wps:spPr bwMode="auto">
                            <a:xfrm>
                              <a:off x="0" y="0"/>
                              <a:ext cx="7811" cy="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A6B5F7" w14:textId="77777777" w:rsidR="00DB7790" w:rsidRDefault="00DB7790" w:rsidP="007801FB">
                                <w:pPr>
                                  <w:spacing w:before="87" w:line="224" w:lineRule="exact"/>
                                  <w:ind w:left="154"/>
                                  <w:rPr>
                                    <w:rFonts w:ascii="Courier New" w:eastAsia="Courier New" w:hAnsi="Courier New" w:cs="Courier New"/>
                                    <w:sz w:val="20"/>
                                    <w:szCs w:val="20"/>
                                  </w:rPr>
                                </w:pPr>
                                <w:r>
                                  <w:rPr>
                                    <w:rFonts w:ascii="Courier New"/>
                                    <w:sz w:val="20"/>
                                  </w:rPr>
                                  <w:t>@Override</w:t>
                                </w:r>
                              </w:p>
                              <w:p w14:paraId="5F9FB86B" w14:textId="77777777" w:rsidR="00DB7790" w:rsidRDefault="00DB7790" w:rsidP="007801FB">
                                <w:pPr>
                                  <w:ind w:left="634" w:right="573" w:hanging="480"/>
                                  <w:rPr>
                                    <w:rFonts w:ascii="Courier New" w:eastAsia="Courier New" w:hAnsi="Courier New" w:cs="Courier New"/>
                                    <w:sz w:val="20"/>
                                    <w:szCs w:val="20"/>
                                  </w:rPr>
                                </w:pPr>
                                <w:r>
                                  <w:rPr>
                                    <w:rFonts w:ascii="Courier New"/>
                                    <w:color w:val="8000FF"/>
                                    <w:sz w:val="20"/>
                                  </w:rPr>
                                  <w:t xml:space="preserve">public void </w:t>
                                </w:r>
                                <w:r>
                                  <w:rPr>
                                    <w:rFonts w:ascii="Courier New"/>
                                    <w:sz w:val="20"/>
                                  </w:rPr>
                                  <w:t>onReceive</w:t>
                                </w:r>
                                <w:r>
                                  <w:rPr>
                                    <w:rFonts w:ascii="Courier New"/>
                                    <w:b/>
                                    <w:color w:val="000080"/>
                                    <w:sz w:val="20"/>
                                  </w:rPr>
                                  <w:t>(</w:t>
                                </w:r>
                                <w:r>
                                  <w:rPr>
                                    <w:rFonts w:ascii="Courier New"/>
                                    <w:sz w:val="20"/>
                                  </w:rPr>
                                  <w:t>Context context</w:t>
                                </w:r>
                                <w:r>
                                  <w:rPr>
                                    <w:rFonts w:ascii="Courier New"/>
                                    <w:b/>
                                    <w:color w:val="000080"/>
                                    <w:sz w:val="20"/>
                                  </w:rPr>
                                  <w:t xml:space="preserve">, </w:t>
                                </w:r>
                                <w:r>
                                  <w:rPr>
                                    <w:rFonts w:ascii="Courier New"/>
                                    <w:sz w:val="20"/>
                                  </w:rPr>
                                  <w:t>Intent intent</w:t>
                                </w:r>
                                <w:r>
                                  <w:rPr>
                                    <w:rFonts w:ascii="Courier New"/>
                                    <w:b/>
                                    <w:color w:val="000080"/>
                                    <w:sz w:val="20"/>
                                  </w:rPr>
                                  <w:t>)</w:t>
                                </w:r>
                                <w:r>
                                  <w:rPr>
                                    <w:rFonts w:ascii="Courier New"/>
                                    <w:b/>
                                    <w:color w:val="000080"/>
                                    <w:spacing w:val="-12"/>
                                    <w:sz w:val="20"/>
                                  </w:rPr>
                                  <w:t xml:space="preserve"> </w:t>
                                </w:r>
                                <w:r>
                                  <w:rPr>
                                    <w:rFonts w:ascii="Courier New"/>
                                    <w:b/>
                                    <w:color w:val="000080"/>
                                    <w:sz w:val="20"/>
                                  </w:rPr>
                                  <w:t>{</w:t>
                                </w:r>
                                <w:r>
                                  <w:rPr>
                                    <w:rFonts w:ascii="Courier New"/>
                                    <w:b/>
                                    <w:color w:val="000080"/>
                                    <w:w w:val="99"/>
                                    <w:sz w:val="20"/>
                                  </w:rPr>
                                  <w:t xml:space="preserve"> </w:t>
                                </w:r>
                                <w:r>
                                  <w:rPr>
                                    <w:rFonts w:ascii="Courier New"/>
                                    <w:b/>
                                    <w:color w:val="0000FF"/>
                                    <w:sz w:val="20"/>
                                  </w:rPr>
                                  <w:t>if</w:t>
                                </w:r>
                                <w:r>
                                  <w:rPr>
                                    <w:rFonts w:ascii="Courier New"/>
                                    <w:b/>
                                    <w:color w:val="000080"/>
                                    <w:sz w:val="20"/>
                                  </w:rPr>
                                  <w:t>(</w:t>
                                </w:r>
                                <w:r>
                                  <w:rPr>
                                    <w:rFonts w:ascii="Courier New"/>
                                    <w:sz w:val="20"/>
                                  </w:rPr>
                                  <w:t>HTTPObject</w:t>
                                </w:r>
                                <w:r>
                                  <w:rPr>
                                    <w:rFonts w:ascii="Courier New"/>
                                    <w:b/>
                                    <w:color w:val="000080"/>
                                    <w:sz w:val="20"/>
                                  </w:rPr>
                                  <w:t>.</w:t>
                                </w:r>
                                <w:r>
                                  <w:rPr>
                                    <w:rFonts w:ascii="Courier New"/>
                                    <w:sz w:val="20"/>
                                  </w:rPr>
                                  <w:t>getStatus</w:t>
                                </w:r>
                                <w:r>
                                  <w:rPr>
                                    <w:rFonts w:ascii="Courier New"/>
                                    <w:b/>
                                    <w:color w:val="000080"/>
                                    <w:sz w:val="20"/>
                                  </w:rPr>
                                  <w:t>() !=</w:t>
                                </w:r>
                                <w:r>
                                  <w:rPr>
                                    <w:rFonts w:ascii="Courier New"/>
                                    <w:b/>
                                    <w:color w:val="000080"/>
                                    <w:spacing w:val="-23"/>
                                    <w:sz w:val="20"/>
                                  </w:rPr>
                                  <w:t xml:space="preserve"> </w:t>
                                </w:r>
                                <w:r>
                                  <w:rPr>
                                    <w:rFonts w:ascii="Courier New"/>
                                    <w:sz w:val="20"/>
                                  </w:rPr>
                                  <w:t>AsyncTask</w:t>
                                </w:r>
                                <w:r>
                                  <w:rPr>
                                    <w:rFonts w:ascii="Courier New"/>
                                    <w:b/>
                                    <w:color w:val="000080"/>
                                    <w:sz w:val="20"/>
                                  </w:rPr>
                                  <w:t>.</w:t>
                                </w:r>
                                <w:r>
                                  <w:rPr>
                                    <w:rFonts w:ascii="Courier New"/>
                                    <w:sz w:val="20"/>
                                  </w:rPr>
                                  <w:t>Status</w:t>
                                </w:r>
                                <w:r>
                                  <w:rPr>
                                    <w:rFonts w:ascii="Courier New"/>
                                    <w:b/>
                                    <w:color w:val="000080"/>
                                    <w:sz w:val="20"/>
                                  </w:rPr>
                                  <w:t>.</w:t>
                                </w:r>
                                <w:r>
                                  <w:rPr>
                                    <w:rFonts w:ascii="Courier New"/>
                                    <w:sz w:val="20"/>
                                  </w:rPr>
                                  <w:t>RUNNING</w:t>
                                </w:r>
                                <w:r>
                                  <w:rPr>
                                    <w:rFonts w:ascii="Courier New"/>
                                    <w:b/>
                                    <w:color w:val="000080"/>
                                    <w:sz w:val="20"/>
                                  </w:rPr>
                                  <w:t>){</w:t>
                                </w:r>
                              </w:p>
                              <w:p w14:paraId="0D72CC19" w14:textId="77777777" w:rsidR="00DB7790" w:rsidRDefault="00DB7790" w:rsidP="007801FB">
                                <w:pPr>
                                  <w:spacing w:before="1" w:line="226" w:lineRule="exact"/>
                                  <w:ind w:left="1114"/>
                                  <w:rPr>
                                    <w:rFonts w:ascii="Courier New" w:eastAsia="Courier New" w:hAnsi="Courier New" w:cs="Courier New"/>
                                    <w:sz w:val="20"/>
                                    <w:szCs w:val="20"/>
                                  </w:rPr>
                                </w:pPr>
                                <w:r>
                                  <w:rPr>
                                    <w:rFonts w:ascii="Courier New"/>
                                    <w:sz w:val="20"/>
                                  </w:rPr>
                                  <w:t>HTTPObject</w:t>
                                </w:r>
                                <w:r>
                                  <w:rPr>
                                    <w:rFonts w:ascii="Courier New"/>
                                    <w:b/>
                                    <w:color w:val="000080"/>
                                    <w:sz w:val="20"/>
                                  </w:rPr>
                                  <w:t>.</w:t>
                                </w:r>
                                <w:r>
                                  <w:rPr>
                                    <w:rFonts w:ascii="Courier New"/>
                                    <w:sz w:val="20"/>
                                  </w:rPr>
                                  <w:t>execute</w:t>
                                </w:r>
                                <w:r>
                                  <w:rPr>
                                    <w:rFonts w:ascii="Courier New"/>
                                    <w:b/>
                                    <w:color w:val="000080"/>
                                    <w:sz w:val="20"/>
                                  </w:rPr>
                                  <w:t>();</w:t>
                                </w:r>
                              </w:p>
                              <w:p w14:paraId="080C8BCA" w14:textId="77777777" w:rsidR="00DB7790" w:rsidRDefault="00DB7790" w:rsidP="007801FB">
                                <w:pPr>
                                  <w:spacing w:line="226" w:lineRule="exact"/>
                                  <w:ind w:right="6421"/>
                                  <w:jc w:val="center"/>
                                  <w:rPr>
                                    <w:rFonts w:ascii="Courier New" w:eastAsia="Courier New" w:hAnsi="Courier New" w:cs="Courier New"/>
                                    <w:sz w:val="20"/>
                                    <w:szCs w:val="20"/>
                                  </w:rPr>
                                </w:pPr>
                                <w:r>
                                  <w:rPr>
                                    <w:rFonts w:ascii="Courier New"/>
                                    <w:b/>
                                    <w:color w:val="000080"/>
                                    <w:w w:val="99"/>
                                    <w:sz w:val="20"/>
                                  </w:rPr>
                                  <w:t>}</w:t>
                                </w:r>
                              </w:p>
                            </w:txbxContent>
                          </wps:txbx>
                          <wps:bodyPr rot="0" vert="horz" wrap="square" lIns="0" tIns="0" rIns="0" bIns="0" anchor="t" anchorCtr="0" upright="1">
                            <a:noAutofit/>
                          </wps:bodyPr>
                        </wps:wsp>
                      </wpg:wgp>
                    </a:graphicData>
                  </a:graphic>
                </wp:inline>
              </w:drawing>
            </mc:Choice>
            <mc:Fallback>
              <w:pict>
                <v:group w14:anchorId="188125A9" id="Group 71" o:spid="_x0000_s1117" style="width:390.55pt;height:68.75pt;mso-position-horizontal-relative:char;mso-position-vertical-relative:line" coordsize="7811,13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">
                  <v:shape id="Picture 41" o:spid="_x0000_s1118" type="#_x0000_t75" style="position:absolute;width:7811;height:1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rUIPEAAAA2wAAAA8AAABkcnMvZG93bnJldi54bWxEj81qwzAQhO+FvIPYQC6mkWtCU9woJgRK&#10;c3UaCr0t1sZyaq2Mpfrn7aNCocdhdr7Z2RWTbcVAvW8cK3hapyCIK6cbrhVcPt4eX0D4gKyxdUwK&#10;ZvJQ7BcPO8y1G7mk4RxqESHsc1RgQuhyKX1lyKJfu444elfXWwxR9rXUPY4RbluZpemztNhwbDDY&#10;0dFQ9X3+sfGNpHzf+mROKjmb2y0Nn1/XTabUajkdXkEEmsL/8V/6pBVsM/jdEgEg9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YrUIPEAAAA2wAAAA8AAAAAAAAAAAAAAAAA&#10;nwIAAGRycy9kb3ducmV2LnhtbFBLBQYAAAAABAAEAPcAAACQAwAAAAA=&#10;">
                    <v:imagedata r:id="rId91" o:title=""/>
                  </v:shape>
                  <v:shape id="Text Box 42" o:spid="_x0000_s1119" type="#_x0000_t202" style="position:absolute;width:7811;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TZYMUA&#10;AADbAAAADwAAAGRycy9kb3ducmV2LnhtbESPQWvCQBSE70L/w/IK3nRTBW3TrCKlhYJQjOmhx9fs&#10;S7KYfRuzW43/visIHoeZ+YbJ1oNtxYl6bxwreJomIIhLpw3XCr6Lj8kzCB+QNbaOScGFPKxXD6MM&#10;U+3OnNNpH2oRIexTVNCE0KVS+rIhi37qOuLoVa63GKLsa6l7PEe4beUsSRbSouG40GBHbw2Vh/2f&#10;VbD54fzdHL9+d3mVm6J4SXi7OCg1fhw2ryACDeEevrU/tYLlHK5f4g+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NNlgxQAAANsAAAAPAAAAAAAAAAAAAAAAAJgCAABkcnMv&#10;ZG93bnJldi54bWxQSwUGAAAAAAQABAD1AAAAigMAAAAA&#10;" filled="f" stroked="f">
                    <v:textbox inset="0,0,0,0">
                      <w:txbxContent>
                        <w:p w14:paraId="5DA6B5F7" w14:textId="77777777" w:rsidR="00DB7790" w:rsidRDefault="00DB7790" w:rsidP="007801FB">
                          <w:pPr>
                            <w:spacing w:before="87" w:line="224" w:lineRule="exact"/>
                            <w:ind w:left="154"/>
                            <w:rPr>
                              <w:rFonts w:ascii="Courier New" w:eastAsia="Courier New" w:hAnsi="Courier New" w:cs="Courier New"/>
                              <w:sz w:val="20"/>
                              <w:szCs w:val="20"/>
                            </w:rPr>
                          </w:pPr>
                          <w:r>
                            <w:rPr>
                              <w:rFonts w:ascii="Courier New"/>
                              <w:sz w:val="20"/>
                            </w:rPr>
                            <w:t>@Override</w:t>
                          </w:r>
                        </w:p>
                        <w:p w14:paraId="5F9FB86B" w14:textId="77777777" w:rsidR="00DB7790" w:rsidRDefault="00DB7790" w:rsidP="007801FB">
                          <w:pPr>
                            <w:ind w:left="634" w:right="573" w:hanging="480"/>
                            <w:rPr>
                              <w:rFonts w:ascii="Courier New" w:eastAsia="Courier New" w:hAnsi="Courier New" w:cs="Courier New"/>
                              <w:sz w:val="20"/>
                              <w:szCs w:val="20"/>
                            </w:rPr>
                          </w:pPr>
                          <w:r>
                            <w:rPr>
                              <w:rFonts w:ascii="Courier New"/>
                              <w:color w:val="8000FF"/>
                              <w:sz w:val="20"/>
                            </w:rPr>
                            <w:t xml:space="preserve">public void </w:t>
                          </w:r>
                          <w:r>
                            <w:rPr>
                              <w:rFonts w:ascii="Courier New"/>
                              <w:sz w:val="20"/>
                            </w:rPr>
                            <w:t>onReceive</w:t>
                          </w:r>
                          <w:r>
                            <w:rPr>
                              <w:rFonts w:ascii="Courier New"/>
                              <w:b/>
                              <w:color w:val="000080"/>
                              <w:sz w:val="20"/>
                            </w:rPr>
                            <w:t>(</w:t>
                          </w:r>
                          <w:r>
                            <w:rPr>
                              <w:rFonts w:ascii="Courier New"/>
                              <w:sz w:val="20"/>
                            </w:rPr>
                            <w:t>Context context</w:t>
                          </w:r>
                          <w:r>
                            <w:rPr>
                              <w:rFonts w:ascii="Courier New"/>
                              <w:b/>
                              <w:color w:val="000080"/>
                              <w:sz w:val="20"/>
                            </w:rPr>
                            <w:t xml:space="preserve">, </w:t>
                          </w:r>
                          <w:r>
                            <w:rPr>
                              <w:rFonts w:ascii="Courier New"/>
                              <w:sz w:val="20"/>
                            </w:rPr>
                            <w:t>Intent intent</w:t>
                          </w:r>
                          <w:r>
                            <w:rPr>
                              <w:rFonts w:ascii="Courier New"/>
                              <w:b/>
                              <w:color w:val="000080"/>
                              <w:sz w:val="20"/>
                            </w:rPr>
                            <w:t>)</w:t>
                          </w:r>
                          <w:r>
                            <w:rPr>
                              <w:rFonts w:ascii="Courier New"/>
                              <w:b/>
                              <w:color w:val="000080"/>
                              <w:spacing w:val="-12"/>
                              <w:sz w:val="20"/>
                            </w:rPr>
                            <w:t xml:space="preserve"> </w:t>
                          </w:r>
                          <w:r>
                            <w:rPr>
                              <w:rFonts w:ascii="Courier New"/>
                              <w:b/>
                              <w:color w:val="000080"/>
                              <w:sz w:val="20"/>
                            </w:rPr>
                            <w:t>{</w:t>
                          </w:r>
                          <w:r>
                            <w:rPr>
                              <w:rFonts w:ascii="Courier New"/>
                              <w:b/>
                              <w:color w:val="000080"/>
                              <w:w w:val="99"/>
                              <w:sz w:val="20"/>
                            </w:rPr>
                            <w:t xml:space="preserve"> </w:t>
                          </w:r>
                          <w:r>
                            <w:rPr>
                              <w:rFonts w:ascii="Courier New"/>
                              <w:b/>
                              <w:color w:val="0000FF"/>
                              <w:sz w:val="20"/>
                            </w:rPr>
                            <w:t>if</w:t>
                          </w:r>
                          <w:r>
                            <w:rPr>
                              <w:rFonts w:ascii="Courier New"/>
                              <w:b/>
                              <w:color w:val="000080"/>
                              <w:sz w:val="20"/>
                            </w:rPr>
                            <w:t>(</w:t>
                          </w:r>
                          <w:r>
                            <w:rPr>
                              <w:rFonts w:ascii="Courier New"/>
                              <w:sz w:val="20"/>
                            </w:rPr>
                            <w:t>HTTPObject</w:t>
                          </w:r>
                          <w:r>
                            <w:rPr>
                              <w:rFonts w:ascii="Courier New"/>
                              <w:b/>
                              <w:color w:val="000080"/>
                              <w:sz w:val="20"/>
                            </w:rPr>
                            <w:t>.</w:t>
                          </w:r>
                          <w:r>
                            <w:rPr>
                              <w:rFonts w:ascii="Courier New"/>
                              <w:sz w:val="20"/>
                            </w:rPr>
                            <w:t>getStatus</w:t>
                          </w:r>
                          <w:r>
                            <w:rPr>
                              <w:rFonts w:ascii="Courier New"/>
                              <w:b/>
                              <w:color w:val="000080"/>
                              <w:sz w:val="20"/>
                            </w:rPr>
                            <w:t>() !=</w:t>
                          </w:r>
                          <w:r>
                            <w:rPr>
                              <w:rFonts w:ascii="Courier New"/>
                              <w:b/>
                              <w:color w:val="000080"/>
                              <w:spacing w:val="-23"/>
                              <w:sz w:val="20"/>
                            </w:rPr>
                            <w:t xml:space="preserve"> </w:t>
                          </w:r>
                          <w:r>
                            <w:rPr>
                              <w:rFonts w:ascii="Courier New"/>
                              <w:sz w:val="20"/>
                            </w:rPr>
                            <w:t>AsyncTask</w:t>
                          </w:r>
                          <w:r>
                            <w:rPr>
                              <w:rFonts w:ascii="Courier New"/>
                              <w:b/>
                              <w:color w:val="000080"/>
                              <w:sz w:val="20"/>
                            </w:rPr>
                            <w:t>.</w:t>
                          </w:r>
                          <w:r>
                            <w:rPr>
                              <w:rFonts w:ascii="Courier New"/>
                              <w:sz w:val="20"/>
                            </w:rPr>
                            <w:t>Status</w:t>
                          </w:r>
                          <w:r>
                            <w:rPr>
                              <w:rFonts w:ascii="Courier New"/>
                              <w:b/>
                              <w:color w:val="000080"/>
                              <w:sz w:val="20"/>
                            </w:rPr>
                            <w:t>.</w:t>
                          </w:r>
                          <w:r>
                            <w:rPr>
                              <w:rFonts w:ascii="Courier New"/>
                              <w:sz w:val="20"/>
                            </w:rPr>
                            <w:t>RUNNING</w:t>
                          </w:r>
                          <w:r>
                            <w:rPr>
                              <w:rFonts w:ascii="Courier New"/>
                              <w:b/>
                              <w:color w:val="000080"/>
                              <w:sz w:val="20"/>
                            </w:rPr>
                            <w:t>){</w:t>
                          </w:r>
                        </w:p>
                        <w:p w14:paraId="0D72CC19" w14:textId="77777777" w:rsidR="00DB7790" w:rsidRDefault="00DB7790" w:rsidP="007801FB">
                          <w:pPr>
                            <w:spacing w:before="1" w:line="226" w:lineRule="exact"/>
                            <w:ind w:left="1114"/>
                            <w:rPr>
                              <w:rFonts w:ascii="Courier New" w:eastAsia="Courier New" w:hAnsi="Courier New" w:cs="Courier New"/>
                              <w:sz w:val="20"/>
                              <w:szCs w:val="20"/>
                            </w:rPr>
                          </w:pPr>
                          <w:r>
                            <w:rPr>
                              <w:rFonts w:ascii="Courier New"/>
                              <w:sz w:val="20"/>
                            </w:rPr>
                            <w:t>HTTPObject</w:t>
                          </w:r>
                          <w:r>
                            <w:rPr>
                              <w:rFonts w:ascii="Courier New"/>
                              <w:b/>
                              <w:color w:val="000080"/>
                              <w:sz w:val="20"/>
                            </w:rPr>
                            <w:t>.</w:t>
                          </w:r>
                          <w:r>
                            <w:rPr>
                              <w:rFonts w:ascii="Courier New"/>
                              <w:sz w:val="20"/>
                            </w:rPr>
                            <w:t>execute</w:t>
                          </w:r>
                          <w:r>
                            <w:rPr>
                              <w:rFonts w:ascii="Courier New"/>
                              <w:b/>
                              <w:color w:val="000080"/>
                              <w:sz w:val="20"/>
                            </w:rPr>
                            <w:t>();</w:t>
                          </w:r>
                        </w:p>
                        <w:p w14:paraId="080C8BCA" w14:textId="77777777" w:rsidR="00DB7790" w:rsidRDefault="00DB7790" w:rsidP="007801FB">
                          <w:pPr>
                            <w:spacing w:line="226" w:lineRule="exact"/>
                            <w:ind w:right="6421"/>
                            <w:jc w:val="center"/>
                            <w:rPr>
                              <w:rFonts w:ascii="Courier New" w:eastAsia="Courier New" w:hAnsi="Courier New" w:cs="Courier New"/>
                              <w:sz w:val="20"/>
                              <w:szCs w:val="20"/>
                            </w:rPr>
                          </w:pPr>
                          <w:r>
                            <w:rPr>
                              <w:rFonts w:ascii="Courier New"/>
                              <w:b/>
                              <w:color w:val="000080"/>
                              <w:w w:val="99"/>
                              <w:sz w:val="20"/>
                            </w:rPr>
                            <w:t>}</w:t>
                          </w:r>
                        </w:p>
                      </w:txbxContent>
                    </v:textbox>
                  </v:shape>
                  <w10:anchorlock/>
                </v:group>
              </w:pict>
            </mc:Fallback>
          </mc:AlternateContent>
        </w:r>
      </w:del>
    </w:p>
    <w:p w14:paraId="73C844B9" w14:textId="0E97A41E" w:rsidR="007801FB" w:rsidRPr="00272777" w:rsidDel="00E97515" w:rsidRDefault="007801FB">
      <w:pPr>
        <w:widowControl w:val="0"/>
        <w:spacing w:after="0" w:line="276" w:lineRule="auto"/>
        <w:jc w:val="both"/>
        <w:rPr>
          <w:del w:id="4145" w:author="Microsoft account" w:date="2015-09-28T13:26:00Z"/>
          <w:rFonts w:asciiTheme="majorHAnsi" w:eastAsia="Times New Roman" w:hAnsiTheme="majorHAnsi" w:cstheme="majorHAnsi"/>
          <w:sz w:val="26"/>
          <w:szCs w:val="26"/>
          <w:lang w:val="en-US"/>
        </w:rPr>
        <w:pPrChange w:id="4146" w:author="Microsoft account" w:date="2015-09-28T13:38:00Z">
          <w:pPr>
            <w:widowControl w:val="0"/>
            <w:spacing w:after="0" w:line="360" w:lineRule="auto"/>
            <w:jc w:val="both"/>
          </w:pPr>
        </w:pPrChange>
      </w:pPr>
    </w:p>
    <w:p w14:paraId="65015F8C" w14:textId="6A7FCA31" w:rsidR="007801FB" w:rsidRPr="00272777" w:rsidDel="00E97515" w:rsidRDefault="007801FB">
      <w:pPr>
        <w:widowControl w:val="0"/>
        <w:spacing w:before="5" w:after="0" w:line="276" w:lineRule="auto"/>
        <w:jc w:val="both"/>
        <w:rPr>
          <w:del w:id="4147" w:author="Microsoft account" w:date="2015-09-28T13:26:00Z"/>
          <w:rFonts w:asciiTheme="majorHAnsi" w:eastAsia="Times New Roman" w:hAnsiTheme="majorHAnsi" w:cstheme="majorHAnsi"/>
          <w:sz w:val="26"/>
          <w:szCs w:val="26"/>
          <w:lang w:val="en-US"/>
        </w:rPr>
        <w:pPrChange w:id="4148" w:author="Microsoft account" w:date="2015-09-28T13:38:00Z">
          <w:pPr>
            <w:widowControl w:val="0"/>
            <w:spacing w:before="5" w:after="0" w:line="360" w:lineRule="auto"/>
            <w:jc w:val="both"/>
          </w:pPr>
        </w:pPrChange>
      </w:pPr>
    </w:p>
    <w:p w14:paraId="00BB5EE5" w14:textId="787DAF7F" w:rsidR="007801FB" w:rsidRPr="00272777" w:rsidDel="00E97515" w:rsidRDefault="004A0A3E">
      <w:pPr>
        <w:widowControl w:val="0"/>
        <w:spacing w:after="0" w:line="276" w:lineRule="auto"/>
        <w:jc w:val="both"/>
        <w:rPr>
          <w:del w:id="4149" w:author="Microsoft account" w:date="2015-09-28T13:26:00Z"/>
          <w:rFonts w:asciiTheme="majorHAnsi" w:eastAsia="Times New Roman" w:hAnsiTheme="majorHAnsi" w:cstheme="majorHAnsi"/>
          <w:sz w:val="26"/>
          <w:szCs w:val="26"/>
          <w:lang w:val="en-US"/>
        </w:rPr>
        <w:pPrChange w:id="4150" w:author="Microsoft account" w:date="2015-09-28T13:38:00Z">
          <w:pPr>
            <w:widowControl w:val="0"/>
            <w:spacing w:after="0" w:line="360" w:lineRule="auto"/>
            <w:jc w:val="both"/>
          </w:pPr>
        </w:pPrChange>
      </w:pPr>
      <w:del w:id="4151" w:author="Microsoft account" w:date="2015-09-28T13:26:00Z">
        <w:r w:rsidRPr="00272777" w:rsidDel="00E97515">
          <w:rPr>
            <w:rFonts w:asciiTheme="majorHAnsi" w:eastAsia="Calibri" w:hAnsiTheme="majorHAnsi" w:cstheme="majorHAnsi"/>
            <w:b/>
            <w:sz w:val="26"/>
            <w:szCs w:val="26"/>
            <w:lang w:val="en-US"/>
          </w:rPr>
          <w:delText>Figure 34:</w:delText>
        </w:r>
        <w:r w:rsidR="007801FB" w:rsidRPr="00272777" w:rsidDel="00E97515">
          <w:rPr>
            <w:rFonts w:asciiTheme="majorHAnsi" w:eastAsia="Calibri" w:hAnsiTheme="majorHAnsi" w:cstheme="majorHAnsi"/>
            <w:i/>
            <w:sz w:val="26"/>
            <w:szCs w:val="26"/>
            <w:lang w:val="en-US"/>
          </w:rPr>
          <w:delText xml:space="preserve"> Android snippet for executing</w:delText>
        </w:r>
        <w:r w:rsidR="007801FB" w:rsidRPr="00272777" w:rsidDel="00E97515">
          <w:rPr>
            <w:rFonts w:asciiTheme="majorHAnsi" w:eastAsia="Calibri" w:hAnsiTheme="majorHAnsi" w:cstheme="majorHAnsi"/>
            <w:i/>
            <w:spacing w:val="-6"/>
            <w:sz w:val="26"/>
            <w:szCs w:val="26"/>
            <w:lang w:val="en-US"/>
          </w:rPr>
          <w:delText xml:space="preserve"> </w:delText>
        </w:r>
        <w:r w:rsidR="007801FB" w:rsidRPr="00272777" w:rsidDel="00E97515">
          <w:rPr>
            <w:rFonts w:asciiTheme="majorHAnsi" w:eastAsia="Calibri" w:hAnsiTheme="majorHAnsi" w:cstheme="majorHAnsi"/>
            <w:i/>
            <w:sz w:val="26"/>
            <w:szCs w:val="26"/>
            <w:lang w:val="en-US"/>
          </w:rPr>
          <w:delText>httpObject</w:delText>
        </w:r>
      </w:del>
    </w:p>
    <w:p w14:paraId="2F343349" w14:textId="08C2865D" w:rsidR="007801FB" w:rsidRPr="00272777" w:rsidDel="00E97515" w:rsidRDefault="007801FB">
      <w:pPr>
        <w:widowControl w:val="0"/>
        <w:spacing w:after="0" w:line="276" w:lineRule="auto"/>
        <w:jc w:val="both"/>
        <w:rPr>
          <w:del w:id="4152" w:author="Microsoft account" w:date="2015-09-28T13:26:00Z"/>
          <w:rFonts w:asciiTheme="majorHAnsi" w:eastAsia="Times New Roman" w:hAnsiTheme="majorHAnsi" w:cstheme="majorHAnsi"/>
          <w:i/>
          <w:sz w:val="26"/>
          <w:szCs w:val="26"/>
          <w:lang w:val="en-US"/>
        </w:rPr>
        <w:pPrChange w:id="4153" w:author="Microsoft account" w:date="2015-09-28T13:38:00Z">
          <w:pPr>
            <w:widowControl w:val="0"/>
            <w:spacing w:after="0" w:line="360" w:lineRule="auto"/>
            <w:jc w:val="both"/>
          </w:pPr>
        </w:pPrChange>
      </w:pPr>
    </w:p>
    <w:p w14:paraId="00A044ED" w14:textId="28939F76" w:rsidR="007801FB" w:rsidRPr="00272777" w:rsidDel="00F44F78" w:rsidRDefault="007801FB">
      <w:pPr>
        <w:widowControl w:val="0"/>
        <w:spacing w:before="197" w:after="0" w:line="276" w:lineRule="auto"/>
        <w:ind w:right="140"/>
        <w:jc w:val="both"/>
        <w:rPr>
          <w:del w:id="4154" w:author="Microsoft account" w:date="2015-09-28T14:02:00Z"/>
          <w:rFonts w:asciiTheme="majorHAnsi" w:eastAsia="Times New Roman" w:hAnsiTheme="majorHAnsi" w:cstheme="majorHAnsi"/>
          <w:sz w:val="26"/>
          <w:szCs w:val="26"/>
          <w:lang w:val="en-US"/>
        </w:rPr>
        <w:pPrChange w:id="4155" w:author="Microsoft account" w:date="2015-09-28T13:38:00Z">
          <w:pPr>
            <w:widowControl w:val="0"/>
            <w:spacing w:before="197" w:after="0" w:line="360" w:lineRule="auto"/>
            <w:ind w:right="140"/>
            <w:jc w:val="both"/>
          </w:pPr>
        </w:pPrChange>
      </w:pPr>
      <w:del w:id="4156" w:author="Microsoft account" w:date="2015-09-28T14:02:00Z">
        <w:r w:rsidRPr="00272777" w:rsidDel="00F44F78">
          <w:rPr>
            <w:rFonts w:asciiTheme="majorHAnsi" w:eastAsia="Times New Roman" w:hAnsiTheme="majorHAnsi" w:cstheme="majorHAnsi"/>
            <w:sz w:val="26"/>
            <w:szCs w:val="26"/>
            <w:lang w:val="en-US"/>
          </w:rPr>
          <w:delText>In the doInBackground() function, which is used to execute program in parallel with</w:delText>
        </w:r>
        <w:r w:rsidRPr="00272777" w:rsidDel="00F44F78">
          <w:rPr>
            <w:rFonts w:asciiTheme="majorHAnsi" w:eastAsia="Times New Roman" w:hAnsiTheme="majorHAnsi" w:cstheme="majorHAnsi"/>
            <w:spacing w:val="50"/>
            <w:sz w:val="26"/>
            <w:szCs w:val="26"/>
            <w:lang w:val="en-US"/>
          </w:rPr>
          <w:delText xml:space="preserve"> </w:delText>
        </w:r>
        <w:r w:rsidRPr="00272777" w:rsidDel="00F44F78">
          <w:rPr>
            <w:rFonts w:asciiTheme="majorHAnsi" w:eastAsia="Times New Roman" w:hAnsiTheme="majorHAnsi" w:cstheme="majorHAnsi"/>
            <w:sz w:val="26"/>
            <w:szCs w:val="26"/>
            <w:lang w:val="en-US"/>
          </w:rPr>
          <w:delText>the main activity, the “params” variable is declared. After receiving from ECG</w:delText>
        </w:r>
        <w:r w:rsidRPr="00272777" w:rsidDel="00F44F78">
          <w:rPr>
            <w:rFonts w:asciiTheme="majorHAnsi" w:eastAsia="Times New Roman" w:hAnsiTheme="majorHAnsi" w:cstheme="majorHAnsi"/>
            <w:spacing w:val="32"/>
            <w:sz w:val="26"/>
            <w:szCs w:val="26"/>
            <w:lang w:val="en-US"/>
          </w:rPr>
          <w:delText xml:space="preserve"> </w:delText>
        </w:r>
        <w:r w:rsidRPr="00272777" w:rsidDel="00F44F78">
          <w:rPr>
            <w:rFonts w:asciiTheme="majorHAnsi" w:eastAsia="Times New Roman" w:hAnsiTheme="majorHAnsi" w:cstheme="majorHAnsi"/>
            <w:sz w:val="26"/>
            <w:szCs w:val="26"/>
            <w:lang w:val="en-US"/>
          </w:rPr>
          <w:delText>module through</w:delText>
        </w:r>
        <w:r w:rsidRPr="00272777" w:rsidDel="00F44F78">
          <w:rPr>
            <w:rFonts w:asciiTheme="majorHAnsi" w:eastAsia="Times New Roman" w:hAnsiTheme="majorHAnsi" w:cstheme="majorHAnsi"/>
            <w:spacing w:val="27"/>
            <w:sz w:val="26"/>
            <w:szCs w:val="26"/>
            <w:lang w:val="en-US"/>
          </w:rPr>
          <w:delText xml:space="preserve"> </w:delText>
        </w:r>
        <w:r w:rsidRPr="00272777" w:rsidDel="00F44F78">
          <w:rPr>
            <w:rFonts w:asciiTheme="majorHAnsi" w:eastAsia="Times New Roman" w:hAnsiTheme="majorHAnsi" w:cstheme="majorHAnsi"/>
            <w:sz w:val="26"/>
            <w:szCs w:val="26"/>
            <w:lang w:val="en-US"/>
          </w:rPr>
          <w:delText>BLE,</w:delText>
        </w:r>
        <w:r w:rsidRPr="00272777" w:rsidDel="00F44F78">
          <w:rPr>
            <w:rFonts w:asciiTheme="majorHAnsi" w:eastAsia="Times New Roman" w:hAnsiTheme="majorHAnsi" w:cstheme="majorHAnsi"/>
            <w:spacing w:val="27"/>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24"/>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stored</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28"/>
            <w:sz w:val="26"/>
            <w:szCs w:val="26"/>
            <w:lang w:val="en-US"/>
          </w:rPr>
          <w:delText xml:space="preserve"> </w:delText>
        </w:r>
        <w:r w:rsidRPr="00272777" w:rsidDel="00F44F78">
          <w:rPr>
            <w:rFonts w:asciiTheme="majorHAnsi" w:eastAsia="Times New Roman" w:hAnsiTheme="majorHAnsi" w:cstheme="majorHAnsi"/>
            <w:sz w:val="26"/>
            <w:szCs w:val="26"/>
            <w:lang w:val="en-US"/>
          </w:rPr>
          <w:delText>“tmp_data”</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variable,</w:delText>
        </w:r>
        <w:r w:rsidRPr="00272777" w:rsidDel="00F44F78">
          <w:rPr>
            <w:rFonts w:asciiTheme="majorHAnsi" w:eastAsia="Times New Roman" w:hAnsiTheme="majorHAnsi" w:cstheme="majorHAnsi"/>
            <w:spacing w:val="27"/>
            <w:sz w:val="26"/>
            <w:szCs w:val="26"/>
            <w:lang w:val="en-US"/>
          </w:rPr>
          <w:delText xml:space="preserve"> </w:delText>
        </w:r>
        <w:r w:rsidRPr="00272777" w:rsidDel="00F44F78">
          <w:rPr>
            <w:rFonts w:asciiTheme="majorHAnsi" w:eastAsia="Times New Roman" w:hAnsiTheme="majorHAnsi" w:cstheme="majorHAnsi"/>
            <w:sz w:val="26"/>
            <w:szCs w:val="26"/>
            <w:lang w:val="en-US"/>
          </w:rPr>
          <w:delText>which</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String</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format.</w:delText>
        </w:r>
        <w:r w:rsidRPr="00272777" w:rsidDel="00F44F78">
          <w:rPr>
            <w:rFonts w:asciiTheme="majorHAnsi" w:eastAsia="Times New Roman" w:hAnsiTheme="majorHAnsi" w:cstheme="majorHAnsi"/>
            <w:spacing w:val="25"/>
            <w:sz w:val="26"/>
            <w:szCs w:val="26"/>
            <w:lang w:val="en-US"/>
          </w:rPr>
          <w:delText xml:space="preserve"> </w:delText>
        </w:r>
        <w:r w:rsidRPr="00272777" w:rsidDel="00F44F78">
          <w:rPr>
            <w:rFonts w:asciiTheme="majorHAnsi" w:eastAsia="Times New Roman" w:hAnsiTheme="majorHAnsi" w:cstheme="majorHAnsi"/>
            <w:sz w:val="26"/>
            <w:szCs w:val="26"/>
            <w:lang w:val="en-US"/>
          </w:rPr>
          <w:delText>The number</w:delText>
        </w:r>
        <w:r w:rsidRPr="00272777" w:rsidDel="00F44F78">
          <w:rPr>
            <w:rFonts w:asciiTheme="majorHAnsi" w:eastAsia="Times New Roman" w:hAnsiTheme="majorHAnsi" w:cstheme="majorHAnsi"/>
            <w:spacing w:val="11"/>
            <w:sz w:val="26"/>
            <w:szCs w:val="26"/>
            <w:lang w:val="en-US"/>
          </w:rPr>
          <w:delText xml:space="preserve"> </w:delText>
        </w:r>
        <w:r w:rsidRPr="00272777" w:rsidDel="00F44F78">
          <w:rPr>
            <w:rFonts w:asciiTheme="majorHAnsi" w:eastAsia="Times New Roman" w:hAnsiTheme="majorHAnsi" w:cstheme="majorHAnsi"/>
            <w:sz w:val="26"/>
            <w:szCs w:val="26"/>
            <w:lang w:val="en-US"/>
          </w:rPr>
          <w:delText>of</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value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checked</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if</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it</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100</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or</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not.</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If</w:delText>
        </w:r>
        <w:r w:rsidRPr="00272777" w:rsidDel="00F44F78">
          <w:rPr>
            <w:rFonts w:asciiTheme="majorHAnsi" w:eastAsia="Times New Roman" w:hAnsiTheme="majorHAnsi" w:cstheme="majorHAnsi"/>
            <w:spacing w:val="14"/>
            <w:sz w:val="26"/>
            <w:szCs w:val="26"/>
            <w:lang w:val="en-US"/>
          </w:rPr>
          <w:delText xml:space="preserve"> </w:delText>
        </w:r>
        <w:r w:rsidRPr="00272777" w:rsidDel="00F44F78">
          <w:rPr>
            <w:rFonts w:asciiTheme="majorHAnsi" w:eastAsia="Times New Roman" w:hAnsiTheme="majorHAnsi" w:cstheme="majorHAnsi"/>
            <w:sz w:val="26"/>
            <w:szCs w:val="26"/>
            <w:lang w:val="en-US"/>
          </w:rPr>
          <w:delText>so,</w:delText>
        </w:r>
        <w:r w:rsidRPr="00272777" w:rsidDel="00F44F78">
          <w:rPr>
            <w:rFonts w:asciiTheme="majorHAnsi" w:eastAsia="Times New Roman" w:hAnsiTheme="majorHAnsi" w:cstheme="majorHAnsi"/>
            <w:spacing w:val="18"/>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will</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be</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added</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into</w:delText>
        </w:r>
        <w:r w:rsidRPr="00272777" w:rsidDel="00F44F78">
          <w:rPr>
            <w:rFonts w:asciiTheme="majorHAnsi" w:eastAsia="Times New Roman" w:hAnsiTheme="majorHAnsi" w:cstheme="majorHAnsi"/>
            <w:spacing w:val="13"/>
            <w:sz w:val="26"/>
            <w:szCs w:val="26"/>
            <w:lang w:val="en-US"/>
          </w:rPr>
          <w:delText xml:space="preserve"> </w:delText>
        </w:r>
        <w:r w:rsidRPr="00272777" w:rsidDel="00F44F78">
          <w:rPr>
            <w:rFonts w:asciiTheme="majorHAnsi" w:eastAsia="Times New Roman" w:hAnsiTheme="majorHAnsi" w:cstheme="majorHAnsi"/>
            <w:sz w:val="26"/>
            <w:szCs w:val="26"/>
            <w:lang w:val="en-US"/>
          </w:rPr>
          <w:delText>“params”</w:delText>
        </w:r>
        <w:r w:rsidRPr="00272777" w:rsidDel="00F44F78">
          <w:rPr>
            <w:rFonts w:asciiTheme="majorHAnsi" w:eastAsia="Times New Roman" w:hAnsiTheme="majorHAnsi" w:cstheme="majorHAnsi"/>
            <w:spacing w:val="12"/>
            <w:sz w:val="26"/>
            <w:szCs w:val="26"/>
            <w:lang w:val="en-US"/>
          </w:rPr>
          <w:delText xml:space="preserve"> </w:delText>
        </w:r>
        <w:r w:rsidRPr="00272777" w:rsidDel="00F44F78">
          <w:rPr>
            <w:rFonts w:asciiTheme="majorHAnsi" w:eastAsia="Times New Roman" w:hAnsiTheme="majorHAnsi" w:cstheme="majorHAnsi"/>
            <w:sz w:val="26"/>
            <w:szCs w:val="26"/>
            <w:lang w:val="en-US"/>
          </w:rPr>
          <w:delText>in pairs,</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with</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4</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parameters:</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patientid,</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testid,</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segidx,</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in</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which</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first</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one</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taken from</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input</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at</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beginning,</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the</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second</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one</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is</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timestamp</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at</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that</w:delText>
        </w:r>
        <w:r w:rsidRPr="00272777" w:rsidDel="00F44F78">
          <w:rPr>
            <w:rFonts w:asciiTheme="majorHAnsi" w:eastAsia="Times New Roman" w:hAnsiTheme="majorHAnsi" w:cstheme="majorHAnsi"/>
            <w:spacing w:val="34"/>
            <w:sz w:val="26"/>
            <w:szCs w:val="26"/>
            <w:lang w:val="en-US"/>
          </w:rPr>
          <w:delText xml:space="preserve"> </w:delText>
        </w:r>
        <w:r w:rsidRPr="00272777" w:rsidDel="00F44F78">
          <w:rPr>
            <w:rFonts w:asciiTheme="majorHAnsi" w:eastAsia="Times New Roman" w:hAnsiTheme="majorHAnsi" w:cstheme="majorHAnsi"/>
            <w:sz w:val="26"/>
            <w:szCs w:val="26"/>
            <w:lang w:val="en-US"/>
          </w:rPr>
          <w:delText>moment,</w:delText>
        </w:r>
        <w:r w:rsidRPr="00272777" w:rsidDel="00F44F78">
          <w:rPr>
            <w:rFonts w:asciiTheme="majorHAnsi" w:eastAsia="Times New Roman" w:hAnsiTheme="majorHAnsi" w:cstheme="majorHAnsi"/>
            <w:spacing w:val="35"/>
            <w:sz w:val="26"/>
            <w:szCs w:val="26"/>
            <w:lang w:val="en-US"/>
          </w:rPr>
          <w:delText xml:space="preserve"> </w:delText>
        </w:r>
        <w:r w:rsidRPr="00272777" w:rsidDel="00F44F78">
          <w:rPr>
            <w:rFonts w:asciiTheme="majorHAnsi" w:eastAsia="Times New Roman" w:hAnsiTheme="majorHAnsi" w:cstheme="majorHAnsi"/>
            <w:sz w:val="26"/>
            <w:szCs w:val="26"/>
            <w:lang w:val="en-US"/>
          </w:rPr>
          <w:delText>“segidx”</w:delText>
        </w:r>
        <w:r w:rsidRPr="00272777" w:rsidDel="00F44F78">
          <w:rPr>
            <w:rFonts w:asciiTheme="majorHAnsi" w:eastAsia="Times New Roman" w:hAnsiTheme="majorHAnsi" w:cstheme="majorHAnsi"/>
            <w:spacing w:val="33"/>
            <w:sz w:val="26"/>
            <w:szCs w:val="26"/>
            <w:lang w:val="en-US"/>
          </w:rPr>
          <w:delText xml:space="preserve"> </w:delText>
        </w:r>
        <w:r w:rsidRPr="00272777" w:rsidDel="00F44F78">
          <w:rPr>
            <w:rFonts w:asciiTheme="majorHAnsi" w:eastAsia="Times New Roman" w:hAnsiTheme="majorHAnsi" w:cstheme="majorHAnsi"/>
            <w:sz w:val="26"/>
            <w:szCs w:val="26"/>
            <w:lang w:val="en-US"/>
          </w:rPr>
          <w:delText>is defined by the times of sending data, while the last one is ECG</w:delText>
        </w:r>
        <w:r w:rsidRPr="00272777" w:rsidDel="00F44F78">
          <w:rPr>
            <w:rFonts w:asciiTheme="majorHAnsi" w:eastAsia="Times New Roman" w:hAnsiTheme="majorHAnsi" w:cstheme="majorHAnsi"/>
            <w:spacing w:val="-7"/>
            <w:sz w:val="26"/>
            <w:szCs w:val="26"/>
            <w:lang w:val="en-US"/>
          </w:rPr>
          <w:delText xml:space="preserve"> </w:delText>
        </w:r>
        <w:r w:rsidRPr="00272777" w:rsidDel="00F44F78">
          <w:rPr>
            <w:rFonts w:asciiTheme="majorHAnsi" w:eastAsia="Times New Roman" w:hAnsiTheme="majorHAnsi" w:cstheme="majorHAnsi"/>
            <w:sz w:val="26"/>
            <w:szCs w:val="26"/>
            <w:lang w:val="en-US"/>
          </w:rPr>
          <w:delText>data.</w:delText>
        </w:r>
      </w:del>
    </w:p>
    <w:p w14:paraId="1F80E911" w14:textId="29A94E91" w:rsidR="00D669B0" w:rsidRDefault="00D669B0">
      <w:pPr>
        <w:widowControl w:val="0"/>
        <w:spacing w:after="0" w:line="276" w:lineRule="auto"/>
        <w:jc w:val="both"/>
        <w:rPr>
          <w:del w:id="4157" w:author="Microsoft account" w:date="2015-09-28T13:26:00Z"/>
          <w:rFonts w:asciiTheme="majorHAnsi" w:eastAsia="Calibri" w:hAnsiTheme="majorHAnsi" w:cstheme="majorHAnsi"/>
          <w:sz w:val="26"/>
          <w:szCs w:val="26"/>
          <w:lang w:val="en-US"/>
        </w:rPr>
        <w:sectPr w:rsidR="00D669B0">
          <w:pgSz w:w="12240" w:h="15840"/>
          <w:pgMar w:top="2140" w:right="1300" w:bottom="1200" w:left="1720" w:header="639" w:footer="1008" w:gutter="0"/>
          <w:cols w:space="720"/>
        </w:sectPr>
        <w:pPrChange w:id="4158" w:author="Microsoft account" w:date="2015-09-28T13:38:00Z">
          <w:pPr>
            <w:widowControl w:val="0"/>
            <w:spacing w:after="0" w:line="360" w:lineRule="auto"/>
            <w:jc w:val="both"/>
          </w:pPr>
        </w:pPrChange>
      </w:pPr>
    </w:p>
    <w:p w14:paraId="2F79EC69" w14:textId="42592B90" w:rsidR="007801FB" w:rsidRPr="00272777" w:rsidDel="00F44F78" w:rsidRDefault="007801FB">
      <w:pPr>
        <w:widowControl w:val="0"/>
        <w:spacing w:after="0" w:line="276" w:lineRule="auto"/>
        <w:jc w:val="both"/>
        <w:rPr>
          <w:del w:id="4159" w:author="Microsoft account" w:date="2015-09-28T14:02:00Z"/>
          <w:rFonts w:asciiTheme="majorHAnsi" w:eastAsia="Times New Roman" w:hAnsiTheme="majorHAnsi" w:cstheme="majorHAnsi"/>
          <w:i/>
          <w:sz w:val="26"/>
          <w:szCs w:val="26"/>
          <w:lang w:val="en-US"/>
        </w:rPr>
        <w:pPrChange w:id="4160" w:author="Microsoft account" w:date="2015-09-28T13:38:00Z">
          <w:pPr>
            <w:widowControl w:val="0"/>
            <w:spacing w:after="0" w:line="360" w:lineRule="auto"/>
            <w:jc w:val="both"/>
          </w:pPr>
        </w:pPrChange>
      </w:pPr>
    </w:p>
    <w:p w14:paraId="736F3A74" w14:textId="13E12BE5" w:rsidR="009F6FE3" w:rsidRPr="00272777" w:rsidDel="00F44F78" w:rsidRDefault="007801FB">
      <w:pPr>
        <w:widowControl w:val="0"/>
        <w:numPr>
          <w:ilvl w:val="0"/>
          <w:numId w:val="16"/>
        </w:numPr>
        <w:tabs>
          <w:tab w:val="left" w:pos="681"/>
        </w:tabs>
        <w:spacing w:before="69" w:after="0" w:line="276" w:lineRule="auto"/>
        <w:ind w:left="0" w:right="139" w:hanging="240"/>
        <w:jc w:val="both"/>
        <w:rPr>
          <w:del w:id="4161" w:author="Microsoft account" w:date="2015-09-28T14:02:00Z"/>
          <w:rFonts w:asciiTheme="majorHAnsi" w:eastAsia="Times New Roman" w:hAnsiTheme="majorHAnsi" w:cstheme="majorHAnsi"/>
          <w:sz w:val="26"/>
          <w:szCs w:val="26"/>
          <w:lang w:val="en-US"/>
        </w:rPr>
        <w:pPrChange w:id="4162" w:author="Microsoft account" w:date="2015-09-28T13:38:00Z">
          <w:pPr>
            <w:widowControl w:val="0"/>
            <w:numPr>
              <w:numId w:val="16"/>
            </w:numPr>
            <w:tabs>
              <w:tab w:val="left" w:pos="681"/>
            </w:tabs>
            <w:spacing w:before="69" w:after="0" w:line="360" w:lineRule="auto"/>
            <w:ind w:left="666" w:right="139" w:hanging="240"/>
            <w:jc w:val="both"/>
          </w:pPr>
        </w:pPrChange>
      </w:pPr>
      <w:del w:id="4163" w:author="Microsoft account" w:date="2015-09-28T14:02:00Z">
        <w:r w:rsidRPr="00272777" w:rsidDel="00F44F78">
          <w:rPr>
            <w:rFonts w:asciiTheme="majorHAnsi" w:eastAsia="Calibri" w:hAnsiTheme="majorHAnsi" w:cstheme="majorHAnsi"/>
            <w:sz w:val="26"/>
            <w:szCs w:val="26"/>
            <w:u w:val="single" w:color="000000"/>
            <w:lang w:val="en-US"/>
          </w:rPr>
          <w:delText>JSONParser.java</w:delText>
        </w:r>
      </w:del>
    </w:p>
    <w:p w14:paraId="0D226AD5" w14:textId="01882A2B" w:rsidR="007801FB" w:rsidRPr="00272777" w:rsidDel="00F44F78" w:rsidRDefault="009F6FE3">
      <w:pPr>
        <w:widowControl w:val="0"/>
        <w:tabs>
          <w:tab w:val="left" w:pos="681"/>
        </w:tabs>
        <w:spacing w:before="69" w:after="0" w:line="276" w:lineRule="auto"/>
        <w:ind w:right="139"/>
        <w:jc w:val="both"/>
        <w:rPr>
          <w:del w:id="4164" w:author="Microsoft account" w:date="2015-09-28T14:02:00Z"/>
          <w:rFonts w:asciiTheme="majorHAnsi" w:eastAsia="Times New Roman" w:hAnsiTheme="majorHAnsi" w:cstheme="majorHAnsi"/>
          <w:sz w:val="26"/>
          <w:szCs w:val="26"/>
          <w:lang w:val="en-US"/>
        </w:rPr>
        <w:pPrChange w:id="4165" w:author="Microsoft account" w:date="2015-09-28T13:38:00Z">
          <w:pPr>
            <w:widowControl w:val="0"/>
            <w:tabs>
              <w:tab w:val="left" w:pos="681"/>
            </w:tabs>
            <w:spacing w:before="69" w:after="0" w:line="360" w:lineRule="auto"/>
            <w:ind w:right="139"/>
            <w:jc w:val="both"/>
          </w:pPr>
        </w:pPrChange>
      </w:pPr>
      <w:del w:id="4166" w:author="Microsoft account" w:date="2015-09-28T14:02:00Z">
        <w:r w:rsidRPr="00272777" w:rsidDel="00F44F78">
          <w:rPr>
            <w:rFonts w:asciiTheme="majorHAnsi" w:eastAsia="Calibri" w:hAnsiTheme="majorHAnsi" w:cstheme="majorHAnsi"/>
            <w:sz w:val="26"/>
            <w:szCs w:val="26"/>
            <w:u w:val="single" w:color="000000"/>
            <w:lang w:val="en-US"/>
          </w:rPr>
          <w:delText>J</w:delText>
        </w:r>
        <w:r w:rsidR="007801FB" w:rsidRPr="00272777" w:rsidDel="00F44F78">
          <w:rPr>
            <w:rFonts w:asciiTheme="majorHAnsi" w:eastAsia="Times New Roman" w:hAnsiTheme="majorHAnsi" w:cstheme="majorHAnsi"/>
            <w:sz w:val="26"/>
            <w:szCs w:val="26"/>
            <w:lang w:val="en-US"/>
          </w:rPr>
          <w:delText>SONParser.java generates function “makeHttpRequest” with 3 inputs: the URL,</w:delText>
        </w:r>
        <w:r w:rsidR="007801FB" w:rsidRPr="00272777" w:rsidDel="00F44F78">
          <w:rPr>
            <w:rFonts w:asciiTheme="majorHAnsi" w:eastAsia="Times New Roman" w:hAnsiTheme="majorHAnsi" w:cstheme="majorHAnsi"/>
            <w:spacing w:val="57"/>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method (“Post”</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or</w:delText>
        </w:r>
        <w:r w:rsidR="007801FB" w:rsidRPr="00272777" w:rsidDel="00F44F78">
          <w:rPr>
            <w:rFonts w:asciiTheme="majorHAnsi" w:eastAsia="Times New Roman" w:hAnsiTheme="majorHAnsi" w:cstheme="majorHAnsi"/>
            <w:spacing w:val="21"/>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“Get”),</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and</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params.</w:delText>
        </w:r>
        <w:r w:rsidR="007801FB" w:rsidRPr="00272777" w:rsidDel="00F44F78">
          <w:rPr>
            <w:rFonts w:asciiTheme="majorHAnsi" w:eastAsia="Times New Roman" w:hAnsiTheme="majorHAnsi" w:cstheme="majorHAnsi"/>
            <w:spacing w:val="25"/>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In</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detail,</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the</w:delText>
        </w:r>
        <w:r w:rsidR="007801FB" w:rsidRPr="00272777" w:rsidDel="00F44F78">
          <w:rPr>
            <w:rFonts w:asciiTheme="majorHAnsi" w:eastAsia="Times New Roman" w:hAnsiTheme="majorHAnsi" w:cstheme="majorHAnsi"/>
            <w:spacing w:val="19"/>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process</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to</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upload</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data</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begins</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by</w:delText>
        </w:r>
        <w:r w:rsidR="007801FB" w:rsidRPr="00272777" w:rsidDel="00F44F78">
          <w:rPr>
            <w:rFonts w:asciiTheme="majorHAnsi" w:eastAsia="Times New Roman" w:hAnsiTheme="majorHAnsi" w:cstheme="majorHAnsi"/>
            <w:spacing w:val="17"/>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checking the method whether it is “POST” or “GET” one, in this case “POST”. Next,</w:delText>
        </w:r>
        <w:r w:rsidR="007801FB" w:rsidRPr="00272777" w:rsidDel="00F44F78">
          <w:rPr>
            <w:rFonts w:asciiTheme="majorHAnsi" w:eastAsia="Times New Roman" w:hAnsiTheme="majorHAnsi" w:cstheme="majorHAnsi"/>
            <w:spacing w:val="35"/>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the declaration</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of</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httpClient</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method</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is</w:delText>
        </w:r>
        <w:r w:rsidR="007801FB" w:rsidRPr="00272777" w:rsidDel="00F44F78">
          <w:rPr>
            <w:rFonts w:asciiTheme="majorHAnsi" w:eastAsia="Times New Roman" w:hAnsiTheme="majorHAnsi" w:cstheme="majorHAnsi"/>
            <w:spacing w:val="23"/>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called.</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Then,</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the</w:delText>
        </w:r>
        <w:r w:rsidR="007801FB" w:rsidRPr="00272777" w:rsidDel="00F44F78">
          <w:rPr>
            <w:rFonts w:asciiTheme="majorHAnsi" w:eastAsia="Times New Roman" w:hAnsiTheme="majorHAnsi" w:cstheme="majorHAnsi"/>
            <w:spacing w:val="21"/>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method</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HttpPost</w:delText>
        </w:r>
        <w:r w:rsidR="007801FB" w:rsidRPr="00272777" w:rsidDel="00F44F78">
          <w:rPr>
            <w:rFonts w:asciiTheme="majorHAnsi" w:eastAsia="Times New Roman" w:hAnsiTheme="majorHAnsi" w:cstheme="majorHAnsi"/>
            <w:spacing w:val="23"/>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is</w:delText>
        </w:r>
        <w:r w:rsidR="007801FB" w:rsidRPr="00272777" w:rsidDel="00F44F78">
          <w:rPr>
            <w:rFonts w:asciiTheme="majorHAnsi" w:eastAsia="Times New Roman" w:hAnsiTheme="majorHAnsi" w:cstheme="majorHAnsi"/>
            <w:spacing w:val="20"/>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used,</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which</w:delText>
        </w:r>
        <w:r w:rsidR="007801FB" w:rsidRPr="00272777" w:rsidDel="00F44F78">
          <w:rPr>
            <w:rFonts w:asciiTheme="majorHAnsi" w:eastAsia="Times New Roman" w:hAnsiTheme="majorHAnsi" w:cstheme="majorHAnsi"/>
            <w:spacing w:val="22"/>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is implemented the URL of the PHP files, in this case create_product.php</w:delText>
        </w:r>
        <w:r w:rsidR="007801FB" w:rsidRPr="00272777" w:rsidDel="00F44F78">
          <w:rPr>
            <w:rFonts w:asciiTheme="majorHAnsi" w:eastAsia="Times New Roman" w:hAnsiTheme="majorHAnsi" w:cstheme="majorHAnsi"/>
            <w:spacing w:val="11"/>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and update_device.php. The set of data, which is now called “params”, is</w:delText>
        </w:r>
        <w:r w:rsidR="007801FB" w:rsidRPr="00272777" w:rsidDel="00F44F78">
          <w:rPr>
            <w:rFonts w:asciiTheme="majorHAnsi" w:eastAsia="Times New Roman" w:hAnsiTheme="majorHAnsi" w:cstheme="majorHAnsi"/>
            <w:spacing w:val="26"/>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implemented. Finally, the sending process is executed, in which a connection is generated</w:delText>
        </w:r>
        <w:r w:rsidR="007801FB" w:rsidRPr="00272777" w:rsidDel="00F44F78">
          <w:rPr>
            <w:rFonts w:asciiTheme="majorHAnsi" w:eastAsia="Times New Roman" w:hAnsiTheme="majorHAnsi" w:cstheme="majorHAnsi"/>
            <w:spacing w:val="28"/>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between client and server. Server is able to receive the package sending from</w:delText>
        </w:r>
        <w:r w:rsidR="007801FB" w:rsidRPr="00272777" w:rsidDel="00F44F78">
          <w:rPr>
            <w:rFonts w:asciiTheme="majorHAnsi" w:eastAsia="Times New Roman" w:hAnsiTheme="majorHAnsi" w:cstheme="majorHAnsi"/>
            <w:spacing w:val="-11"/>
            <w:sz w:val="26"/>
            <w:szCs w:val="26"/>
            <w:lang w:val="en-US"/>
          </w:rPr>
          <w:delText xml:space="preserve"> </w:delText>
        </w:r>
        <w:r w:rsidR="007801FB" w:rsidRPr="00272777" w:rsidDel="00F44F78">
          <w:rPr>
            <w:rFonts w:asciiTheme="majorHAnsi" w:eastAsia="Times New Roman" w:hAnsiTheme="majorHAnsi" w:cstheme="majorHAnsi"/>
            <w:sz w:val="26"/>
            <w:szCs w:val="26"/>
            <w:lang w:val="en-US"/>
          </w:rPr>
          <w:delText>client.</w:delText>
        </w:r>
      </w:del>
    </w:p>
    <w:p w14:paraId="7C691610" w14:textId="07AAB7F9" w:rsidR="007801FB" w:rsidRPr="00272777" w:rsidDel="00AA194C" w:rsidRDefault="007801FB">
      <w:pPr>
        <w:widowControl w:val="0"/>
        <w:spacing w:before="3" w:after="0" w:line="276" w:lineRule="auto"/>
        <w:jc w:val="both"/>
        <w:rPr>
          <w:del w:id="4167" w:author="Microsoft account" w:date="2015-09-28T13:26:00Z"/>
          <w:rFonts w:asciiTheme="majorHAnsi" w:eastAsia="Times New Roman" w:hAnsiTheme="majorHAnsi" w:cstheme="majorHAnsi"/>
          <w:sz w:val="26"/>
          <w:szCs w:val="26"/>
          <w:lang w:val="en-US"/>
        </w:rPr>
        <w:pPrChange w:id="4168" w:author="Microsoft account" w:date="2015-09-28T13:38:00Z">
          <w:pPr>
            <w:widowControl w:val="0"/>
            <w:spacing w:before="3" w:after="0" w:line="360" w:lineRule="auto"/>
            <w:jc w:val="both"/>
          </w:pPr>
        </w:pPrChange>
      </w:pPr>
    </w:p>
    <w:p w14:paraId="668055DA" w14:textId="3B606EAD" w:rsidR="007801FB" w:rsidRPr="00272777" w:rsidDel="00AA194C" w:rsidRDefault="007801FB">
      <w:pPr>
        <w:widowControl w:val="0"/>
        <w:spacing w:after="0" w:line="276" w:lineRule="auto"/>
        <w:jc w:val="both"/>
        <w:rPr>
          <w:del w:id="4169" w:author="Microsoft account" w:date="2015-09-28T13:26:00Z"/>
          <w:rFonts w:asciiTheme="majorHAnsi" w:eastAsia="Times New Roman" w:hAnsiTheme="majorHAnsi" w:cstheme="majorHAnsi"/>
          <w:sz w:val="26"/>
          <w:szCs w:val="26"/>
          <w:lang w:val="en-US"/>
        </w:rPr>
        <w:pPrChange w:id="4170" w:author="Microsoft account" w:date="2015-09-28T13:38:00Z">
          <w:pPr>
            <w:widowControl w:val="0"/>
            <w:spacing w:after="0" w:line="360" w:lineRule="auto"/>
            <w:jc w:val="both"/>
          </w:pPr>
        </w:pPrChange>
      </w:pPr>
      <w:del w:id="4171" w:author="Microsoft account" w:date="2015-09-28T13:26:00Z">
        <w:r w:rsidRPr="00AF28A9" w:rsidDel="00AA194C">
          <w:rPr>
            <w:rFonts w:asciiTheme="majorHAnsi" w:eastAsia="Times New Roman" w:hAnsiTheme="majorHAnsi" w:cstheme="majorHAnsi"/>
            <w:noProof/>
            <w:position w:val="-52"/>
            <w:sz w:val="26"/>
            <w:szCs w:val="26"/>
            <w:lang w:val="en-US"/>
            <w:rPrChange w:id="4172" w:author="Unknown">
              <w:rPr>
                <w:noProof/>
                <w:lang w:val="en-US"/>
              </w:rPr>
            </w:rPrChange>
          </w:rPr>
          <mc:AlternateContent>
            <mc:Choice Requires="wpg">
              <w:drawing>
                <wp:inline distT="0" distB="0" distL="0" distR="0" wp14:anchorId="4DB63664" wp14:editId="019D64F7">
                  <wp:extent cx="5446395" cy="1668780"/>
                  <wp:effectExtent l="0" t="4445" r="5080" b="3175"/>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46395" cy="1668780"/>
                            <a:chOff x="0" y="0"/>
                            <a:chExt cx="8577" cy="2628"/>
                          </a:xfrm>
                        </wpg:grpSpPr>
                        <pic:pic xmlns:pic="http://schemas.openxmlformats.org/drawingml/2006/picture">
                          <pic:nvPicPr>
                            <pic:cNvPr id="63"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577" cy="2628"/>
                            </a:xfrm>
                            <a:prstGeom prst="rect">
                              <a:avLst/>
                            </a:prstGeom>
                            <a:noFill/>
                            <a:extLst>
                              <a:ext uri="{909E8E84-426E-40DD-AFC4-6F175D3DCCD1}">
                                <a14:hiddenFill xmlns:a14="http://schemas.microsoft.com/office/drawing/2010/main">
                                  <a:solidFill>
                                    <a:srgbClr val="FFFFFF"/>
                                  </a:solidFill>
                                </a14:hiddenFill>
                              </a:ext>
                            </a:extLst>
                          </pic:spPr>
                        </pic:pic>
                        <wps:wsp>
                          <wps:cNvPr id="64" name="Text Box 33"/>
                          <wps:cNvSpPr txBox="1">
                            <a:spLocks noChangeArrowheads="1"/>
                          </wps:cNvSpPr>
                          <wps:spPr bwMode="auto">
                            <a:xfrm>
                              <a:off x="0" y="0"/>
                              <a:ext cx="8577" cy="26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3C033" w14:textId="77777777" w:rsidR="00DB7790" w:rsidRDefault="00DB7790" w:rsidP="007801FB">
                                <w:pPr>
                                  <w:spacing w:before="81"/>
                                  <w:ind w:left="154"/>
                                  <w:rPr>
                                    <w:rFonts w:ascii="Courier New" w:eastAsia="Courier New" w:hAnsi="Courier New" w:cs="Courier New"/>
                                    <w:sz w:val="20"/>
                                    <w:szCs w:val="20"/>
                                  </w:rPr>
                                </w:pPr>
                                <w:r>
                                  <w:rPr>
                                    <w:rFonts w:ascii="Courier New"/>
                                    <w:b/>
                                    <w:color w:val="0000FF"/>
                                    <w:sz w:val="20"/>
                                  </w:rPr>
                                  <w:t>if</w:t>
                                </w:r>
                                <w:r>
                                  <w:rPr>
                                    <w:rFonts w:ascii="Courier New"/>
                                    <w:b/>
                                    <w:color w:val="000080"/>
                                    <w:sz w:val="20"/>
                                  </w:rPr>
                                  <w:t>(</w:t>
                                </w:r>
                                <w:r>
                                  <w:rPr>
                                    <w:rFonts w:ascii="Courier New"/>
                                    <w:sz w:val="20"/>
                                  </w:rPr>
                                  <w:t xml:space="preserve">method </w:t>
                                </w:r>
                                <w:r>
                                  <w:rPr>
                                    <w:rFonts w:ascii="Courier New"/>
                                    <w:b/>
                                    <w:color w:val="000080"/>
                                    <w:sz w:val="20"/>
                                  </w:rPr>
                                  <w:t>==</w:t>
                                </w:r>
                                <w:r>
                                  <w:rPr>
                                    <w:rFonts w:ascii="Courier New"/>
                                    <w:b/>
                                    <w:color w:val="000080"/>
                                    <w:spacing w:val="-8"/>
                                    <w:sz w:val="20"/>
                                  </w:rPr>
                                  <w:t xml:space="preserve"> </w:t>
                                </w:r>
                                <w:r>
                                  <w:rPr>
                                    <w:rFonts w:ascii="Courier New"/>
                                    <w:color w:val="808080"/>
                                    <w:sz w:val="20"/>
                                  </w:rPr>
                                  <w:t>"POST"</w:t>
                                </w:r>
                                <w:r>
                                  <w:rPr>
                                    <w:rFonts w:ascii="Courier New"/>
                                    <w:b/>
                                    <w:color w:val="000080"/>
                                    <w:sz w:val="20"/>
                                  </w:rPr>
                                  <w:t>){</w:t>
                                </w:r>
                              </w:p>
                              <w:p w14:paraId="07A124E5" w14:textId="77777777" w:rsidR="00DB7790" w:rsidRDefault="00DB7790" w:rsidP="007801FB">
                                <w:pPr>
                                  <w:spacing w:before="4"/>
                                  <w:ind w:left="154"/>
                                  <w:rPr>
                                    <w:rFonts w:ascii="Courier New" w:eastAsia="Courier New" w:hAnsi="Courier New" w:cs="Courier New"/>
                                    <w:sz w:val="20"/>
                                    <w:szCs w:val="20"/>
                                  </w:rPr>
                                </w:pPr>
                                <w:r>
                                  <w:rPr>
                                    <w:rFonts w:ascii="Courier New"/>
                                    <w:color w:val="008000"/>
                                    <w:sz w:val="20"/>
                                  </w:rPr>
                                  <w:t>// request method is</w:t>
                                </w:r>
                                <w:r>
                                  <w:rPr>
                                    <w:rFonts w:ascii="Courier New"/>
                                    <w:color w:val="008000"/>
                                    <w:spacing w:val="-10"/>
                                    <w:sz w:val="20"/>
                                  </w:rPr>
                                  <w:t xml:space="preserve"> </w:t>
                                </w:r>
                                <w:r>
                                  <w:rPr>
                                    <w:rFonts w:ascii="Courier New"/>
                                    <w:color w:val="008000"/>
                                    <w:sz w:val="20"/>
                                  </w:rPr>
                                  <w:t>POST</w:t>
                                </w:r>
                              </w:p>
                              <w:p w14:paraId="4C1119CA" w14:textId="77777777" w:rsidR="00DB7790" w:rsidRDefault="00DB7790" w:rsidP="007801FB">
                                <w:pPr>
                                  <w:spacing w:before="1" w:line="224" w:lineRule="exact"/>
                                  <w:ind w:left="154"/>
                                  <w:rPr>
                                    <w:rFonts w:ascii="Courier New" w:eastAsia="Courier New" w:hAnsi="Courier New" w:cs="Courier New"/>
                                    <w:sz w:val="20"/>
                                    <w:szCs w:val="20"/>
                                  </w:rPr>
                                </w:pPr>
                                <w:r>
                                  <w:rPr>
                                    <w:rFonts w:ascii="Courier New"/>
                                    <w:color w:val="008000"/>
                                    <w:sz w:val="20"/>
                                  </w:rPr>
                                  <w:t>//</w:t>
                                </w:r>
                                <w:r>
                                  <w:rPr>
                                    <w:rFonts w:ascii="Courier New"/>
                                    <w:color w:val="008000"/>
                                    <w:spacing w:val="-9"/>
                                    <w:sz w:val="20"/>
                                  </w:rPr>
                                  <w:t xml:space="preserve"> </w:t>
                                </w:r>
                                <w:r>
                                  <w:rPr>
                                    <w:rFonts w:ascii="Courier New"/>
                                    <w:color w:val="008000"/>
                                    <w:sz w:val="20"/>
                                  </w:rPr>
                                  <w:t>defaultHttpClient</w:t>
                                </w:r>
                              </w:p>
                              <w:p w14:paraId="471747DA" w14:textId="77777777" w:rsidR="00DB7790" w:rsidRDefault="00DB7790" w:rsidP="007801FB">
                                <w:pPr>
                                  <w:ind w:left="634" w:right="1099"/>
                                  <w:rPr>
                                    <w:rFonts w:ascii="Courier New" w:eastAsia="Courier New" w:hAnsi="Courier New" w:cs="Courier New"/>
                                    <w:sz w:val="20"/>
                                    <w:szCs w:val="20"/>
                                  </w:rPr>
                                </w:pPr>
                                <w:r>
                                  <w:rPr>
                                    <w:rFonts w:ascii="Courier New"/>
                                    <w:sz w:val="20"/>
                                  </w:rPr>
                                  <w:t xml:space="preserve">DefaultHttpClient httpClient </w:t>
                                </w:r>
                                <w:r>
                                  <w:rPr>
                                    <w:rFonts w:ascii="Courier New"/>
                                    <w:b/>
                                    <w:color w:val="000080"/>
                                    <w:sz w:val="20"/>
                                  </w:rPr>
                                  <w:t xml:space="preserve">= </w:t>
                                </w:r>
                                <w:r>
                                  <w:rPr>
                                    <w:rFonts w:ascii="Courier New"/>
                                    <w:b/>
                                    <w:color w:val="0000FF"/>
                                    <w:sz w:val="20"/>
                                  </w:rPr>
                                  <w:t>new</w:t>
                                </w:r>
                                <w:r>
                                  <w:rPr>
                                    <w:rFonts w:ascii="Courier New"/>
                                    <w:b/>
                                    <w:color w:val="0000FF"/>
                                    <w:spacing w:val="-14"/>
                                    <w:sz w:val="20"/>
                                  </w:rPr>
                                  <w:t xml:space="preserve"> </w:t>
                                </w:r>
                                <w:r>
                                  <w:rPr>
                                    <w:rFonts w:ascii="Courier New"/>
                                    <w:sz w:val="20"/>
                                  </w:rPr>
                                  <w:t>DefaultHttpClient</w:t>
                                </w:r>
                                <w:r>
                                  <w:rPr>
                                    <w:rFonts w:ascii="Courier New"/>
                                    <w:b/>
                                    <w:color w:val="000080"/>
                                    <w:sz w:val="20"/>
                                  </w:rPr>
                                  <w:t>();</w:t>
                                </w:r>
                                <w:r>
                                  <w:rPr>
                                    <w:rFonts w:ascii="Courier New"/>
                                    <w:b/>
                                    <w:color w:val="000080"/>
                                    <w:w w:val="99"/>
                                    <w:sz w:val="20"/>
                                  </w:rPr>
                                  <w:t xml:space="preserve"> </w:t>
                                </w:r>
                                <w:r>
                                  <w:rPr>
                                    <w:rFonts w:ascii="Courier New"/>
                                    <w:sz w:val="20"/>
                                  </w:rPr>
                                  <w:t xml:space="preserve">HttpPost httpPost </w:t>
                                </w:r>
                                <w:r>
                                  <w:rPr>
                                    <w:rFonts w:ascii="Courier New"/>
                                    <w:b/>
                                    <w:color w:val="000080"/>
                                    <w:sz w:val="20"/>
                                  </w:rPr>
                                  <w:t xml:space="preserve">= </w:t>
                                </w:r>
                                <w:r>
                                  <w:rPr>
                                    <w:rFonts w:ascii="Courier New"/>
                                    <w:b/>
                                    <w:color w:val="0000FF"/>
                                    <w:sz w:val="20"/>
                                  </w:rPr>
                                  <w:t>new</w:t>
                                </w:r>
                                <w:r>
                                  <w:rPr>
                                    <w:rFonts w:ascii="Courier New"/>
                                    <w:b/>
                                    <w:color w:val="0000FF"/>
                                    <w:spacing w:val="-2"/>
                                    <w:sz w:val="20"/>
                                  </w:rPr>
                                  <w:t xml:space="preserve"> </w:t>
                                </w:r>
                                <w:r>
                                  <w:rPr>
                                    <w:rFonts w:ascii="Courier New"/>
                                    <w:sz w:val="20"/>
                                  </w:rPr>
                                  <w:t>HttpPost</w:t>
                                </w:r>
                                <w:r>
                                  <w:rPr>
                                    <w:rFonts w:ascii="Courier New"/>
                                    <w:b/>
                                    <w:color w:val="000080"/>
                                    <w:sz w:val="20"/>
                                  </w:rPr>
                                  <w:t>(</w:t>
                                </w:r>
                                <w:r>
                                  <w:rPr>
                                    <w:rFonts w:ascii="Courier New"/>
                                    <w:sz w:val="20"/>
                                  </w:rPr>
                                  <w:t>url</w:t>
                                </w:r>
                                <w:r>
                                  <w:rPr>
                                    <w:rFonts w:ascii="Courier New"/>
                                    <w:b/>
                                    <w:color w:val="000080"/>
                                    <w:sz w:val="20"/>
                                  </w:rPr>
                                  <w:t>);</w:t>
                                </w:r>
                                <w:r>
                                  <w:rPr>
                                    <w:rFonts w:ascii="Courier New"/>
                                    <w:b/>
                                    <w:color w:val="000080"/>
                                    <w:w w:val="99"/>
                                    <w:sz w:val="20"/>
                                  </w:rPr>
                                  <w:t xml:space="preserve"> </w:t>
                                </w:r>
                                <w:r>
                                  <w:rPr>
                                    <w:rFonts w:ascii="Courier New"/>
                                    <w:sz w:val="20"/>
                                  </w:rPr>
                                  <w:t>httpPost</w:t>
                                </w:r>
                                <w:r>
                                  <w:rPr>
                                    <w:rFonts w:ascii="Courier New"/>
                                    <w:b/>
                                    <w:color w:val="000080"/>
                                    <w:sz w:val="20"/>
                                  </w:rPr>
                                  <w:t>.</w:t>
                                </w:r>
                                <w:r>
                                  <w:rPr>
                                    <w:rFonts w:ascii="Courier New"/>
                                    <w:sz w:val="20"/>
                                  </w:rPr>
                                  <w:t>setEntity</w:t>
                                </w:r>
                                <w:r>
                                  <w:rPr>
                                    <w:rFonts w:ascii="Courier New"/>
                                    <w:b/>
                                    <w:color w:val="000080"/>
                                    <w:sz w:val="20"/>
                                  </w:rPr>
                                  <w:t>(</w:t>
                                </w:r>
                                <w:r>
                                  <w:rPr>
                                    <w:rFonts w:ascii="Courier New"/>
                                    <w:b/>
                                    <w:color w:val="0000FF"/>
                                    <w:sz w:val="20"/>
                                  </w:rPr>
                                  <w:t>new</w:t>
                                </w:r>
                                <w:r>
                                  <w:rPr>
                                    <w:rFonts w:ascii="Courier New"/>
                                    <w:b/>
                                    <w:color w:val="0000FF"/>
                                    <w:spacing w:val="-22"/>
                                    <w:sz w:val="20"/>
                                  </w:rPr>
                                  <w:t xml:space="preserve"> </w:t>
                                </w:r>
                                <w:r>
                                  <w:rPr>
                                    <w:rFonts w:ascii="Courier New"/>
                                    <w:sz w:val="20"/>
                                  </w:rPr>
                                  <w:t>UrlEncodedFormEntity</w:t>
                                </w:r>
                                <w:r>
                                  <w:rPr>
                                    <w:rFonts w:ascii="Courier New"/>
                                    <w:b/>
                                    <w:color w:val="000080"/>
                                    <w:sz w:val="20"/>
                                  </w:rPr>
                                  <w:t>(</w:t>
                                </w:r>
                                <w:r>
                                  <w:rPr>
                                    <w:rFonts w:ascii="Courier New"/>
                                    <w:sz w:val="20"/>
                                  </w:rPr>
                                  <w:t>params</w:t>
                                </w:r>
                                <w:r>
                                  <w:rPr>
                                    <w:rFonts w:ascii="Courier New"/>
                                    <w:b/>
                                    <w:color w:val="000080"/>
                                    <w:sz w:val="20"/>
                                  </w:rPr>
                                  <w:t>));</w:t>
                                </w:r>
                              </w:p>
                              <w:p w14:paraId="632C5E7E" w14:textId="77777777" w:rsidR="00DB7790" w:rsidRDefault="00DB7790" w:rsidP="007801FB">
                                <w:pPr>
                                  <w:spacing w:before="9"/>
                                  <w:rPr>
                                    <w:rFonts w:ascii="Times New Roman" w:eastAsia="Times New Roman" w:hAnsi="Times New Roman" w:cs="Times New Roman"/>
                                    <w:sz w:val="19"/>
                                    <w:szCs w:val="19"/>
                                  </w:rPr>
                                </w:pPr>
                              </w:p>
                              <w:p w14:paraId="383201FB" w14:textId="77777777" w:rsidR="00DB7790" w:rsidRDefault="00DB7790" w:rsidP="007801FB">
                                <w:pPr>
                                  <w:ind w:left="634" w:right="1099"/>
                                  <w:rPr>
                                    <w:rFonts w:ascii="Courier New" w:eastAsia="Courier New" w:hAnsi="Courier New" w:cs="Courier New"/>
                                    <w:sz w:val="20"/>
                                    <w:szCs w:val="20"/>
                                  </w:rPr>
                                </w:pPr>
                                <w:r>
                                  <w:rPr>
                                    <w:rFonts w:ascii="Courier New"/>
                                    <w:sz w:val="20"/>
                                  </w:rPr>
                                  <w:t xml:space="preserve">HttpResponse httpResponse </w:t>
                                </w:r>
                                <w:r>
                                  <w:rPr>
                                    <w:rFonts w:ascii="Courier New"/>
                                    <w:b/>
                                    <w:color w:val="000080"/>
                                    <w:sz w:val="20"/>
                                  </w:rPr>
                                  <w:t>=</w:t>
                                </w:r>
                                <w:r>
                                  <w:rPr>
                                    <w:rFonts w:ascii="Courier New"/>
                                    <w:b/>
                                    <w:color w:val="000080"/>
                                    <w:spacing w:val="-22"/>
                                    <w:sz w:val="20"/>
                                  </w:rPr>
                                  <w:t xml:space="preserve"> </w:t>
                                </w:r>
                                <w:r>
                                  <w:rPr>
                                    <w:rFonts w:ascii="Courier New"/>
                                    <w:sz w:val="20"/>
                                  </w:rPr>
                                  <w:t>httpClient</w:t>
                                </w:r>
                                <w:r>
                                  <w:rPr>
                                    <w:rFonts w:ascii="Courier New"/>
                                    <w:b/>
                                    <w:color w:val="000080"/>
                                    <w:sz w:val="20"/>
                                  </w:rPr>
                                  <w:t>.</w:t>
                                </w:r>
                                <w:r>
                                  <w:rPr>
                                    <w:rFonts w:ascii="Courier New"/>
                                    <w:sz w:val="20"/>
                                  </w:rPr>
                                  <w:t>execute</w:t>
                                </w:r>
                                <w:r>
                                  <w:rPr>
                                    <w:rFonts w:ascii="Courier New"/>
                                    <w:b/>
                                    <w:color w:val="000080"/>
                                    <w:sz w:val="20"/>
                                  </w:rPr>
                                  <w:t>(</w:t>
                                </w:r>
                                <w:r>
                                  <w:rPr>
                                    <w:rFonts w:ascii="Courier New"/>
                                    <w:sz w:val="20"/>
                                  </w:rPr>
                                  <w:t>httpPost</w:t>
                                </w:r>
                                <w:r>
                                  <w:rPr>
                                    <w:rFonts w:ascii="Courier New"/>
                                    <w:b/>
                                    <w:color w:val="000080"/>
                                    <w:sz w:val="20"/>
                                  </w:rPr>
                                  <w:t>);</w:t>
                                </w:r>
                                <w:r>
                                  <w:rPr>
                                    <w:rFonts w:ascii="Courier New"/>
                                    <w:b/>
                                    <w:color w:val="000080"/>
                                    <w:w w:val="99"/>
                                    <w:sz w:val="20"/>
                                  </w:rPr>
                                  <w:t xml:space="preserve"> </w:t>
                                </w:r>
                                <w:r>
                                  <w:rPr>
                                    <w:rFonts w:ascii="Courier New"/>
                                    <w:sz w:val="20"/>
                                  </w:rPr>
                                  <w:t xml:space="preserve">HttpEntity httpEntity </w:t>
                                </w:r>
                                <w:r>
                                  <w:rPr>
                                    <w:rFonts w:ascii="Courier New"/>
                                    <w:b/>
                                    <w:color w:val="000080"/>
                                    <w:sz w:val="20"/>
                                  </w:rPr>
                                  <w:t>=</w:t>
                                </w:r>
                                <w:r>
                                  <w:rPr>
                                    <w:rFonts w:ascii="Courier New"/>
                                    <w:b/>
                                    <w:color w:val="000080"/>
                                    <w:spacing w:val="-20"/>
                                    <w:sz w:val="20"/>
                                  </w:rPr>
                                  <w:t xml:space="preserve"> </w:t>
                                </w:r>
                                <w:r>
                                  <w:rPr>
                                    <w:rFonts w:ascii="Courier New"/>
                                    <w:sz w:val="20"/>
                                  </w:rPr>
                                  <w:t>httpResponse</w:t>
                                </w:r>
                                <w:r>
                                  <w:rPr>
                                    <w:rFonts w:ascii="Courier New"/>
                                    <w:b/>
                                    <w:color w:val="000080"/>
                                    <w:sz w:val="20"/>
                                  </w:rPr>
                                  <w:t>.</w:t>
                                </w:r>
                                <w:r>
                                  <w:rPr>
                                    <w:rFonts w:ascii="Courier New"/>
                                    <w:sz w:val="20"/>
                                  </w:rPr>
                                  <w:t>getEntity</w:t>
                                </w:r>
                                <w:r>
                                  <w:rPr>
                                    <w:rFonts w:ascii="Courier New"/>
                                    <w:b/>
                                    <w:color w:val="000080"/>
                                    <w:sz w:val="20"/>
                                  </w:rPr>
                                  <w:t>();</w:t>
                                </w:r>
                              </w:p>
                              <w:p w14:paraId="7182DDD6" w14:textId="77777777" w:rsidR="00DB7790" w:rsidRDefault="00DB7790" w:rsidP="007801FB">
                                <w:pPr>
                                  <w:spacing w:before="1"/>
                                  <w:ind w:left="634"/>
                                  <w:rPr>
                                    <w:rFonts w:ascii="Courier New" w:eastAsia="Courier New" w:hAnsi="Courier New" w:cs="Courier New"/>
                                    <w:sz w:val="20"/>
                                    <w:szCs w:val="20"/>
                                  </w:rPr>
                                </w:pPr>
                                <w:r>
                                  <w:rPr>
                                    <w:rFonts w:ascii="Courier New"/>
                                    <w:sz w:val="20"/>
                                  </w:rPr>
                                  <w:t xml:space="preserve">is </w:t>
                                </w:r>
                                <w:r>
                                  <w:rPr>
                                    <w:rFonts w:ascii="Courier New"/>
                                    <w:b/>
                                    <w:color w:val="000080"/>
                                    <w:sz w:val="20"/>
                                  </w:rPr>
                                  <w:t>=</w:t>
                                </w:r>
                                <w:r>
                                  <w:rPr>
                                    <w:rFonts w:ascii="Courier New"/>
                                    <w:b/>
                                    <w:color w:val="000080"/>
                                    <w:spacing w:val="-12"/>
                                    <w:sz w:val="20"/>
                                  </w:rPr>
                                  <w:t xml:space="preserve"> </w:t>
                                </w:r>
                                <w:r>
                                  <w:rPr>
                                    <w:rFonts w:ascii="Courier New"/>
                                    <w:sz w:val="20"/>
                                  </w:rPr>
                                  <w:t>httpEntity</w:t>
                                </w:r>
                                <w:r>
                                  <w:rPr>
                                    <w:rFonts w:ascii="Courier New"/>
                                    <w:b/>
                                    <w:color w:val="000080"/>
                                    <w:sz w:val="20"/>
                                  </w:rPr>
                                  <w:t>.</w:t>
                                </w:r>
                                <w:r>
                                  <w:rPr>
                                    <w:rFonts w:ascii="Courier New"/>
                                    <w:sz w:val="20"/>
                                  </w:rPr>
                                  <w:t>getContent</w:t>
                                </w:r>
                                <w:r>
                                  <w:rPr>
                                    <w:rFonts w:ascii="Courier New"/>
                                    <w:b/>
                                    <w:color w:val="000080"/>
                                    <w:sz w:val="20"/>
                                  </w:rPr>
                                  <w:t>();</w:t>
                                </w:r>
                              </w:p>
                            </w:txbxContent>
                          </wps:txbx>
                          <wps:bodyPr rot="0" vert="horz" wrap="square" lIns="0" tIns="0" rIns="0" bIns="0" anchor="t" anchorCtr="0" upright="1">
                            <a:noAutofit/>
                          </wps:bodyPr>
                        </wps:wsp>
                      </wpg:wgp>
                    </a:graphicData>
                  </a:graphic>
                </wp:inline>
              </w:drawing>
            </mc:Choice>
            <mc:Fallback>
              <w:pict>
                <v:group w14:anchorId="4DB63664" id="Group 62" o:spid="_x0000_s1120" style="width:428.85pt;height:131.4pt;mso-position-horizontal-relative:char;mso-position-vertical-relative:line" coordsize="8577,2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">
                  <v:shape id="Picture 32" o:spid="_x0000_s1121" type="#_x0000_t75" style="position:absolute;width:8577;height:2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YZfDAAAA2wAAAA8AAABkcnMvZG93bnJldi54bWxEj0FrwkAUhO8F/8PyCr01Gy0ViVklCNqe&#10;2hr1/sy+ZkOyb0N21fTfdwsFj8PMfMPk69F24kqDbxwrmCYpCOLK6YZrBcfD9nkBwgdkjZ1jUvBD&#10;HtaryUOOmXY33tO1DLWIEPYZKjAh9JmUvjJk0SeuJ47etxsshiiHWuoBbxFuOzlL07m02HBcMNjT&#10;xlDVlher4DSazblodx+fr5r0Yjr7ordQK/X0OBZLEIHGcA//t9+1gvkL/H2JP0Cu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xlhl8MAAADbAAAADwAAAAAAAAAAAAAAAACf&#10;AgAAZHJzL2Rvd25yZXYueG1sUEsFBgAAAAAEAAQA9wAAAI8DAAAAAA==&#10;">
                    <v:imagedata r:id="rId93" o:title=""/>
                  </v:shape>
                  <v:shape id="Text Box 33" o:spid="_x0000_s1122" type="#_x0000_t202" style="position:absolute;width:8577;height:26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14:paraId="2473C033" w14:textId="77777777" w:rsidR="00DB7790" w:rsidRDefault="00DB7790" w:rsidP="007801FB">
                          <w:pPr>
                            <w:spacing w:before="81"/>
                            <w:ind w:left="154"/>
                            <w:rPr>
                              <w:rFonts w:ascii="Courier New" w:eastAsia="Courier New" w:hAnsi="Courier New" w:cs="Courier New"/>
                              <w:sz w:val="20"/>
                              <w:szCs w:val="20"/>
                            </w:rPr>
                          </w:pPr>
                          <w:r>
                            <w:rPr>
                              <w:rFonts w:ascii="Courier New"/>
                              <w:b/>
                              <w:color w:val="0000FF"/>
                              <w:sz w:val="20"/>
                            </w:rPr>
                            <w:t>if</w:t>
                          </w:r>
                          <w:r>
                            <w:rPr>
                              <w:rFonts w:ascii="Courier New"/>
                              <w:b/>
                              <w:color w:val="000080"/>
                              <w:sz w:val="20"/>
                            </w:rPr>
                            <w:t>(</w:t>
                          </w:r>
                          <w:r>
                            <w:rPr>
                              <w:rFonts w:ascii="Courier New"/>
                              <w:sz w:val="20"/>
                            </w:rPr>
                            <w:t xml:space="preserve">method </w:t>
                          </w:r>
                          <w:r>
                            <w:rPr>
                              <w:rFonts w:ascii="Courier New"/>
                              <w:b/>
                              <w:color w:val="000080"/>
                              <w:sz w:val="20"/>
                            </w:rPr>
                            <w:t>==</w:t>
                          </w:r>
                          <w:r>
                            <w:rPr>
                              <w:rFonts w:ascii="Courier New"/>
                              <w:b/>
                              <w:color w:val="000080"/>
                              <w:spacing w:val="-8"/>
                              <w:sz w:val="20"/>
                            </w:rPr>
                            <w:t xml:space="preserve"> </w:t>
                          </w:r>
                          <w:r>
                            <w:rPr>
                              <w:rFonts w:ascii="Courier New"/>
                              <w:color w:val="808080"/>
                              <w:sz w:val="20"/>
                            </w:rPr>
                            <w:t>"POST"</w:t>
                          </w:r>
                          <w:r>
                            <w:rPr>
                              <w:rFonts w:ascii="Courier New"/>
                              <w:b/>
                              <w:color w:val="000080"/>
                              <w:sz w:val="20"/>
                            </w:rPr>
                            <w:t>){</w:t>
                          </w:r>
                        </w:p>
                        <w:p w14:paraId="07A124E5" w14:textId="77777777" w:rsidR="00DB7790" w:rsidRDefault="00DB7790" w:rsidP="007801FB">
                          <w:pPr>
                            <w:spacing w:before="4"/>
                            <w:ind w:left="154"/>
                            <w:rPr>
                              <w:rFonts w:ascii="Courier New" w:eastAsia="Courier New" w:hAnsi="Courier New" w:cs="Courier New"/>
                              <w:sz w:val="20"/>
                              <w:szCs w:val="20"/>
                            </w:rPr>
                          </w:pPr>
                          <w:r>
                            <w:rPr>
                              <w:rFonts w:ascii="Courier New"/>
                              <w:color w:val="008000"/>
                              <w:sz w:val="20"/>
                            </w:rPr>
                            <w:t>// request method is</w:t>
                          </w:r>
                          <w:r>
                            <w:rPr>
                              <w:rFonts w:ascii="Courier New"/>
                              <w:color w:val="008000"/>
                              <w:spacing w:val="-10"/>
                              <w:sz w:val="20"/>
                            </w:rPr>
                            <w:t xml:space="preserve"> </w:t>
                          </w:r>
                          <w:r>
                            <w:rPr>
                              <w:rFonts w:ascii="Courier New"/>
                              <w:color w:val="008000"/>
                              <w:sz w:val="20"/>
                            </w:rPr>
                            <w:t>POST</w:t>
                          </w:r>
                        </w:p>
                        <w:p w14:paraId="4C1119CA" w14:textId="77777777" w:rsidR="00DB7790" w:rsidRDefault="00DB7790" w:rsidP="007801FB">
                          <w:pPr>
                            <w:spacing w:before="1" w:line="224" w:lineRule="exact"/>
                            <w:ind w:left="154"/>
                            <w:rPr>
                              <w:rFonts w:ascii="Courier New" w:eastAsia="Courier New" w:hAnsi="Courier New" w:cs="Courier New"/>
                              <w:sz w:val="20"/>
                              <w:szCs w:val="20"/>
                            </w:rPr>
                          </w:pPr>
                          <w:r>
                            <w:rPr>
                              <w:rFonts w:ascii="Courier New"/>
                              <w:color w:val="008000"/>
                              <w:sz w:val="20"/>
                            </w:rPr>
                            <w:t>//</w:t>
                          </w:r>
                          <w:r>
                            <w:rPr>
                              <w:rFonts w:ascii="Courier New"/>
                              <w:color w:val="008000"/>
                              <w:spacing w:val="-9"/>
                              <w:sz w:val="20"/>
                            </w:rPr>
                            <w:t xml:space="preserve"> </w:t>
                          </w:r>
                          <w:r>
                            <w:rPr>
                              <w:rFonts w:ascii="Courier New"/>
                              <w:color w:val="008000"/>
                              <w:sz w:val="20"/>
                            </w:rPr>
                            <w:t>defaultHttpClient</w:t>
                          </w:r>
                        </w:p>
                        <w:p w14:paraId="471747DA" w14:textId="77777777" w:rsidR="00DB7790" w:rsidRDefault="00DB7790" w:rsidP="007801FB">
                          <w:pPr>
                            <w:ind w:left="634" w:right="1099"/>
                            <w:rPr>
                              <w:rFonts w:ascii="Courier New" w:eastAsia="Courier New" w:hAnsi="Courier New" w:cs="Courier New"/>
                              <w:sz w:val="20"/>
                              <w:szCs w:val="20"/>
                            </w:rPr>
                          </w:pPr>
                          <w:r>
                            <w:rPr>
                              <w:rFonts w:ascii="Courier New"/>
                              <w:sz w:val="20"/>
                            </w:rPr>
                            <w:t xml:space="preserve">DefaultHttpClient httpClient </w:t>
                          </w:r>
                          <w:r>
                            <w:rPr>
                              <w:rFonts w:ascii="Courier New"/>
                              <w:b/>
                              <w:color w:val="000080"/>
                              <w:sz w:val="20"/>
                            </w:rPr>
                            <w:t xml:space="preserve">= </w:t>
                          </w:r>
                          <w:r>
                            <w:rPr>
                              <w:rFonts w:ascii="Courier New"/>
                              <w:b/>
                              <w:color w:val="0000FF"/>
                              <w:sz w:val="20"/>
                            </w:rPr>
                            <w:t>new</w:t>
                          </w:r>
                          <w:r>
                            <w:rPr>
                              <w:rFonts w:ascii="Courier New"/>
                              <w:b/>
                              <w:color w:val="0000FF"/>
                              <w:spacing w:val="-14"/>
                              <w:sz w:val="20"/>
                            </w:rPr>
                            <w:t xml:space="preserve"> </w:t>
                          </w:r>
                          <w:r>
                            <w:rPr>
                              <w:rFonts w:ascii="Courier New"/>
                              <w:sz w:val="20"/>
                            </w:rPr>
                            <w:t>DefaultHttpClient</w:t>
                          </w:r>
                          <w:r>
                            <w:rPr>
                              <w:rFonts w:ascii="Courier New"/>
                              <w:b/>
                              <w:color w:val="000080"/>
                              <w:sz w:val="20"/>
                            </w:rPr>
                            <w:t>();</w:t>
                          </w:r>
                          <w:r>
                            <w:rPr>
                              <w:rFonts w:ascii="Courier New"/>
                              <w:b/>
                              <w:color w:val="000080"/>
                              <w:w w:val="99"/>
                              <w:sz w:val="20"/>
                            </w:rPr>
                            <w:t xml:space="preserve"> </w:t>
                          </w:r>
                          <w:r>
                            <w:rPr>
                              <w:rFonts w:ascii="Courier New"/>
                              <w:sz w:val="20"/>
                            </w:rPr>
                            <w:t xml:space="preserve">HttpPost httpPost </w:t>
                          </w:r>
                          <w:r>
                            <w:rPr>
                              <w:rFonts w:ascii="Courier New"/>
                              <w:b/>
                              <w:color w:val="000080"/>
                              <w:sz w:val="20"/>
                            </w:rPr>
                            <w:t xml:space="preserve">= </w:t>
                          </w:r>
                          <w:r>
                            <w:rPr>
                              <w:rFonts w:ascii="Courier New"/>
                              <w:b/>
                              <w:color w:val="0000FF"/>
                              <w:sz w:val="20"/>
                            </w:rPr>
                            <w:t>new</w:t>
                          </w:r>
                          <w:r>
                            <w:rPr>
                              <w:rFonts w:ascii="Courier New"/>
                              <w:b/>
                              <w:color w:val="0000FF"/>
                              <w:spacing w:val="-2"/>
                              <w:sz w:val="20"/>
                            </w:rPr>
                            <w:t xml:space="preserve"> </w:t>
                          </w:r>
                          <w:r>
                            <w:rPr>
                              <w:rFonts w:ascii="Courier New"/>
                              <w:sz w:val="20"/>
                            </w:rPr>
                            <w:t>HttpPost</w:t>
                          </w:r>
                          <w:r>
                            <w:rPr>
                              <w:rFonts w:ascii="Courier New"/>
                              <w:b/>
                              <w:color w:val="000080"/>
                              <w:sz w:val="20"/>
                            </w:rPr>
                            <w:t>(</w:t>
                          </w:r>
                          <w:r>
                            <w:rPr>
                              <w:rFonts w:ascii="Courier New"/>
                              <w:sz w:val="20"/>
                            </w:rPr>
                            <w:t>url</w:t>
                          </w:r>
                          <w:r>
                            <w:rPr>
                              <w:rFonts w:ascii="Courier New"/>
                              <w:b/>
                              <w:color w:val="000080"/>
                              <w:sz w:val="20"/>
                            </w:rPr>
                            <w:t>);</w:t>
                          </w:r>
                          <w:r>
                            <w:rPr>
                              <w:rFonts w:ascii="Courier New"/>
                              <w:b/>
                              <w:color w:val="000080"/>
                              <w:w w:val="99"/>
                              <w:sz w:val="20"/>
                            </w:rPr>
                            <w:t xml:space="preserve"> </w:t>
                          </w:r>
                          <w:r>
                            <w:rPr>
                              <w:rFonts w:ascii="Courier New"/>
                              <w:sz w:val="20"/>
                            </w:rPr>
                            <w:t>httpPost</w:t>
                          </w:r>
                          <w:r>
                            <w:rPr>
                              <w:rFonts w:ascii="Courier New"/>
                              <w:b/>
                              <w:color w:val="000080"/>
                              <w:sz w:val="20"/>
                            </w:rPr>
                            <w:t>.</w:t>
                          </w:r>
                          <w:r>
                            <w:rPr>
                              <w:rFonts w:ascii="Courier New"/>
                              <w:sz w:val="20"/>
                            </w:rPr>
                            <w:t>setEntity</w:t>
                          </w:r>
                          <w:r>
                            <w:rPr>
                              <w:rFonts w:ascii="Courier New"/>
                              <w:b/>
                              <w:color w:val="000080"/>
                              <w:sz w:val="20"/>
                            </w:rPr>
                            <w:t>(</w:t>
                          </w:r>
                          <w:r>
                            <w:rPr>
                              <w:rFonts w:ascii="Courier New"/>
                              <w:b/>
                              <w:color w:val="0000FF"/>
                              <w:sz w:val="20"/>
                            </w:rPr>
                            <w:t>new</w:t>
                          </w:r>
                          <w:r>
                            <w:rPr>
                              <w:rFonts w:ascii="Courier New"/>
                              <w:b/>
                              <w:color w:val="0000FF"/>
                              <w:spacing w:val="-22"/>
                              <w:sz w:val="20"/>
                            </w:rPr>
                            <w:t xml:space="preserve"> </w:t>
                          </w:r>
                          <w:r>
                            <w:rPr>
                              <w:rFonts w:ascii="Courier New"/>
                              <w:sz w:val="20"/>
                            </w:rPr>
                            <w:t>UrlEncodedFormEntity</w:t>
                          </w:r>
                          <w:r>
                            <w:rPr>
                              <w:rFonts w:ascii="Courier New"/>
                              <w:b/>
                              <w:color w:val="000080"/>
                              <w:sz w:val="20"/>
                            </w:rPr>
                            <w:t>(</w:t>
                          </w:r>
                          <w:r>
                            <w:rPr>
                              <w:rFonts w:ascii="Courier New"/>
                              <w:sz w:val="20"/>
                            </w:rPr>
                            <w:t>params</w:t>
                          </w:r>
                          <w:r>
                            <w:rPr>
                              <w:rFonts w:ascii="Courier New"/>
                              <w:b/>
                              <w:color w:val="000080"/>
                              <w:sz w:val="20"/>
                            </w:rPr>
                            <w:t>));</w:t>
                          </w:r>
                        </w:p>
                        <w:p w14:paraId="632C5E7E" w14:textId="77777777" w:rsidR="00DB7790" w:rsidRDefault="00DB7790" w:rsidP="007801FB">
                          <w:pPr>
                            <w:spacing w:before="9"/>
                            <w:rPr>
                              <w:rFonts w:ascii="Times New Roman" w:eastAsia="Times New Roman" w:hAnsi="Times New Roman" w:cs="Times New Roman"/>
                              <w:sz w:val="19"/>
                              <w:szCs w:val="19"/>
                            </w:rPr>
                          </w:pPr>
                        </w:p>
                        <w:p w14:paraId="383201FB" w14:textId="77777777" w:rsidR="00DB7790" w:rsidRDefault="00DB7790" w:rsidP="007801FB">
                          <w:pPr>
                            <w:ind w:left="634" w:right="1099"/>
                            <w:rPr>
                              <w:rFonts w:ascii="Courier New" w:eastAsia="Courier New" w:hAnsi="Courier New" w:cs="Courier New"/>
                              <w:sz w:val="20"/>
                              <w:szCs w:val="20"/>
                            </w:rPr>
                          </w:pPr>
                          <w:r>
                            <w:rPr>
                              <w:rFonts w:ascii="Courier New"/>
                              <w:sz w:val="20"/>
                            </w:rPr>
                            <w:t xml:space="preserve">HttpResponse httpResponse </w:t>
                          </w:r>
                          <w:r>
                            <w:rPr>
                              <w:rFonts w:ascii="Courier New"/>
                              <w:b/>
                              <w:color w:val="000080"/>
                              <w:sz w:val="20"/>
                            </w:rPr>
                            <w:t>=</w:t>
                          </w:r>
                          <w:r>
                            <w:rPr>
                              <w:rFonts w:ascii="Courier New"/>
                              <w:b/>
                              <w:color w:val="000080"/>
                              <w:spacing w:val="-22"/>
                              <w:sz w:val="20"/>
                            </w:rPr>
                            <w:t xml:space="preserve"> </w:t>
                          </w:r>
                          <w:r>
                            <w:rPr>
                              <w:rFonts w:ascii="Courier New"/>
                              <w:sz w:val="20"/>
                            </w:rPr>
                            <w:t>httpClient</w:t>
                          </w:r>
                          <w:r>
                            <w:rPr>
                              <w:rFonts w:ascii="Courier New"/>
                              <w:b/>
                              <w:color w:val="000080"/>
                              <w:sz w:val="20"/>
                            </w:rPr>
                            <w:t>.</w:t>
                          </w:r>
                          <w:r>
                            <w:rPr>
                              <w:rFonts w:ascii="Courier New"/>
                              <w:sz w:val="20"/>
                            </w:rPr>
                            <w:t>execute</w:t>
                          </w:r>
                          <w:r>
                            <w:rPr>
                              <w:rFonts w:ascii="Courier New"/>
                              <w:b/>
                              <w:color w:val="000080"/>
                              <w:sz w:val="20"/>
                            </w:rPr>
                            <w:t>(</w:t>
                          </w:r>
                          <w:r>
                            <w:rPr>
                              <w:rFonts w:ascii="Courier New"/>
                              <w:sz w:val="20"/>
                            </w:rPr>
                            <w:t>httpPost</w:t>
                          </w:r>
                          <w:r>
                            <w:rPr>
                              <w:rFonts w:ascii="Courier New"/>
                              <w:b/>
                              <w:color w:val="000080"/>
                              <w:sz w:val="20"/>
                            </w:rPr>
                            <w:t>);</w:t>
                          </w:r>
                          <w:r>
                            <w:rPr>
                              <w:rFonts w:ascii="Courier New"/>
                              <w:b/>
                              <w:color w:val="000080"/>
                              <w:w w:val="99"/>
                              <w:sz w:val="20"/>
                            </w:rPr>
                            <w:t xml:space="preserve"> </w:t>
                          </w:r>
                          <w:r>
                            <w:rPr>
                              <w:rFonts w:ascii="Courier New"/>
                              <w:sz w:val="20"/>
                            </w:rPr>
                            <w:t xml:space="preserve">HttpEntity httpEntity </w:t>
                          </w:r>
                          <w:r>
                            <w:rPr>
                              <w:rFonts w:ascii="Courier New"/>
                              <w:b/>
                              <w:color w:val="000080"/>
                              <w:sz w:val="20"/>
                            </w:rPr>
                            <w:t>=</w:t>
                          </w:r>
                          <w:r>
                            <w:rPr>
                              <w:rFonts w:ascii="Courier New"/>
                              <w:b/>
                              <w:color w:val="000080"/>
                              <w:spacing w:val="-20"/>
                              <w:sz w:val="20"/>
                            </w:rPr>
                            <w:t xml:space="preserve"> </w:t>
                          </w:r>
                          <w:r>
                            <w:rPr>
                              <w:rFonts w:ascii="Courier New"/>
                              <w:sz w:val="20"/>
                            </w:rPr>
                            <w:t>httpResponse</w:t>
                          </w:r>
                          <w:r>
                            <w:rPr>
                              <w:rFonts w:ascii="Courier New"/>
                              <w:b/>
                              <w:color w:val="000080"/>
                              <w:sz w:val="20"/>
                            </w:rPr>
                            <w:t>.</w:t>
                          </w:r>
                          <w:r>
                            <w:rPr>
                              <w:rFonts w:ascii="Courier New"/>
                              <w:sz w:val="20"/>
                            </w:rPr>
                            <w:t>getEntity</w:t>
                          </w:r>
                          <w:r>
                            <w:rPr>
                              <w:rFonts w:ascii="Courier New"/>
                              <w:b/>
                              <w:color w:val="000080"/>
                              <w:sz w:val="20"/>
                            </w:rPr>
                            <w:t>();</w:t>
                          </w:r>
                        </w:p>
                        <w:p w14:paraId="7182DDD6" w14:textId="77777777" w:rsidR="00DB7790" w:rsidRDefault="00DB7790" w:rsidP="007801FB">
                          <w:pPr>
                            <w:spacing w:before="1"/>
                            <w:ind w:left="634"/>
                            <w:rPr>
                              <w:rFonts w:ascii="Courier New" w:eastAsia="Courier New" w:hAnsi="Courier New" w:cs="Courier New"/>
                              <w:sz w:val="20"/>
                              <w:szCs w:val="20"/>
                            </w:rPr>
                          </w:pPr>
                          <w:r>
                            <w:rPr>
                              <w:rFonts w:ascii="Courier New"/>
                              <w:sz w:val="20"/>
                            </w:rPr>
                            <w:t xml:space="preserve">is </w:t>
                          </w:r>
                          <w:r>
                            <w:rPr>
                              <w:rFonts w:ascii="Courier New"/>
                              <w:b/>
                              <w:color w:val="000080"/>
                              <w:sz w:val="20"/>
                            </w:rPr>
                            <w:t>=</w:t>
                          </w:r>
                          <w:r>
                            <w:rPr>
                              <w:rFonts w:ascii="Courier New"/>
                              <w:b/>
                              <w:color w:val="000080"/>
                              <w:spacing w:val="-12"/>
                              <w:sz w:val="20"/>
                            </w:rPr>
                            <w:t xml:space="preserve"> </w:t>
                          </w:r>
                          <w:r>
                            <w:rPr>
                              <w:rFonts w:ascii="Courier New"/>
                              <w:sz w:val="20"/>
                            </w:rPr>
                            <w:t>httpEntity</w:t>
                          </w:r>
                          <w:r>
                            <w:rPr>
                              <w:rFonts w:ascii="Courier New"/>
                              <w:b/>
                              <w:color w:val="000080"/>
                              <w:sz w:val="20"/>
                            </w:rPr>
                            <w:t>.</w:t>
                          </w:r>
                          <w:r>
                            <w:rPr>
                              <w:rFonts w:ascii="Courier New"/>
                              <w:sz w:val="20"/>
                            </w:rPr>
                            <w:t>getContent</w:t>
                          </w:r>
                          <w:r>
                            <w:rPr>
                              <w:rFonts w:ascii="Courier New"/>
                              <w:b/>
                              <w:color w:val="000080"/>
                              <w:sz w:val="20"/>
                            </w:rPr>
                            <w:t>();</w:t>
                          </w:r>
                        </w:p>
                      </w:txbxContent>
                    </v:textbox>
                  </v:shape>
                  <w10:anchorlock/>
                </v:group>
              </w:pict>
            </mc:Fallback>
          </mc:AlternateContent>
        </w:r>
      </w:del>
    </w:p>
    <w:p w14:paraId="646A77B7" w14:textId="7D82A48E" w:rsidR="007801FB" w:rsidRPr="00272777" w:rsidDel="00AA194C" w:rsidRDefault="007801FB">
      <w:pPr>
        <w:widowControl w:val="0"/>
        <w:spacing w:after="0" w:line="276" w:lineRule="auto"/>
        <w:jc w:val="both"/>
        <w:rPr>
          <w:del w:id="4173" w:author="Microsoft account" w:date="2015-09-28T13:26:00Z"/>
          <w:rFonts w:asciiTheme="majorHAnsi" w:eastAsia="Times New Roman" w:hAnsiTheme="majorHAnsi" w:cstheme="majorHAnsi"/>
          <w:sz w:val="26"/>
          <w:szCs w:val="26"/>
          <w:lang w:val="en-US"/>
        </w:rPr>
        <w:pPrChange w:id="4174" w:author="Microsoft account" w:date="2015-09-28T13:38:00Z">
          <w:pPr>
            <w:widowControl w:val="0"/>
            <w:spacing w:after="0" w:line="360" w:lineRule="auto"/>
            <w:jc w:val="both"/>
          </w:pPr>
        </w:pPrChange>
      </w:pPr>
    </w:p>
    <w:p w14:paraId="637F9A6B" w14:textId="70F5BC11" w:rsidR="007801FB" w:rsidRPr="00272777" w:rsidDel="00AA194C" w:rsidRDefault="004A0A3E">
      <w:pPr>
        <w:widowControl w:val="0"/>
        <w:spacing w:before="214" w:after="0" w:line="276" w:lineRule="auto"/>
        <w:jc w:val="both"/>
        <w:rPr>
          <w:del w:id="4175" w:author="Microsoft account" w:date="2015-09-28T13:26:00Z"/>
          <w:rFonts w:asciiTheme="majorHAnsi" w:eastAsia="Times New Roman" w:hAnsiTheme="majorHAnsi" w:cstheme="majorHAnsi"/>
          <w:sz w:val="26"/>
          <w:szCs w:val="26"/>
          <w:lang w:val="en-US"/>
        </w:rPr>
        <w:pPrChange w:id="4176" w:author="Microsoft account" w:date="2015-09-28T13:38:00Z">
          <w:pPr>
            <w:widowControl w:val="0"/>
            <w:spacing w:before="214" w:after="0" w:line="360" w:lineRule="auto"/>
            <w:jc w:val="both"/>
          </w:pPr>
        </w:pPrChange>
      </w:pPr>
      <w:del w:id="4177" w:author="Microsoft account" w:date="2015-09-28T13:26:00Z">
        <w:r w:rsidRPr="00272777" w:rsidDel="00AA194C">
          <w:rPr>
            <w:rFonts w:asciiTheme="majorHAnsi" w:eastAsia="Times New Roman" w:hAnsiTheme="majorHAnsi" w:cstheme="majorHAnsi"/>
            <w:b/>
            <w:sz w:val="26"/>
            <w:szCs w:val="26"/>
            <w:lang w:val="en-US"/>
          </w:rPr>
          <w:delText>Figure 35:</w:delText>
        </w:r>
        <w:r w:rsidR="007801FB" w:rsidRPr="00272777" w:rsidDel="00AA194C">
          <w:rPr>
            <w:rFonts w:asciiTheme="majorHAnsi" w:eastAsia="Times New Roman" w:hAnsiTheme="majorHAnsi" w:cstheme="majorHAnsi"/>
            <w:i/>
            <w:sz w:val="26"/>
            <w:szCs w:val="26"/>
            <w:lang w:val="en-US"/>
          </w:rPr>
          <w:delText xml:space="preserve"> Android snippet for sending data by generating “POST”</w:delText>
        </w:r>
        <w:r w:rsidR="007801FB" w:rsidRPr="00272777" w:rsidDel="00AA194C">
          <w:rPr>
            <w:rFonts w:asciiTheme="majorHAnsi" w:eastAsia="Times New Roman" w:hAnsiTheme="majorHAnsi" w:cstheme="majorHAnsi"/>
            <w:i/>
            <w:spacing w:val="-7"/>
            <w:sz w:val="26"/>
            <w:szCs w:val="26"/>
            <w:lang w:val="en-US"/>
          </w:rPr>
          <w:delText xml:space="preserve"> </w:delText>
        </w:r>
        <w:r w:rsidR="007801FB" w:rsidRPr="00272777" w:rsidDel="00AA194C">
          <w:rPr>
            <w:rFonts w:asciiTheme="majorHAnsi" w:eastAsia="Times New Roman" w:hAnsiTheme="majorHAnsi" w:cstheme="majorHAnsi"/>
            <w:i/>
            <w:sz w:val="26"/>
            <w:szCs w:val="26"/>
            <w:lang w:val="en-US"/>
          </w:rPr>
          <w:delText>method</w:delText>
        </w:r>
      </w:del>
    </w:p>
    <w:p w14:paraId="3153ED23" w14:textId="2E221811" w:rsidR="004B00D9" w:rsidRPr="00272777" w:rsidDel="00AA194C" w:rsidRDefault="004B00D9">
      <w:pPr>
        <w:pStyle w:val="ListParagraph"/>
        <w:tabs>
          <w:tab w:val="left" w:pos="720"/>
        </w:tabs>
        <w:ind w:left="0"/>
        <w:jc w:val="both"/>
        <w:rPr>
          <w:del w:id="4178" w:author="Microsoft account" w:date="2015-09-28T13:25:00Z"/>
          <w:rFonts w:asciiTheme="majorHAnsi" w:hAnsiTheme="majorHAnsi" w:cstheme="majorHAnsi"/>
          <w:sz w:val="26"/>
          <w:szCs w:val="26"/>
        </w:rPr>
        <w:pPrChange w:id="4179" w:author="Microsoft account" w:date="2015-09-28T13:38:00Z">
          <w:pPr>
            <w:pStyle w:val="ListParagraph"/>
            <w:tabs>
              <w:tab w:val="left" w:pos="720"/>
            </w:tabs>
            <w:spacing w:line="360" w:lineRule="auto"/>
            <w:ind w:left="0"/>
            <w:jc w:val="both"/>
          </w:pPr>
        </w:pPrChange>
      </w:pPr>
    </w:p>
    <w:p w14:paraId="7BBD31A0" w14:textId="6D020164" w:rsidR="004B00D9" w:rsidRPr="00272777" w:rsidDel="00AA194C" w:rsidRDefault="004B00D9">
      <w:pPr>
        <w:pStyle w:val="ListParagraph"/>
        <w:tabs>
          <w:tab w:val="left" w:pos="720"/>
        </w:tabs>
        <w:ind w:left="0"/>
        <w:jc w:val="both"/>
        <w:rPr>
          <w:del w:id="4180" w:author="Microsoft account" w:date="2015-09-28T13:25:00Z"/>
          <w:rFonts w:asciiTheme="majorHAnsi" w:hAnsiTheme="majorHAnsi" w:cstheme="majorHAnsi"/>
          <w:sz w:val="26"/>
          <w:szCs w:val="26"/>
        </w:rPr>
        <w:pPrChange w:id="4181" w:author="Microsoft account" w:date="2015-09-28T13:38:00Z">
          <w:pPr>
            <w:pStyle w:val="ListParagraph"/>
            <w:tabs>
              <w:tab w:val="left" w:pos="720"/>
            </w:tabs>
            <w:spacing w:line="360" w:lineRule="auto"/>
            <w:ind w:left="0"/>
            <w:jc w:val="both"/>
          </w:pPr>
        </w:pPrChange>
      </w:pPr>
    </w:p>
    <w:p w14:paraId="2425C621" w14:textId="00FC4288" w:rsidR="00E446E0" w:rsidRPr="00272777" w:rsidDel="00AA194C" w:rsidRDefault="00E446E0">
      <w:pPr>
        <w:spacing w:line="276" w:lineRule="auto"/>
        <w:jc w:val="both"/>
        <w:rPr>
          <w:del w:id="4182" w:author="Microsoft account" w:date="2015-09-28T13:25:00Z"/>
          <w:rFonts w:asciiTheme="majorHAnsi" w:hAnsiTheme="majorHAnsi" w:cstheme="majorHAnsi"/>
          <w:sz w:val="26"/>
          <w:szCs w:val="26"/>
        </w:rPr>
        <w:pPrChange w:id="4183" w:author="Microsoft account" w:date="2015-09-28T13:38:00Z">
          <w:pPr>
            <w:spacing w:line="360" w:lineRule="auto"/>
            <w:jc w:val="both"/>
          </w:pPr>
        </w:pPrChange>
      </w:pPr>
    </w:p>
    <w:p w14:paraId="582EB555" w14:textId="68910FC7" w:rsidR="00495724" w:rsidRPr="00272777" w:rsidDel="00AA194C" w:rsidRDefault="00495724">
      <w:pPr>
        <w:spacing w:line="276" w:lineRule="auto"/>
        <w:jc w:val="both"/>
        <w:rPr>
          <w:del w:id="4184" w:author="Microsoft account" w:date="2015-09-28T13:25:00Z"/>
          <w:rFonts w:asciiTheme="majorHAnsi" w:hAnsiTheme="majorHAnsi" w:cstheme="majorHAnsi"/>
          <w:sz w:val="26"/>
          <w:szCs w:val="26"/>
        </w:rPr>
        <w:pPrChange w:id="4185" w:author="Microsoft account" w:date="2015-09-28T13:38:00Z">
          <w:pPr>
            <w:spacing w:line="360" w:lineRule="auto"/>
            <w:jc w:val="both"/>
          </w:pPr>
        </w:pPrChange>
      </w:pPr>
    </w:p>
    <w:p w14:paraId="12EF5373" w14:textId="2017443A" w:rsidR="00495724" w:rsidRPr="00272777" w:rsidDel="00AA194C" w:rsidRDefault="00495724">
      <w:pPr>
        <w:spacing w:line="276" w:lineRule="auto"/>
        <w:ind w:firstLine="720"/>
        <w:jc w:val="both"/>
        <w:rPr>
          <w:del w:id="4186" w:author="Microsoft account" w:date="2015-09-28T13:25:00Z"/>
          <w:rFonts w:asciiTheme="majorHAnsi" w:hAnsiTheme="majorHAnsi" w:cstheme="majorHAnsi"/>
          <w:sz w:val="26"/>
          <w:szCs w:val="26"/>
        </w:rPr>
        <w:pPrChange w:id="4187" w:author="Microsoft account" w:date="2015-09-28T13:38:00Z">
          <w:pPr>
            <w:spacing w:line="360" w:lineRule="auto"/>
            <w:jc w:val="both"/>
          </w:pPr>
        </w:pPrChange>
      </w:pPr>
    </w:p>
    <w:p w14:paraId="026126E4" w14:textId="37A11879" w:rsidR="00495724" w:rsidRPr="00272777" w:rsidDel="00AA194C" w:rsidRDefault="00495724">
      <w:pPr>
        <w:spacing w:line="276" w:lineRule="auto"/>
        <w:jc w:val="both"/>
        <w:rPr>
          <w:del w:id="4188" w:author="Microsoft account" w:date="2015-09-28T13:25:00Z"/>
          <w:rFonts w:asciiTheme="majorHAnsi" w:hAnsiTheme="majorHAnsi" w:cstheme="majorHAnsi"/>
          <w:sz w:val="26"/>
          <w:szCs w:val="26"/>
        </w:rPr>
        <w:pPrChange w:id="4189" w:author="Microsoft account" w:date="2015-09-28T13:38:00Z">
          <w:pPr>
            <w:spacing w:line="360" w:lineRule="auto"/>
            <w:jc w:val="both"/>
          </w:pPr>
        </w:pPrChange>
      </w:pPr>
      <w:del w:id="4190" w:author="Microsoft account" w:date="2015-09-28T13:25:00Z">
        <w:r w:rsidRPr="00272777" w:rsidDel="00AA194C">
          <w:rPr>
            <w:rFonts w:asciiTheme="majorHAnsi" w:hAnsiTheme="majorHAnsi" w:cstheme="majorHAnsi"/>
            <w:sz w:val="26"/>
            <w:szCs w:val="26"/>
          </w:rPr>
          <w:br w:type="page"/>
        </w:r>
      </w:del>
    </w:p>
    <w:p w14:paraId="641DB093" w14:textId="67F6BFF6" w:rsidR="004309D5" w:rsidRPr="00272777" w:rsidDel="00F44F78" w:rsidRDefault="001E0F59">
      <w:pPr>
        <w:pStyle w:val="Heading1"/>
        <w:keepNext/>
        <w:widowControl/>
        <w:numPr>
          <w:ilvl w:val="0"/>
          <w:numId w:val="0"/>
        </w:numPr>
        <w:spacing w:before="240" w:after="120" w:line="276" w:lineRule="auto"/>
        <w:ind w:left="720"/>
        <w:jc w:val="center"/>
        <w:rPr>
          <w:del w:id="4191" w:author="Microsoft account" w:date="2015-09-28T14:02:00Z"/>
          <w:rFonts w:asciiTheme="majorHAnsi" w:hAnsiTheme="majorHAnsi" w:cstheme="majorHAnsi"/>
          <w:sz w:val="26"/>
          <w:szCs w:val="26"/>
        </w:rPr>
        <w:pPrChange w:id="4192" w:author="Microsoft account" w:date="2015-09-28T13:49:00Z">
          <w:pPr>
            <w:pStyle w:val="Heading1"/>
            <w:keepNext/>
            <w:widowControl/>
            <w:numPr>
              <w:numId w:val="0"/>
            </w:numPr>
            <w:spacing w:before="240" w:after="120" w:line="360" w:lineRule="auto"/>
            <w:ind w:left="0" w:firstLine="0"/>
            <w:jc w:val="center"/>
          </w:pPr>
        </w:pPrChange>
      </w:pPr>
      <w:del w:id="4193" w:author="Microsoft account" w:date="2015-09-28T08:48:00Z">
        <w:r w:rsidRPr="00272777" w:rsidDel="001E0F59">
          <w:rPr>
            <w:rFonts w:asciiTheme="majorHAnsi" w:hAnsiTheme="majorHAnsi" w:cstheme="majorHAnsi"/>
            <w:b w:val="0"/>
            <w:bCs w:val="0"/>
            <w:noProof/>
            <w:sz w:val="26"/>
            <w:szCs w:val="26"/>
            <w:rPrChange w:id="4194" w:author="Microsoft account" w:date="2015-09-28T13:38:00Z">
              <w:rPr>
                <w:b w:val="0"/>
                <w:bCs w:val="0"/>
                <w:noProof/>
              </w:rPr>
            </w:rPrChange>
          </w:rPr>
          <mc:AlternateContent>
            <mc:Choice Requires="wpg">
              <w:drawing>
                <wp:inline distT="0" distB="0" distL="0" distR="0" wp14:anchorId="19DAB90D" wp14:editId="0E3705BD">
                  <wp:extent cx="5581015" cy="7348220"/>
                  <wp:effectExtent l="0" t="0" r="635" b="5080"/>
                  <wp:docPr id="36" name="Group 36"/>
                  <wp:cNvGraphicFramePr/>
                  <a:graphic xmlns:a="http://schemas.openxmlformats.org/drawingml/2006/main">
                    <a:graphicData uri="http://schemas.microsoft.com/office/word/2010/wordprocessingGroup">
                      <wpg:wgp>
                        <wpg:cNvGrpSpPr/>
                        <wpg:grpSpPr>
                          <a:xfrm>
                            <a:off x="0" y="0"/>
                            <a:ext cx="5581015" cy="7348220"/>
                            <a:chOff x="0" y="0"/>
                            <a:chExt cx="5581015" cy="7348788"/>
                          </a:xfrm>
                        </wpg:grpSpPr>
                        <wpg:grpSp>
                          <wpg:cNvPr id="34" name="Group 34"/>
                          <wpg:cNvGrpSpPr/>
                          <wpg:grpSpPr>
                            <a:xfrm>
                              <a:off x="745958" y="0"/>
                              <a:ext cx="3720465" cy="6276340"/>
                              <a:chOff x="0" y="0"/>
                              <a:chExt cx="3720465" cy="6276975"/>
                            </a:xfrm>
                          </wpg:grpSpPr>
                          <pic:pic xmlns:pic="http://schemas.openxmlformats.org/drawingml/2006/picture">
                            <pic:nvPicPr>
                              <pic:cNvPr id="61" name="Picture 6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720465" cy="2092325"/>
                              </a:xfrm>
                              <a:prstGeom prst="rect">
                                <a:avLst/>
                              </a:prstGeom>
                            </pic:spPr>
                          </pic:pic>
                          <pic:pic xmlns:pic="http://schemas.openxmlformats.org/drawingml/2006/picture">
                            <pic:nvPicPr>
                              <pic:cNvPr id="54" name="Picture 54"/>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2092325"/>
                                <a:ext cx="3720465" cy="2092325"/>
                              </a:xfrm>
                              <a:prstGeom prst="rect">
                                <a:avLst/>
                              </a:prstGeom>
                            </pic:spPr>
                          </pic:pic>
                          <pic:pic xmlns:pic="http://schemas.openxmlformats.org/drawingml/2006/picture">
                            <pic:nvPicPr>
                              <pic:cNvPr id="33" name="Picture 3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4184650"/>
                                <a:ext cx="3720465" cy="2092325"/>
                              </a:xfrm>
                              <a:prstGeom prst="rect">
                                <a:avLst/>
                              </a:prstGeom>
                            </pic:spPr>
                          </pic:pic>
                        </wpg:grpSp>
                        <wps:wsp>
                          <wps:cNvPr id="35" name="Text Box 35"/>
                          <wps:cNvSpPr txBox="1"/>
                          <wps:spPr>
                            <a:xfrm>
                              <a:off x="0" y="6424863"/>
                              <a:ext cx="558101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1B9E63A" w14:textId="185BF012" w:rsidR="00DB7790" w:rsidRPr="00C22D09" w:rsidRDefault="00DB7790" w:rsidP="001E0F59">
                                <w:pPr>
                                  <w:rPr>
                                    <w:rFonts w:asciiTheme="majorHAnsi" w:hAnsiTheme="majorHAnsi" w:cstheme="majorHAnsi"/>
                                    <w:sz w:val="26"/>
                                    <w:szCs w:val="26"/>
                                    <w:lang w:val="en-US"/>
                                  </w:rPr>
                                </w:pPr>
                                <w:r>
                                  <w:rPr>
                                    <w:rFonts w:asciiTheme="majorHAnsi" w:hAnsiTheme="majorHAnsi" w:cstheme="majorHAnsi"/>
                                    <w:b/>
                                    <w:sz w:val="26"/>
                                    <w:szCs w:val="26"/>
                                    <w:lang w:val="en-US"/>
                                  </w:rPr>
                                  <w:t>Figure 5</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195" w:author="Microsoft account" w:date="2015-09-28T08:42:00Z">
                                  <w:r w:rsidDel="001E0F59">
                                    <w:rPr>
                                      <w:rFonts w:asciiTheme="majorHAnsi" w:hAnsiTheme="majorHAnsi" w:cstheme="majorHAnsi"/>
                                      <w:sz w:val="26"/>
                                      <w:szCs w:val="26"/>
                                      <w:lang w:val="en-US"/>
                                    </w:rPr>
                                    <w:delText>Interface of Android program (above) and webpage (below)</w:delText>
                                  </w:r>
                                </w:del>
                                <w:ins w:id="4196" w:author="Microsoft account" w:date="2015-09-28T08:42:00Z">
                                  <w:r>
                                    <w:rPr>
                                      <w:rFonts w:asciiTheme="majorHAnsi" w:hAnsiTheme="majorHAnsi" w:cstheme="majorHAnsi"/>
                                      <w:sz w:val="26"/>
                                      <w:szCs w:val="26"/>
                                      <w:lang w:val="en-US"/>
                                    </w:rPr>
                                    <w:t xml:space="preserve">Process to load data </w:t>
                                  </w:r>
                                </w:ins>
                                <w:ins w:id="4197" w:author="Microsoft account" w:date="2015-09-28T08:43:00Z">
                                  <w:r>
                                    <w:rPr>
                                      <w:rFonts w:asciiTheme="majorHAnsi" w:hAnsiTheme="majorHAnsi" w:cstheme="majorHAnsi"/>
                                      <w:sz w:val="26"/>
                                      <w:szCs w:val="26"/>
                                      <w:lang w:val="en-US"/>
                                    </w:rPr>
                                    <w:t xml:space="preserve">from server. First, user is asked to choose the patient </w:t>
                                  </w:r>
                                </w:ins>
                                <w:ins w:id="4198" w:author="Microsoft account" w:date="2015-09-28T08:44:00Z">
                                  <w:r>
                                    <w:rPr>
                                      <w:rFonts w:asciiTheme="majorHAnsi" w:hAnsiTheme="majorHAnsi" w:cstheme="majorHAnsi"/>
                                      <w:sz w:val="26"/>
                                      <w:szCs w:val="26"/>
                                      <w:lang w:val="en-US"/>
                                    </w:rPr>
                                    <w:t xml:space="preserve">id, which is the name. Then, a dialog will show up to ask for </w:t>
                                  </w:r>
                                </w:ins>
                                <w:ins w:id="4199" w:author="Microsoft account" w:date="2015-09-28T08:46:00Z">
                                  <w:r>
                                    <w:rPr>
                                      <w:rFonts w:asciiTheme="majorHAnsi" w:hAnsiTheme="majorHAnsi" w:cstheme="majorHAnsi"/>
                                      <w:sz w:val="26"/>
                                      <w:szCs w:val="26"/>
                                      <w:lang w:val="en-US"/>
                                    </w:rPr>
                                    <w:t xml:space="preserve">test id choosing. The test id is actually date and time of signal acquiring. The final result will be displayed on Android screen. </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9DAB90D" id="Group 36" o:spid="_x0000_s1123" style="width:439.45pt;height:578.6pt;mso-position-horizontal-relative:char;mso-position-vertical-relative:line" coordsize="55810,734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">
                  <v:group id="Group 34" o:spid="_x0000_s1124" style="position:absolute;left:7459;width:37205;height:62763" coordsize="37204,627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61" o:spid="_x0000_s1125" type="#_x0000_t75" style="position:absolute;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PznjEAAAA2wAAAA8AAABkcnMvZG93bnJldi54bWxEj8FqwzAQRO+F/IPYQC6mkWNKCG6UUAyh&#10;oafayQcs1tY2sVaOpdpqv74qFHocZuYNsz8G04uJRtdZVrBZpyCIa6s7bhRcL6fHHQjnkTX2lknB&#10;Fzk4HhYPe8y1nbmkqfKNiBB2OSpovR9yKV3dkkG3tgNx9D7saNBHOTZSjzhHuOlllqZbabDjuNDi&#10;QEVL9a36NAqy6nsa3kJyS+5Pr4GK98pgWSi1WoaXZxCegv8P/7XPWsF2A79f4g+Qh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PznjEAAAA2wAAAA8AAAAAAAAAAAAAAAAA&#10;nwIAAGRycy9kb3ducmV2LnhtbFBLBQYAAAAABAAEAPcAAACQAwAAAAA=&#10;">
                      <v:imagedata r:id="rId61" o:title=""/>
                      <v:path arrowok="t"/>
                    </v:shape>
                    <v:shape id="Picture 54" o:spid="_x0000_s1126" type="#_x0000_t75" style="position:absolute;top:20923;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g4hbDAAAA2wAAAA8AAABkcnMvZG93bnJldi54bWxEj19rAjEQxN8Fv0NYoW+aq7SlnEYpQosP&#10;peAfqI9Lsl5OL5vjstXz25tCoY/DzPyGmS/70KgLdamObOBxUoAittHVXBnY797Hr6CSIDtsIpOB&#10;GyVYLoaDOZYuXnlDl61UKkM4lWjAi7Sl1sl6CpgmsSXO3jF2ASXLrtKuw2uGh0ZPi+JFB6w5L3hs&#10;aeXJnrc/wcD0dLC+XtPqa/N51hZ3H98iwZiHUf82AyXUy3/4r712Bp6f4PdL/gF6c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eDiFsMAAADbAAAADwAAAAAAAAAAAAAAAACf&#10;AgAAZHJzL2Rvd25yZXYueG1sUEsFBgAAAAAEAAQA9wAAAI8DAAAAAA==&#10;">
                      <v:imagedata r:id="rId62" o:title=""/>
                      <v:path arrowok="t"/>
                    </v:shape>
                    <v:shape id="Picture 33" o:spid="_x0000_s1127" type="#_x0000_t75" style="position:absolute;top:41846;width:37204;height:209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pB4bDAAAA2wAAAA8AAABkcnMvZG93bnJldi54bWxEj0FrAjEUhO8F/0N4gpdSsyqIbI0igqhQ&#10;kKrt+ZE8d1c3L8smrmt/vSkIHoeZ+YaZzltbioZqXzhWMOgnIIi1MwVnCo6H1ccEhA/IBkvHpOBO&#10;HuazztsUU+Nu/E3NPmQiQtinqCAPoUql9Doni77vKuLonVxtMURZZ9LUeItwW8phkoylxYLjQo4V&#10;LXPSl/3VKvjlr2LXrMu/lf5599u11OfBxivV67aLTxCB2vAKP9sbo2A0gv8v8Qf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SkHhsMAAADbAAAADwAAAAAAAAAAAAAAAACf&#10;AgAAZHJzL2Rvd25yZXYueG1sUEsFBgAAAAAEAAQA9wAAAI8DAAAAAA==&#10;">
                      <v:imagedata r:id="rId63" o:title=""/>
                      <v:path arrowok="t"/>
                    </v:shape>
                  </v:group>
                  <v:shape id="Text Box 35" o:spid="_x0000_s1128" type="#_x0000_t202" style="position:absolute;top:64248;width:55810;height:9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G4IMYA&#10;AADbAAAADwAAAGRycy9kb3ducmV2LnhtbESPS2vDMBCE74X8B7GBXEoiNyYPnCihhPRBb43zILfF&#10;2tgm1spYqu3++6pQ6HGYmW+Y9bY3lWipcaVlBU+TCARxZnXJuYJj+jJegnAeWWNlmRR8k4PtZvCw&#10;xkTbjj+pPfhcBAi7BBUU3teJlC4ryKCb2Jo4eDfbGPRBNrnUDXYBbio5jaK5NFhyWCiwpl1B2f3w&#10;ZRRcH/PLh+tfT108i+v9W5suzjpVajTsn1cgPPX+P/zXftcK4hn8fgk/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G4IMYAAADbAAAADwAAAAAAAAAAAAAAAACYAgAAZHJz&#10;L2Rvd25yZXYueG1sUEsFBgAAAAAEAAQA9QAAAIsDAAAAAA==&#10;" fillcolor="white [3201]" stroked="f" strokeweight=".5pt">
                    <v:textbox>
                      <w:txbxContent>
                        <w:p w14:paraId="51B9E63A" w14:textId="185BF012" w:rsidR="00DB7790" w:rsidRPr="00C22D09" w:rsidRDefault="00DB7790" w:rsidP="001E0F59">
                          <w:pPr>
                            <w:rPr>
                              <w:rFonts w:asciiTheme="majorHAnsi" w:hAnsiTheme="majorHAnsi" w:cstheme="majorHAnsi"/>
                              <w:sz w:val="26"/>
                              <w:szCs w:val="26"/>
                              <w:lang w:val="en-US"/>
                            </w:rPr>
                          </w:pPr>
                          <w:r>
                            <w:rPr>
                              <w:rFonts w:asciiTheme="majorHAnsi" w:hAnsiTheme="majorHAnsi" w:cstheme="majorHAnsi"/>
                              <w:b/>
                              <w:sz w:val="26"/>
                              <w:szCs w:val="26"/>
                              <w:lang w:val="en-US"/>
                            </w:rPr>
                            <w:t>Figure 5</w:t>
                          </w:r>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314" w:author="Microsoft account" w:date="2015-09-28T08:42:00Z">
                            <w:r w:rsidDel="001E0F59">
                              <w:rPr>
                                <w:rFonts w:asciiTheme="majorHAnsi" w:hAnsiTheme="majorHAnsi" w:cstheme="majorHAnsi"/>
                                <w:sz w:val="26"/>
                                <w:szCs w:val="26"/>
                                <w:lang w:val="en-US"/>
                              </w:rPr>
                              <w:delText>Interface of Android program (above) and webpage (below)</w:delText>
                            </w:r>
                          </w:del>
                          <w:ins w:id="4315" w:author="Microsoft account" w:date="2015-09-28T08:42:00Z">
                            <w:r>
                              <w:rPr>
                                <w:rFonts w:asciiTheme="majorHAnsi" w:hAnsiTheme="majorHAnsi" w:cstheme="majorHAnsi"/>
                                <w:sz w:val="26"/>
                                <w:szCs w:val="26"/>
                                <w:lang w:val="en-US"/>
                              </w:rPr>
                              <w:t xml:space="preserve">Process to load data </w:t>
                            </w:r>
                          </w:ins>
                          <w:ins w:id="4316" w:author="Microsoft account" w:date="2015-09-28T08:43:00Z">
                            <w:r>
                              <w:rPr>
                                <w:rFonts w:asciiTheme="majorHAnsi" w:hAnsiTheme="majorHAnsi" w:cstheme="majorHAnsi"/>
                                <w:sz w:val="26"/>
                                <w:szCs w:val="26"/>
                                <w:lang w:val="en-US"/>
                              </w:rPr>
                              <w:t xml:space="preserve">from server. First, user is asked to choose the patient </w:t>
                            </w:r>
                          </w:ins>
                          <w:ins w:id="4317" w:author="Microsoft account" w:date="2015-09-28T08:44:00Z">
                            <w:r>
                              <w:rPr>
                                <w:rFonts w:asciiTheme="majorHAnsi" w:hAnsiTheme="majorHAnsi" w:cstheme="majorHAnsi"/>
                                <w:sz w:val="26"/>
                                <w:szCs w:val="26"/>
                                <w:lang w:val="en-US"/>
                              </w:rPr>
                              <w:t xml:space="preserve">id, which is the name. Then, a dialog will show up to ask for </w:t>
                            </w:r>
                          </w:ins>
                          <w:ins w:id="4318" w:author="Microsoft account" w:date="2015-09-28T08:46:00Z">
                            <w:r>
                              <w:rPr>
                                <w:rFonts w:asciiTheme="majorHAnsi" w:hAnsiTheme="majorHAnsi" w:cstheme="majorHAnsi"/>
                                <w:sz w:val="26"/>
                                <w:szCs w:val="26"/>
                                <w:lang w:val="en-US"/>
                              </w:rPr>
                              <w:t xml:space="preserve">test id choosing. The test id is actually date and time of signal acquiring. The final result will be displayed on Android screen. </w:t>
                            </w:r>
                          </w:ins>
                        </w:p>
                      </w:txbxContent>
                    </v:textbox>
                  </v:shape>
                  <w10:anchorlock/>
                </v:group>
              </w:pict>
            </mc:Fallback>
          </mc:AlternateContent>
        </w:r>
      </w:del>
      <w:del w:id="4200" w:author="Microsoft account" w:date="2015-09-28T14:02:00Z">
        <w:r w:rsidR="00BB3C1F" w:rsidRPr="00272777" w:rsidDel="00F44F78">
          <w:rPr>
            <w:rFonts w:asciiTheme="majorHAnsi" w:hAnsiTheme="majorHAnsi" w:cstheme="majorHAnsi"/>
            <w:b w:val="0"/>
            <w:bCs w:val="0"/>
            <w:noProof/>
            <w:sz w:val="26"/>
            <w:szCs w:val="26"/>
            <w:rPrChange w:id="4201" w:author="Microsoft account" w:date="2015-09-28T13:38:00Z">
              <w:rPr>
                <w:b w:val="0"/>
                <w:bCs w:val="0"/>
                <w:noProof/>
              </w:rPr>
            </w:rPrChange>
          </w:rPr>
          <mc:AlternateContent>
            <mc:Choice Requires="wpg">
              <w:drawing>
                <wp:anchor distT="0" distB="0" distL="114300" distR="114300" simplePos="0" relativeHeight="251643904" behindDoc="0" locked="0" layoutInCell="1" allowOverlap="1" wp14:anchorId="5E202579" wp14:editId="6FE3EB5D">
                  <wp:simplePos x="0" y="0"/>
                  <wp:positionH relativeFrom="column">
                    <wp:posOffset>-430048</wp:posOffset>
                  </wp:positionH>
                  <wp:positionV relativeFrom="paragraph">
                    <wp:posOffset>289319</wp:posOffset>
                  </wp:positionV>
                  <wp:extent cx="6652895" cy="5500867"/>
                  <wp:effectExtent l="0" t="0" r="0" b="5080"/>
                  <wp:wrapNone/>
                  <wp:docPr id="10" name="Group 10"/>
                  <wp:cNvGraphicFramePr/>
                  <a:graphic xmlns:a="http://schemas.openxmlformats.org/drawingml/2006/main">
                    <a:graphicData uri="http://schemas.microsoft.com/office/word/2010/wordprocessingGroup">
                      <wpg:wgp>
                        <wpg:cNvGrpSpPr/>
                        <wpg:grpSpPr>
                          <a:xfrm>
                            <a:off x="0" y="0"/>
                            <a:ext cx="6652895" cy="5500867"/>
                            <a:chOff x="0" y="0"/>
                            <a:chExt cx="6652895" cy="5500867"/>
                          </a:xfrm>
                        </wpg:grpSpPr>
                        <pic:pic xmlns:pic="http://schemas.openxmlformats.org/drawingml/2006/picture">
                          <pic:nvPicPr>
                            <pic:cNvPr id="8" name="Picture 8" descr="E:\Learning\ECG data for validation\ECG_val_001.jpg"/>
                            <pic:cNvPicPr>
                              <a:picLocks noChangeAspect="1"/>
                            </pic:cNvPicPr>
                          </pic:nvPicPr>
                          <pic:blipFill rotWithShape="1">
                            <a:blip r:embed="rId94">
                              <a:extLst>
                                <a:ext uri="{28A0092B-C50C-407E-A947-70E740481C1C}">
                                  <a14:useLocalDpi xmlns:a14="http://schemas.microsoft.com/office/drawing/2010/main" val="0"/>
                                </a:ext>
                              </a:extLst>
                            </a:blip>
                            <a:srcRect l="8019" r="7378"/>
                            <a:stretch/>
                          </pic:blipFill>
                          <pic:spPr bwMode="auto">
                            <a:xfrm>
                              <a:off x="0" y="0"/>
                              <a:ext cx="6652895" cy="3751580"/>
                            </a:xfrm>
                            <a:prstGeom prst="rect">
                              <a:avLst/>
                            </a:prstGeom>
                            <a:noFill/>
                            <a:ln>
                              <a:noFill/>
                            </a:ln>
                            <a:extLst>
                              <a:ext uri="{53640926-AAD7-44D8-BBD7-CCE9431645EC}">
                                <a14:shadowObscured xmlns:a14="http://schemas.microsoft.com/office/drawing/2010/main"/>
                              </a:ext>
                            </a:extLst>
                          </pic:spPr>
                        </pic:pic>
                        <wps:wsp>
                          <wps:cNvPr id="9" name="Text Box 9"/>
                          <wps:cNvSpPr txBox="1"/>
                          <wps:spPr>
                            <a:xfrm>
                              <a:off x="409902" y="3751580"/>
                              <a:ext cx="6211613" cy="17492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422BD9" w14:textId="5834AF1B" w:rsidR="00DB7790" w:rsidRPr="006F31A6" w:rsidRDefault="00DB7790" w:rsidP="00FC6FC1">
                                <w:pPr>
                                  <w:rPr>
                                    <w:ins w:id="4202" w:author="Microsoft account" w:date="2015-09-28T08:49:00Z"/>
                                    <w:rFonts w:asciiTheme="majorHAnsi" w:hAnsiTheme="majorHAnsi" w:cstheme="majorHAnsi"/>
                                    <w:i/>
                                    <w:sz w:val="26"/>
                                    <w:szCs w:val="26"/>
                                    <w:lang w:val="en-US"/>
                                    <w:rPrChange w:id="4203" w:author="Microsoft account" w:date="2015-09-28T13:46:00Z">
                                      <w:rPr>
                                        <w:ins w:id="4204" w:author="Microsoft account" w:date="2015-09-28T08:49:00Z"/>
                                        <w:rFonts w:asciiTheme="majorHAnsi" w:hAnsiTheme="majorHAnsi" w:cstheme="majorHAnsi"/>
                                        <w:sz w:val="26"/>
                                        <w:szCs w:val="26"/>
                                        <w:lang w:val="en-US"/>
                                      </w:rPr>
                                    </w:rPrChange>
                                  </w:rPr>
                                </w:pPr>
                                <w:r>
                                  <w:rPr>
                                    <w:rFonts w:asciiTheme="majorHAnsi" w:hAnsiTheme="majorHAnsi" w:cstheme="majorHAnsi"/>
                                    <w:b/>
                                    <w:sz w:val="26"/>
                                    <w:szCs w:val="26"/>
                                    <w:lang w:val="en-US"/>
                                  </w:rPr>
                                  <w:t xml:space="preserve">Figure </w:t>
                                </w:r>
                                <w:del w:id="4205" w:author="Microsoft account" w:date="2015-09-28T13:46:00Z">
                                  <w:r w:rsidDel="006F31A6">
                                    <w:rPr>
                                      <w:rFonts w:asciiTheme="majorHAnsi" w:hAnsiTheme="majorHAnsi" w:cstheme="majorHAnsi"/>
                                      <w:b/>
                                      <w:sz w:val="26"/>
                                      <w:szCs w:val="26"/>
                                      <w:lang w:val="en-US"/>
                                    </w:rPr>
                                    <w:delText>5</w:delText>
                                  </w:r>
                                </w:del>
                                <w:ins w:id="4206" w:author="Microsoft account" w:date="2015-09-28T13:46:00Z">
                                  <w:r>
                                    <w:rPr>
                                      <w:rFonts w:asciiTheme="majorHAnsi" w:hAnsiTheme="majorHAnsi" w:cstheme="majorHAnsi"/>
                                      <w:b/>
                                      <w:sz w:val="26"/>
                                      <w:szCs w:val="26"/>
                                      <w:lang w:val="en-US"/>
                                    </w:rPr>
                                    <w:t>23</w:t>
                                  </w:r>
                                </w:ins>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207" w:author="Microsoft account" w:date="2015-09-28T12:51:00Z">
                                  <w:r w:rsidRPr="006F31A6" w:rsidDel="00FC6FC1">
                                    <w:rPr>
                                      <w:rFonts w:asciiTheme="majorHAnsi" w:hAnsiTheme="majorHAnsi" w:cstheme="majorHAnsi"/>
                                      <w:i/>
                                      <w:sz w:val="26"/>
                                      <w:szCs w:val="26"/>
                                      <w:lang w:val="en-US"/>
                                      <w:rPrChange w:id="4208" w:author="Microsoft account" w:date="2015-09-28T13:46:00Z">
                                        <w:rPr>
                                          <w:rFonts w:asciiTheme="majorHAnsi" w:hAnsiTheme="majorHAnsi" w:cstheme="majorHAnsi"/>
                                          <w:sz w:val="26"/>
                                          <w:szCs w:val="26"/>
                                          <w:lang w:val="en-US"/>
                                        </w:rPr>
                                      </w:rPrChange>
                                    </w:rPr>
                                    <w:delText>Process to load data from server. First, user is asked to choose the patient id, which is the name. Then, a dialog will show up to ask for test id choosing. The test id is actually date and time of signal acquiring. The final result will be displayed on Android screen.</w:delText>
                                  </w:r>
                                </w:del>
                                <w:ins w:id="4209" w:author="Microsoft account" w:date="2015-09-28T12:51:00Z">
                                  <w:r w:rsidRPr="006F31A6">
                                    <w:rPr>
                                      <w:rFonts w:asciiTheme="majorHAnsi" w:hAnsiTheme="majorHAnsi" w:cstheme="majorHAnsi"/>
                                      <w:i/>
                                      <w:sz w:val="26"/>
                                      <w:szCs w:val="26"/>
                                      <w:lang w:val="en-US"/>
                                      <w:rPrChange w:id="4210" w:author="Microsoft account" w:date="2015-09-28T13:46:00Z">
                                        <w:rPr>
                                          <w:rFonts w:asciiTheme="majorHAnsi" w:hAnsiTheme="majorHAnsi" w:cstheme="majorHAnsi"/>
                                          <w:sz w:val="26"/>
                                          <w:szCs w:val="26"/>
                                          <w:lang w:val="en-US"/>
                                        </w:rPr>
                                      </w:rPrChange>
                                    </w:rPr>
                                    <w:t xml:space="preserve">Comparison between ECG device and </w:t>
                                  </w:r>
                                </w:ins>
                                <w:ins w:id="4211" w:author="Microsoft account" w:date="2015-09-28T12:52:00Z">
                                  <w:r w:rsidRPr="006F31A6">
                                    <w:rPr>
                                      <w:rFonts w:asciiTheme="majorHAnsi" w:hAnsiTheme="majorHAnsi" w:cstheme="majorHAnsi"/>
                                      <w:i/>
                                      <w:sz w:val="26"/>
                                      <w:szCs w:val="26"/>
                                      <w:lang w:val="en-US"/>
                                      <w:rPrChange w:id="4212" w:author="Microsoft account" w:date="2015-09-28T13:46:00Z">
                                        <w:rPr>
                                          <w:rFonts w:asciiTheme="majorHAnsi" w:hAnsiTheme="majorHAnsi" w:cstheme="majorHAnsi"/>
                                          <w:sz w:val="26"/>
                                          <w:szCs w:val="26"/>
                                          <w:lang w:val="en-US"/>
                                        </w:rPr>
                                      </w:rPrChange>
                                    </w:rPr>
                                    <w:t xml:space="preserve">Alice 5 </w:t>
                                  </w:r>
                                </w:ins>
                                <w:ins w:id="4213" w:author="Microsoft account" w:date="2015-09-28T12:53:00Z">
                                  <w:r w:rsidRPr="006F31A6">
                                    <w:rPr>
                                      <w:rFonts w:asciiTheme="majorHAnsi" w:hAnsiTheme="majorHAnsi" w:cstheme="majorHAnsi"/>
                                      <w:i/>
                                      <w:sz w:val="26"/>
                                      <w:szCs w:val="26"/>
                                      <w:lang w:val="en-US"/>
                                      <w:rPrChange w:id="4214" w:author="Microsoft account" w:date="2015-09-28T13:46:00Z">
                                        <w:rPr>
                                          <w:rFonts w:asciiTheme="majorHAnsi" w:hAnsiTheme="majorHAnsi" w:cstheme="majorHAnsi"/>
                                          <w:sz w:val="26"/>
                                          <w:szCs w:val="26"/>
                                          <w:lang w:val="en-US"/>
                                        </w:rPr>
                                      </w:rPrChange>
                                    </w:rPr>
                                    <w:t xml:space="preserve">‘Normal Sinus rhythm’ </w:t>
                                  </w:r>
                                </w:ins>
                                <w:ins w:id="4215" w:author="Microsoft account" w:date="2015-09-28T12:52:00Z">
                                  <w:r w:rsidRPr="006F31A6">
                                    <w:rPr>
                                      <w:rFonts w:asciiTheme="majorHAnsi" w:hAnsiTheme="majorHAnsi" w:cstheme="majorHAnsi"/>
                                      <w:i/>
                                      <w:sz w:val="26"/>
                                      <w:szCs w:val="26"/>
                                      <w:lang w:val="en-US"/>
                                      <w:rPrChange w:id="4216" w:author="Microsoft account" w:date="2015-09-28T13:46:00Z">
                                        <w:rPr>
                                          <w:rFonts w:asciiTheme="majorHAnsi" w:hAnsiTheme="majorHAnsi" w:cstheme="majorHAnsi"/>
                                          <w:sz w:val="26"/>
                                          <w:szCs w:val="26"/>
                                          <w:lang w:val="en-US"/>
                                        </w:rPr>
                                      </w:rPrChange>
                                    </w:rPr>
                                    <w:t>signal from Fluke Simulator. The top figure shows result of cross correlation between t</w:t>
                                  </w:r>
                                </w:ins>
                                <w:ins w:id="4217" w:author="Microsoft account" w:date="2015-09-28T12:53:00Z">
                                  <w:r w:rsidRPr="006F31A6">
                                    <w:rPr>
                                      <w:rFonts w:asciiTheme="majorHAnsi" w:hAnsiTheme="majorHAnsi" w:cstheme="majorHAnsi"/>
                                      <w:i/>
                                      <w:sz w:val="26"/>
                                      <w:szCs w:val="26"/>
                                      <w:lang w:val="en-US"/>
                                      <w:rPrChange w:id="4218" w:author="Microsoft account" w:date="2015-09-28T13:46:00Z">
                                        <w:rPr>
                                          <w:rFonts w:asciiTheme="majorHAnsi" w:hAnsiTheme="majorHAnsi" w:cstheme="majorHAnsi"/>
                                          <w:sz w:val="26"/>
                                          <w:szCs w:val="26"/>
                                          <w:lang w:val="en-US"/>
                                        </w:rPr>
                                      </w:rPrChange>
                                    </w:rPr>
                                    <w:t>w</w:t>
                                  </w:r>
                                </w:ins>
                                <w:ins w:id="4219" w:author="Microsoft account" w:date="2015-09-28T12:52:00Z">
                                  <w:r w:rsidRPr="006F31A6">
                                    <w:rPr>
                                      <w:rFonts w:asciiTheme="majorHAnsi" w:hAnsiTheme="majorHAnsi" w:cstheme="majorHAnsi"/>
                                      <w:i/>
                                      <w:sz w:val="26"/>
                                      <w:szCs w:val="26"/>
                                      <w:lang w:val="en-US"/>
                                      <w:rPrChange w:id="4220" w:author="Microsoft account" w:date="2015-09-28T13:46:00Z">
                                        <w:rPr>
                                          <w:rFonts w:asciiTheme="majorHAnsi" w:hAnsiTheme="majorHAnsi" w:cstheme="majorHAnsi"/>
                                          <w:sz w:val="26"/>
                                          <w:szCs w:val="26"/>
                                          <w:lang w:val="en-US"/>
                                        </w:rPr>
                                      </w:rPrChange>
                                    </w:rPr>
                                    <w:t>o signal</w:t>
                                  </w:r>
                                </w:ins>
                                <w:ins w:id="4221" w:author="Microsoft account" w:date="2015-09-28T12:53:00Z">
                                  <w:r w:rsidRPr="006F31A6">
                                    <w:rPr>
                                      <w:rFonts w:asciiTheme="majorHAnsi" w:hAnsiTheme="majorHAnsi" w:cstheme="majorHAnsi"/>
                                      <w:i/>
                                      <w:sz w:val="26"/>
                                      <w:szCs w:val="26"/>
                                      <w:lang w:val="en-US"/>
                                      <w:rPrChange w:id="4222" w:author="Microsoft account" w:date="2015-09-28T13:46:00Z">
                                        <w:rPr>
                                          <w:rFonts w:asciiTheme="majorHAnsi" w:hAnsiTheme="majorHAnsi" w:cstheme="majorHAnsi"/>
                                          <w:sz w:val="26"/>
                                          <w:szCs w:val="26"/>
                                          <w:lang w:val="en-US"/>
                                        </w:rPr>
                                      </w:rPrChange>
                                    </w:rPr>
                                    <w:t>s</w:t>
                                  </w:r>
                                </w:ins>
                                <w:ins w:id="4223" w:author="Microsoft account" w:date="2015-09-28T12:52:00Z">
                                  <w:r w:rsidRPr="006F31A6">
                                    <w:rPr>
                                      <w:rFonts w:asciiTheme="majorHAnsi" w:hAnsiTheme="majorHAnsi" w:cstheme="majorHAnsi"/>
                                      <w:i/>
                                      <w:sz w:val="26"/>
                                      <w:szCs w:val="26"/>
                                      <w:lang w:val="en-US"/>
                                      <w:rPrChange w:id="4224" w:author="Microsoft account" w:date="2015-09-28T13:46:00Z">
                                        <w:rPr>
                                          <w:rFonts w:asciiTheme="majorHAnsi" w:hAnsiTheme="majorHAnsi" w:cstheme="majorHAnsi"/>
                                          <w:sz w:val="26"/>
                                          <w:szCs w:val="26"/>
                                          <w:lang w:val="en-US"/>
                                        </w:rPr>
                                      </w:rPrChange>
                                    </w:rPr>
                                    <w:t>.</w:t>
                                  </w:r>
                                </w:ins>
                                <w:ins w:id="4225" w:author="Microsoft account" w:date="2015-09-28T12:53:00Z">
                                  <w:r w:rsidRPr="006F31A6">
                                    <w:rPr>
                                      <w:rFonts w:asciiTheme="majorHAnsi" w:hAnsiTheme="majorHAnsi" w:cstheme="majorHAnsi"/>
                                      <w:i/>
                                      <w:sz w:val="26"/>
                                      <w:szCs w:val="26"/>
                                      <w:lang w:val="en-US"/>
                                      <w:rPrChange w:id="4226" w:author="Microsoft account" w:date="2015-09-28T13:46:00Z">
                                        <w:rPr>
                                          <w:rFonts w:asciiTheme="majorHAnsi" w:hAnsiTheme="majorHAnsi" w:cstheme="majorHAnsi"/>
                                          <w:sz w:val="26"/>
                                          <w:szCs w:val="26"/>
                                          <w:lang w:val="en-US"/>
                                        </w:rPr>
                                      </w:rPrChange>
                                    </w:rPr>
                                    <w:t xml:space="preserve"> The magnitude of correlation and sample lag are show</w:t>
                                  </w:r>
                                </w:ins>
                                <w:ins w:id="4227" w:author="Microsoft account" w:date="2015-09-28T12:54:00Z">
                                  <w:r w:rsidRPr="006F31A6">
                                    <w:rPr>
                                      <w:rFonts w:asciiTheme="majorHAnsi" w:hAnsiTheme="majorHAnsi" w:cstheme="majorHAnsi"/>
                                      <w:i/>
                                      <w:sz w:val="26"/>
                                      <w:szCs w:val="26"/>
                                      <w:lang w:val="en-US"/>
                                      <w:rPrChange w:id="4228" w:author="Microsoft account" w:date="2015-09-28T13:46:00Z">
                                        <w:rPr>
                                          <w:rFonts w:asciiTheme="majorHAnsi" w:hAnsiTheme="majorHAnsi" w:cstheme="majorHAnsi"/>
                                          <w:sz w:val="26"/>
                                          <w:szCs w:val="26"/>
                                          <w:lang w:val="en-US"/>
                                        </w:rPr>
                                      </w:rPrChange>
                                    </w:rPr>
                                    <w:t>n</w:t>
                                  </w:r>
                                </w:ins>
                                <w:ins w:id="4229" w:author="Microsoft account" w:date="2015-09-28T12:53:00Z">
                                  <w:r w:rsidRPr="006F31A6">
                                    <w:rPr>
                                      <w:rFonts w:asciiTheme="majorHAnsi" w:hAnsiTheme="majorHAnsi" w:cstheme="majorHAnsi"/>
                                      <w:i/>
                                      <w:sz w:val="26"/>
                                      <w:szCs w:val="26"/>
                                      <w:lang w:val="en-US"/>
                                      <w:rPrChange w:id="4230" w:author="Microsoft account" w:date="2015-09-28T13:46:00Z">
                                        <w:rPr>
                                          <w:rFonts w:asciiTheme="majorHAnsi" w:hAnsiTheme="majorHAnsi" w:cstheme="majorHAnsi"/>
                                          <w:sz w:val="26"/>
                                          <w:szCs w:val="26"/>
                                          <w:lang w:val="en-US"/>
                                        </w:rPr>
                                      </w:rPrChange>
                                    </w:rPr>
                                    <w:t xml:space="preserve"> in</w:t>
                                  </w:r>
                                </w:ins>
                                <w:ins w:id="4231" w:author="Microsoft account" w:date="2015-09-28T12:54:00Z">
                                  <w:r w:rsidRPr="006F31A6">
                                    <w:rPr>
                                      <w:rFonts w:asciiTheme="majorHAnsi" w:hAnsiTheme="majorHAnsi" w:cstheme="majorHAnsi"/>
                                      <w:i/>
                                      <w:sz w:val="26"/>
                                      <w:szCs w:val="26"/>
                                      <w:lang w:val="en-US"/>
                                      <w:rPrChange w:id="4232" w:author="Microsoft account" w:date="2015-09-28T13:46:00Z">
                                        <w:rPr>
                                          <w:rFonts w:asciiTheme="majorHAnsi" w:hAnsiTheme="majorHAnsi" w:cstheme="majorHAnsi"/>
                                          <w:sz w:val="26"/>
                                          <w:szCs w:val="26"/>
                                          <w:lang w:val="en-US"/>
                                        </w:rPr>
                                      </w:rPrChange>
                                    </w:rPr>
                                    <w:t xml:space="preserve"> Y-axis and X_axis respectively. The next figure represents ECG signals in time domain. 5 seconds </w:t>
                                  </w:r>
                                </w:ins>
                                <w:ins w:id="4233" w:author="Microsoft account" w:date="2015-09-28T12:55:00Z">
                                  <w:r w:rsidRPr="006F31A6">
                                    <w:rPr>
                                      <w:rFonts w:asciiTheme="majorHAnsi" w:hAnsiTheme="majorHAnsi" w:cstheme="majorHAnsi"/>
                                      <w:i/>
                                      <w:sz w:val="26"/>
                                      <w:szCs w:val="26"/>
                                      <w:lang w:val="en-US"/>
                                      <w:rPrChange w:id="4234" w:author="Microsoft account" w:date="2015-09-28T13:46:00Z">
                                        <w:rPr>
                                          <w:rFonts w:asciiTheme="majorHAnsi" w:hAnsiTheme="majorHAnsi" w:cstheme="majorHAnsi"/>
                                          <w:sz w:val="26"/>
                                          <w:szCs w:val="26"/>
                                          <w:lang w:val="en-US"/>
                                        </w:rPr>
                                      </w:rPrChange>
                                    </w:rPr>
                                    <w:t>of 2 minutes was taken out.</w:t>
                                  </w:r>
                                </w:ins>
                                <w:ins w:id="4235" w:author="Microsoft account" w:date="2015-09-28T12:57:00Z">
                                  <w:r w:rsidRPr="006F31A6">
                                    <w:rPr>
                                      <w:rFonts w:asciiTheme="majorHAnsi" w:hAnsiTheme="majorHAnsi" w:cstheme="majorHAnsi"/>
                                      <w:i/>
                                      <w:sz w:val="26"/>
                                      <w:szCs w:val="26"/>
                                      <w:lang w:val="en-US"/>
                                      <w:rPrChange w:id="4236" w:author="Microsoft account" w:date="2015-09-28T13:46:00Z">
                                        <w:rPr>
                                          <w:rFonts w:asciiTheme="majorHAnsi" w:hAnsiTheme="majorHAnsi" w:cstheme="majorHAnsi"/>
                                          <w:sz w:val="26"/>
                                          <w:szCs w:val="26"/>
                                          <w:lang w:val="en-US"/>
                                        </w:rPr>
                                      </w:rPrChange>
                                    </w:rPr>
                                    <w:t xml:space="preserve"> Virtually, these two signals are similar to each other.</w:t>
                                  </w:r>
                                </w:ins>
                                <w:ins w:id="4237" w:author="Microsoft account" w:date="2015-09-28T12:55:00Z">
                                  <w:r w:rsidRPr="006F31A6">
                                    <w:rPr>
                                      <w:rFonts w:asciiTheme="majorHAnsi" w:hAnsiTheme="majorHAnsi" w:cstheme="majorHAnsi"/>
                                      <w:i/>
                                      <w:sz w:val="26"/>
                                      <w:szCs w:val="26"/>
                                      <w:lang w:val="en-US"/>
                                      <w:rPrChange w:id="4238" w:author="Microsoft account" w:date="2015-09-28T13:46:00Z">
                                        <w:rPr>
                                          <w:rFonts w:asciiTheme="majorHAnsi" w:hAnsiTheme="majorHAnsi" w:cstheme="majorHAnsi"/>
                                          <w:sz w:val="26"/>
                                          <w:szCs w:val="26"/>
                                          <w:lang w:val="en-US"/>
                                        </w:rPr>
                                      </w:rPrChange>
                                    </w:rPr>
                                    <w:t xml:space="preserve"> </w:t>
                                  </w:r>
                                </w:ins>
                                <w:ins w:id="4239" w:author="Microsoft account" w:date="2015-09-28T12:56:00Z">
                                  <w:r w:rsidRPr="006F31A6">
                                    <w:rPr>
                                      <w:rFonts w:asciiTheme="majorHAnsi" w:hAnsiTheme="majorHAnsi" w:cstheme="majorHAnsi"/>
                                      <w:i/>
                                      <w:sz w:val="26"/>
                                      <w:szCs w:val="26"/>
                                      <w:lang w:val="en-US"/>
                                      <w:rPrChange w:id="4240" w:author="Microsoft account" w:date="2015-09-28T13:46:00Z">
                                        <w:rPr>
                                          <w:rFonts w:asciiTheme="majorHAnsi" w:hAnsiTheme="majorHAnsi" w:cstheme="majorHAnsi"/>
                                          <w:sz w:val="26"/>
                                          <w:szCs w:val="26"/>
                                          <w:lang w:val="en-US"/>
                                        </w:rPr>
                                      </w:rPrChange>
                                    </w:rPr>
                                    <w:t xml:space="preserve">On the top right, the Power spectrum was graphed. </w:t>
                                  </w:r>
                                </w:ins>
                                <w:ins w:id="4241" w:author="Microsoft account" w:date="2015-09-28T12:57:00Z">
                                  <w:r w:rsidRPr="006F31A6">
                                    <w:rPr>
                                      <w:rFonts w:asciiTheme="majorHAnsi" w:hAnsiTheme="majorHAnsi" w:cstheme="majorHAnsi"/>
                                      <w:i/>
                                      <w:sz w:val="26"/>
                                      <w:szCs w:val="26"/>
                                      <w:lang w:val="en-US"/>
                                      <w:rPrChange w:id="4242" w:author="Microsoft account" w:date="2015-09-28T13:46:00Z">
                                        <w:rPr>
                                          <w:rFonts w:asciiTheme="majorHAnsi" w:hAnsiTheme="majorHAnsi" w:cstheme="majorHAnsi"/>
                                          <w:sz w:val="26"/>
                                          <w:szCs w:val="26"/>
                                          <w:lang w:val="en-US"/>
                                        </w:rPr>
                                      </w:rPrChange>
                                    </w:rPr>
                                    <w:t xml:space="preserve">On the bottom, </w:t>
                                  </w:r>
                                </w:ins>
                                <w:ins w:id="4243" w:author="Microsoft account" w:date="2015-09-28T12:58:00Z">
                                  <w:r w:rsidRPr="006F31A6">
                                    <w:rPr>
                                      <w:rFonts w:asciiTheme="majorHAnsi" w:hAnsiTheme="majorHAnsi" w:cstheme="majorHAnsi"/>
                                      <w:i/>
                                      <w:sz w:val="26"/>
                                      <w:szCs w:val="26"/>
                                      <w:lang w:val="en-US"/>
                                      <w:rPrChange w:id="4244" w:author="Microsoft account" w:date="2015-09-28T13:46:00Z">
                                        <w:rPr>
                                          <w:rFonts w:asciiTheme="majorHAnsi" w:hAnsiTheme="majorHAnsi" w:cstheme="majorHAnsi"/>
                                          <w:sz w:val="26"/>
                                          <w:szCs w:val="26"/>
                                          <w:lang w:val="en-US"/>
                                        </w:rPr>
                                      </w:rPrChange>
                                    </w:rPr>
                                    <w:t xml:space="preserve">coherence of frequency were calculated using </w:t>
                                  </w:r>
                                </w:ins>
                                <w:ins w:id="4245" w:author="Microsoft account" w:date="2015-09-28T12:59:00Z">
                                  <w:r w:rsidRPr="006F31A6">
                                    <w:rPr>
                                      <w:rFonts w:asciiTheme="majorHAnsi" w:hAnsiTheme="majorHAnsi" w:cstheme="majorHAnsi"/>
                                      <w:i/>
                                      <w:sz w:val="26"/>
                                      <w:szCs w:val="26"/>
                                      <w:lang w:val="en-US"/>
                                      <w:rPrChange w:id="4246" w:author="Microsoft account" w:date="2015-09-28T13:46:00Z">
                                        <w:rPr>
                                          <w:rFonts w:asciiTheme="majorHAnsi" w:hAnsiTheme="majorHAnsi" w:cstheme="majorHAnsi"/>
                                          <w:sz w:val="26"/>
                                          <w:szCs w:val="26"/>
                                          <w:lang w:val="en-US"/>
                                        </w:rPr>
                                      </w:rPrChange>
                                    </w:rPr>
                                    <w:t xml:space="preserve">function mscohere(). The x-axis represents for frequency while y-axis shows </w:t>
                                  </w:r>
                                </w:ins>
                                <w:ins w:id="4247" w:author="Microsoft account" w:date="2015-09-28T13:00:00Z">
                                  <w:r w:rsidRPr="006F31A6">
                                    <w:rPr>
                                      <w:rFonts w:asciiTheme="majorHAnsi" w:hAnsiTheme="majorHAnsi" w:cstheme="majorHAnsi"/>
                                      <w:i/>
                                      <w:sz w:val="26"/>
                                      <w:szCs w:val="26"/>
                                      <w:lang w:val="en-US"/>
                                      <w:rPrChange w:id="4248" w:author="Microsoft account" w:date="2015-09-28T13:46:00Z">
                                        <w:rPr>
                                          <w:rFonts w:asciiTheme="majorHAnsi" w:hAnsiTheme="majorHAnsi" w:cstheme="majorHAnsi"/>
                                          <w:sz w:val="26"/>
                                          <w:szCs w:val="26"/>
                                          <w:lang w:val="en-US"/>
                                        </w:rPr>
                                      </w:rPrChange>
                                    </w:rPr>
                                    <w:t>the magnitude.</w:t>
                                  </w:r>
                                </w:ins>
                                <w:ins w:id="4249" w:author="Microsoft account" w:date="2015-09-28T12:59:00Z">
                                  <w:r w:rsidRPr="006F31A6">
                                    <w:rPr>
                                      <w:rFonts w:asciiTheme="majorHAnsi" w:hAnsiTheme="majorHAnsi" w:cstheme="majorHAnsi"/>
                                      <w:i/>
                                      <w:sz w:val="26"/>
                                      <w:szCs w:val="26"/>
                                      <w:lang w:val="en-US"/>
                                      <w:rPrChange w:id="4250" w:author="Microsoft account" w:date="2015-09-28T13:46:00Z">
                                        <w:rPr>
                                          <w:rFonts w:asciiTheme="majorHAnsi" w:hAnsiTheme="majorHAnsi" w:cstheme="majorHAnsi"/>
                                          <w:sz w:val="26"/>
                                          <w:szCs w:val="26"/>
                                          <w:lang w:val="en-US"/>
                                        </w:rPr>
                                      </w:rPrChange>
                                    </w:rPr>
                                    <w:t xml:space="preserve"> </w:t>
                                  </w:r>
                                </w:ins>
                                <w:del w:id="4251" w:author="Microsoft account" w:date="2015-09-28T12:55:00Z">
                                  <w:r w:rsidRPr="006F31A6" w:rsidDel="00502EFC">
                                    <w:rPr>
                                      <w:rFonts w:asciiTheme="majorHAnsi" w:hAnsiTheme="majorHAnsi" w:cstheme="majorHAnsi"/>
                                      <w:i/>
                                      <w:sz w:val="26"/>
                                      <w:szCs w:val="26"/>
                                      <w:lang w:val="en-US"/>
                                      <w:rPrChange w:id="4252" w:author="Microsoft account" w:date="2015-09-28T13:46:00Z">
                                        <w:rPr>
                                          <w:rFonts w:asciiTheme="majorHAnsi" w:hAnsiTheme="majorHAnsi" w:cstheme="majorHAnsi"/>
                                          <w:sz w:val="26"/>
                                          <w:szCs w:val="26"/>
                                          <w:lang w:val="en-US"/>
                                        </w:rPr>
                                      </w:rPrChange>
                                    </w:rPr>
                                    <w:delText xml:space="preserve"> </w:delText>
                                  </w:r>
                                </w:del>
                              </w:p>
                              <w:p w14:paraId="7C990E4D" w14:textId="77777777" w:rsidR="00DB7790" w:rsidRPr="00C22D09" w:rsidRDefault="00DB7790" w:rsidP="00FC6FC1">
                                <w:pPr>
                                  <w:rPr>
                                    <w:rFonts w:asciiTheme="majorHAnsi" w:hAnsiTheme="majorHAnsi" w:cstheme="majorHAnsi"/>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202579" id="Group 10" o:spid="_x0000_s1129" style="position:absolute;left:0;text-align:left;margin-left:-33.85pt;margin-top:22.8pt;width:523.85pt;height:433.15pt;z-index:251643904;mso-position-horizontal-relative:text;mso-position-vertical-relative:text;mso-height-relative:margin" coordsize="66528,550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f6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">
                  <v:shape id="Picture 8" o:spid="_x0000_s1130" type="#_x0000_t75" style="position:absolute;width:66528;height:37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jhoLBAAAA2gAAAA8AAABkcnMvZG93bnJldi54bWxET91qwjAUvhd8h3CE3Wk6N0Q60zIcG243&#10;4s8DHJqztpqclCTWdk+/XAx2+fH9b8rBGtGTD61jBY+LDARx5XTLtYLz6X2+BhEiskbjmBSMFKAs&#10;ppMN5trd+UD9MdYihXDIUUETY5dLGaqGLIaF64gT9+28xZigr6X2eE/h1shllq2kxZZTQ4MdbRuq&#10;rsebVfD2HJ/813a8Lf1odoefj/7TXPZKPcyG1xcQkYb4L/5z77SCtDVdSTdAF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RjhoLBAAAA2gAAAA8AAAAAAAAAAAAAAAAAnwIA&#10;AGRycy9kb3ducmV2LnhtbFBLBQYAAAAABAAEAPcAAACNAwAAAAA=&#10;">
                    <v:imagedata r:id="rId95" o:title="ECG_val_001" cropleft="5255f" cropright="4835f"/>
                    <v:path arrowok="t"/>
                  </v:shape>
                  <v:shape id="Text Box 9" o:spid="_x0000_s1131" type="#_x0000_t202" style="position:absolute;left:4099;top:37515;width:62116;height:174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Cof8UA&#10;AADaAAAADwAAAGRycy9kb3ducmV2LnhtbESPQWvCQBSE7wX/w/KEXkrdVKmt0VWKtCreNFXx9sg+&#10;k2D2bchuk/jv3UKhx2FmvmFmi86UoqHaFZYVvAwiEMSp1QVnCr6Tr+d3EM4jaywtk4IbOVjMew8z&#10;jLVteUfN3mciQNjFqCD3voqldGlOBt3AVsTBu9jaoA+yzqSusQ1wU8phFI2lwYLDQo4VLXNKr/sf&#10;o+D8lJ22rlsd2tHrqPpcN8nbUSdKPfa7jykIT53/D/+1N1rBBH6vhBs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EKh/xQAAANoAAAAPAAAAAAAAAAAAAAAAAJgCAABkcnMv&#10;ZG93bnJldi54bWxQSwUGAAAAAAQABAD1AAAAigMAAAAA&#10;" fillcolor="white [3201]" stroked="f" strokeweight=".5pt">
                    <v:textbox>
                      <w:txbxContent>
                        <w:p w14:paraId="63422BD9" w14:textId="5834AF1B" w:rsidR="00DB7790" w:rsidRPr="006F31A6" w:rsidRDefault="00DB7790" w:rsidP="00FC6FC1">
                          <w:pPr>
                            <w:rPr>
                              <w:ins w:id="4372" w:author="Microsoft account" w:date="2015-09-28T08:49:00Z"/>
                              <w:rFonts w:asciiTheme="majorHAnsi" w:hAnsiTheme="majorHAnsi" w:cstheme="majorHAnsi"/>
                              <w:i/>
                              <w:sz w:val="26"/>
                              <w:szCs w:val="26"/>
                              <w:lang w:val="en-US"/>
                              <w:rPrChange w:id="4373" w:author="Microsoft account" w:date="2015-09-28T13:46:00Z">
                                <w:rPr>
                                  <w:ins w:id="4374" w:author="Microsoft account" w:date="2015-09-28T08:49:00Z"/>
                                  <w:rFonts w:asciiTheme="majorHAnsi" w:hAnsiTheme="majorHAnsi" w:cstheme="majorHAnsi"/>
                                  <w:sz w:val="26"/>
                                  <w:szCs w:val="26"/>
                                  <w:lang w:val="en-US"/>
                                </w:rPr>
                              </w:rPrChange>
                            </w:rPr>
                          </w:pPr>
                          <w:r>
                            <w:rPr>
                              <w:rFonts w:asciiTheme="majorHAnsi" w:hAnsiTheme="majorHAnsi" w:cstheme="majorHAnsi"/>
                              <w:b/>
                              <w:sz w:val="26"/>
                              <w:szCs w:val="26"/>
                              <w:lang w:val="en-US"/>
                            </w:rPr>
                            <w:t xml:space="preserve">Figure </w:t>
                          </w:r>
                          <w:del w:id="4375" w:author="Microsoft account" w:date="2015-09-28T13:46:00Z">
                            <w:r w:rsidDel="006F31A6">
                              <w:rPr>
                                <w:rFonts w:asciiTheme="majorHAnsi" w:hAnsiTheme="majorHAnsi" w:cstheme="majorHAnsi"/>
                                <w:b/>
                                <w:sz w:val="26"/>
                                <w:szCs w:val="26"/>
                                <w:lang w:val="en-US"/>
                              </w:rPr>
                              <w:delText>5</w:delText>
                            </w:r>
                          </w:del>
                          <w:ins w:id="4376" w:author="Microsoft account" w:date="2015-09-28T13:46:00Z">
                            <w:r>
                              <w:rPr>
                                <w:rFonts w:asciiTheme="majorHAnsi" w:hAnsiTheme="majorHAnsi" w:cstheme="majorHAnsi"/>
                                <w:b/>
                                <w:sz w:val="26"/>
                                <w:szCs w:val="26"/>
                                <w:lang w:val="en-US"/>
                              </w:rPr>
                              <w:t>23</w:t>
                            </w:r>
                          </w:ins>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377" w:author="Microsoft account" w:date="2015-09-28T12:51:00Z">
                            <w:r w:rsidRPr="006F31A6" w:rsidDel="00FC6FC1">
                              <w:rPr>
                                <w:rFonts w:asciiTheme="majorHAnsi" w:hAnsiTheme="majorHAnsi" w:cstheme="majorHAnsi"/>
                                <w:i/>
                                <w:sz w:val="26"/>
                                <w:szCs w:val="26"/>
                                <w:lang w:val="en-US"/>
                                <w:rPrChange w:id="4378" w:author="Microsoft account" w:date="2015-09-28T13:46:00Z">
                                  <w:rPr>
                                    <w:rFonts w:asciiTheme="majorHAnsi" w:hAnsiTheme="majorHAnsi" w:cstheme="majorHAnsi"/>
                                    <w:sz w:val="26"/>
                                    <w:szCs w:val="26"/>
                                    <w:lang w:val="en-US"/>
                                  </w:rPr>
                                </w:rPrChange>
                              </w:rPr>
                              <w:delText>Process to load data from server. First, user is asked to choose the patient id, which is the name. Then, a dialog will show up to ask for test id choosing. The test id is actually date and time of signal acquiring. The final result will be displayed on Android screen.</w:delText>
                            </w:r>
                          </w:del>
                          <w:ins w:id="4379" w:author="Microsoft account" w:date="2015-09-28T12:51:00Z">
                            <w:r w:rsidRPr="006F31A6">
                              <w:rPr>
                                <w:rFonts w:asciiTheme="majorHAnsi" w:hAnsiTheme="majorHAnsi" w:cstheme="majorHAnsi"/>
                                <w:i/>
                                <w:sz w:val="26"/>
                                <w:szCs w:val="26"/>
                                <w:lang w:val="en-US"/>
                                <w:rPrChange w:id="4380" w:author="Microsoft account" w:date="2015-09-28T13:46:00Z">
                                  <w:rPr>
                                    <w:rFonts w:asciiTheme="majorHAnsi" w:hAnsiTheme="majorHAnsi" w:cstheme="majorHAnsi"/>
                                    <w:sz w:val="26"/>
                                    <w:szCs w:val="26"/>
                                    <w:lang w:val="en-US"/>
                                  </w:rPr>
                                </w:rPrChange>
                              </w:rPr>
                              <w:t xml:space="preserve">Comparison between ECG device and </w:t>
                            </w:r>
                          </w:ins>
                          <w:ins w:id="4381" w:author="Microsoft account" w:date="2015-09-28T12:52:00Z">
                            <w:r w:rsidRPr="006F31A6">
                              <w:rPr>
                                <w:rFonts w:asciiTheme="majorHAnsi" w:hAnsiTheme="majorHAnsi" w:cstheme="majorHAnsi"/>
                                <w:i/>
                                <w:sz w:val="26"/>
                                <w:szCs w:val="26"/>
                                <w:lang w:val="en-US"/>
                                <w:rPrChange w:id="4382" w:author="Microsoft account" w:date="2015-09-28T13:46:00Z">
                                  <w:rPr>
                                    <w:rFonts w:asciiTheme="majorHAnsi" w:hAnsiTheme="majorHAnsi" w:cstheme="majorHAnsi"/>
                                    <w:sz w:val="26"/>
                                    <w:szCs w:val="26"/>
                                    <w:lang w:val="en-US"/>
                                  </w:rPr>
                                </w:rPrChange>
                              </w:rPr>
                              <w:t xml:space="preserve">Alice 5 </w:t>
                            </w:r>
                          </w:ins>
                          <w:ins w:id="4383" w:author="Microsoft account" w:date="2015-09-28T12:53:00Z">
                            <w:r w:rsidRPr="006F31A6">
                              <w:rPr>
                                <w:rFonts w:asciiTheme="majorHAnsi" w:hAnsiTheme="majorHAnsi" w:cstheme="majorHAnsi"/>
                                <w:i/>
                                <w:sz w:val="26"/>
                                <w:szCs w:val="26"/>
                                <w:lang w:val="en-US"/>
                                <w:rPrChange w:id="4384" w:author="Microsoft account" w:date="2015-09-28T13:46:00Z">
                                  <w:rPr>
                                    <w:rFonts w:asciiTheme="majorHAnsi" w:hAnsiTheme="majorHAnsi" w:cstheme="majorHAnsi"/>
                                    <w:sz w:val="26"/>
                                    <w:szCs w:val="26"/>
                                    <w:lang w:val="en-US"/>
                                  </w:rPr>
                                </w:rPrChange>
                              </w:rPr>
                              <w:t xml:space="preserve">‘Normal Sinus rhythm’ </w:t>
                            </w:r>
                          </w:ins>
                          <w:ins w:id="4385" w:author="Microsoft account" w:date="2015-09-28T12:52:00Z">
                            <w:r w:rsidRPr="006F31A6">
                              <w:rPr>
                                <w:rFonts w:asciiTheme="majorHAnsi" w:hAnsiTheme="majorHAnsi" w:cstheme="majorHAnsi"/>
                                <w:i/>
                                <w:sz w:val="26"/>
                                <w:szCs w:val="26"/>
                                <w:lang w:val="en-US"/>
                                <w:rPrChange w:id="4386" w:author="Microsoft account" w:date="2015-09-28T13:46:00Z">
                                  <w:rPr>
                                    <w:rFonts w:asciiTheme="majorHAnsi" w:hAnsiTheme="majorHAnsi" w:cstheme="majorHAnsi"/>
                                    <w:sz w:val="26"/>
                                    <w:szCs w:val="26"/>
                                    <w:lang w:val="en-US"/>
                                  </w:rPr>
                                </w:rPrChange>
                              </w:rPr>
                              <w:t>signal from Fluke Simulator. The top figure shows result of cross correlation between t</w:t>
                            </w:r>
                          </w:ins>
                          <w:ins w:id="4387" w:author="Microsoft account" w:date="2015-09-28T12:53:00Z">
                            <w:r w:rsidRPr="006F31A6">
                              <w:rPr>
                                <w:rFonts w:asciiTheme="majorHAnsi" w:hAnsiTheme="majorHAnsi" w:cstheme="majorHAnsi"/>
                                <w:i/>
                                <w:sz w:val="26"/>
                                <w:szCs w:val="26"/>
                                <w:lang w:val="en-US"/>
                                <w:rPrChange w:id="4388" w:author="Microsoft account" w:date="2015-09-28T13:46:00Z">
                                  <w:rPr>
                                    <w:rFonts w:asciiTheme="majorHAnsi" w:hAnsiTheme="majorHAnsi" w:cstheme="majorHAnsi"/>
                                    <w:sz w:val="26"/>
                                    <w:szCs w:val="26"/>
                                    <w:lang w:val="en-US"/>
                                  </w:rPr>
                                </w:rPrChange>
                              </w:rPr>
                              <w:t>w</w:t>
                            </w:r>
                          </w:ins>
                          <w:ins w:id="4389" w:author="Microsoft account" w:date="2015-09-28T12:52:00Z">
                            <w:r w:rsidRPr="006F31A6">
                              <w:rPr>
                                <w:rFonts w:asciiTheme="majorHAnsi" w:hAnsiTheme="majorHAnsi" w:cstheme="majorHAnsi"/>
                                <w:i/>
                                <w:sz w:val="26"/>
                                <w:szCs w:val="26"/>
                                <w:lang w:val="en-US"/>
                                <w:rPrChange w:id="4390" w:author="Microsoft account" w:date="2015-09-28T13:46:00Z">
                                  <w:rPr>
                                    <w:rFonts w:asciiTheme="majorHAnsi" w:hAnsiTheme="majorHAnsi" w:cstheme="majorHAnsi"/>
                                    <w:sz w:val="26"/>
                                    <w:szCs w:val="26"/>
                                    <w:lang w:val="en-US"/>
                                  </w:rPr>
                                </w:rPrChange>
                              </w:rPr>
                              <w:t>o signal</w:t>
                            </w:r>
                          </w:ins>
                          <w:ins w:id="4391" w:author="Microsoft account" w:date="2015-09-28T12:53:00Z">
                            <w:r w:rsidRPr="006F31A6">
                              <w:rPr>
                                <w:rFonts w:asciiTheme="majorHAnsi" w:hAnsiTheme="majorHAnsi" w:cstheme="majorHAnsi"/>
                                <w:i/>
                                <w:sz w:val="26"/>
                                <w:szCs w:val="26"/>
                                <w:lang w:val="en-US"/>
                                <w:rPrChange w:id="4392" w:author="Microsoft account" w:date="2015-09-28T13:46:00Z">
                                  <w:rPr>
                                    <w:rFonts w:asciiTheme="majorHAnsi" w:hAnsiTheme="majorHAnsi" w:cstheme="majorHAnsi"/>
                                    <w:sz w:val="26"/>
                                    <w:szCs w:val="26"/>
                                    <w:lang w:val="en-US"/>
                                  </w:rPr>
                                </w:rPrChange>
                              </w:rPr>
                              <w:t>s</w:t>
                            </w:r>
                          </w:ins>
                          <w:ins w:id="4393" w:author="Microsoft account" w:date="2015-09-28T12:52:00Z">
                            <w:r w:rsidRPr="006F31A6">
                              <w:rPr>
                                <w:rFonts w:asciiTheme="majorHAnsi" w:hAnsiTheme="majorHAnsi" w:cstheme="majorHAnsi"/>
                                <w:i/>
                                <w:sz w:val="26"/>
                                <w:szCs w:val="26"/>
                                <w:lang w:val="en-US"/>
                                <w:rPrChange w:id="4394" w:author="Microsoft account" w:date="2015-09-28T13:46:00Z">
                                  <w:rPr>
                                    <w:rFonts w:asciiTheme="majorHAnsi" w:hAnsiTheme="majorHAnsi" w:cstheme="majorHAnsi"/>
                                    <w:sz w:val="26"/>
                                    <w:szCs w:val="26"/>
                                    <w:lang w:val="en-US"/>
                                  </w:rPr>
                                </w:rPrChange>
                              </w:rPr>
                              <w:t>.</w:t>
                            </w:r>
                          </w:ins>
                          <w:ins w:id="4395" w:author="Microsoft account" w:date="2015-09-28T12:53:00Z">
                            <w:r w:rsidRPr="006F31A6">
                              <w:rPr>
                                <w:rFonts w:asciiTheme="majorHAnsi" w:hAnsiTheme="majorHAnsi" w:cstheme="majorHAnsi"/>
                                <w:i/>
                                <w:sz w:val="26"/>
                                <w:szCs w:val="26"/>
                                <w:lang w:val="en-US"/>
                                <w:rPrChange w:id="4396" w:author="Microsoft account" w:date="2015-09-28T13:46:00Z">
                                  <w:rPr>
                                    <w:rFonts w:asciiTheme="majorHAnsi" w:hAnsiTheme="majorHAnsi" w:cstheme="majorHAnsi"/>
                                    <w:sz w:val="26"/>
                                    <w:szCs w:val="26"/>
                                    <w:lang w:val="en-US"/>
                                  </w:rPr>
                                </w:rPrChange>
                              </w:rPr>
                              <w:t xml:space="preserve"> The magnitude of correlation and sample lag are show</w:t>
                            </w:r>
                          </w:ins>
                          <w:ins w:id="4397" w:author="Microsoft account" w:date="2015-09-28T12:54:00Z">
                            <w:r w:rsidRPr="006F31A6">
                              <w:rPr>
                                <w:rFonts w:asciiTheme="majorHAnsi" w:hAnsiTheme="majorHAnsi" w:cstheme="majorHAnsi"/>
                                <w:i/>
                                <w:sz w:val="26"/>
                                <w:szCs w:val="26"/>
                                <w:lang w:val="en-US"/>
                                <w:rPrChange w:id="4398" w:author="Microsoft account" w:date="2015-09-28T13:46:00Z">
                                  <w:rPr>
                                    <w:rFonts w:asciiTheme="majorHAnsi" w:hAnsiTheme="majorHAnsi" w:cstheme="majorHAnsi"/>
                                    <w:sz w:val="26"/>
                                    <w:szCs w:val="26"/>
                                    <w:lang w:val="en-US"/>
                                  </w:rPr>
                                </w:rPrChange>
                              </w:rPr>
                              <w:t>n</w:t>
                            </w:r>
                          </w:ins>
                          <w:ins w:id="4399" w:author="Microsoft account" w:date="2015-09-28T12:53:00Z">
                            <w:r w:rsidRPr="006F31A6">
                              <w:rPr>
                                <w:rFonts w:asciiTheme="majorHAnsi" w:hAnsiTheme="majorHAnsi" w:cstheme="majorHAnsi"/>
                                <w:i/>
                                <w:sz w:val="26"/>
                                <w:szCs w:val="26"/>
                                <w:lang w:val="en-US"/>
                                <w:rPrChange w:id="4400" w:author="Microsoft account" w:date="2015-09-28T13:46:00Z">
                                  <w:rPr>
                                    <w:rFonts w:asciiTheme="majorHAnsi" w:hAnsiTheme="majorHAnsi" w:cstheme="majorHAnsi"/>
                                    <w:sz w:val="26"/>
                                    <w:szCs w:val="26"/>
                                    <w:lang w:val="en-US"/>
                                  </w:rPr>
                                </w:rPrChange>
                              </w:rPr>
                              <w:t xml:space="preserve"> in</w:t>
                            </w:r>
                          </w:ins>
                          <w:ins w:id="4401" w:author="Microsoft account" w:date="2015-09-28T12:54:00Z">
                            <w:r w:rsidRPr="006F31A6">
                              <w:rPr>
                                <w:rFonts w:asciiTheme="majorHAnsi" w:hAnsiTheme="majorHAnsi" w:cstheme="majorHAnsi"/>
                                <w:i/>
                                <w:sz w:val="26"/>
                                <w:szCs w:val="26"/>
                                <w:lang w:val="en-US"/>
                                <w:rPrChange w:id="4402" w:author="Microsoft account" w:date="2015-09-28T13:46:00Z">
                                  <w:rPr>
                                    <w:rFonts w:asciiTheme="majorHAnsi" w:hAnsiTheme="majorHAnsi" w:cstheme="majorHAnsi"/>
                                    <w:sz w:val="26"/>
                                    <w:szCs w:val="26"/>
                                    <w:lang w:val="en-US"/>
                                  </w:rPr>
                                </w:rPrChange>
                              </w:rPr>
                              <w:t xml:space="preserve"> Y-axis and X_axis respectively. The next figure represents ECG signals in time domain. 5 seconds </w:t>
                            </w:r>
                          </w:ins>
                          <w:ins w:id="4403" w:author="Microsoft account" w:date="2015-09-28T12:55:00Z">
                            <w:r w:rsidRPr="006F31A6">
                              <w:rPr>
                                <w:rFonts w:asciiTheme="majorHAnsi" w:hAnsiTheme="majorHAnsi" w:cstheme="majorHAnsi"/>
                                <w:i/>
                                <w:sz w:val="26"/>
                                <w:szCs w:val="26"/>
                                <w:lang w:val="en-US"/>
                                <w:rPrChange w:id="4404" w:author="Microsoft account" w:date="2015-09-28T13:46:00Z">
                                  <w:rPr>
                                    <w:rFonts w:asciiTheme="majorHAnsi" w:hAnsiTheme="majorHAnsi" w:cstheme="majorHAnsi"/>
                                    <w:sz w:val="26"/>
                                    <w:szCs w:val="26"/>
                                    <w:lang w:val="en-US"/>
                                  </w:rPr>
                                </w:rPrChange>
                              </w:rPr>
                              <w:t>of 2 minutes was taken out.</w:t>
                            </w:r>
                          </w:ins>
                          <w:ins w:id="4405" w:author="Microsoft account" w:date="2015-09-28T12:57:00Z">
                            <w:r w:rsidRPr="006F31A6">
                              <w:rPr>
                                <w:rFonts w:asciiTheme="majorHAnsi" w:hAnsiTheme="majorHAnsi" w:cstheme="majorHAnsi"/>
                                <w:i/>
                                <w:sz w:val="26"/>
                                <w:szCs w:val="26"/>
                                <w:lang w:val="en-US"/>
                                <w:rPrChange w:id="4406" w:author="Microsoft account" w:date="2015-09-28T13:46:00Z">
                                  <w:rPr>
                                    <w:rFonts w:asciiTheme="majorHAnsi" w:hAnsiTheme="majorHAnsi" w:cstheme="majorHAnsi"/>
                                    <w:sz w:val="26"/>
                                    <w:szCs w:val="26"/>
                                    <w:lang w:val="en-US"/>
                                  </w:rPr>
                                </w:rPrChange>
                              </w:rPr>
                              <w:t xml:space="preserve"> Virtually, these two signals are similar to each other.</w:t>
                            </w:r>
                          </w:ins>
                          <w:ins w:id="4407" w:author="Microsoft account" w:date="2015-09-28T12:55:00Z">
                            <w:r w:rsidRPr="006F31A6">
                              <w:rPr>
                                <w:rFonts w:asciiTheme="majorHAnsi" w:hAnsiTheme="majorHAnsi" w:cstheme="majorHAnsi"/>
                                <w:i/>
                                <w:sz w:val="26"/>
                                <w:szCs w:val="26"/>
                                <w:lang w:val="en-US"/>
                                <w:rPrChange w:id="4408" w:author="Microsoft account" w:date="2015-09-28T13:46:00Z">
                                  <w:rPr>
                                    <w:rFonts w:asciiTheme="majorHAnsi" w:hAnsiTheme="majorHAnsi" w:cstheme="majorHAnsi"/>
                                    <w:sz w:val="26"/>
                                    <w:szCs w:val="26"/>
                                    <w:lang w:val="en-US"/>
                                  </w:rPr>
                                </w:rPrChange>
                              </w:rPr>
                              <w:t xml:space="preserve"> </w:t>
                            </w:r>
                          </w:ins>
                          <w:ins w:id="4409" w:author="Microsoft account" w:date="2015-09-28T12:56:00Z">
                            <w:r w:rsidRPr="006F31A6">
                              <w:rPr>
                                <w:rFonts w:asciiTheme="majorHAnsi" w:hAnsiTheme="majorHAnsi" w:cstheme="majorHAnsi"/>
                                <w:i/>
                                <w:sz w:val="26"/>
                                <w:szCs w:val="26"/>
                                <w:lang w:val="en-US"/>
                                <w:rPrChange w:id="4410" w:author="Microsoft account" w:date="2015-09-28T13:46:00Z">
                                  <w:rPr>
                                    <w:rFonts w:asciiTheme="majorHAnsi" w:hAnsiTheme="majorHAnsi" w:cstheme="majorHAnsi"/>
                                    <w:sz w:val="26"/>
                                    <w:szCs w:val="26"/>
                                    <w:lang w:val="en-US"/>
                                  </w:rPr>
                                </w:rPrChange>
                              </w:rPr>
                              <w:t xml:space="preserve">On the top right, the Power spectrum was graphed. </w:t>
                            </w:r>
                          </w:ins>
                          <w:ins w:id="4411" w:author="Microsoft account" w:date="2015-09-28T12:57:00Z">
                            <w:r w:rsidRPr="006F31A6">
                              <w:rPr>
                                <w:rFonts w:asciiTheme="majorHAnsi" w:hAnsiTheme="majorHAnsi" w:cstheme="majorHAnsi"/>
                                <w:i/>
                                <w:sz w:val="26"/>
                                <w:szCs w:val="26"/>
                                <w:lang w:val="en-US"/>
                                <w:rPrChange w:id="4412" w:author="Microsoft account" w:date="2015-09-28T13:46:00Z">
                                  <w:rPr>
                                    <w:rFonts w:asciiTheme="majorHAnsi" w:hAnsiTheme="majorHAnsi" w:cstheme="majorHAnsi"/>
                                    <w:sz w:val="26"/>
                                    <w:szCs w:val="26"/>
                                    <w:lang w:val="en-US"/>
                                  </w:rPr>
                                </w:rPrChange>
                              </w:rPr>
                              <w:t xml:space="preserve">On the bottom, </w:t>
                            </w:r>
                          </w:ins>
                          <w:ins w:id="4413" w:author="Microsoft account" w:date="2015-09-28T12:58:00Z">
                            <w:r w:rsidRPr="006F31A6">
                              <w:rPr>
                                <w:rFonts w:asciiTheme="majorHAnsi" w:hAnsiTheme="majorHAnsi" w:cstheme="majorHAnsi"/>
                                <w:i/>
                                <w:sz w:val="26"/>
                                <w:szCs w:val="26"/>
                                <w:lang w:val="en-US"/>
                                <w:rPrChange w:id="4414" w:author="Microsoft account" w:date="2015-09-28T13:46:00Z">
                                  <w:rPr>
                                    <w:rFonts w:asciiTheme="majorHAnsi" w:hAnsiTheme="majorHAnsi" w:cstheme="majorHAnsi"/>
                                    <w:sz w:val="26"/>
                                    <w:szCs w:val="26"/>
                                    <w:lang w:val="en-US"/>
                                  </w:rPr>
                                </w:rPrChange>
                              </w:rPr>
                              <w:t xml:space="preserve">coherence of frequency were calculated using </w:t>
                            </w:r>
                          </w:ins>
                          <w:ins w:id="4415" w:author="Microsoft account" w:date="2015-09-28T12:59:00Z">
                            <w:r w:rsidRPr="006F31A6">
                              <w:rPr>
                                <w:rFonts w:asciiTheme="majorHAnsi" w:hAnsiTheme="majorHAnsi" w:cstheme="majorHAnsi"/>
                                <w:i/>
                                <w:sz w:val="26"/>
                                <w:szCs w:val="26"/>
                                <w:lang w:val="en-US"/>
                                <w:rPrChange w:id="4416" w:author="Microsoft account" w:date="2015-09-28T13:46:00Z">
                                  <w:rPr>
                                    <w:rFonts w:asciiTheme="majorHAnsi" w:hAnsiTheme="majorHAnsi" w:cstheme="majorHAnsi"/>
                                    <w:sz w:val="26"/>
                                    <w:szCs w:val="26"/>
                                    <w:lang w:val="en-US"/>
                                  </w:rPr>
                                </w:rPrChange>
                              </w:rPr>
                              <w:t xml:space="preserve">function mscohere(). The x-axis represents for frequency while y-axis shows </w:t>
                            </w:r>
                          </w:ins>
                          <w:ins w:id="4417" w:author="Microsoft account" w:date="2015-09-28T13:00:00Z">
                            <w:r w:rsidRPr="006F31A6">
                              <w:rPr>
                                <w:rFonts w:asciiTheme="majorHAnsi" w:hAnsiTheme="majorHAnsi" w:cstheme="majorHAnsi"/>
                                <w:i/>
                                <w:sz w:val="26"/>
                                <w:szCs w:val="26"/>
                                <w:lang w:val="en-US"/>
                                <w:rPrChange w:id="4418" w:author="Microsoft account" w:date="2015-09-28T13:46:00Z">
                                  <w:rPr>
                                    <w:rFonts w:asciiTheme="majorHAnsi" w:hAnsiTheme="majorHAnsi" w:cstheme="majorHAnsi"/>
                                    <w:sz w:val="26"/>
                                    <w:szCs w:val="26"/>
                                    <w:lang w:val="en-US"/>
                                  </w:rPr>
                                </w:rPrChange>
                              </w:rPr>
                              <w:t>the magnitude.</w:t>
                            </w:r>
                          </w:ins>
                          <w:ins w:id="4419" w:author="Microsoft account" w:date="2015-09-28T12:59:00Z">
                            <w:r w:rsidRPr="006F31A6">
                              <w:rPr>
                                <w:rFonts w:asciiTheme="majorHAnsi" w:hAnsiTheme="majorHAnsi" w:cstheme="majorHAnsi"/>
                                <w:i/>
                                <w:sz w:val="26"/>
                                <w:szCs w:val="26"/>
                                <w:lang w:val="en-US"/>
                                <w:rPrChange w:id="4420" w:author="Microsoft account" w:date="2015-09-28T13:46:00Z">
                                  <w:rPr>
                                    <w:rFonts w:asciiTheme="majorHAnsi" w:hAnsiTheme="majorHAnsi" w:cstheme="majorHAnsi"/>
                                    <w:sz w:val="26"/>
                                    <w:szCs w:val="26"/>
                                    <w:lang w:val="en-US"/>
                                  </w:rPr>
                                </w:rPrChange>
                              </w:rPr>
                              <w:t xml:space="preserve"> </w:t>
                            </w:r>
                          </w:ins>
                          <w:del w:id="4421" w:author="Microsoft account" w:date="2015-09-28T12:55:00Z">
                            <w:r w:rsidRPr="006F31A6" w:rsidDel="00502EFC">
                              <w:rPr>
                                <w:rFonts w:asciiTheme="majorHAnsi" w:hAnsiTheme="majorHAnsi" w:cstheme="majorHAnsi"/>
                                <w:i/>
                                <w:sz w:val="26"/>
                                <w:szCs w:val="26"/>
                                <w:lang w:val="en-US"/>
                                <w:rPrChange w:id="4422" w:author="Microsoft account" w:date="2015-09-28T13:46:00Z">
                                  <w:rPr>
                                    <w:rFonts w:asciiTheme="majorHAnsi" w:hAnsiTheme="majorHAnsi" w:cstheme="majorHAnsi"/>
                                    <w:sz w:val="26"/>
                                    <w:szCs w:val="26"/>
                                    <w:lang w:val="en-US"/>
                                  </w:rPr>
                                </w:rPrChange>
                              </w:rPr>
                              <w:delText xml:space="preserve"> </w:delText>
                            </w:r>
                          </w:del>
                        </w:p>
                        <w:p w14:paraId="7C990E4D" w14:textId="77777777" w:rsidR="00DB7790" w:rsidRPr="00C22D09" w:rsidRDefault="00DB7790" w:rsidP="00FC6FC1">
                          <w:pPr>
                            <w:rPr>
                              <w:rFonts w:asciiTheme="majorHAnsi" w:hAnsiTheme="majorHAnsi" w:cstheme="majorHAnsi"/>
                              <w:sz w:val="26"/>
                              <w:szCs w:val="26"/>
                              <w:lang w:val="en-US"/>
                            </w:rPr>
                          </w:pPr>
                        </w:p>
                      </w:txbxContent>
                    </v:textbox>
                  </v:shape>
                </v:group>
              </w:pict>
            </mc:Fallback>
          </mc:AlternateContent>
        </w:r>
        <w:r w:rsidR="00974CC1" w:rsidRPr="00272777" w:rsidDel="00F44F78">
          <w:rPr>
            <w:rFonts w:asciiTheme="majorHAnsi" w:hAnsiTheme="majorHAnsi" w:cstheme="majorHAnsi"/>
            <w:b w:val="0"/>
            <w:bCs w:val="0"/>
            <w:noProof/>
            <w:sz w:val="26"/>
            <w:szCs w:val="26"/>
            <w:rPrChange w:id="4253" w:author="Microsoft account" w:date="2015-09-28T13:38:00Z">
              <w:rPr>
                <w:b w:val="0"/>
                <w:bCs w:val="0"/>
                <w:noProof/>
              </w:rPr>
            </w:rPrChange>
          </w:rPr>
          <mc:AlternateContent>
            <mc:Choice Requires="wpg">
              <w:drawing>
                <wp:anchor distT="0" distB="0" distL="114300" distR="114300" simplePos="0" relativeHeight="251648000" behindDoc="0" locked="0" layoutInCell="1" allowOverlap="1" wp14:anchorId="1B910945" wp14:editId="15C953F9">
                  <wp:simplePos x="0" y="0"/>
                  <wp:positionH relativeFrom="column">
                    <wp:posOffset>-320180</wp:posOffset>
                  </wp:positionH>
                  <wp:positionV relativeFrom="paragraph">
                    <wp:posOffset>302170</wp:posOffset>
                  </wp:positionV>
                  <wp:extent cx="6330367" cy="5216724"/>
                  <wp:effectExtent l="0" t="0" r="0" b="3175"/>
                  <wp:wrapNone/>
                  <wp:docPr id="44" name="Group 44"/>
                  <wp:cNvGraphicFramePr/>
                  <a:graphic xmlns:a="http://schemas.openxmlformats.org/drawingml/2006/main">
                    <a:graphicData uri="http://schemas.microsoft.com/office/word/2010/wordprocessingGroup">
                      <wpg:wgp>
                        <wpg:cNvGrpSpPr/>
                        <wpg:grpSpPr>
                          <a:xfrm>
                            <a:off x="0" y="0"/>
                            <a:ext cx="6330367" cy="5216724"/>
                            <a:chOff x="0" y="0"/>
                            <a:chExt cx="6330367" cy="5216724"/>
                          </a:xfrm>
                        </wpg:grpSpPr>
                        <pic:pic xmlns:pic="http://schemas.openxmlformats.org/drawingml/2006/picture">
                          <pic:nvPicPr>
                            <pic:cNvPr id="21" name="Picture 21" descr="E:\Learning\ECG data for validation\ECG_val_1.jpg"/>
                            <pic:cNvPicPr>
                              <a:picLocks noChangeAspect="1"/>
                            </pic:cNvPicPr>
                          </pic:nvPicPr>
                          <pic:blipFill rotWithShape="1">
                            <a:blip r:embed="rId96">
                              <a:extLst>
                                <a:ext uri="{28A0092B-C50C-407E-A947-70E740481C1C}">
                                  <a14:useLocalDpi xmlns:a14="http://schemas.microsoft.com/office/drawing/2010/main" val="0"/>
                                </a:ext>
                              </a:extLst>
                            </a:blip>
                            <a:srcRect l="8346" r="6552"/>
                            <a:stretch/>
                          </pic:blipFill>
                          <pic:spPr bwMode="auto">
                            <a:xfrm>
                              <a:off x="0" y="0"/>
                              <a:ext cx="6202680" cy="3467100"/>
                            </a:xfrm>
                            <a:prstGeom prst="rect">
                              <a:avLst/>
                            </a:prstGeom>
                            <a:noFill/>
                            <a:ln>
                              <a:noFill/>
                            </a:ln>
                            <a:extLst>
                              <a:ext uri="{53640926-AAD7-44D8-BBD7-CCE9431645EC}">
                                <a14:shadowObscured xmlns:a14="http://schemas.microsoft.com/office/drawing/2010/main"/>
                              </a:ext>
                            </a:extLst>
                          </pic:spPr>
                        </pic:pic>
                        <wps:wsp>
                          <wps:cNvPr id="43" name="Text Box 43"/>
                          <wps:cNvSpPr txBox="1"/>
                          <wps:spPr>
                            <a:xfrm>
                              <a:off x="118754" y="3467595"/>
                              <a:ext cx="6211613" cy="174912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003D78D" w14:textId="34D592E0" w:rsidR="00DB7790" w:rsidRDefault="00DB7790" w:rsidP="00BB3C1F">
                                <w:pPr>
                                  <w:rPr>
                                    <w:ins w:id="4254" w:author="Microsoft account" w:date="2015-09-28T08:49:00Z"/>
                                    <w:rFonts w:asciiTheme="majorHAnsi" w:hAnsiTheme="majorHAnsi" w:cstheme="majorHAnsi"/>
                                    <w:sz w:val="26"/>
                                    <w:szCs w:val="26"/>
                                    <w:lang w:val="en-US"/>
                                  </w:rPr>
                                </w:pPr>
                                <w:r>
                                  <w:rPr>
                                    <w:rFonts w:asciiTheme="majorHAnsi" w:hAnsiTheme="majorHAnsi" w:cstheme="majorHAnsi"/>
                                    <w:b/>
                                    <w:sz w:val="26"/>
                                    <w:szCs w:val="26"/>
                                    <w:lang w:val="en-US"/>
                                  </w:rPr>
                                  <w:t xml:space="preserve">Figure </w:t>
                                </w:r>
                                <w:del w:id="4255" w:author="Microsoft account" w:date="2015-09-28T13:02:00Z">
                                  <w:r w:rsidDel="00483889">
                                    <w:rPr>
                                      <w:rFonts w:asciiTheme="majorHAnsi" w:hAnsiTheme="majorHAnsi" w:cstheme="majorHAnsi"/>
                                      <w:b/>
                                      <w:sz w:val="26"/>
                                      <w:szCs w:val="26"/>
                                      <w:lang w:val="en-US"/>
                                    </w:rPr>
                                    <w:delText>5</w:delText>
                                  </w:r>
                                </w:del>
                                <w:ins w:id="4256" w:author="Microsoft account" w:date="2015-09-28T13:46:00Z">
                                  <w:r>
                                    <w:rPr>
                                      <w:rFonts w:asciiTheme="majorHAnsi" w:hAnsiTheme="majorHAnsi" w:cstheme="majorHAnsi"/>
                                      <w:b/>
                                      <w:sz w:val="26"/>
                                      <w:szCs w:val="26"/>
                                      <w:lang w:val="en-US"/>
                                    </w:rPr>
                                    <w:t>24</w:t>
                                  </w:r>
                                </w:ins>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257" w:author="Microsoft account" w:date="2015-09-28T12:51:00Z">
                                  <w:r w:rsidRPr="006F31A6" w:rsidDel="00FC6FC1">
                                    <w:rPr>
                                      <w:rFonts w:asciiTheme="majorHAnsi" w:hAnsiTheme="majorHAnsi" w:cstheme="majorHAnsi"/>
                                      <w:i/>
                                      <w:sz w:val="26"/>
                                      <w:szCs w:val="26"/>
                                      <w:lang w:val="en-US"/>
                                      <w:rPrChange w:id="4258" w:author="Microsoft account" w:date="2015-09-28T13:46:00Z">
                                        <w:rPr>
                                          <w:rFonts w:asciiTheme="majorHAnsi" w:hAnsiTheme="majorHAnsi" w:cstheme="majorHAnsi"/>
                                          <w:sz w:val="26"/>
                                          <w:szCs w:val="26"/>
                                          <w:lang w:val="en-US"/>
                                        </w:rPr>
                                      </w:rPrChange>
                                    </w:rPr>
                                    <w:delText>Process to load data from server. First, user is asked to choose the patient id, which is the name. Then, a dialog will show up to ask for test id choosing. The test id is actually date and time of signal acquiring. The final result will be displayed on Android screen.</w:delText>
                                  </w:r>
                                </w:del>
                                <w:ins w:id="4259" w:author="Microsoft account" w:date="2015-09-28T12:51:00Z">
                                  <w:r w:rsidRPr="006F31A6">
                                    <w:rPr>
                                      <w:rFonts w:asciiTheme="majorHAnsi" w:hAnsiTheme="majorHAnsi" w:cstheme="majorHAnsi"/>
                                      <w:i/>
                                      <w:sz w:val="26"/>
                                      <w:szCs w:val="26"/>
                                      <w:lang w:val="en-US"/>
                                      <w:rPrChange w:id="4260" w:author="Microsoft account" w:date="2015-09-28T13:46:00Z">
                                        <w:rPr>
                                          <w:rFonts w:asciiTheme="majorHAnsi" w:hAnsiTheme="majorHAnsi" w:cstheme="majorHAnsi"/>
                                          <w:sz w:val="26"/>
                                          <w:szCs w:val="26"/>
                                          <w:lang w:val="en-US"/>
                                        </w:rPr>
                                      </w:rPrChange>
                                    </w:rPr>
                                    <w:t xml:space="preserve">Comparison between ECG device and </w:t>
                                  </w:r>
                                </w:ins>
                                <w:ins w:id="4261" w:author="Microsoft account" w:date="2015-09-28T12:52:00Z">
                                  <w:r w:rsidRPr="006F31A6">
                                    <w:rPr>
                                      <w:rFonts w:asciiTheme="majorHAnsi" w:hAnsiTheme="majorHAnsi" w:cstheme="majorHAnsi"/>
                                      <w:i/>
                                      <w:sz w:val="26"/>
                                      <w:szCs w:val="26"/>
                                      <w:lang w:val="en-US"/>
                                      <w:rPrChange w:id="4262" w:author="Microsoft account" w:date="2015-09-28T13:46:00Z">
                                        <w:rPr>
                                          <w:rFonts w:asciiTheme="majorHAnsi" w:hAnsiTheme="majorHAnsi" w:cstheme="majorHAnsi"/>
                                          <w:sz w:val="26"/>
                                          <w:szCs w:val="26"/>
                                          <w:lang w:val="en-US"/>
                                        </w:rPr>
                                      </w:rPrChange>
                                    </w:rPr>
                                    <w:t xml:space="preserve">Alice 5 </w:t>
                                  </w:r>
                                </w:ins>
                                <w:ins w:id="4263" w:author="Microsoft account" w:date="2015-09-28T12:53:00Z">
                                  <w:r w:rsidRPr="006F31A6">
                                    <w:rPr>
                                      <w:rFonts w:asciiTheme="majorHAnsi" w:hAnsiTheme="majorHAnsi" w:cstheme="majorHAnsi"/>
                                      <w:i/>
                                      <w:sz w:val="26"/>
                                      <w:szCs w:val="26"/>
                                      <w:lang w:val="en-US"/>
                                      <w:rPrChange w:id="4264" w:author="Microsoft account" w:date="2015-09-28T13:46:00Z">
                                        <w:rPr>
                                          <w:rFonts w:asciiTheme="majorHAnsi" w:hAnsiTheme="majorHAnsi" w:cstheme="majorHAnsi"/>
                                          <w:sz w:val="26"/>
                                          <w:szCs w:val="26"/>
                                          <w:lang w:val="en-US"/>
                                        </w:rPr>
                                      </w:rPrChange>
                                    </w:rPr>
                                    <w:t>‘</w:t>
                                  </w:r>
                                </w:ins>
                                <w:ins w:id="4265" w:author="Microsoft account" w:date="2015-09-28T13:01:00Z">
                                  <w:r w:rsidRPr="006F31A6">
                                    <w:rPr>
                                      <w:rFonts w:asciiTheme="majorHAnsi" w:hAnsiTheme="majorHAnsi" w:cstheme="majorHAnsi"/>
                                      <w:i/>
                                      <w:sz w:val="26"/>
                                      <w:szCs w:val="26"/>
                                      <w:lang w:val="en-US"/>
                                      <w:rPrChange w:id="4266" w:author="Microsoft account" w:date="2015-09-28T13:46:00Z">
                                        <w:rPr>
                                          <w:rFonts w:asciiTheme="majorHAnsi" w:hAnsiTheme="majorHAnsi" w:cstheme="majorHAnsi"/>
                                          <w:sz w:val="26"/>
                                          <w:szCs w:val="26"/>
                                          <w:lang w:val="en-US"/>
                                        </w:rPr>
                                      </w:rPrChange>
                                    </w:rPr>
                                    <w:t>Normal Adult</w:t>
                                  </w:r>
                                </w:ins>
                                <w:ins w:id="4267" w:author="Microsoft account" w:date="2015-09-28T12:53:00Z">
                                  <w:r w:rsidRPr="006F31A6">
                                    <w:rPr>
                                      <w:rFonts w:asciiTheme="majorHAnsi" w:hAnsiTheme="majorHAnsi" w:cstheme="majorHAnsi"/>
                                      <w:i/>
                                      <w:sz w:val="26"/>
                                      <w:szCs w:val="26"/>
                                      <w:lang w:val="en-US"/>
                                      <w:rPrChange w:id="4268" w:author="Microsoft account" w:date="2015-09-28T13:46:00Z">
                                        <w:rPr>
                                          <w:rFonts w:asciiTheme="majorHAnsi" w:hAnsiTheme="majorHAnsi" w:cstheme="majorHAnsi"/>
                                          <w:sz w:val="26"/>
                                          <w:szCs w:val="26"/>
                                          <w:lang w:val="en-US"/>
                                        </w:rPr>
                                      </w:rPrChange>
                                    </w:rPr>
                                    <w:t xml:space="preserve">’ </w:t>
                                  </w:r>
                                </w:ins>
                                <w:ins w:id="4269" w:author="Microsoft account" w:date="2015-09-28T12:52:00Z">
                                  <w:r w:rsidRPr="006F31A6">
                                    <w:rPr>
                                      <w:rFonts w:asciiTheme="majorHAnsi" w:hAnsiTheme="majorHAnsi" w:cstheme="majorHAnsi"/>
                                      <w:i/>
                                      <w:sz w:val="26"/>
                                      <w:szCs w:val="26"/>
                                      <w:lang w:val="en-US"/>
                                      <w:rPrChange w:id="4270" w:author="Microsoft account" w:date="2015-09-28T13:46:00Z">
                                        <w:rPr>
                                          <w:rFonts w:asciiTheme="majorHAnsi" w:hAnsiTheme="majorHAnsi" w:cstheme="majorHAnsi"/>
                                          <w:sz w:val="26"/>
                                          <w:szCs w:val="26"/>
                                          <w:lang w:val="en-US"/>
                                        </w:rPr>
                                      </w:rPrChange>
                                    </w:rPr>
                                    <w:t>signal from Fluke Simulator. The top figure shows result of cross correlation between t</w:t>
                                  </w:r>
                                </w:ins>
                                <w:ins w:id="4271" w:author="Microsoft account" w:date="2015-09-28T12:53:00Z">
                                  <w:r w:rsidRPr="006F31A6">
                                    <w:rPr>
                                      <w:rFonts w:asciiTheme="majorHAnsi" w:hAnsiTheme="majorHAnsi" w:cstheme="majorHAnsi"/>
                                      <w:i/>
                                      <w:sz w:val="26"/>
                                      <w:szCs w:val="26"/>
                                      <w:lang w:val="en-US"/>
                                      <w:rPrChange w:id="4272" w:author="Microsoft account" w:date="2015-09-28T13:46:00Z">
                                        <w:rPr>
                                          <w:rFonts w:asciiTheme="majorHAnsi" w:hAnsiTheme="majorHAnsi" w:cstheme="majorHAnsi"/>
                                          <w:sz w:val="26"/>
                                          <w:szCs w:val="26"/>
                                          <w:lang w:val="en-US"/>
                                        </w:rPr>
                                      </w:rPrChange>
                                    </w:rPr>
                                    <w:t>w</w:t>
                                  </w:r>
                                </w:ins>
                                <w:ins w:id="4273" w:author="Microsoft account" w:date="2015-09-28T12:52:00Z">
                                  <w:r w:rsidRPr="006F31A6">
                                    <w:rPr>
                                      <w:rFonts w:asciiTheme="majorHAnsi" w:hAnsiTheme="majorHAnsi" w:cstheme="majorHAnsi"/>
                                      <w:i/>
                                      <w:sz w:val="26"/>
                                      <w:szCs w:val="26"/>
                                      <w:lang w:val="en-US"/>
                                      <w:rPrChange w:id="4274" w:author="Microsoft account" w:date="2015-09-28T13:46:00Z">
                                        <w:rPr>
                                          <w:rFonts w:asciiTheme="majorHAnsi" w:hAnsiTheme="majorHAnsi" w:cstheme="majorHAnsi"/>
                                          <w:sz w:val="26"/>
                                          <w:szCs w:val="26"/>
                                          <w:lang w:val="en-US"/>
                                        </w:rPr>
                                      </w:rPrChange>
                                    </w:rPr>
                                    <w:t>o signal</w:t>
                                  </w:r>
                                </w:ins>
                                <w:ins w:id="4275" w:author="Microsoft account" w:date="2015-09-28T12:53:00Z">
                                  <w:r w:rsidRPr="006F31A6">
                                    <w:rPr>
                                      <w:rFonts w:asciiTheme="majorHAnsi" w:hAnsiTheme="majorHAnsi" w:cstheme="majorHAnsi"/>
                                      <w:i/>
                                      <w:sz w:val="26"/>
                                      <w:szCs w:val="26"/>
                                      <w:lang w:val="en-US"/>
                                      <w:rPrChange w:id="4276" w:author="Microsoft account" w:date="2015-09-28T13:46:00Z">
                                        <w:rPr>
                                          <w:rFonts w:asciiTheme="majorHAnsi" w:hAnsiTheme="majorHAnsi" w:cstheme="majorHAnsi"/>
                                          <w:sz w:val="26"/>
                                          <w:szCs w:val="26"/>
                                          <w:lang w:val="en-US"/>
                                        </w:rPr>
                                      </w:rPrChange>
                                    </w:rPr>
                                    <w:t>s</w:t>
                                  </w:r>
                                </w:ins>
                                <w:ins w:id="4277" w:author="Microsoft account" w:date="2015-09-28T12:52:00Z">
                                  <w:r w:rsidRPr="006F31A6">
                                    <w:rPr>
                                      <w:rFonts w:asciiTheme="majorHAnsi" w:hAnsiTheme="majorHAnsi" w:cstheme="majorHAnsi"/>
                                      <w:i/>
                                      <w:sz w:val="26"/>
                                      <w:szCs w:val="26"/>
                                      <w:lang w:val="en-US"/>
                                      <w:rPrChange w:id="4278" w:author="Microsoft account" w:date="2015-09-28T13:46:00Z">
                                        <w:rPr>
                                          <w:rFonts w:asciiTheme="majorHAnsi" w:hAnsiTheme="majorHAnsi" w:cstheme="majorHAnsi"/>
                                          <w:sz w:val="26"/>
                                          <w:szCs w:val="26"/>
                                          <w:lang w:val="en-US"/>
                                        </w:rPr>
                                      </w:rPrChange>
                                    </w:rPr>
                                    <w:t>.</w:t>
                                  </w:r>
                                </w:ins>
                                <w:ins w:id="4279" w:author="Microsoft account" w:date="2015-09-28T12:53:00Z">
                                  <w:r w:rsidRPr="006F31A6">
                                    <w:rPr>
                                      <w:rFonts w:asciiTheme="majorHAnsi" w:hAnsiTheme="majorHAnsi" w:cstheme="majorHAnsi"/>
                                      <w:i/>
                                      <w:sz w:val="26"/>
                                      <w:szCs w:val="26"/>
                                      <w:lang w:val="en-US"/>
                                      <w:rPrChange w:id="4280" w:author="Microsoft account" w:date="2015-09-28T13:46:00Z">
                                        <w:rPr>
                                          <w:rFonts w:asciiTheme="majorHAnsi" w:hAnsiTheme="majorHAnsi" w:cstheme="majorHAnsi"/>
                                          <w:sz w:val="26"/>
                                          <w:szCs w:val="26"/>
                                          <w:lang w:val="en-US"/>
                                        </w:rPr>
                                      </w:rPrChange>
                                    </w:rPr>
                                    <w:t xml:space="preserve"> The magnitude of correlation and sample lag are show</w:t>
                                  </w:r>
                                </w:ins>
                                <w:ins w:id="4281" w:author="Microsoft account" w:date="2015-09-28T12:54:00Z">
                                  <w:r w:rsidRPr="006F31A6">
                                    <w:rPr>
                                      <w:rFonts w:asciiTheme="majorHAnsi" w:hAnsiTheme="majorHAnsi" w:cstheme="majorHAnsi"/>
                                      <w:i/>
                                      <w:sz w:val="26"/>
                                      <w:szCs w:val="26"/>
                                      <w:lang w:val="en-US"/>
                                      <w:rPrChange w:id="4282" w:author="Microsoft account" w:date="2015-09-28T13:46:00Z">
                                        <w:rPr>
                                          <w:rFonts w:asciiTheme="majorHAnsi" w:hAnsiTheme="majorHAnsi" w:cstheme="majorHAnsi"/>
                                          <w:sz w:val="26"/>
                                          <w:szCs w:val="26"/>
                                          <w:lang w:val="en-US"/>
                                        </w:rPr>
                                      </w:rPrChange>
                                    </w:rPr>
                                    <w:t>n</w:t>
                                  </w:r>
                                </w:ins>
                                <w:ins w:id="4283" w:author="Microsoft account" w:date="2015-09-28T12:53:00Z">
                                  <w:r w:rsidRPr="006F31A6">
                                    <w:rPr>
                                      <w:rFonts w:asciiTheme="majorHAnsi" w:hAnsiTheme="majorHAnsi" w:cstheme="majorHAnsi"/>
                                      <w:i/>
                                      <w:sz w:val="26"/>
                                      <w:szCs w:val="26"/>
                                      <w:lang w:val="en-US"/>
                                      <w:rPrChange w:id="4284" w:author="Microsoft account" w:date="2015-09-28T13:46:00Z">
                                        <w:rPr>
                                          <w:rFonts w:asciiTheme="majorHAnsi" w:hAnsiTheme="majorHAnsi" w:cstheme="majorHAnsi"/>
                                          <w:sz w:val="26"/>
                                          <w:szCs w:val="26"/>
                                          <w:lang w:val="en-US"/>
                                        </w:rPr>
                                      </w:rPrChange>
                                    </w:rPr>
                                    <w:t xml:space="preserve"> in</w:t>
                                  </w:r>
                                </w:ins>
                                <w:ins w:id="4285" w:author="Microsoft account" w:date="2015-09-28T12:54:00Z">
                                  <w:r w:rsidRPr="006F31A6">
                                    <w:rPr>
                                      <w:rFonts w:asciiTheme="majorHAnsi" w:hAnsiTheme="majorHAnsi" w:cstheme="majorHAnsi"/>
                                      <w:i/>
                                      <w:sz w:val="26"/>
                                      <w:szCs w:val="26"/>
                                      <w:lang w:val="en-US"/>
                                      <w:rPrChange w:id="4286" w:author="Microsoft account" w:date="2015-09-28T13:46:00Z">
                                        <w:rPr>
                                          <w:rFonts w:asciiTheme="majorHAnsi" w:hAnsiTheme="majorHAnsi" w:cstheme="majorHAnsi"/>
                                          <w:sz w:val="26"/>
                                          <w:szCs w:val="26"/>
                                          <w:lang w:val="en-US"/>
                                        </w:rPr>
                                      </w:rPrChange>
                                    </w:rPr>
                                    <w:t xml:space="preserve"> Y-axis and X_axis respectively. The next figure represents ECG signals in time domain. 5 seconds </w:t>
                                  </w:r>
                                </w:ins>
                                <w:ins w:id="4287" w:author="Microsoft account" w:date="2015-09-28T12:55:00Z">
                                  <w:r w:rsidRPr="006F31A6">
                                    <w:rPr>
                                      <w:rFonts w:asciiTheme="majorHAnsi" w:hAnsiTheme="majorHAnsi" w:cstheme="majorHAnsi"/>
                                      <w:i/>
                                      <w:sz w:val="26"/>
                                      <w:szCs w:val="26"/>
                                      <w:lang w:val="en-US"/>
                                      <w:rPrChange w:id="4288" w:author="Microsoft account" w:date="2015-09-28T13:46:00Z">
                                        <w:rPr>
                                          <w:rFonts w:asciiTheme="majorHAnsi" w:hAnsiTheme="majorHAnsi" w:cstheme="majorHAnsi"/>
                                          <w:sz w:val="26"/>
                                          <w:szCs w:val="26"/>
                                          <w:lang w:val="en-US"/>
                                        </w:rPr>
                                      </w:rPrChange>
                                    </w:rPr>
                                    <w:t>of 2 minutes was taken out.</w:t>
                                  </w:r>
                                </w:ins>
                                <w:ins w:id="4289" w:author="Microsoft account" w:date="2015-09-28T12:57:00Z">
                                  <w:r w:rsidRPr="006F31A6">
                                    <w:rPr>
                                      <w:rFonts w:asciiTheme="majorHAnsi" w:hAnsiTheme="majorHAnsi" w:cstheme="majorHAnsi"/>
                                      <w:i/>
                                      <w:sz w:val="26"/>
                                      <w:szCs w:val="26"/>
                                      <w:lang w:val="en-US"/>
                                      <w:rPrChange w:id="4290" w:author="Microsoft account" w:date="2015-09-28T13:46:00Z">
                                        <w:rPr>
                                          <w:rFonts w:asciiTheme="majorHAnsi" w:hAnsiTheme="majorHAnsi" w:cstheme="majorHAnsi"/>
                                          <w:sz w:val="26"/>
                                          <w:szCs w:val="26"/>
                                          <w:lang w:val="en-US"/>
                                        </w:rPr>
                                      </w:rPrChange>
                                    </w:rPr>
                                    <w:t xml:space="preserve"> Virtually, these two signals are similar to each other.</w:t>
                                  </w:r>
                                </w:ins>
                                <w:ins w:id="4291" w:author="Microsoft account" w:date="2015-09-28T12:55:00Z">
                                  <w:r w:rsidRPr="006F31A6">
                                    <w:rPr>
                                      <w:rFonts w:asciiTheme="majorHAnsi" w:hAnsiTheme="majorHAnsi" w:cstheme="majorHAnsi"/>
                                      <w:i/>
                                      <w:sz w:val="26"/>
                                      <w:szCs w:val="26"/>
                                      <w:lang w:val="en-US"/>
                                      <w:rPrChange w:id="4292" w:author="Microsoft account" w:date="2015-09-28T13:46:00Z">
                                        <w:rPr>
                                          <w:rFonts w:asciiTheme="majorHAnsi" w:hAnsiTheme="majorHAnsi" w:cstheme="majorHAnsi"/>
                                          <w:sz w:val="26"/>
                                          <w:szCs w:val="26"/>
                                          <w:lang w:val="en-US"/>
                                        </w:rPr>
                                      </w:rPrChange>
                                    </w:rPr>
                                    <w:t xml:space="preserve"> </w:t>
                                  </w:r>
                                </w:ins>
                                <w:ins w:id="4293" w:author="Microsoft account" w:date="2015-09-28T12:56:00Z">
                                  <w:r w:rsidRPr="006F31A6">
                                    <w:rPr>
                                      <w:rFonts w:asciiTheme="majorHAnsi" w:hAnsiTheme="majorHAnsi" w:cstheme="majorHAnsi"/>
                                      <w:i/>
                                      <w:sz w:val="26"/>
                                      <w:szCs w:val="26"/>
                                      <w:lang w:val="en-US"/>
                                      <w:rPrChange w:id="4294" w:author="Microsoft account" w:date="2015-09-28T13:46:00Z">
                                        <w:rPr>
                                          <w:rFonts w:asciiTheme="majorHAnsi" w:hAnsiTheme="majorHAnsi" w:cstheme="majorHAnsi"/>
                                          <w:sz w:val="26"/>
                                          <w:szCs w:val="26"/>
                                          <w:lang w:val="en-US"/>
                                        </w:rPr>
                                      </w:rPrChange>
                                    </w:rPr>
                                    <w:t xml:space="preserve">On the top right, the Power spectrum was graphed. </w:t>
                                  </w:r>
                                </w:ins>
                                <w:ins w:id="4295" w:author="Microsoft account" w:date="2015-09-28T12:57:00Z">
                                  <w:r w:rsidRPr="006F31A6">
                                    <w:rPr>
                                      <w:rFonts w:asciiTheme="majorHAnsi" w:hAnsiTheme="majorHAnsi" w:cstheme="majorHAnsi"/>
                                      <w:i/>
                                      <w:sz w:val="26"/>
                                      <w:szCs w:val="26"/>
                                      <w:lang w:val="en-US"/>
                                      <w:rPrChange w:id="4296" w:author="Microsoft account" w:date="2015-09-28T13:46:00Z">
                                        <w:rPr>
                                          <w:rFonts w:asciiTheme="majorHAnsi" w:hAnsiTheme="majorHAnsi" w:cstheme="majorHAnsi"/>
                                          <w:sz w:val="26"/>
                                          <w:szCs w:val="26"/>
                                          <w:lang w:val="en-US"/>
                                        </w:rPr>
                                      </w:rPrChange>
                                    </w:rPr>
                                    <w:t xml:space="preserve">On the bottom, </w:t>
                                  </w:r>
                                </w:ins>
                                <w:ins w:id="4297" w:author="Microsoft account" w:date="2015-09-28T12:58:00Z">
                                  <w:r w:rsidRPr="006F31A6">
                                    <w:rPr>
                                      <w:rFonts w:asciiTheme="majorHAnsi" w:hAnsiTheme="majorHAnsi" w:cstheme="majorHAnsi"/>
                                      <w:i/>
                                      <w:sz w:val="26"/>
                                      <w:szCs w:val="26"/>
                                      <w:lang w:val="en-US"/>
                                      <w:rPrChange w:id="4298" w:author="Microsoft account" w:date="2015-09-28T13:46:00Z">
                                        <w:rPr>
                                          <w:rFonts w:asciiTheme="majorHAnsi" w:hAnsiTheme="majorHAnsi" w:cstheme="majorHAnsi"/>
                                          <w:sz w:val="26"/>
                                          <w:szCs w:val="26"/>
                                          <w:lang w:val="en-US"/>
                                        </w:rPr>
                                      </w:rPrChange>
                                    </w:rPr>
                                    <w:t xml:space="preserve">coherence of frequency were calculated using </w:t>
                                  </w:r>
                                </w:ins>
                                <w:ins w:id="4299" w:author="Microsoft account" w:date="2015-09-28T12:59:00Z">
                                  <w:r w:rsidRPr="006F31A6">
                                    <w:rPr>
                                      <w:rFonts w:asciiTheme="majorHAnsi" w:hAnsiTheme="majorHAnsi" w:cstheme="majorHAnsi"/>
                                      <w:i/>
                                      <w:sz w:val="26"/>
                                      <w:szCs w:val="26"/>
                                      <w:lang w:val="en-US"/>
                                      <w:rPrChange w:id="4300" w:author="Microsoft account" w:date="2015-09-28T13:46:00Z">
                                        <w:rPr>
                                          <w:rFonts w:asciiTheme="majorHAnsi" w:hAnsiTheme="majorHAnsi" w:cstheme="majorHAnsi"/>
                                          <w:sz w:val="26"/>
                                          <w:szCs w:val="26"/>
                                          <w:lang w:val="en-US"/>
                                        </w:rPr>
                                      </w:rPrChange>
                                    </w:rPr>
                                    <w:t xml:space="preserve">function mscohere(). The x-axis represents for frequency while y-axis shows </w:t>
                                  </w:r>
                                </w:ins>
                                <w:ins w:id="4301" w:author="Microsoft account" w:date="2015-09-28T13:00:00Z">
                                  <w:r w:rsidRPr="006F31A6">
                                    <w:rPr>
                                      <w:rFonts w:asciiTheme="majorHAnsi" w:hAnsiTheme="majorHAnsi" w:cstheme="majorHAnsi"/>
                                      <w:i/>
                                      <w:sz w:val="26"/>
                                      <w:szCs w:val="26"/>
                                      <w:lang w:val="en-US"/>
                                      <w:rPrChange w:id="4302" w:author="Microsoft account" w:date="2015-09-28T13:46:00Z">
                                        <w:rPr>
                                          <w:rFonts w:asciiTheme="majorHAnsi" w:hAnsiTheme="majorHAnsi" w:cstheme="majorHAnsi"/>
                                          <w:sz w:val="26"/>
                                          <w:szCs w:val="26"/>
                                          <w:lang w:val="en-US"/>
                                        </w:rPr>
                                      </w:rPrChange>
                                    </w:rPr>
                                    <w:t>the magnitude.</w:t>
                                  </w:r>
                                </w:ins>
                                <w:ins w:id="4303" w:author="Microsoft account" w:date="2015-09-28T12:59:00Z">
                                  <w:r>
                                    <w:rPr>
                                      <w:rFonts w:asciiTheme="majorHAnsi" w:hAnsiTheme="majorHAnsi" w:cstheme="majorHAnsi"/>
                                      <w:sz w:val="26"/>
                                      <w:szCs w:val="26"/>
                                      <w:lang w:val="en-US"/>
                                    </w:rPr>
                                    <w:t xml:space="preserve"> </w:t>
                                  </w:r>
                                </w:ins>
                                <w:del w:id="4304" w:author="Microsoft account" w:date="2015-09-28T12:55:00Z">
                                  <w:r w:rsidDel="00502EFC">
                                    <w:rPr>
                                      <w:rFonts w:asciiTheme="majorHAnsi" w:hAnsiTheme="majorHAnsi" w:cstheme="majorHAnsi"/>
                                      <w:sz w:val="26"/>
                                      <w:szCs w:val="26"/>
                                      <w:lang w:val="en-US"/>
                                    </w:rPr>
                                    <w:delText xml:space="preserve"> </w:delText>
                                  </w:r>
                                </w:del>
                              </w:p>
                              <w:p w14:paraId="2E70F4F2" w14:textId="77777777" w:rsidR="00DB7790" w:rsidRPr="00C22D09" w:rsidRDefault="00DB7790" w:rsidP="00BB3C1F">
                                <w:pPr>
                                  <w:rPr>
                                    <w:rFonts w:asciiTheme="majorHAnsi" w:hAnsiTheme="majorHAnsi" w:cstheme="majorHAnsi"/>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B910945" id="Group 44" o:spid="_x0000_s1132" style="position:absolute;left:0;text-align:left;margin-left:-25.2pt;margin-top:23.8pt;width:498.45pt;height:410.75pt;z-index:251648000;mso-position-horizontal-relative:text;mso-position-vertical-relative:text" coordsize="63303,521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">
                  <v:shape id="Picture 21" o:spid="_x0000_s1133" type="#_x0000_t75" style="position:absolute;width:62026;height:346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yEx/FAAAA2wAAAA8AAABkcnMvZG93bnJldi54bWxEj0FrAjEUhO+C/yE8oTfNrkK1W6NIUdpT&#10;UVtoj4/N62Z187JNom799aZQ6HGYmW+Y+bKzjTiTD7VjBfkoA0FcOl1zpeD9bTOcgQgRWWPjmBT8&#10;UIDlot+bY6HdhXd03sdKJAiHAhWYGNtCylAashhGriVO3pfzFmOSvpLa4yXBbSPHWXYvLdacFgy2&#10;9GSoPO5PVsFrtto++HwzfT6tP78nM9p9HK5GqbtBt3oEEamL/+G/9otWMM7h90v6AXJx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chMfxQAAANsAAAAPAAAAAAAAAAAAAAAA&#10;AJ8CAABkcnMvZG93bnJldi54bWxQSwUGAAAAAAQABAD3AAAAkQMAAAAA&#10;">
                    <v:imagedata r:id="rId97" o:title="ECG_val_1" cropleft="5470f" cropright="4294f"/>
                    <v:path arrowok="t"/>
                  </v:shape>
                  <v:shape id="Text Box 43" o:spid="_x0000_s1134" type="#_x0000_t202" style="position:absolute;left:1187;top:34675;width:62116;height:17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2ssYA&#10;AADbAAAADwAAAGRycy9kb3ducmV2LnhtbESPQWvCQBSE7wX/w/IKXopu2lQtqauUYlW8adTS2yP7&#10;mgSzb0N2m8R/7xYKPQ4z8w0zX/amEi01rrSs4HEcgSDOrC45V3BMP0YvIJxH1lhZJgVXcrBcDO7m&#10;mGjb8Z7ag89FgLBLUEHhfZ1I6bKCDLqxrYmD920bgz7IJpe6wS7ATSWfomgqDZYcFgqs6b2g7HL4&#10;MQq+HvLPnevXpy6exPVq06azs06VGt73b68gPPX+P/zX3moFzzH8fg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2ssYAAADbAAAADwAAAAAAAAAAAAAAAACYAgAAZHJz&#10;L2Rvd25yZXYueG1sUEsFBgAAAAAEAAQA9QAAAIsDAAAAAA==&#10;" fillcolor="white [3201]" stroked="f" strokeweight=".5pt">
                    <v:textbox>
                      <w:txbxContent>
                        <w:p w14:paraId="0003D78D" w14:textId="34D592E0" w:rsidR="00DB7790" w:rsidRDefault="00DB7790" w:rsidP="00BB3C1F">
                          <w:pPr>
                            <w:rPr>
                              <w:ins w:id="4475" w:author="Microsoft account" w:date="2015-09-28T08:49:00Z"/>
                              <w:rFonts w:asciiTheme="majorHAnsi" w:hAnsiTheme="majorHAnsi" w:cstheme="majorHAnsi"/>
                              <w:sz w:val="26"/>
                              <w:szCs w:val="26"/>
                              <w:lang w:val="en-US"/>
                            </w:rPr>
                          </w:pPr>
                          <w:r>
                            <w:rPr>
                              <w:rFonts w:asciiTheme="majorHAnsi" w:hAnsiTheme="majorHAnsi" w:cstheme="majorHAnsi"/>
                              <w:b/>
                              <w:sz w:val="26"/>
                              <w:szCs w:val="26"/>
                              <w:lang w:val="en-US"/>
                            </w:rPr>
                            <w:t xml:space="preserve">Figure </w:t>
                          </w:r>
                          <w:del w:id="4476" w:author="Microsoft account" w:date="2015-09-28T13:02:00Z">
                            <w:r w:rsidDel="00483889">
                              <w:rPr>
                                <w:rFonts w:asciiTheme="majorHAnsi" w:hAnsiTheme="majorHAnsi" w:cstheme="majorHAnsi"/>
                                <w:b/>
                                <w:sz w:val="26"/>
                                <w:szCs w:val="26"/>
                                <w:lang w:val="en-US"/>
                              </w:rPr>
                              <w:delText>5</w:delText>
                            </w:r>
                          </w:del>
                          <w:ins w:id="4477" w:author="Microsoft account" w:date="2015-09-28T13:46:00Z">
                            <w:r>
                              <w:rPr>
                                <w:rFonts w:asciiTheme="majorHAnsi" w:hAnsiTheme="majorHAnsi" w:cstheme="majorHAnsi"/>
                                <w:b/>
                                <w:sz w:val="26"/>
                                <w:szCs w:val="26"/>
                                <w:lang w:val="en-US"/>
                              </w:rPr>
                              <w:t>24</w:t>
                            </w:r>
                          </w:ins>
                          <w:r w:rsidRPr="00C22D09">
                            <w:rPr>
                              <w:rFonts w:asciiTheme="majorHAnsi" w:hAnsiTheme="majorHAnsi" w:cstheme="majorHAnsi"/>
                              <w:b/>
                              <w:sz w:val="26"/>
                              <w:szCs w:val="26"/>
                              <w:lang w:val="en-US"/>
                            </w:rPr>
                            <w:t>:</w:t>
                          </w:r>
                          <w:r w:rsidRPr="00C22D09">
                            <w:rPr>
                              <w:rFonts w:asciiTheme="majorHAnsi" w:hAnsiTheme="majorHAnsi" w:cstheme="majorHAnsi"/>
                              <w:sz w:val="26"/>
                              <w:szCs w:val="26"/>
                              <w:lang w:val="en-US"/>
                            </w:rPr>
                            <w:t xml:space="preserve"> </w:t>
                          </w:r>
                          <w:del w:id="4478" w:author="Microsoft account" w:date="2015-09-28T12:51:00Z">
                            <w:r w:rsidRPr="006F31A6" w:rsidDel="00FC6FC1">
                              <w:rPr>
                                <w:rFonts w:asciiTheme="majorHAnsi" w:hAnsiTheme="majorHAnsi" w:cstheme="majorHAnsi"/>
                                <w:i/>
                                <w:sz w:val="26"/>
                                <w:szCs w:val="26"/>
                                <w:lang w:val="en-US"/>
                                <w:rPrChange w:id="4479" w:author="Microsoft account" w:date="2015-09-28T13:46:00Z">
                                  <w:rPr>
                                    <w:rFonts w:asciiTheme="majorHAnsi" w:hAnsiTheme="majorHAnsi" w:cstheme="majorHAnsi"/>
                                    <w:sz w:val="26"/>
                                    <w:szCs w:val="26"/>
                                    <w:lang w:val="en-US"/>
                                  </w:rPr>
                                </w:rPrChange>
                              </w:rPr>
                              <w:delText>Process to load data from server. First, user is asked to choose the patient id, which is the name. Then, a dialog will show up to ask for test id choosing. The test id is actually date and time of signal acquiring. The final result will be displayed on Android screen.</w:delText>
                            </w:r>
                          </w:del>
                          <w:ins w:id="4480" w:author="Microsoft account" w:date="2015-09-28T12:51:00Z">
                            <w:r w:rsidRPr="006F31A6">
                              <w:rPr>
                                <w:rFonts w:asciiTheme="majorHAnsi" w:hAnsiTheme="majorHAnsi" w:cstheme="majorHAnsi"/>
                                <w:i/>
                                <w:sz w:val="26"/>
                                <w:szCs w:val="26"/>
                                <w:lang w:val="en-US"/>
                                <w:rPrChange w:id="4481" w:author="Microsoft account" w:date="2015-09-28T13:46:00Z">
                                  <w:rPr>
                                    <w:rFonts w:asciiTheme="majorHAnsi" w:hAnsiTheme="majorHAnsi" w:cstheme="majorHAnsi"/>
                                    <w:sz w:val="26"/>
                                    <w:szCs w:val="26"/>
                                    <w:lang w:val="en-US"/>
                                  </w:rPr>
                                </w:rPrChange>
                              </w:rPr>
                              <w:t xml:space="preserve">Comparison between ECG device and </w:t>
                            </w:r>
                          </w:ins>
                          <w:ins w:id="4482" w:author="Microsoft account" w:date="2015-09-28T12:52:00Z">
                            <w:r w:rsidRPr="006F31A6">
                              <w:rPr>
                                <w:rFonts w:asciiTheme="majorHAnsi" w:hAnsiTheme="majorHAnsi" w:cstheme="majorHAnsi"/>
                                <w:i/>
                                <w:sz w:val="26"/>
                                <w:szCs w:val="26"/>
                                <w:lang w:val="en-US"/>
                                <w:rPrChange w:id="4483" w:author="Microsoft account" w:date="2015-09-28T13:46:00Z">
                                  <w:rPr>
                                    <w:rFonts w:asciiTheme="majorHAnsi" w:hAnsiTheme="majorHAnsi" w:cstheme="majorHAnsi"/>
                                    <w:sz w:val="26"/>
                                    <w:szCs w:val="26"/>
                                    <w:lang w:val="en-US"/>
                                  </w:rPr>
                                </w:rPrChange>
                              </w:rPr>
                              <w:t xml:space="preserve">Alice 5 </w:t>
                            </w:r>
                          </w:ins>
                          <w:ins w:id="4484" w:author="Microsoft account" w:date="2015-09-28T12:53:00Z">
                            <w:r w:rsidRPr="006F31A6">
                              <w:rPr>
                                <w:rFonts w:asciiTheme="majorHAnsi" w:hAnsiTheme="majorHAnsi" w:cstheme="majorHAnsi"/>
                                <w:i/>
                                <w:sz w:val="26"/>
                                <w:szCs w:val="26"/>
                                <w:lang w:val="en-US"/>
                                <w:rPrChange w:id="4485" w:author="Microsoft account" w:date="2015-09-28T13:46:00Z">
                                  <w:rPr>
                                    <w:rFonts w:asciiTheme="majorHAnsi" w:hAnsiTheme="majorHAnsi" w:cstheme="majorHAnsi"/>
                                    <w:sz w:val="26"/>
                                    <w:szCs w:val="26"/>
                                    <w:lang w:val="en-US"/>
                                  </w:rPr>
                                </w:rPrChange>
                              </w:rPr>
                              <w:t>‘</w:t>
                            </w:r>
                          </w:ins>
                          <w:ins w:id="4486" w:author="Microsoft account" w:date="2015-09-28T13:01:00Z">
                            <w:r w:rsidRPr="006F31A6">
                              <w:rPr>
                                <w:rFonts w:asciiTheme="majorHAnsi" w:hAnsiTheme="majorHAnsi" w:cstheme="majorHAnsi"/>
                                <w:i/>
                                <w:sz w:val="26"/>
                                <w:szCs w:val="26"/>
                                <w:lang w:val="en-US"/>
                                <w:rPrChange w:id="4487" w:author="Microsoft account" w:date="2015-09-28T13:46:00Z">
                                  <w:rPr>
                                    <w:rFonts w:asciiTheme="majorHAnsi" w:hAnsiTheme="majorHAnsi" w:cstheme="majorHAnsi"/>
                                    <w:sz w:val="26"/>
                                    <w:szCs w:val="26"/>
                                    <w:lang w:val="en-US"/>
                                  </w:rPr>
                                </w:rPrChange>
                              </w:rPr>
                              <w:t>Normal Adult</w:t>
                            </w:r>
                          </w:ins>
                          <w:ins w:id="4488" w:author="Microsoft account" w:date="2015-09-28T12:53:00Z">
                            <w:r w:rsidRPr="006F31A6">
                              <w:rPr>
                                <w:rFonts w:asciiTheme="majorHAnsi" w:hAnsiTheme="majorHAnsi" w:cstheme="majorHAnsi"/>
                                <w:i/>
                                <w:sz w:val="26"/>
                                <w:szCs w:val="26"/>
                                <w:lang w:val="en-US"/>
                                <w:rPrChange w:id="4489" w:author="Microsoft account" w:date="2015-09-28T13:46:00Z">
                                  <w:rPr>
                                    <w:rFonts w:asciiTheme="majorHAnsi" w:hAnsiTheme="majorHAnsi" w:cstheme="majorHAnsi"/>
                                    <w:sz w:val="26"/>
                                    <w:szCs w:val="26"/>
                                    <w:lang w:val="en-US"/>
                                  </w:rPr>
                                </w:rPrChange>
                              </w:rPr>
                              <w:t xml:space="preserve">’ </w:t>
                            </w:r>
                          </w:ins>
                          <w:ins w:id="4490" w:author="Microsoft account" w:date="2015-09-28T12:52:00Z">
                            <w:r w:rsidRPr="006F31A6">
                              <w:rPr>
                                <w:rFonts w:asciiTheme="majorHAnsi" w:hAnsiTheme="majorHAnsi" w:cstheme="majorHAnsi"/>
                                <w:i/>
                                <w:sz w:val="26"/>
                                <w:szCs w:val="26"/>
                                <w:lang w:val="en-US"/>
                                <w:rPrChange w:id="4491" w:author="Microsoft account" w:date="2015-09-28T13:46:00Z">
                                  <w:rPr>
                                    <w:rFonts w:asciiTheme="majorHAnsi" w:hAnsiTheme="majorHAnsi" w:cstheme="majorHAnsi"/>
                                    <w:sz w:val="26"/>
                                    <w:szCs w:val="26"/>
                                    <w:lang w:val="en-US"/>
                                  </w:rPr>
                                </w:rPrChange>
                              </w:rPr>
                              <w:t>signal from Fluke Simulator. The top figure shows result of cross correlation between t</w:t>
                            </w:r>
                          </w:ins>
                          <w:ins w:id="4492" w:author="Microsoft account" w:date="2015-09-28T12:53:00Z">
                            <w:r w:rsidRPr="006F31A6">
                              <w:rPr>
                                <w:rFonts w:asciiTheme="majorHAnsi" w:hAnsiTheme="majorHAnsi" w:cstheme="majorHAnsi"/>
                                <w:i/>
                                <w:sz w:val="26"/>
                                <w:szCs w:val="26"/>
                                <w:lang w:val="en-US"/>
                                <w:rPrChange w:id="4493" w:author="Microsoft account" w:date="2015-09-28T13:46:00Z">
                                  <w:rPr>
                                    <w:rFonts w:asciiTheme="majorHAnsi" w:hAnsiTheme="majorHAnsi" w:cstheme="majorHAnsi"/>
                                    <w:sz w:val="26"/>
                                    <w:szCs w:val="26"/>
                                    <w:lang w:val="en-US"/>
                                  </w:rPr>
                                </w:rPrChange>
                              </w:rPr>
                              <w:t>w</w:t>
                            </w:r>
                          </w:ins>
                          <w:ins w:id="4494" w:author="Microsoft account" w:date="2015-09-28T12:52:00Z">
                            <w:r w:rsidRPr="006F31A6">
                              <w:rPr>
                                <w:rFonts w:asciiTheme="majorHAnsi" w:hAnsiTheme="majorHAnsi" w:cstheme="majorHAnsi"/>
                                <w:i/>
                                <w:sz w:val="26"/>
                                <w:szCs w:val="26"/>
                                <w:lang w:val="en-US"/>
                                <w:rPrChange w:id="4495" w:author="Microsoft account" w:date="2015-09-28T13:46:00Z">
                                  <w:rPr>
                                    <w:rFonts w:asciiTheme="majorHAnsi" w:hAnsiTheme="majorHAnsi" w:cstheme="majorHAnsi"/>
                                    <w:sz w:val="26"/>
                                    <w:szCs w:val="26"/>
                                    <w:lang w:val="en-US"/>
                                  </w:rPr>
                                </w:rPrChange>
                              </w:rPr>
                              <w:t>o signal</w:t>
                            </w:r>
                          </w:ins>
                          <w:ins w:id="4496" w:author="Microsoft account" w:date="2015-09-28T12:53:00Z">
                            <w:r w:rsidRPr="006F31A6">
                              <w:rPr>
                                <w:rFonts w:asciiTheme="majorHAnsi" w:hAnsiTheme="majorHAnsi" w:cstheme="majorHAnsi"/>
                                <w:i/>
                                <w:sz w:val="26"/>
                                <w:szCs w:val="26"/>
                                <w:lang w:val="en-US"/>
                                <w:rPrChange w:id="4497" w:author="Microsoft account" w:date="2015-09-28T13:46:00Z">
                                  <w:rPr>
                                    <w:rFonts w:asciiTheme="majorHAnsi" w:hAnsiTheme="majorHAnsi" w:cstheme="majorHAnsi"/>
                                    <w:sz w:val="26"/>
                                    <w:szCs w:val="26"/>
                                    <w:lang w:val="en-US"/>
                                  </w:rPr>
                                </w:rPrChange>
                              </w:rPr>
                              <w:t>s</w:t>
                            </w:r>
                          </w:ins>
                          <w:ins w:id="4498" w:author="Microsoft account" w:date="2015-09-28T12:52:00Z">
                            <w:r w:rsidRPr="006F31A6">
                              <w:rPr>
                                <w:rFonts w:asciiTheme="majorHAnsi" w:hAnsiTheme="majorHAnsi" w:cstheme="majorHAnsi"/>
                                <w:i/>
                                <w:sz w:val="26"/>
                                <w:szCs w:val="26"/>
                                <w:lang w:val="en-US"/>
                                <w:rPrChange w:id="4499" w:author="Microsoft account" w:date="2015-09-28T13:46:00Z">
                                  <w:rPr>
                                    <w:rFonts w:asciiTheme="majorHAnsi" w:hAnsiTheme="majorHAnsi" w:cstheme="majorHAnsi"/>
                                    <w:sz w:val="26"/>
                                    <w:szCs w:val="26"/>
                                    <w:lang w:val="en-US"/>
                                  </w:rPr>
                                </w:rPrChange>
                              </w:rPr>
                              <w:t>.</w:t>
                            </w:r>
                          </w:ins>
                          <w:ins w:id="4500" w:author="Microsoft account" w:date="2015-09-28T12:53:00Z">
                            <w:r w:rsidRPr="006F31A6">
                              <w:rPr>
                                <w:rFonts w:asciiTheme="majorHAnsi" w:hAnsiTheme="majorHAnsi" w:cstheme="majorHAnsi"/>
                                <w:i/>
                                <w:sz w:val="26"/>
                                <w:szCs w:val="26"/>
                                <w:lang w:val="en-US"/>
                                <w:rPrChange w:id="4501" w:author="Microsoft account" w:date="2015-09-28T13:46:00Z">
                                  <w:rPr>
                                    <w:rFonts w:asciiTheme="majorHAnsi" w:hAnsiTheme="majorHAnsi" w:cstheme="majorHAnsi"/>
                                    <w:sz w:val="26"/>
                                    <w:szCs w:val="26"/>
                                    <w:lang w:val="en-US"/>
                                  </w:rPr>
                                </w:rPrChange>
                              </w:rPr>
                              <w:t xml:space="preserve"> The magnitude of correlation and sample lag are show</w:t>
                            </w:r>
                          </w:ins>
                          <w:ins w:id="4502" w:author="Microsoft account" w:date="2015-09-28T12:54:00Z">
                            <w:r w:rsidRPr="006F31A6">
                              <w:rPr>
                                <w:rFonts w:asciiTheme="majorHAnsi" w:hAnsiTheme="majorHAnsi" w:cstheme="majorHAnsi"/>
                                <w:i/>
                                <w:sz w:val="26"/>
                                <w:szCs w:val="26"/>
                                <w:lang w:val="en-US"/>
                                <w:rPrChange w:id="4503" w:author="Microsoft account" w:date="2015-09-28T13:46:00Z">
                                  <w:rPr>
                                    <w:rFonts w:asciiTheme="majorHAnsi" w:hAnsiTheme="majorHAnsi" w:cstheme="majorHAnsi"/>
                                    <w:sz w:val="26"/>
                                    <w:szCs w:val="26"/>
                                    <w:lang w:val="en-US"/>
                                  </w:rPr>
                                </w:rPrChange>
                              </w:rPr>
                              <w:t>n</w:t>
                            </w:r>
                          </w:ins>
                          <w:ins w:id="4504" w:author="Microsoft account" w:date="2015-09-28T12:53:00Z">
                            <w:r w:rsidRPr="006F31A6">
                              <w:rPr>
                                <w:rFonts w:asciiTheme="majorHAnsi" w:hAnsiTheme="majorHAnsi" w:cstheme="majorHAnsi"/>
                                <w:i/>
                                <w:sz w:val="26"/>
                                <w:szCs w:val="26"/>
                                <w:lang w:val="en-US"/>
                                <w:rPrChange w:id="4505" w:author="Microsoft account" w:date="2015-09-28T13:46:00Z">
                                  <w:rPr>
                                    <w:rFonts w:asciiTheme="majorHAnsi" w:hAnsiTheme="majorHAnsi" w:cstheme="majorHAnsi"/>
                                    <w:sz w:val="26"/>
                                    <w:szCs w:val="26"/>
                                    <w:lang w:val="en-US"/>
                                  </w:rPr>
                                </w:rPrChange>
                              </w:rPr>
                              <w:t xml:space="preserve"> in</w:t>
                            </w:r>
                          </w:ins>
                          <w:ins w:id="4506" w:author="Microsoft account" w:date="2015-09-28T12:54:00Z">
                            <w:r w:rsidRPr="006F31A6">
                              <w:rPr>
                                <w:rFonts w:asciiTheme="majorHAnsi" w:hAnsiTheme="majorHAnsi" w:cstheme="majorHAnsi"/>
                                <w:i/>
                                <w:sz w:val="26"/>
                                <w:szCs w:val="26"/>
                                <w:lang w:val="en-US"/>
                                <w:rPrChange w:id="4507" w:author="Microsoft account" w:date="2015-09-28T13:46:00Z">
                                  <w:rPr>
                                    <w:rFonts w:asciiTheme="majorHAnsi" w:hAnsiTheme="majorHAnsi" w:cstheme="majorHAnsi"/>
                                    <w:sz w:val="26"/>
                                    <w:szCs w:val="26"/>
                                    <w:lang w:val="en-US"/>
                                  </w:rPr>
                                </w:rPrChange>
                              </w:rPr>
                              <w:t xml:space="preserve"> Y-axis and X_axis respectively. The next figure represents ECG signals in time domain. 5 seconds </w:t>
                            </w:r>
                          </w:ins>
                          <w:ins w:id="4508" w:author="Microsoft account" w:date="2015-09-28T12:55:00Z">
                            <w:r w:rsidRPr="006F31A6">
                              <w:rPr>
                                <w:rFonts w:asciiTheme="majorHAnsi" w:hAnsiTheme="majorHAnsi" w:cstheme="majorHAnsi"/>
                                <w:i/>
                                <w:sz w:val="26"/>
                                <w:szCs w:val="26"/>
                                <w:lang w:val="en-US"/>
                                <w:rPrChange w:id="4509" w:author="Microsoft account" w:date="2015-09-28T13:46:00Z">
                                  <w:rPr>
                                    <w:rFonts w:asciiTheme="majorHAnsi" w:hAnsiTheme="majorHAnsi" w:cstheme="majorHAnsi"/>
                                    <w:sz w:val="26"/>
                                    <w:szCs w:val="26"/>
                                    <w:lang w:val="en-US"/>
                                  </w:rPr>
                                </w:rPrChange>
                              </w:rPr>
                              <w:t>of 2 minutes was taken out.</w:t>
                            </w:r>
                          </w:ins>
                          <w:ins w:id="4510" w:author="Microsoft account" w:date="2015-09-28T12:57:00Z">
                            <w:r w:rsidRPr="006F31A6">
                              <w:rPr>
                                <w:rFonts w:asciiTheme="majorHAnsi" w:hAnsiTheme="majorHAnsi" w:cstheme="majorHAnsi"/>
                                <w:i/>
                                <w:sz w:val="26"/>
                                <w:szCs w:val="26"/>
                                <w:lang w:val="en-US"/>
                                <w:rPrChange w:id="4511" w:author="Microsoft account" w:date="2015-09-28T13:46:00Z">
                                  <w:rPr>
                                    <w:rFonts w:asciiTheme="majorHAnsi" w:hAnsiTheme="majorHAnsi" w:cstheme="majorHAnsi"/>
                                    <w:sz w:val="26"/>
                                    <w:szCs w:val="26"/>
                                    <w:lang w:val="en-US"/>
                                  </w:rPr>
                                </w:rPrChange>
                              </w:rPr>
                              <w:t xml:space="preserve"> Virtually, these two signals are similar to each other.</w:t>
                            </w:r>
                          </w:ins>
                          <w:ins w:id="4512" w:author="Microsoft account" w:date="2015-09-28T12:55:00Z">
                            <w:r w:rsidRPr="006F31A6">
                              <w:rPr>
                                <w:rFonts w:asciiTheme="majorHAnsi" w:hAnsiTheme="majorHAnsi" w:cstheme="majorHAnsi"/>
                                <w:i/>
                                <w:sz w:val="26"/>
                                <w:szCs w:val="26"/>
                                <w:lang w:val="en-US"/>
                                <w:rPrChange w:id="4513" w:author="Microsoft account" w:date="2015-09-28T13:46:00Z">
                                  <w:rPr>
                                    <w:rFonts w:asciiTheme="majorHAnsi" w:hAnsiTheme="majorHAnsi" w:cstheme="majorHAnsi"/>
                                    <w:sz w:val="26"/>
                                    <w:szCs w:val="26"/>
                                    <w:lang w:val="en-US"/>
                                  </w:rPr>
                                </w:rPrChange>
                              </w:rPr>
                              <w:t xml:space="preserve"> </w:t>
                            </w:r>
                          </w:ins>
                          <w:ins w:id="4514" w:author="Microsoft account" w:date="2015-09-28T12:56:00Z">
                            <w:r w:rsidRPr="006F31A6">
                              <w:rPr>
                                <w:rFonts w:asciiTheme="majorHAnsi" w:hAnsiTheme="majorHAnsi" w:cstheme="majorHAnsi"/>
                                <w:i/>
                                <w:sz w:val="26"/>
                                <w:szCs w:val="26"/>
                                <w:lang w:val="en-US"/>
                                <w:rPrChange w:id="4515" w:author="Microsoft account" w:date="2015-09-28T13:46:00Z">
                                  <w:rPr>
                                    <w:rFonts w:asciiTheme="majorHAnsi" w:hAnsiTheme="majorHAnsi" w:cstheme="majorHAnsi"/>
                                    <w:sz w:val="26"/>
                                    <w:szCs w:val="26"/>
                                    <w:lang w:val="en-US"/>
                                  </w:rPr>
                                </w:rPrChange>
                              </w:rPr>
                              <w:t xml:space="preserve">On the top right, the Power spectrum was graphed. </w:t>
                            </w:r>
                          </w:ins>
                          <w:ins w:id="4516" w:author="Microsoft account" w:date="2015-09-28T12:57:00Z">
                            <w:r w:rsidRPr="006F31A6">
                              <w:rPr>
                                <w:rFonts w:asciiTheme="majorHAnsi" w:hAnsiTheme="majorHAnsi" w:cstheme="majorHAnsi"/>
                                <w:i/>
                                <w:sz w:val="26"/>
                                <w:szCs w:val="26"/>
                                <w:lang w:val="en-US"/>
                                <w:rPrChange w:id="4517" w:author="Microsoft account" w:date="2015-09-28T13:46:00Z">
                                  <w:rPr>
                                    <w:rFonts w:asciiTheme="majorHAnsi" w:hAnsiTheme="majorHAnsi" w:cstheme="majorHAnsi"/>
                                    <w:sz w:val="26"/>
                                    <w:szCs w:val="26"/>
                                    <w:lang w:val="en-US"/>
                                  </w:rPr>
                                </w:rPrChange>
                              </w:rPr>
                              <w:t xml:space="preserve">On the bottom, </w:t>
                            </w:r>
                          </w:ins>
                          <w:ins w:id="4518" w:author="Microsoft account" w:date="2015-09-28T12:58:00Z">
                            <w:r w:rsidRPr="006F31A6">
                              <w:rPr>
                                <w:rFonts w:asciiTheme="majorHAnsi" w:hAnsiTheme="majorHAnsi" w:cstheme="majorHAnsi"/>
                                <w:i/>
                                <w:sz w:val="26"/>
                                <w:szCs w:val="26"/>
                                <w:lang w:val="en-US"/>
                                <w:rPrChange w:id="4519" w:author="Microsoft account" w:date="2015-09-28T13:46:00Z">
                                  <w:rPr>
                                    <w:rFonts w:asciiTheme="majorHAnsi" w:hAnsiTheme="majorHAnsi" w:cstheme="majorHAnsi"/>
                                    <w:sz w:val="26"/>
                                    <w:szCs w:val="26"/>
                                    <w:lang w:val="en-US"/>
                                  </w:rPr>
                                </w:rPrChange>
                              </w:rPr>
                              <w:t xml:space="preserve">coherence of frequency were calculated using </w:t>
                            </w:r>
                          </w:ins>
                          <w:ins w:id="4520" w:author="Microsoft account" w:date="2015-09-28T12:59:00Z">
                            <w:r w:rsidRPr="006F31A6">
                              <w:rPr>
                                <w:rFonts w:asciiTheme="majorHAnsi" w:hAnsiTheme="majorHAnsi" w:cstheme="majorHAnsi"/>
                                <w:i/>
                                <w:sz w:val="26"/>
                                <w:szCs w:val="26"/>
                                <w:lang w:val="en-US"/>
                                <w:rPrChange w:id="4521" w:author="Microsoft account" w:date="2015-09-28T13:46:00Z">
                                  <w:rPr>
                                    <w:rFonts w:asciiTheme="majorHAnsi" w:hAnsiTheme="majorHAnsi" w:cstheme="majorHAnsi"/>
                                    <w:sz w:val="26"/>
                                    <w:szCs w:val="26"/>
                                    <w:lang w:val="en-US"/>
                                  </w:rPr>
                                </w:rPrChange>
                              </w:rPr>
                              <w:t xml:space="preserve">function mscohere(). The x-axis represents for frequency while y-axis shows </w:t>
                            </w:r>
                          </w:ins>
                          <w:ins w:id="4522" w:author="Microsoft account" w:date="2015-09-28T13:00:00Z">
                            <w:r w:rsidRPr="006F31A6">
                              <w:rPr>
                                <w:rFonts w:asciiTheme="majorHAnsi" w:hAnsiTheme="majorHAnsi" w:cstheme="majorHAnsi"/>
                                <w:i/>
                                <w:sz w:val="26"/>
                                <w:szCs w:val="26"/>
                                <w:lang w:val="en-US"/>
                                <w:rPrChange w:id="4523" w:author="Microsoft account" w:date="2015-09-28T13:46:00Z">
                                  <w:rPr>
                                    <w:rFonts w:asciiTheme="majorHAnsi" w:hAnsiTheme="majorHAnsi" w:cstheme="majorHAnsi"/>
                                    <w:sz w:val="26"/>
                                    <w:szCs w:val="26"/>
                                    <w:lang w:val="en-US"/>
                                  </w:rPr>
                                </w:rPrChange>
                              </w:rPr>
                              <w:t>the magnitude.</w:t>
                            </w:r>
                          </w:ins>
                          <w:ins w:id="4524" w:author="Microsoft account" w:date="2015-09-28T12:59:00Z">
                            <w:r>
                              <w:rPr>
                                <w:rFonts w:asciiTheme="majorHAnsi" w:hAnsiTheme="majorHAnsi" w:cstheme="majorHAnsi"/>
                                <w:sz w:val="26"/>
                                <w:szCs w:val="26"/>
                                <w:lang w:val="en-US"/>
                              </w:rPr>
                              <w:t xml:space="preserve"> </w:t>
                            </w:r>
                          </w:ins>
                          <w:del w:id="4525" w:author="Microsoft account" w:date="2015-09-28T12:55:00Z">
                            <w:r w:rsidDel="00502EFC">
                              <w:rPr>
                                <w:rFonts w:asciiTheme="majorHAnsi" w:hAnsiTheme="majorHAnsi" w:cstheme="majorHAnsi"/>
                                <w:sz w:val="26"/>
                                <w:szCs w:val="26"/>
                                <w:lang w:val="en-US"/>
                              </w:rPr>
                              <w:delText xml:space="preserve"> </w:delText>
                            </w:r>
                          </w:del>
                        </w:p>
                        <w:p w14:paraId="2E70F4F2" w14:textId="77777777" w:rsidR="00DB7790" w:rsidRPr="00C22D09" w:rsidRDefault="00DB7790" w:rsidP="00BB3C1F">
                          <w:pPr>
                            <w:rPr>
                              <w:rFonts w:asciiTheme="majorHAnsi" w:hAnsiTheme="majorHAnsi" w:cstheme="majorHAnsi"/>
                              <w:sz w:val="26"/>
                              <w:szCs w:val="26"/>
                              <w:lang w:val="en-US"/>
                            </w:rPr>
                          </w:pPr>
                        </w:p>
                      </w:txbxContent>
                    </v:textbox>
                  </v:shape>
                </v:group>
              </w:pict>
            </mc:Fallback>
          </mc:AlternateContent>
        </w:r>
        <w:bookmarkStart w:id="4305" w:name="_Toc431211925"/>
        <w:r w:rsidR="001474F1" w:rsidRPr="00272777" w:rsidDel="00F44F78">
          <w:rPr>
            <w:rFonts w:asciiTheme="majorHAnsi" w:hAnsiTheme="majorHAnsi" w:cstheme="majorHAnsi"/>
            <w:b w:val="0"/>
            <w:bCs w:val="0"/>
            <w:sz w:val="26"/>
            <w:szCs w:val="26"/>
          </w:rPr>
          <w:delText>CHAPTER 5</w:delText>
        </w:r>
        <w:bookmarkEnd w:id="4305"/>
      </w:del>
    </w:p>
    <w:p w14:paraId="620BD6A3" w14:textId="2732EE87" w:rsidR="004309D5" w:rsidRPr="00272777" w:rsidDel="00F44F78" w:rsidRDefault="004309D5">
      <w:pPr>
        <w:pStyle w:val="Heading1"/>
        <w:numPr>
          <w:ilvl w:val="0"/>
          <w:numId w:val="0"/>
        </w:numPr>
        <w:spacing w:line="276" w:lineRule="auto"/>
        <w:jc w:val="center"/>
        <w:rPr>
          <w:del w:id="4306" w:author="Microsoft account" w:date="2015-09-28T14:02:00Z"/>
          <w:rFonts w:asciiTheme="majorHAnsi" w:hAnsiTheme="majorHAnsi" w:cstheme="majorHAnsi"/>
          <w:sz w:val="26"/>
          <w:szCs w:val="26"/>
        </w:rPr>
        <w:pPrChange w:id="4307" w:author="Microsoft account" w:date="2015-09-28T13:49:00Z">
          <w:pPr>
            <w:pStyle w:val="Heading1"/>
            <w:numPr>
              <w:numId w:val="0"/>
            </w:numPr>
            <w:spacing w:line="360" w:lineRule="auto"/>
            <w:ind w:left="0" w:firstLine="0"/>
            <w:jc w:val="center"/>
          </w:pPr>
        </w:pPrChange>
      </w:pPr>
      <w:bookmarkStart w:id="4308" w:name="_Toc424808542"/>
      <w:del w:id="4309" w:author="Microsoft account" w:date="2015-09-28T14:02:00Z">
        <w:r w:rsidRPr="00272777" w:rsidDel="00F44F78">
          <w:rPr>
            <w:rFonts w:asciiTheme="majorHAnsi" w:hAnsiTheme="majorHAnsi" w:cstheme="majorHAnsi"/>
            <w:b w:val="0"/>
            <w:bCs w:val="0"/>
            <w:sz w:val="26"/>
            <w:szCs w:val="26"/>
          </w:rPr>
          <w:delText xml:space="preserve">DISCUSSION AND </w:delText>
        </w:r>
        <w:bookmarkStart w:id="4310" w:name="_Toc431211926"/>
        <w:r w:rsidRPr="00272777" w:rsidDel="00F44F78">
          <w:rPr>
            <w:rFonts w:asciiTheme="majorHAnsi" w:hAnsiTheme="majorHAnsi" w:cstheme="majorHAnsi"/>
            <w:b w:val="0"/>
            <w:bCs w:val="0"/>
            <w:sz w:val="26"/>
            <w:szCs w:val="26"/>
          </w:rPr>
          <w:delText>IMPLEMENTATIONS</w:delText>
        </w:r>
      </w:del>
      <w:bookmarkEnd w:id="4308"/>
      <w:ins w:id="4311" w:author="Tim" w:date="2015-09-25T00:41:00Z">
        <w:del w:id="4312" w:author="Microsoft account" w:date="2015-09-28T14:02:00Z">
          <w:r w:rsidR="008968E9" w:rsidRPr="00272777" w:rsidDel="00F44F78">
            <w:rPr>
              <w:rFonts w:asciiTheme="majorHAnsi" w:hAnsiTheme="majorHAnsi" w:cstheme="majorHAnsi"/>
              <w:b w:val="0"/>
              <w:bCs w:val="0"/>
              <w:sz w:val="26"/>
              <w:szCs w:val="26"/>
            </w:rPr>
            <w:delText xml:space="preserve"> AND DISCUSSIONS</w:delText>
          </w:r>
        </w:del>
      </w:ins>
      <w:bookmarkEnd w:id="4310"/>
    </w:p>
    <w:p w14:paraId="7B3616E2" w14:textId="07497058" w:rsidR="004309D5" w:rsidRPr="00272777" w:rsidDel="00F44F78" w:rsidRDefault="004309D5">
      <w:pPr>
        <w:tabs>
          <w:tab w:val="left" w:pos="720"/>
        </w:tabs>
        <w:spacing w:line="276" w:lineRule="auto"/>
        <w:jc w:val="both"/>
        <w:rPr>
          <w:del w:id="4313" w:author="Microsoft account" w:date="2015-09-28T14:02:00Z"/>
          <w:rFonts w:asciiTheme="majorHAnsi" w:hAnsiTheme="majorHAnsi" w:cstheme="majorHAnsi"/>
          <w:sz w:val="26"/>
          <w:szCs w:val="26"/>
        </w:rPr>
        <w:pPrChange w:id="4314" w:author="Microsoft account" w:date="2015-09-28T13:49:00Z">
          <w:pPr>
            <w:tabs>
              <w:tab w:val="left" w:pos="720"/>
            </w:tabs>
            <w:spacing w:line="360" w:lineRule="auto"/>
            <w:jc w:val="both"/>
          </w:pPr>
        </w:pPrChange>
      </w:pPr>
      <w:del w:id="4315" w:author="Microsoft account" w:date="2015-09-28T14:02:00Z">
        <w:r w:rsidRPr="00272777" w:rsidDel="00F44F78">
          <w:rPr>
            <w:rFonts w:asciiTheme="majorHAnsi" w:hAnsiTheme="majorHAnsi" w:cstheme="majorHAnsi"/>
            <w:sz w:val="26"/>
            <w:szCs w:val="26"/>
          </w:rPr>
          <w:tab/>
        </w:r>
      </w:del>
    </w:p>
    <w:p w14:paraId="6518DCFA" w14:textId="5EE1B985" w:rsidR="004309D5" w:rsidRPr="00272777" w:rsidDel="00F44F78" w:rsidRDefault="004309D5">
      <w:pPr>
        <w:tabs>
          <w:tab w:val="left" w:pos="720"/>
        </w:tabs>
        <w:spacing w:line="276" w:lineRule="auto"/>
        <w:jc w:val="both"/>
        <w:rPr>
          <w:del w:id="4316" w:author="Microsoft account" w:date="2015-09-28T14:02:00Z"/>
          <w:rFonts w:asciiTheme="majorHAnsi" w:hAnsiTheme="majorHAnsi" w:cstheme="majorHAnsi"/>
          <w:sz w:val="26"/>
          <w:szCs w:val="26"/>
        </w:rPr>
        <w:pPrChange w:id="4317" w:author="Microsoft account" w:date="2015-09-28T13:49:00Z">
          <w:pPr>
            <w:tabs>
              <w:tab w:val="left" w:pos="720"/>
            </w:tabs>
            <w:spacing w:line="360" w:lineRule="auto"/>
            <w:jc w:val="both"/>
          </w:pPr>
        </w:pPrChange>
      </w:pPr>
      <w:del w:id="4318" w:author="Microsoft account" w:date="2015-09-28T14:02:00Z">
        <w:r w:rsidRPr="00272777" w:rsidDel="00F44F78">
          <w:rPr>
            <w:rFonts w:asciiTheme="majorHAnsi" w:hAnsiTheme="majorHAnsi" w:cstheme="majorHAnsi"/>
            <w:sz w:val="26"/>
            <w:szCs w:val="26"/>
          </w:rPr>
          <w:tab/>
          <w:delText xml:space="preserve">The implemented device with </w:delText>
        </w:r>
        <w:r w:rsidR="004D72CF" w:rsidRPr="00272777" w:rsidDel="00F44F78">
          <w:rPr>
            <w:rFonts w:asciiTheme="majorHAnsi" w:hAnsiTheme="majorHAnsi" w:cstheme="majorHAnsi"/>
            <w:sz w:val="26"/>
            <w:szCs w:val="26"/>
          </w:rPr>
          <w:delText>ANALOG FRONT-END</w:delText>
        </w:r>
        <w:r w:rsidRPr="00272777" w:rsidDel="00F44F78">
          <w:rPr>
            <w:rFonts w:asciiTheme="majorHAnsi" w:hAnsiTheme="majorHAnsi" w:cstheme="majorHAnsi"/>
            <w:sz w:val="26"/>
            <w:szCs w:val="26"/>
          </w:rPr>
          <w:delText xml:space="preserve"> ECG AFE and CC2541 SoC has proved the reliability in recording both ECG signal from simulator and real human subjects. The subjects can wear the device for days without feeling uncomfortable. The quality of the device has been verified in the reality after being bought by a technician from Viet Gia Company. He bought this device due to the orders from his customers who are both doctor and normal user. This is a good sign to prove that the product of this project has the potential and the great possibility to be brought into the mass market and been accepted by both doctors and common users.   </w:delText>
        </w:r>
      </w:del>
    </w:p>
    <w:p w14:paraId="05E24CD9" w14:textId="515566F8" w:rsidR="004309D5" w:rsidRPr="00272777" w:rsidDel="00F44F78" w:rsidRDefault="004309D5">
      <w:pPr>
        <w:tabs>
          <w:tab w:val="left" w:pos="720"/>
        </w:tabs>
        <w:spacing w:line="276" w:lineRule="auto"/>
        <w:jc w:val="both"/>
        <w:rPr>
          <w:del w:id="4319" w:author="Microsoft account" w:date="2015-09-28T14:02:00Z"/>
          <w:rFonts w:asciiTheme="majorHAnsi" w:hAnsiTheme="majorHAnsi" w:cstheme="majorHAnsi"/>
          <w:sz w:val="26"/>
          <w:szCs w:val="26"/>
        </w:rPr>
        <w:pPrChange w:id="4320" w:author="Microsoft account" w:date="2015-09-28T13:49:00Z">
          <w:pPr>
            <w:tabs>
              <w:tab w:val="left" w:pos="720"/>
            </w:tabs>
            <w:spacing w:line="360" w:lineRule="auto"/>
            <w:jc w:val="both"/>
          </w:pPr>
        </w:pPrChange>
      </w:pPr>
      <w:del w:id="4321" w:author="Microsoft account" w:date="2015-09-28T14:02:00Z">
        <w:r w:rsidRPr="00272777" w:rsidDel="00F44F78">
          <w:rPr>
            <w:rFonts w:asciiTheme="majorHAnsi" w:hAnsiTheme="majorHAnsi" w:cstheme="majorHAnsi"/>
            <w:sz w:val="26"/>
            <w:szCs w:val="26"/>
          </w:rPr>
          <w:tab/>
          <w:delText xml:space="preserve">While preliminary results prove the viability of this project, there are a number of things that the author has learned during the design process to improve future revisions of the device. First, it has been noted that one of the most important part of the system is the battery. Power supply is the matter that challenges all the development of all technology device. Due to the limitation of budget and the size of this project, the current battery is still not fully compatible with the wearable device while cannot efficiently extend the life time of the device. Another reason for this drawback is the small size of the ECG device requires a minimum size of battery, this makes a consequence that the capacity of the battery is reduced. </w:delText>
        </w:r>
      </w:del>
    </w:p>
    <w:p w14:paraId="55AAD522" w14:textId="431D8384" w:rsidR="004309D5" w:rsidRPr="00272777" w:rsidDel="00F44F78" w:rsidRDefault="004309D5">
      <w:pPr>
        <w:widowControl w:val="0"/>
        <w:autoSpaceDE w:val="0"/>
        <w:autoSpaceDN w:val="0"/>
        <w:adjustRightInd w:val="0"/>
        <w:spacing w:after="240" w:line="276" w:lineRule="auto"/>
        <w:jc w:val="both"/>
        <w:rPr>
          <w:del w:id="4322" w:author="Microsoft account" w:date="2015-09-28T14:02:00Z"/>
          <w:rFonts w:asciiTheme="majorHAnsi" w:hAnsiTheme="majorHAnsi" w:cstheme="majorHAnsi"/>
          <w:sz w:val="26"/>
          <w:szCs w:val="26"/>
        </w:rPr>
        <w:pPrChange w:id="4323" w:author="Microsoft account" w:date="2015-09-28T13:49:00Z">
          <w:pPr>
            <w:widowControl w:val="0"/>
            <w:autoSpaceDE w:val="0"/>
            <w:autoSpaceDN w:val="0"/>
            <w:adjustRightInd w:val="0"/>
            <w:spacing w:after="240" w:line="360" w:lineRule="auto"/>
            <w:jc w:val="both"/>
          </w:pPr>
        </w:pPrChange>
      </w:pPr>
      <w:del w:id="4324" w:author="Microsoft account" w:date="2015-09-28T14:02:00Z">
        <w:r w:rsidRPr="00272777" w:rsidDel="00F44F78">
          <w:rPr>
            <w:rFonts w:asciiTheme="majorHAnsi" w:hAnsiTheme="majorHAnsi" w:cstheme="majorHAnsi"/>
            <w:sz w:val="26"/>
            <w:szCs w:val="26"/>
          </w:rPr>
          <w:tab/>
          <w:delText xml:space="preserve">One of the biggest challenge when gathering the bio-potential signal is to eliminate the noise, especially the voltage drift. One of the solution to avoid this phenomenon is using the high-pass filter. However, the </w:delText>
        </w:r>
        <w:r w:rsidR="004D72CF" w:rsidRPr="00272777" w:rsidDel="00F44F78">
          <w:rPr>
            <w:rFonts w:asciiTheme="majorHAnsi" w:hAnsiTheme="majorHAnsi" w:cstheme="majorHAnsi"/>
            <w:sz w:val="26"/>
            <w:szCs w:val="26"/>
          </w:rPr>
          <w:delText>ANALOG FRONT-END</w:delText>
        </w:r>
        <w:r w:rsidRPr="00272777" w:rsidDel="00F44F78">
          <w:rPr>
            <w:rFonts w:asciiTheme="majorHAnsi" w:hAnsiTheme="majorHAnsi" w:cstheme="majorHAnsi"/>
            <w:sz w:val="26"/>
            <w:szCs w:val="26"/>
          </w:rPr>
          <w:delText xml:space="preserve"> only provides the built-in digital low-pass filter, therefore the problem should be solved in the smartphone application.</w:delText>
        </w:r>
      </w:del>
    </w:p>
    <w:p w14:paraId="15BF4AF4" w14:textId="06869E02" w:rsidR="00CB1BD7" w:rsidRPr="00272777" w:rsidDel="00F44F78" w:rsidRDefault="00CB1BD7">
      <w:pPr>
        <w:pStyle w:val="BodyText"/>
        <w:spacing w:before="13" w:line="276" w:lineRule="auto"/>
        <w:ind w:left="0" w:right="136"/>
        <w:jc w:val="both"/>
        <w:rPr>
          <w:del w:id="4325" w:author="Microsoft account" w:date="2015-09-28T14:02:00Z"/>
          <w:rFonts w:asciiTheme="majorHAnsi" w:hAnsiTheme="majorHAnsi" w:cstheme="majorHAnsi"/>
          <w:sz w:val="26"/>
          <w:szCs w:val="26"/>
        </w:rPr>
        <w:pPrChange w:id="4326" w:author="Microsoft account" w:date="2015-09-28T13:49:00Z">
          <w:pPr>
            <w:pStyle w:val="BodyText"/>
            <w:spacing w:before="13" w:line="360" w:lineRule="auto"/>
            <w:ind w:left="0" w:right="136"/>
            <w:jc w:val="both"/>
          </w:pPr>
        </w:pPrChange>
      </w:pPr>
      <w:del w:id="4327" w:author="Microsoft account" w:date="2015-09-28T14:02:00Z">
        <w:r w:rsidRPr="00272777" w:rsidDel="00F44F78">
          <w:rPr>
            <w:rFonts w:asciiTheme="majorHAnsi" w:hAnsiTheme="majorHAnsi" w:cstheme="majorHAnsi"/>
            <w:sz w:val="26"/>
            <w:szCs w:val="26"/>
          </w:rPr>
          <w:delText>This study proposed methods to implement wireless transmission into Holter</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ECG module. The result shows that signal is well transmitted from module to</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Android smartphone through BLE connection and from there to server via TCP/IP or</w:delText>
        </w:r>
        <w:r w:rsidRPr="00272777" w:rsidDel="00F44F78">
          <w:rPr>
            <w:rFonts w:asciiTheme="majorHAnsi" w:hAnsiTheme="majorHAnsi" w:cstheme="majorHAnsi"/>
            <w:spacing w:val="28"/>
            <w:sz w:val="26"/>
            <w:szCs w:val="26"/>
          </w:rPr>
          <w:delText xml:space="preserve"> </w:delText>
        </w:r>
        <w:r w:rsidRPr="00272777" w:rsidDel="00F44F78">
          <w:rPr>
            <w:rFonts w:asciiTheme="majorHAnsi" w:hAnsiTheme="majorHAnsi" w:cstheme="majorHAnsi"/>
            <w:sz w:val="26"/>
            <w:szCs w:val="26"/>
          </w:rPr>
          <w:delText>Internet web-based server protocol. The signal was recording and transmitting smoothly</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and precisely. BLE protocol proposed high potential applications in telemedicine with</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close distant.</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TCP/IP</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sockets</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method</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proved</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be</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a</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highly</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performance</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protocol</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using</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in local area, while web-based server succeeded in globally</w:delText>
        </w:r>
        <w:r w:rsidRPr="00272777" w:rsidDel="00F44F78">
          <w:rPr>
            <w:rFonts w:asciiTheme="majorHAnsi" w:hAnsiTheme="majorHAnsi" w:cstheme="majorHAnsi"/>
            <w:spacing w:val="-10"/>
            <w:sz w:val="26"/>
            <w:szCs w:val="26"/>
          </w:rPr>
          <w:delText xml:space="preserve"> </w:delText>
        </w:r>
        <w:r w:rsidRPr="00272777" w:rsidDel="00F44F78">
          <w:rPr>
            <w:rFonts w:asciiTheme="majorHAnsi" w:hAnsiTheme="majorHAnsi" w:cstheme="majorHAnsi"/>
            <w:sz w:val="26"/>
            <w:szCs w:val="26"/>
          </w:rPr>
          <w:delText>usage.</w:delText>
        </w:r>
      </w:del>
    </w:p>
    <w:p w14:paraId="66AB1EB2" w14:textId="14FA035F" w:rsidR="00CB1BD7" w:rsidRPr="00272777" w:rsidDel="00F44F78" w:rsidRDefault="00CB1BD7">
      <w:pPr>
        <w:pStyle w:val="BodyText"/>
        <w:spacing w:before="207" w:line="276" w:lineRule="auto"/>
        <w:ind w:left="0" w:right="143"/>
        <w:jc w:val="both"/>
        <w:rPr>
          <w:del w:id="4328" w:author="Microsoft account" w:date="2015-09-28T14:02:00Z"/>
          <w:rFonts w:asciiTheme="majorHAnsi" w:hAnsiTheme="majorHAnsi" w:cstheme="majorHAnsi"/>
          <w:sz w:val="26"/>
          <w:szCs w:val="26"/>
        </w:rPr>
        <w:pPrChange w:id="4329" w:author="Microsoft account" w:date="2015-09-28T13:49:00Z">
          <w:pPr>
            <w:pStyle w:val="BodyText"/>
            <w:spacing w:before="207" w:line="360" w:lineRule="auto"/>
            <w:ind w:left="0" w:right="143"/>
            <w:jc w:val="both"/>
          </w:pPr>
        </w:pPrChange>
      </w:pPr>
      <w:del w:id="4330" w:author="Microsoft account" w:date="2015-09-28T14:02:00Z">
        <w:r w:rsidRPr="00272777" w:rsidDel="00F44F78">
          <w:rPr>
            <w:rFonts w:asciiTheme="majorHAnsi" w:hAnsiTheme="majorHAnsi" w:cstheme="majorHAnsi"/>
            <w:sz w:val="26"/>
            <w:szCs w:val="26"/>
          </w:rPr>
          <w:delText>Practical</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experiments</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showed</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some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disadvantages</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each</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protocol,</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which</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have</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been carefully considered and solutions was</w:delText>
        </w:r>
        <w:r w:rsidRPr="00272777" w:rsidDel="00F44F78">
          <w:rPr>
            <w:rFonts w:asciiTheme="majorHAnsi" w:hAnsiTheme="majorHAnsi" w:cstheme="majorHAnsi"/>
            <w:spacing w:val="-9"/>
            <w:sz w:val="26"/>
            <w:szCs w:val="26"/>
          </w:rPr>
          <w:delText xml:space="preserve"> </w:delText>
        </w:r>
        <w:r w:rsidRPr="00272777" w:rsidDel="00F44F78">
          <w:rPr>
            <w:rFonts w:asciiTheme="majorHAnsi" w:hAnsiTheme="majorHAnsi" w:cstheme="majorHAnsi"/>
            <w:sz w:val="26"/>
            <w:szCs w:val="26"/>
          </w:rPr>
          <w:delText>implemented.</w:delText>
        </w:r>
      </w:del>
    </w:p>
    <w:p w14:paraId="4DC58B5F" w14:textId="2C51D794" w:rsidR="00CB1BD7" w:rsidRPr="00272777" w:rsidDel="00DA23EA" w:rsidRDefault="00CB1BD7">
      <w:pPr>
        <w:pStyle w:val="BodyText"/>
        <w:spacing w:before="204" w:after="240" w:line="276" w:lineRule="auto"/>
        <w:ind w:left="0" w:right="136"/>
        <w:jc w:val="both"/>
        <w:rPr>
          <w:del w:id="4331" w:author="Microsoft account" w:date="2015-09-28T13:50:00Z"/>
          <w:rFonts w:asciiTheme="majorHAnsi" w:hAnsiTheme="majorHAnsi" w:cstheme="majorHAnsi"/>
          <w:sz w:val="26"/>
          <w:szCs w:val="26"/>
        </w:rPr>
        <w:pPrChange w:id="4332" w:author="Microsoft account" w:date="2015-09-28T13:49:00Z">
          <w:pPr>
            <w:pStyle w:val="BodyText"/>
            <w:spacing w:before="204" w:after="240" w:line="360" w:lineRule="auto"/>
            <w:ind w:left="0" w:right="136"/>
            <w:jc w:val="both"/>
          </w:pPr>
        </w:pPrChange>
      </w:pPr>
      <w:del w:id="4333" w:author="Microsoft account" w:date="2015-09-28T14:02:00Z">
        <w:r w:rsidRPr="00272777" w:rsidDel="00F44F78">
          <w:rPr>
            <w:rFonts w:asciiTheme="majorHAnsi" w:hAnsiTheme="majorHAnsi" w:cstheme="majorHAnsi"/>
            <w:sz w:val="26"/>
            <w:szCs w:val="26"/>
          </w:rPr>
          <w:delText>First,</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TCP/IP</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sockets</w:delText>
        </w:r>
        <w:r w:rsidRPr="00272777" w:rsidDel="00F44F78">
          <w:rPr>
            <w:rFonts w:asciiTheme="majorHAnsi" w:hAnsiTheme="majorHAnsi" w:cstheme="majorHAnsi"/>
            <w:spacing w:val="27"/>
            <w:sz w:val="26"/>
            <w:szCs w:val="26"/>
          </w:rPr>
          <w:delText xml:space="preserve"> </w:delText>
        </w:r>
        <w:r w:rsidRPr="00272777" w:rsidDel="00F44F78">
          <w:rPr>
            <w:rFonts w:asciiTheme="majorHAnsi" w:hAnsiTheme="majorHAnsi" w:cstheme="majorHAnsi"/>
            <w:sz w:val="26"/>
            <w:szCs w:val="26"/>
          </w:rPr>
          <w:delText>method,</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delay</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time</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between</w:delText>
        </w:r>
        <w:r w:rsidRPr="00272777" w:rsidDel="00F44F78">
          <w:rPr>
            <w:rFonts w:asciiTheme="majorHAnsi" w:hAnsiTheme="majorHAnsi" w:cstheme="majorHAnsi"/>
            <w:spacing w:val="26"/>
            <w:sz w:val="26"/>
            <w:szCs w:val="26"/>
          </w:rPr>
          <w:delText xml:space="preserve"> </w:delText>
        </w:r>
        <w:r w:rsidRPr="00272777" w:rsidDel="00F44F78">
          <w:rPr>
            <w:rFonts w:asciiTheme="majorHAnsi" w:hAnsiTheme="majorHAnsi" w:cstheme="majorHAnsi"/>
            <w:sz w:val="26"/>
            <w:szCs w:val="26"/>
          </w:rPr>
          <w:delText>acquired</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signal</w:delText>
        </w:r>
        <w:r w:rsidRPr="00272777" w:rsidDel="00F44F78">
          <w:rPr>
            <w:rFonts w:asciiTheme="majorHAnsi" w:hAnsiTheme="majorHAnsi" w:cstheme="majorHAnsi"/>
            <w:spacing w:val="26"/>
            <w:sz w:val="26"/>
            <w:szCs w:val="26"/>
          </w:rPr>
          <w:delText xml:space="preserve"> </w:delText>
        </w:r>
        <w:r w:rsidRPr="00272777" w:rsidDel="00F44F78">
          <w:rPr>
            <w:rFonts w:asciiTheme="majorHAnsi" w:hAnsiTheme="majorHAnsi" w:cstheme="majorHAnsi"/>
            <w:sz w:val="26"/>
            <w:szCs w:val="26"/>
          </w:rPr>
          <w:delText>and</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real</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ECG one</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causes</w:delText>
        </w:r>
        <w:r w:rsidRPr="00272777" w:rsidDel="00F44F78">
          <w:rPr>
            <w:rFonts w:asciiTheme="majorHAnsi" w:hAnsiTheme="majorHAnsi" w:cstheme="majorHAnsi"/>
            <w:spacing w:val="36"/>
            <w:sz w:val="26"/>
            <w:szCs w:val="26"/>
          </w:rPr>
          <w:delText xml:space="preserve"> </w:delText>
        </w:r>
        <w:r w:rsidRPr="00272777" w:rsidDel="00F44F78">
          <w:rPr>
            <w:rFonts w:asciiTheme="majorHAnsi" w:hAnsiTheme="majorHAnsi" w:cstheme="majorHAnsi"/>
            <w:sz w:val="26"/>
            <w:szCs w:val="26"/>
          </w:rPr>
          <w:delText>by</w:delText>
        </w:r>
        <w:r w:rsidRPr="00272777" w:rsidDel="00F44F78">
          <w:rPr>
            <w:rFonts w:asciiTheme="majorHAnsi" w:hAnsiTheme="majorHAnsi" w:cstheme="majorHAnsi"/>
            <w:spacing w:val="30"/>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35"/>
            <w:sz w:val="26"/>
            <w:szCs w:val="26"/>
          </w:rPr>
          <w:delText xml:space="preserve"> </w:delText>
        </w:r>
        <w:r w:rsidRPr="00272777" w:rsidDel="00F44F78">
          <w:rPr>
            <w:rFonts w:asciiTheme="majorHAnsi" w:hAnsiTheme="majorHAnsi" w:cstheme="majorHAnsi"/>
            <w:sz w:val="26"/>
            <w:szCs w:val="26"/>
          </w:rPr>
          <w:delText>duration</w:delText>
        </w:r>
        <w:r w:rsidRPr="00272777" w:rsidDel="00F44F78">
          <w:rPr>
            <w:rFonts w:asciiTheme="majorHAnsi" w:hAnsiTheme="majorHAnsi" w:cstheme="majorHAnsi"/>
            <w:spacing w:val="35"/>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35"/>
            <w:sz w:val="26"/>
            <w:szCs w:val="26"/>
          </w:rPr>
          <w:delText xml:space="preserve"> </w:delText>
        </w:r>
        <w:r w:rsidRPr="00272777" w:rsidDel="00F44F78">
          <w:rPr>
            <w:rFonts w:asciiTheme="majorHAnsi" w:hAnsiTheme="majorHAnsi" w:cstheme="majorHAnsi"/>
            <w:sz w:val="26"/>
            <w:szCs w:val="26"/>
          </w:rPr>
          <w:delText>algorithm</w:delText>
        </w:r>
        <w:r w:rsidRPr="00272777" w:rsidDel="00F44F78">
          <w:rPr>
            <w:rFonts w:asciiTheme="majorHAnsi" w:hAnsiTheme="majorHAnsi" w:cstheme="majorHAnsi"/>
            <w:spacing w:val="36"/>
            <w:sz w:val="26"/>
            <w:szCs w:val="26"/>
          </w:rPr>
          <w:delText xml:space="preserve"> </w:delText>
        </w:r>
        <w:r w:rsidRPr="00272777" w:rsidDel="00F44F78">
          <w:rPr>
            <w:rFonts w:asciiTheme="majorHAnsi" w:hAnsiTheme="majorHAnsi" w:cstheme="majorHAnsi"/>
            <w:sz w:val="26"/>
            <w:szCs w:val="26"/>
          </w:rPr>
          <w:delText>performance</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by</w:delText>
        </w:r>
        <w:r w:rsidRPr="00272777" w:rsidDel="00F44F78">
          <w:rPr>
            <w:rFonts w:asciiTheme="majorHAnsi" w:hAnsiTheme="majorHAnsi" w:cstheme="majorHAnsi"/>
            <w:spacing w:val="30"/>
            <w:sz w:val="26"/>
            <w:szCs w:val="26"/>
          </w:rPr>
          <w:delText xml:space="preserve"> </w:delText>
        </w:r>
        <w:r w:rsidRPr="00272777" w:rsidDel="00F44F78">
          <w:rPr>
            <w:rFonts w:asciiTheme="majorHAnsi" w:hAnsiTheme="majorHAnsi" w:cstheme="majorHAnsi"/>
            <w:sz w:val="26"/>
            <w:szCs w:val="26"/>
          </w:rPr>
          <w:delText>MATLAB.</w:delText>
        </w:r>
        <w:r w:rsidRPr="00272777" w:rsidDel="00F44F78">
          <w:rPr>
            <w:rFonts w:asciiTheme="majorHAnsi" w:hAnsiTheme="majorHAnsi" w:cstheme="majorHAnsi"/>
            <w:spacing w:val="35"/>
            <w:sz w:val="26"/>
            <w:szCs w:val="26"/>
          </w:rPr>
          <w:delText xml:space="preserve"> </w:delText>
        </w:r>
        <w:r w:rsidRPr="00272777" w:rsidDel="00F44F78">
          <w:rPr>
            <w:rFonts w:asciiTheme="majorHAnsi" w:hAnsiTheme="majorHAnsi" w:cstheme="majorHAnsi"/>
            <w:sz w:val="26"/>
            <w:szCs w:val="26"/>
          </w:rPr>
          <w:delText>According</w:delText>
        </w:r>
        <w:r w:rsidRPr="00272777" w:rsidDel="00F44F78">
          <w:rPr>
            <w:rFonts w:asciiTheme="majorHAnsi" w:hAnsiTheme="majorHAnsi" w:cstheme="majorHAnsi"/>
            <w:spacing w:val="33"/>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36"/>
            <w:sz w:val="26"/>
            <w:szCs w:val="26"/>
          </w:rPr>
          <w:delText xml:space="preserve"> </w:delText>
        </w:r>
        <w:r w:rsidRPr="00272777" w:rsidDel="00F44F78">
          <w:rPr>
            <w:rFonts w:asciiTheme="majorHAnsi" w:hAnsiTheme="majorHAnsi" w:cstheme="majorHAnsi"/>
            <w:sz w:val="26"/>
            <w:szCs w:val="26"/>
          </w:rPr>
          <w:delText>our testing experiment, the acquisition time take about only 75% of total duration</w:delText>
        </w:r>
        <w:r w:rsidRPr="00272777" w:rsidDel="00F44F78">
          <w:rPr>
            <w:rFonts w:asciiTheme="majorHAnsi" w:hAnsiTheme="majorHAnsi" w:cstheme="majorHAnsi"/>
            <w:spacing w:val="3"/>
            <w:sz w:val="26"/>
            <w:szCs w:val="26"/>
          </w:rPr>
          <w:delText xml:space="preserve"> </w:delText>
        </w:r>
        <w:r w:rsidRPr="00272777" w:rsidDel="00F44F78">
          <w:rPr>
            <w:rFonts w:asciiTheme="majorHAnsi" w:hAnsiTheme="majorHAnsi" w:cstheme="majorHAnsi"/>
            <w:sz w:val="26"/>
            <w:szCs w:val="26"/>
          </w:rPr>
          <w:delText>performed by</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program.</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rest</w:delText>
        </w:r>
        <w:r w:rsidRPr="00272777" w:rsidDel="00F44F78">
          <w:rPr>
            <w:rFonts w:asciiTheme="majorHAnsi" w:hAnsiTheme="majorHAnsi" w:cstheme="majorHAnsi"/>
            <w:spacing w:val="26"/>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used</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by</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processing</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signal.</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Therefore,</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record</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slower</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than real-time one about 25% in total. In order to deal with this problem, a low-level</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language, C-sharp,</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has</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been</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used</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program</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an</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application</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receive</w:delText>
        </w:r>
        <w:r w:rsidRPr="00272777" w:rsidDel="00F44F78">
          <w:rPr>
            <w:rFonts w:asciiTheme="majorHAnsi" w:hAnsiTheme="majorHAnsi" w:cstheme="majorHAnsi"/>
            <w:spacing w:val="12"/>
            <w:sz w:val="26"/>
            <w:szCs w:val="26"/>
          </w:rPr>
          <w:delText xml:space="preserve"> </w:delText>
        </w:r>
        <w:r w:rsidRPr="00272777" w:rsidDel="00F44F78">
          <w:rPr>
            <w:rFonts w:asciiTheme="majorHAnsi" w:hAnsiTheme="majorHAnsi" w:cstheme="majorHAnsi"/>
            <w:sz w:val="26"/>
            <w:szCs w:val="26"/>
          </w:rPr>
          <w:delText>data.</w:delText>
        </w:r>
        <w:r w:rsidRPr="00272777" w:rsidDel="00F44F78">
          <w:rPr>
            <w:rFonts w:asciiTheme="majorHAnsi" w:hAnsiTheme="majorHAnsi" w:cstheme="majorHAnsi"/>
            <w:spacing w:val="12"/>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result</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shows</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that, signal</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transmitted</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smoother</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and</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faster</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due</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usage</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multithread</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method,</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whic</w:delText>
        </w:r>
      </w:del>
      <w:del w:id="4334" w:author="Microsoft account" w:date="2015-09-28T13:50:00Z">
        <w:r w:rsidRPr="00272777" w:rsidDel="00DA23EA">
          <w:rPr>
            <w:rFonts w:asciiTheme="majorHAnsi" w:hAnsiTheme="majorHAnsi" w:cstheme="majorHAnsi"/>
            <w:sz w:val="26"/>
            <w:szCs w:val="26"/>
          </w:rPr>
          <w:delText>h</w:delText>
        </w:r>
      </w:del>
    </w:p>
    <w:p w14:paraId="2E80AD41" w14:textId="6AB362E0" w:rsidR="00D669B0" w:rsidRDefault="00D669B0">
      <w:pPr>
        <w:spacing w:before="204" w:after="240" w:line="276" w:lineRule="auto"/>
        <w:ind w:left="720" w:right="136"/>
        <w:jc w:val="both"/>
        <w:rPr>
          <w:del w:id="4335" w:author="Microsoft account" w:date="2015-09-28T13:50:00Z"/>
          <w:rFonts w:asciiTheme="majorHAnsi" w:hAnsiTheme="majorHAnsi" w:cstheme="majorHAnsi"/>
          <w:sz w:val="26"/>
          <w:szCs w:val="26"/>
        </w:rPr>
        <w:sectPr w:rsidR="00D669B0">
          <w:pgSz w:w="12240" w:h="15840"/>
          <w:pgMar w:top="2140" w:right="1300" w:bottom="1200" w:left="1720" w:header="639" w:footer="1008" w:gutter="0"/>
          <w:cols w:space="720"/>
        </w:sectPr>
        <w:pPrChange w:id="4336" w:author="Microsoft account" w:date="2015-09-28T13:50:00Z">
          <w:pPr>
            <w:spacing w:after="240" w:line="360" w:lineRule="auto"/>
            <w:jc w:val="both"/>
          </w:pPr>
        </w:pPrChange>
      </w:pPr>
    </w:p>
    <w:p w14:paraId="1983661D" w14:textId="7EE524C1" w:rsidR="00CB1BD7" w:rsidRPr="00272777" w:rsidDel="00DA23EA" w:rsidRDefault="00CB1BD7">
      <w:pPr>
        <w:spacing w:before="3" w:after="240" w:line="276" w:lineRule="auto"/>
        <w:ind w:left="720"/>
        <w:jc w:val="both"/>
        <w:rPr>
          <w:del w:id="4337" w:author="Microsoft account" w:date="2015-09-28T13:50:00Z"/>
          <w:rFonts w:asciiTheme="majorHAnsi" w:eastAsia="Times New Roman" w:hAnsiTheme="majorHAnsi" w:cstheme="majorHAnsi"/>
          <w:sz w:val="26"/>
          <w:szCs w:val="26"/>
        </w:rPr>
        <w:pPrChange w:id="4338" w:author="Microsoft account" w:date="2015-09-28T13:49:00Z">
          <w:pPr>
            <w:spacing w:before="3" w:after="240" w:line="360" w:lineRule="auto"/>
            <w:jc w:val="both"/>
          </w:pPr>
        </w:pPrChange>
      </w:pPr>
    </w:p>
    <w:p w14:paraId="60F135A8" w14:textId="40A4F8E4" w:rsidR="00CB1BD7" w:rsidRPr="00272777" w:rsidDel="00F44F78" w:rsidRDefault="00CB1BD7">
      <w:pPr>
        <w:pStyle w:val="BodyText"/>
        <w:spacing w:before="69" w:after="240" w:line="276" w:lineRule="auto"/>
        <w:ind w:left="0" w:right="137"/>
        <w:jc w:val="both"/>
        <w:rPr>
          <w:del w:id="4339" w:author="Microsoft account" w:date="2015-09-28T14:02:00Z"/>
          <w:rFonts w:asciiTheme="majorHAnsi" w:hAnsiTheme="majorHAnsi" w:cstheme="majorHAnsi"/>
          <w:sz w:val="26"/>
          <w:szCs w:val="26"/>
        </w:rPr>
        <w:pPrChange w:id="4340" w:author="Microsoft account" w:date="2015-09-28T13:50:00Z">
          <w:pPr>
            <w:pStyle w:val="BodyText"/>
            <w:spacing w:before="69" w:after="240" w:line="360" w:lineRule="auto"/>
            <w:ind w:left="0" w:right="137"/>
            <w:jc w:val="both"/>
          </w:pPr>
        </w:pPrChange>
      </w:pPr>
      <w:del w:id="4341" w:author="Microsoft account" w:date="2015-09-28T14:02:00Z">
        <w:r w:rsidRPr="00272777" w:rsidDel="00F44F78">
          <w:rPr>
            <w:rFonts w:asciiTheme="majorHAnsi" w:hAnsiTheme="majorHAnsi" w:cstheme="majorHAnsi"/>
            <w:sz w:val="26"/>
            <w:szCs w:val="26"/>
          </w:rPr>
          <w:delText>allows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many</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activities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running</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parallel.</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Moreover,</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C-sharp</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a</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low-level</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programming language, which requires low-cost of</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computation.</w:delText>
        </w:r>
      </w:del>
    </w:p>
    <w:p w14:paraId="20A4670B" w14:textId="2CCBD792" w:rsidR="00CB1BD7" w:rsidRPr="00272777" w:rsidDel="00F44F78" w:rsidRDefault="00CB1BD7">
      <w:pPr>
        <w:pStyle w:val="BodyText"/>
        <w:spacing w:before="10" w:after="240" w:line="276" w:lineRule="auto"/>
        <w:ind w:left="0" w:right="143"/>
        <w:jc w:val="both"/>
        <w:rPr>
          <w:del w:id="4342" w:author="Microsoft account" w:date="2015-09-28T14:02:00Z"/>
          <w:rFonts w:asciiTheme="majorHAnsi" w:hAnsiTheme="majorHAnsi" w:cstheme="majorHAnsi"/>
          <w:sz w:val="26"/>
          <w:szCs w:val="26"/>
        </w:rPr>
        <w:pPrChange w:id="4343" w:author="Microsoft account" w:date="2015-09-28T13:50:00Z">
          <w:pPr>
            <w:pStyle w:val="BodyText"/>
            <w:spacing w:before="10" w:after="240" w:line="360" w:lineRule="auto"/>
            <w:ind w:left="0" w:right="143"/>
            <w:jc w:val="both"/>
          </w:pPr>
        </w:pPrChange>
      </w:pPr>
      <w:del w:id="4344" w:author="Microsoft account" w:date="2015-09-28T14:02:00Z">
        <w:r w:rsidRPr="00272777" w:rsidDel="00F44F78">
          <w:rPr>
            <w:rFonts w:asciiTheme="majorHAnsi" w:hAnsiTheme="majorHAnsi" w:cstheme="majorHAnsi"/>
            <w:sz w:val="26"/>
            <w:szCs w:val="26"/>
          </w:rPr>
          <w:delText>Second, the wireless transferring errors were still big issue to concentrate. In the</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recorded signal, there were both mistakes on Bluetooth pathway as well as TCP/IP</w:delText>
        </w:r>
        <w:r w:rsidRPr="00272777" w:rsidDel="00F44F78">
          <w:rPr>
            <w:rFonts w:asciiTheme="majorHAnsi" w:hAnsiTheme="majorHAnsi" w:cstheme="majorHAnsi"/>
            <w:spacing w:val="-11"/>
            <w:sz w:val="26"/>
            <w:szCs w:val="26"/>
          </w:rPr>
          <w:delText xml:space="preserve"> </w:delText>
        </w:r>
        <w:r w:rsidRPr="00272777" w:rsidDel="00F44F78">
          <w:rPr>
            <w:rFonts w:asciiTheme="majorHAnsi" w:hAnsiTheme="majorHAnsi" w:cstheme="majorHAnsi"/>
            <w:sz w:val="26"/>
            <w:szCs w:val="26"/>
          </w:rPr>
          <w:delText>one.</w:delText>
        </w:r>
      </w:del>
    </w:p>
    <w:p w14:paraId="5E11D1E2" w14:textId="1BD864FB" w:rsidR="00132071" w:rsidRPr="00272777" w:rsidDel="00F44F78" w:rsidRDefault="00CB1BD7">
      <w:pPr>
        <w:pStyle w:val="BodyText"/>
        <w:spacing w:before="10" w:after="240" w:line="276" w:lineRule="auto"/>
        <w:ind w:left="0" w:right="139"/>
        <w:jc w:val="both"/>
        <w:rPr>
          <w:ins w:id="4345" w:author="Tim" w:date="2015-09-25T00:42:00Z"/>
          <w:del w:id="4346" w:author="Microsoft account" w:date="2015-09-28T14:02:00Z"/>
          <w:rFonts w:asciiTheme="majorHAnsi" w:hAnsiTheme="majorHAnsi" w:cstheme="majorHAnsi"/>
          <w:sz w:val="26"/>
          <w:szCs w:val="26"/>
        </w:rPr>
        <w:pPrChange w:id="4347" w:author="Microsoft account" w:date="2015-09-28T13:50:00Z">
          <w:pPr>
            <w:pStyle w:val="BodyText"/>
            <w:spacing w:before="10" w:after="240" w:line="360" w:lineRule="auto"/>
            <w:ind w:left="0" w:right="139"/>
            <w:jc w:val="both"/>
          </w:pPr>
        </w:pPrChange>
      </w:pPr>
      <w:del w:id="4348" w:author="Microsoft account" w:date="2015-09-28T14:02:00Z">
        <w:r w:rsidRPr="00272777" w:rsidDel="00F44F78">
          <w:rPr>
            <w:rFonts w:asciiTheme="majorHAnsi" w:hAnsiTheme="majorHAnsi" w:cstheme="majorHAnsi"/>
            <w:sz w:val="26"/>
            <w:szCs w:val="26"/>
          </w:rPr>
          <w:delText>As</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result,</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errors</w:delText>
        </w:r>
        <w:r w:rsidRPr="00272777" w:rsidDel="00F44F78">
          <w:rPr>
            <w:rFonts w:asciiTheme="majorHAnsi" w:hAnsiTheme="majorHAnsi" w:cstheme="majorHAnsi"/>
            <w:spacing w:val="46"/>
            <w:sz w:val="26"/>
            <w:szCs w:val="26"/>
          </w:rPr>
          <w:delText xml:space="preserve"> </w:delText>
        </w:r>
        <w:r w:rsidRPr="00272777" w:rsidDel="00F44F78">
          <w:rPr>
            <w:rFonts w:asciiTheme="majorHAnsi" w:hAnsiTheme="majorHAnsi" w:cstheme="majorHAnsi"/>
            <w:sz w:val="26"/>
            <w:szCs w:val="26"/>
          </w:rPr>
          <w:delText>mainly</w:delText>
        </w:r>
        <w:r w:rsidRPr="00272777" w:rsidDel="00F44F78">
          <w:rPr>
            <w:rFonts w:asciiTheme="majorHAnsi" w:hAnsiTheme="majorHAnsi" w:cstheme="majorHAnsi"/>
            <w:spacing w:val="37"/>
            <w:sz w:val="26"/>
            <w:szCs w:val="26"/>
          </w:rPr>
          <w:delText xml:space="preserve"> </w:delText>
        </w:r>
        <w:r w:rsidRPr="00272777" w:rsidDel="00F44F78">
          <w:rPr>
            <w:rFonts w:asciiTheme="majorHAnsi" w:hAnsiTheme="majorHAnsi" w:cstheme="majorHAnsi"/>
            <w:sz w:val="26"/>
            <w:szCs w:val="26"/>
          </w:rPr>
          <w:delText>take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place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first</w:delText>
        </w:r>
        <w:r w:rsidRPr="00272777" w:rsidDel="00F44F78">
          <w:rPr>
            <w:rFonts w:asciiTheme="majorHAnsi" w:hAnsiTheme="majorHAnsi" w:cstheme="majorHAnsi"/>
            <w:spacing w:val="45"/>
            <w:sz w:val="26"/>
            <w:szCs w:val="26"/>
          </w:rPr>
          <w:delText xml:space="preserve"> </w:delText>
        </w:r>
        <w:r w:rsidRPr="00272777" w:rsidDel="00F44F78">
          <w:rPr>
            <w:rFonts w:asciiTheme="majorHAnsi" w:hAnsiTheme="majorHAnsi" w:cstheme="majorHAnsi"/>
            <w:sz w:val="26"/>
            <w:szCs w:val="26"/>
          </w:rPr>
          <w:delText>step.</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These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mistakes</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could</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be leaking</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bytes,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or</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mismatch.</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most</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important</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error</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pairing</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2</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byte</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together.</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this case,</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an</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extraordinary</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value</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appears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among</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24"/>
            <w:sz w:val="26"/>
            <w:szCs w:val="26"/>
          </w:rPr>
          <w:delText xml:space="preserve"> </w:delText>
        </w:r>
        <w:r w:rsidRPr="00272777" w:rsidDel="00F44F78">
          <w:rPr>
            <w:rFonts w:asciiTheme="majorHAnsi" w:hAnsiTheme="majorHAnsi" w:cstheme="majorHAnsi"/>
            <w:sz w:val="26"/>
            <w:szCs w:val="26"/>
          </w:rPr>
          <w:delText>normal</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one.</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This</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causes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difficulties</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for signal processing after then. In order to solve this problem, a novel firmware is set,</w:delText>
        </w:r>
        <w:r w:rsidRPr="00272777" w:rsidDel="00F44F78">
          <w:rPr>
            <w:rFonts w:asciiTheme="majorHAnsi" w:hAnsiTheme="majorHAnsi" w:cstheme="majorHAnsi"/>
            <w:spacing w:val="12"/>
            <w:sz w:val="26"/>
            <w:szCs w:val="26"/>
          </w:rPr>
          <w:delText xml:space="preserve"> </w:delText>
        </w:r>
        <w:r w:rsidRPr="00272777" w:rsidDel="00F44F78">
          <w:rPr>
            <w:rFonts w:asciiTheme="majorHAnsi" w:hAnsiTheme="majorHAnsi" w:cstheme="majorHAnsi"/>
            <w:sz w:val="26"/>
            <w:szCs w:val="26"/>
          </w:rPr>
          <w:delText>which let</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MCU</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sending</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a</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20-bytes</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package</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once</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instead</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single</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byte</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one.</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Each</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package includes check byte and counter byte, which help to double-check the precision</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of sending data. The same method has been used to check data sending to server. There</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are record id, segment id and segment length for each package, which allow to check if</w:delText>
        </w:r>
        <w:r w:rsidRPr="00272777" w:rsidDel="00F44F78">
          <w:rPr>
            <w:rFonts w:asciiTheme="majorHAnsi" w:hAnsiTheme="majorHAnsi" w:cstheme="majorHAnsi"/>
            <w:spacing w:val="9"/>
            <w:sz w:val="26"/>
            <w:szCs w:val="26"/>
          </w:rPr>
          <w:delText xml:space="preserve"> </w:delText>
        </w:r>
        <w:r w:rsidRPr="00272777" w:rsidDel="00F44F78">
          <w:rPr>
            <w:rFonts w:asciiTheme="majorHAnsi" w:hAnsiTheme="majorHAnsi" w:cstheme="majorHAnsi"/>
            <w:sz w:val="26"/>
            <w:szCs w:val="26"/>
          </w:rPr>
          <w:delText>there is any missing</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segment.</w:delText>
        </w:r>
      </w:del>
    </w:p>
    <w:p w14:paraId="0DF228CE" w14:textId="60DD98CE" w:rsidR="008968E9" w:rsidRPr="00272777" w:rsidDel="0053007C" w:rsidRDefault="008968E9">
      <w:pPr>
        <w:pStyle w:val="BodyText"/>
        <w:spacing w:before="10" w:after="240" w:line="276" w:lineRule="auto"/>
        <w:ind w:left="720" w:right="139"/>
        <w:jc w:val="both"/>
        <w:rPr>
          <w:del w:id="4349" w:author="Microsoft account" w:date="2015-09-28T13:10:00Z"/>
          <w:rFonts w:asciiTheme="majorHAnsi" w:hAnsiTheme="majorHAnsi" w:cstheme="majorHAnsi"/>
          <w:sz w:val="26"/>
          <w:szCs w:val="26"/>
        </w:rPr>
        <w:pPrChange w:id="4350" w:author="Microsoft account" w:date="2015-09-28T13:49:00Z">
          <w:pPr>
            <w:pStyle w:val="BodyText"/>
            <w:spacing w:before="10" w:after="240" w:line="360" w:lineRule="auto"/>
            <w:ind w:left="0" w:right="139"/>
            <w:jc w:val="both"/>
          </w:pPr>
        </w:pPrChange>
      </w:pPr>
      <w:ins w:id="4351" w:author="Tim" w:date="2015-09-25T00:42:00Z">
        <w:del w:id="4352" w:author="Microsoft account" w:date="2015-09-28T13:10:00Z">
          <w:r w:rsidRPr="00272777" w:rsidDel="0053007C">
            <w:rPr>
              <w:rFonts w:asciiTheme="majorHAnsi" w:hAnsiTheme="majorHAnsi" w:cstheme="majorHAnsi"/>
              <w:sz w:val="26"/>
              <w:szCs w:val="26"/>
              <w:highlight w:val="yellow"/>
              <w:rPrChange w:id="4353" w:author="Microsoft account" w:date="2015-09-28T13:38:00Z">
                <w:rPr>
                  <w:rFonts w:asciiTheme="majorHAnsi" w:hAnsiTheme="majorHAnsi" w:cstheme="majorHAnsi"/>
                  <w:sz w:val="26"/>
                  <w:szCs w:val="26"/>
                </w:rPr>
              </w:rPrChange>
            </w:rPr>
            <w:delText xml:space="preserve">Showing the </w:delText>
          </w:r>
          <w:r w:rsidR="00E151E8" w:rsidRPr="00272777" w:rsidDel="0053007C">
            <w:rPr>
              <w:rFonts w:asciiTheme="majorHAnsi" w:hAnsiTheme="majorHAnsi" w:cstheme="majorHAnsi"/>
              <w:sz w:val="26"/>
              <w:szCs w:val="26"/>
              <w:highlight w:val="yellow"/>
            </w:rPr>
            <w:delText xml:space="preserve">figures </w:delText>
          </w:r>
          <w:r w:rsidRPr="00272777" w:rsidDel="0053007C">
            <w:rPr>
              <w:rFonts w:asciiTheme="majorHAnsi" w:hAnsiTheme="majorHAnsi" w:cstheme="majorHAnsi"/>
              <w:sz w:val="26"/>
              <w:szCs w:val="26"/>
              <w:highlight w:val="yellow"/>
            </w:rPr>
            <w:delText>of data from our device and Alice</w:delText>
          </w:r>
          <w:r w:rsidRPr="00272777" w:rsidDel="0053007C">
            <w:rPr>
              <w:rFonts w:asciiTheme="majorHAnsi" w:hAnsiTheme="majorHAnsi" w:cstheme="majorHAnsi"/>
              <w:sz w:val="26"/>
              <w:szCs w:val="26"/>
            </w:rPr>
            <w:delText xml:space="preserve"> </w:delText>
          </w:r>
        </w:del>
      </w:ins>
    </w:p>
    <w:p w14:paraId="6CADB07A" w14:textId="3071E8C6" w:rsidR="00132071" w:rsidRPr="00272777" w:rsidDel="00F44F78" w:rsidRDefault="00132071">
      <w:pPr>
        <w:spacing w:line="276" w:lineRule="auto"/>
        <w:ind w:left="720"/>
        <w:jc w:val="both"/>
        <w:rPr>
          <w:del w:id="4354" w:author="Microsoft account" w:date="2015-09-28T14:02:00Z"/>
          <w:rFonts w:asciiTheme="majorHAnsi" w:eastAsia="Times New Roman" w:hAnsiTheme="majorHAnsi" w:cstheme="majorHAnsi"/>
          <w:sz w:val="26"/>
          <w:szCs w:val="26"/>
          <w:lang w:val="en-US"/>
        </w:rPr>
        <w:pPrChange w:id="4355" w:author="Microsoft account" w:date="2015-09-28T13:49:00Z">
          <w:pPr>
            <w:spacing w:line="360" w:lineRule="auto"/>
            <w:jc w:val="both"/>
          </w:pPr>
        </w:pPrChange>
      </w:pPr>
      <w:del w:id="4356" w:author="Microsoft account" w:date="2015-09-28T14:02:00Z">
        <w:r w:rsidRPr="00272777" w:rsidDel="00F44F78">
          <w:rPr>
            <w:rFonts w:asciiTheme="majorHAnsi" w:hAnsiTheme="majorHAnsi" w:cstheme="majorHAnsi"/>
            <w:sz w:val="26"/>
            <w:szCs w:val="26"/>
          </w:rPr>
          <w:br w:type="page"/>
        </w:r>
      </w:del>
    </w:p>
    <w:p w14:paraId="5E582F4E" w14:textId="1CFBB8CB" w:rsidR="00132071" w:rsidRPr="00272777" w:rsidDel="00F44F78" w:rsidRDefault="00132071">
      <w:pPr>
        <w:widowControl w:val="0"/>
        <w:autoSpaceDE w:val="0"/>
        <w:autoSpaceDN w:val="0"/>
        <w:adjustRightInd w:val="0"/>
        <w:spacing w:after="240" w:line="276" w:lineRule="auto"/>
        <w:ind w:left="720"/>
        <w:jc w:val="both"/>
        <w:rPr>
          <w:del w:id="4357" w:author="Microsoft account" w:date="2015-09-28T14:02:00Z"/>
          <w:rFonts w:asciiTheme="majorHAnsi" w:hAnsiTheme="majorHAnsi" w:cstheme="majorHAnsi"/>
          <w:sz w:val="26"/>
          <w:szCs w:val="26"/>
        </w:rPr>
        <w:pPrChange w:id="4358" w:author="Microsoft account" w:date="2015-09-28T13:49:00Z">
          <w:pPr>
            <w:widowControl w:val="0"/>
            <w:autoSpaceDE w:val="0"/>
            <w:autoSpaceDN w:val="0"/>
            <w:adjustRightInd w:val="0"/>
            <w:spacing w:after="240" w:line="360" w:lineRule="auto"/>
            <w:jc w:val="both"/>
          </w:pPr>
        </w:pPrChange>
      </w:pPr>
    </w:p>
    <w:p w14:paraId="781BAE41" w14:textId="406ABC2A" w:rsidR="00132071" w:rsidRPr="00272777" w:rsidDel="00F44F78" w:rsidRDefault="001474F1">
      <w:pPr>
        <w:pStyle w:val="Heading1"/>
        <w:keepNext/>
        <w:widowControl/>
        <w:numPr>
          <w:ilvl w:val="0"/>
          <w:numId w:val="0"/>
        </w:numPr>
        <w:spacing w:before="240" w:after="120" w:line="276" w:lineRule="auto"/>
        <w:jc w:val="center"/>
        <w:rPr>
          <w:del w:id="4359" w:author="Microsoft account" w:date="2015-09-28T14:02:00Z"/>
          <w:rFonts w:asciiTheme="majorHAnsi" w:hAnsiTheme="majorHAnsi" w:cstheme="majorHAnsi"/>
          <w:sz w:val="26"/>
          <w:szCs w:val="26"/>
        </w:rPr>
        <w:pPrChange w:id="4360" w:author="Microsoft account" w:date="2015-09-28T13:50:00Z">
          <w:pPr>
            <w:pStyle w:val="Heading1"/>
            <w:keepNext/>
            <w:widowControl/>
            <w:numPr>
              <w:numId w:val="0"/>
            </w:numPr>
            <w:spacing w:before="240" w:after="120" w:line="360" w:lineRule="auto"/>
            <w:ind w:left="0" w:firstLine="0"/>
            <w:jc w:val="center"/>
          </w:pPr>
        </w:pPrChange>
      </w:pPr>
      <w:bookmarkStart w:id="4361" w:name="_Toc424808543"/>
      <w:bookmarkStart w:id="4362" w:name="_Toc431211927"/>
      <w:bookmarkEnd w:id="4361"/>
      <w:del w:id="4363" w:author="Microsoft account" w:date="2015-09-28T14:02:00Z">
        <w:r w:rsidRPr="00272777" w:rsidDel="00F44F78">
          <w:rPr>
            <w:rFonts w:asciiTheme="majorHAnsi" w:hAnsiTheme="majorHAnsi" w:cstheme="majorHAnsi"/>
            <w:b w:val="0"/>
            <w:bCs w:val="0"/>
            <w:sz w:val="26"/>
            <w:szCs w:val="26"/>
          </w:rPr>
          <w:delText>CHAPTER 6</w:delText>
        </w:r>
        <w:bookmarkEnd w:id="4362"/>
      </w:del>
    </w:p>
    <w:p w14:paraId="58F8FB88" w14:textId="256F311D" w:rsidR="00132071" w:rsidRPr="00272777" w:rsidDel="00F44F78" w:rsidRDefault="00132071">
      <w:pPr>
        <w:pStyle w:val="Heading1"/>
        <w:numPr>
          <w:ilvl w:val="0"/>
          <w:numId w:val="0"/>
        </w:numPr>
        <w:spacing w:line="276" w:lineRule="auto"/>
        <w:jc w:val="center"/>
        <w:rPr>
          <w:del w:id="4364" w:author="Microsoft account" w:date="2015-09-28T14:02:00Z"/>
          <w:rFonts w:asciiTheme="majorHAnsi" w:hAnsiTheme="majorHAnsi" w:cstheme="majorHAnsi"/>
          <w:sz w:val="26"/>
          <w:szCs w:val="26"/>
        </w:rPr>
        <w:pPrChange w:id="4365" w:author="Microsoft account" w:date="2015-09-28T13:50:00Z">
          <w:pPr>
            <w:pStyle w:val="Heading1"/>
            <w:numPr>
              <w:numId w:val="0"/>
            </w:numPr>
            <w:spacing w:line="360" w:lineRule="auto"/>
            <w:ind w:left="0" w:firstLine="0"/>
            <w:jc w:val="center"/>
          </w:pPr>
        </w:pPrChange>
      </w:pPr>
      <w:bookmarkStart w:id="4366" w:name="_Toc424808544"/>
      <w:bookmarkStart w:id="4367" w:name="_Toc431211928"/>
      <w:del w:id="4368" w:author="Microsoft account" w:date="2015-09-28T14:02:00Z">
        <w:r w:rsidRPr="00272777" w:rsidDel="00F44F78">
          <w:rPr>
            <w:rFonts w:asciiTheme="majorHAnsi" w:hAnsiTheme="majorHAnsi" w:cstheme="majorHAnsi"/>
            <w:b w:val="0"/>
            <w:bCs w:val="0"/>
            <w:sz w:val="26"/>
            <w:szCs w:val="26"/>
          </w:rPr>
          <w:delText>CONCLUSION</w:delText>
        </w:r>
        <w:bookmarkEnd w:id="4366"/>
        <w:bookmarkEnd w:id="4367"/>
      </w:del>
    </w:p>
    <w:p w14:paraId="62D67D6D" w14:textId="5EE7BC1D" w:rsidR="00132071" w:rsidRPr="00272777" w:rsidDel="00F44F78" w:rsidRDefault="00132071">
      <w:pPr>
        <w:tabs>
          <w:tab w:val="left" w:pos="284"/>
          <w:tab w:val="left" w:pos="426"/>
        </w:tabs>
        <w:spacing w:line="276" w:lineRule="auto"/>
        <w:jc w:val="both"/>
        <w:rPr>
          <w:del w:id="4369" w:author="Microsoft account" w:date="2015-09-28T14:02:00Z"/>
          <w:rFonts w:asciiTheme="majorHAnsi" w:hAnsiTheme="majorHAnsi" w:cstheme="majorHAnsi"/>
          <w:sz w:val="26"/>
          <w:szCs w:val="26"/>
        </w:rPr>
        <w:pPrChange w:id="4370" w:author="Microsoft account" w:date="2015-09-28T13:51:00Z">
          <w:pPr>
            <w:tabs>
              <w:tab w:val="left" w:pos="720"/>
            </w:tabs>
            <w:spacing w:line="360" w:lineRule="auto"/>
            <w:jc w:val="both"/>
          </w:pPr>
        </w:pPrChange>
      </w:pPr>
      <w:del w:id="4371" w:author="Microsoft account" w:date="2015-09-28T14:02:00Z">
        <w:r w:rsidRPr="00272777" w:rsidDel="00F44F78">
          <w:rPr>
            <w:rFonts w:asciiTheme="majorHAnsi" w:hAnsiTheme="majorHAnsi" w:cstheme="majorHAnsi"/>
            <w:sz w:val="26"/>
            <w:szCs w:val="26"/>
          </w:rPr>
          <w:tab/>
          <w:delText xml:space="preserve">In conclusion, the thesis work was successfully developed to be a completed device. The analog front-end circuit demonstrated the reliable work on capturing the real-time ECG signal without noises or delay. The wireless transceiver via BLE proved to be an excellent choice because of the compatibility with smartphone, high speed, and low power consumption. The device additionally showed the good experience when being worn on the chest of the patient. This proves that an ECG acquisition device can be made more comfortable without losing quality. This is feasible by intelligently integrating the wearable electronics, provided by TI, into a compact design. The author, being really multifaceted, covers a broad range of hardware as well as software skills. This gives the project the opportunity to successfully integrate a multitude of technology aspects and to bring to the mass market a promising wearable ECG system. </w:delText>
        </w:r>
      </w:del>
    </w:p>
    <w:p w14:paraId="5996A373" w14:textId="156509F8" w:rsidR="00132071" w:rsidRPr="00272777" w:rsidDel="00F44F78" w:rsidRDefault="00132071">
      <w:pPr>
        <w:pStyle w:val="BodyText"/>
        <w:tabs>
          <w:tab w:val="left" w:pos="284"/>
        </w:tabs>
        <w:spacing w:before="9" w:line="276" w:lineRule="auto"/>
        <w:ind w:left="0" w:right="6"/>
        <w:jc w:val="both"/>
        <w:rPr>
          <w:del w:id="4372" w:author="Microsoft account" w:date="2015-09-28T14:02:00Z"/>
          <w:rFonts w:asciiTheme="majorHAnsi" w:hAnsiTheme="majorHAnsi" w:cstheme="majorHAnsi"/>
          <w:sz w:val="26"/>
          <w:szCs w:val="26"/>
        </w:rPr>
        <w:pPrChange w:id="4373" w:author="Microsoft account" w:date="2015-09-28T13:51:00Z">
          <w:pPr>
            <w:pStyle w:val="BodyText"/>
            <w:spacing w:before="9" w:line="360" w:lineRule="auto"/>
            <w:ind w:left="0" w:right="6"/>
            <w:jc w:val="both"/>
          </w:pPr>
        </w:pPrChange>
      </w:pPr>
      <w:del w:id="4374" w:author="Microsoft account" w:date="2015-09-28T14:02:00Z">
        <w:r w:rsidRPr="00272777" w:rsidDel="00F44F78">
          <w:rPr>
            <w:rFonts w:asciiTheme="majorHAnsi" w:hAnsiTheme="majorHAnsi" w:cstheme="majorHAnsi"/>
            <w:sz w:val="26"/>
            <w:szCs w:val="26"/>
          </w:rPr>
          <w:tab/>
          <w:delText>Telemedicine</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has</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been</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developed</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decades</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other</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countries.</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However,</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Vietnam</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and South</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East</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Asia</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countries,</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this</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a</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new</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field.</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We</w:delText>
        </w:r>
        <w:r w:rsidRPr="00272777" w:rsidDel="00F44F78">
          <w:rPr>
            <w:rFonts w:asciiTheme="majorHAnsi" w:hAnsiTheme="majorHAnsi" w:cstheme="majorHAnsi"/>
            <w:spacing w:val="12"/>
            <w:sz w:val="26"/>
            <w:szCs w:val="26"/>
          </w:rPr>
          <w:delText xml:space="preserve"> </w:delText>
        </w:r>
        <w:r w:rsidRPr="00272777" w:rsidDel="00F44F78">
          <w:rPr>
            <w:rFonts w:asciiTheme="majorHAnsi" w:hAnsiTheme="majorHAnsi" w:cstheme="majorHAnsi"/>
            <w:sz w:val="26"/>
            <w:szCs w:val="26"/>
          </w:rPr>
          <w:delText>are</w:delText>
        </w:r>
        <w:r w:rsidRPr="00272777" w:rsidDel="00F44F78">
          <w:rPr>
            <w:rFonts w:asciiTheme="majorHAnsi" w:hAnsiTheme="majorHAnsi" w:cstheme="majorHAnsi"/>
            <w:spacing w:val="18"/>
            <w:sz w:val="26"/>
            <w:szCs w:val="26"/>
          </w:rPr>
          <w:delText xml:space="preserve"> </w:delText>
        </w:r>
        <w:r w:rsidRPr="00272777" w:rsidDel="00F44F78">
          <w:rPr>
            <w:rFonts w:asciiTheme="majorHAnsi" w:hAnsiTheme="majorHAnsi" w:cstheme="majorHAnsi"/>
            <w:sz w:val="26"/>
            <w:szCs w:val="26"/>
          </w:rPr>
          <w:delText>now</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find</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more</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projects</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that</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study about</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applications</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and</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implementations</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telemedicine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47"/>
            <w:sz w:val="26"/>
            <w:szCs w:val="26"/>
          </w:rPr>
          <w:delText xml:space="preserve"> </w:delText>
        </w:r>
        <w:r w:rsidRPr="00272777" w:rsidDel="00F44F78">
          <w:rPr>
            <w:rFonts w:asciiTheme="majorHAnsi" w:hAnsiTheme="majorHAnsi" w:cstheme="majorHAnsi"/>
            <w:sz w:val="26"/>
            <w:szCs w:val="26"/>
          </w:rPr>
          <w:delText>Vietnam,</w:delText>
        </w:r>
        <w:r w:rsidRPr="00272777" w:rsidDel="00F44F78">
          <w:rPr>
            <w:rFonts w:asciiTheme="majorHAnsi" w:hAnsiTheme="majorHAnsi" w:cstheme="majorHAnsi"/>
            <w:spacing w:val="46"/>
            <w:sz w:val="26"/>
            <w:szCs w:val="26"/>
          </w:rPr>
          <w:delText xml:space="preserve"> </w:delText>
        </w:r>
        <w:r w:rsidRPr="00272777" w:rsidDel="00F44F78">
          <w:rPr>
            <w:rFonts w:asciiTheme="majorHAnsi" w:hAnsiTheme="majorHAnsi" w:cstheme="majorHAnsi"/>
            <w:sz w:val="26"/>
            <w:szCs w:val="26"/>
          </w:rPr>
          <w:delText>especially</w:delText>
        </w:r>
        <w:r w:rsidRPr="00272777" w:rsidDel="00F44F78">
          <w:rPr>
            <w:rFonts w:asciiTheme="majorHAnsi" w:hAnsiTheme="majorHAnsi" w:cstheme="majorHAnsi"/>
            <w:spacing w:val="39"/>
            <w:sz w:val="26"/>
            <w:szCs w:val="26"/>
          </w:rPr>
          <w:delText xml:space="preserve"> </w:delText>
        </w:r>
        <w:r w:rsidRPr="00272777" w:rsidDel="00F44F78">
          <w:rPr>
            <w:rFonts w:asciiTheme="majorHAnsi" w:hAnsiTheme="majorHAnsi" w:cstheme="majorHAnsi"/>
            <w:sz w:val="26"/>
            <w:szCs w:val="26"/>
          </w:rPr>
          <w:delText>in Biomedical Engineering departments – HCMIU. Inspiring from those spirits, this</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project aims to build a complete tele-medical system for ambulatory</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electrocardiogram applications. In cooperating with the wireless ECG module, designed by other student,</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a novel</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transmitting</w:delText>
        </w:r>
        <w:r w:rsidRPr="00272777" w:rsidDel="00F44F78">
          <w:rPr>
            <w:rFonts w:asciiTheme="majorHAnsi" w:hAnsiTheme="majorHAnsi" w:cstheme="majorHAnsi"/>
            <w:spacing w:val="31"/>
            <w:sz w:val="26"/>
            <w:szCs w:val="26"/>
          </w:rPr>
          <w:delText xml:space="preserve"> </w:delText>
        </w:r>
        <w:r w:rsidRPr="00272777" w:rsidDel="00F44F78">
          <w:rPr>
            <w:rFonts w:asciiTheme="majorHAnsi" w:hAnsiTheme="majorHAnsi" w:cstheme="majorHAnsi"/>
            <w:sz w:val="26"/>
            <w:szCs w:val="26"/>
          </w:rPr>
          <w:delText>pathway</w:delText>
        </w:r>
        <w:r w:rsidRPr="00272777" w:rsidDel="00F44F78">
          <w:rPr>
            <w:rFonts w:asciiTheme="majorHAnsi" w:hAnsiTheme="majorHAnsi" w:cstheme="majorHAnsi"/>
            <w:spacing w:val="26"/>
            <w:sz w:val="26"/>
            <w:szCs w:val="26"/>
          </w:rPr>
          <w:delText xml:space="preserve"> </w:delText>
        </w:r>
        <w:r w:rsidRPr="00272777" w:rsidDel="00F44F78">
          <w:rPr>
            <w:rFonts w:asciiTheme="majorHAnsi" w:hAnsiTheme="majorHAnsi" w:cstheme="majorHAnsi"/>
            <w:sz w:val="26"/>
            <w:szCs w:val="26"/>
          </w:rPr>
          <w:delText>using</w:delText>
        </w:r>
        <w:r w:rsidRPr="00272777" w:rsidDel="00F44F78">
          <w:rPr>
            <w:rFonts w:asciiTheme="majorHAnsi" w:hAnsiTheme="majorHAnsi" w:cstheme="majorHAnsi"/>
            <w:spacing w:val="33"/>
            <w:sz w:val="26"/>
            <w:szCs w:val="26"/>
          </w:rPr>
          <w:delText xml:space="preserve"> </w:delText>
        </w:r>
        <w:r w:rsidRPr="00272777" w:rsidDel="00F44F78">
          <w:rPr>
            <w:rFonts w:asciiTheme="majorHAnsi" w:hAnsiTheme="majorHAnsi" w:cstheme="majorHAnsi"/>
            <w:sz w:val="26"/>
            <w:szCs w:val="26"/>
          </w:rPr>
          <w:delText>Bluetooth</w:delText>
        </w:r>
        <w:r w:rsidRPr="00272777" w:rsidDel="00F44F78">
          <w:rPr>
            <w:rFonts w:asciiTheme="majorHAnsi" w:hAnsiTheme="majorHAnsi" w:cstheme="majorHAnsi"/>
            <w:spacing w:val="36"/>
            <w:sz w:val="26"/>
            <w:szCs w:val="26"/>
          </w:rPr>
          <w:delText xml:space="preserve"> </w:delText>
        </w:r>
        <w:r w:rsidRPr="00272777" w:rsidDel="00F44F78">
          <w:rPr>
            <w:rFonts w:asciiTheme="majorHAnsi" w:hAnsiTheme="majorHAnsi" w:cstheme="majorHAnsi"/>
            <w:sz w:val="26"/>
            <w:szCs w:val="26"/>
          </w:rPr>
          <w:delText>Low</w:delText>
        </w:r>
        <w:r w:rsidRPr="00272777" w:rsidDel="00F44F78">
          <w:rPr>
            <w:rFonts w:asciiTheme="majorHAnsi" w:hAnsiTheme="majorHAnsi" w:cstheme="majorHAnsi"/>
            <w:spacing w:val="33"/>
            <w:sz w:val="26"/>
            <w:szCs w:val="26"/>
          </w:rPr>
          <w:delText xml:space="preserve"> </w:delText>
        </w:r>
        <w:r w:rsidRPr="00272777" w:rsidDel="00F44F78">
          <w:rPr>
            <w:rFonts w:asciiTheme="majorHAnsi" w:hAnsiTheme="majorHAnsi" w:cstheme="majorHAnsi"/>
            <w:sz w:val="26"/>
            <w:szCs w:val="26"/>
          </w:rPr>
          <w:delText>Energy,</w:delText>
        </w:r>
        <w:r w:rsidRPr="00272777" w:rsidDel="00F44F78">
          <w:rPr>
            <w:rFonts w:asciiTheme="majorHAnsi" w:hAnsiTheme="majorHAnsi" w:cstheme="majorHAnsi"/>
            <w:spacing w:val="33"/>
            <w:sz w:val="26"/>
            <w:szCs w:val="26"/>
          </w:rPr>
          <w:delText xml:space="preserve"> </w:delText>
        </w:r>
        <w:r w:rsidRPr="00272777" w:rsidDel="00F44F78">
          <w:rPr>
            <w:rFonts w:asciiTheme="majorHAnsi" w:hAnsiTheme="majorHAnsi" w:cstheme="majorHAnsi"/>
            <w:sz w:val="26"/>
            <w:szCs w:val="26"/>
          </w:rPr>
          <w:delText>TCP/IP</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sockets</w:delText>
        </w:r>
        <w:r w:rsidRPr="00272777" w:rsidDel="00F44F78">
          <w:rPr>
            <w:rFonts w:asciiTheme="majorHAnsi" w:hAnsiTheme="majorHAnsi" w:cstheme="majorHAnsi"/>
            <w:spacing w:val="34"/>
            <w:sz w:val="26"/>
            <w:szCs w:val="26"/>
          </w:rPr>
          <w:delText xml:space="preserve"> </w:delText>
        </w:r>
        <w:r w:rsidRPr="00272777" w:rsidDel="00F44F78">
          <w:rPr>
            <w:rFonts w:asciiTheme="majorHAnsi" w:hAnsiTheme="majorHAnsi" w:cstheme="majorHAnsi"/>
            <w:sz w:val="26"/>
            <w:szCs w:val="26"/>
          </w:rPr>
          <w:delText>and</w:delText>
        </w:r>
        <w:r w:rsidRPr="00272777" w:rsidDel="00F44F78">
          <w:rPr>
            <w:rFonts w:asciiTheme="majorHAnsi" w:hAnsiTheme="majorHAnsi" w:cstheme="majorHAnsi"/>
            <w:spacing w:val="36"/>
            <w:sz w:val="26"/>
            <w:szCs w:val="26"/>
          </w:rPr>
          <w:delText xml:space="preserve"> </w:delText>
        </w:r>
        <w:r w:rsidRPr="00272777" w:rsidDel="00F44F78">
          <w:rPr>
            <w:rFonts w:asciiTheme="majorHAnsi" w:hAnsiTheme="majorHAnsi" w:cstheme="majorHAnsi"/>
            <w:sz w:val="26"/>
            <w:szCs w:val="26"/>
          </w:rPr>
          <w:delText>Internet web-based server protocols is</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established.</w:delText>
        </w:r>
      </w:del>
    </w:p>
    <w:p w14:paraId="03095F5A" w14:textId="6A56031E" w:rsidR="009C77A2" w:rsidRPr="00272777" w:rsidDel="00F44F78" w:rsidRDefault="00132071">
      <w:pPr>
        <w:pStyle w:val="BodyText"/>
        <w:tabs>
          <w:tab w:val="left" w:pos="284"/>
        </w:tabs>
        <w:spacing w:before="207" w:line="276" w:lineRule="auto"/>
        <w:ind w:left="0" w:right="6"/>
        <w:jc w:val="both"/>
        <w:rPr>
          <w:del w:id="4375" w:author="Microsoft account" w:date="2015-09-28T14:02:00Z"/>
          <w:rFonts w:asciiTheme="majorHAnsi" w:hAnsiTheme="majorHAnsi" w:cstheme="majorHAnsi"/>
          <w:sz w:val="26"/>
          <w:szCs w:val="26"/>
        </w:rPr>
        <w:pPrChange w:id="4376" w:author="Microsoft account" w:date="2015-09-28T13:51:00Z">
          <w:pPr>
            <w:pStyle w:val="BodyText"/>
            <w:spacing w:before="207" w:line="360" w:lineRule="auto"/>
            <w:ind w:left="0" w:right="6"/>
            <w:jc w:val="both"/>
          </w:pPr>
        </w:pPrChange>
      </w:pPr>
      <w:del w:id="4377" w:author="Microsoft account" w:date="2015-09-28T14:02:00Z">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analysis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aspects,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BLE</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protocol</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performed</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fast</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and</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precisely</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transmitting</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signal</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to Android</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smartphone.</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maximum</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distance</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practical</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experiment</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15</w:delText>
        </w:r>
        <w:r w:rsidRPr="00272777" w:rsidDel="00F44F78">
          <w:rPr>
            <w:rFonts w:asciiTheme="majorHAnsi" w:hAnsiTheme="majorHAnsi" w:cstheme="majorHAnsi"/>
            <w:spacing w:val="20"/>
            <w:sz w:val="26"/>
            <w:szCs w:val="26"/>
          </w:rPr>
          <w:delText xml:space="preserve"> </w:delText>
        </w:r>
        <w:r w:rsidRPr="00272777" w:rsidDel="00F44F78">
          <w:rPr>
            <w:rFonts w:asciiTheme="majorHAnsi" w:hAnsiTheme="majorHAnsi" w:cstheme="majorHAnsi"/>
            <w:sz w:val="26"/>
            <w:szCs w:val="26"/>
          </w:rPr>
          <w:delText>meters,</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with respects to 20 meters in reference. The further distance the slower performance. TCP/IP sockets protocol shows its advantage in speed and accuracy in data wireless</w:delText>
        </w:r>
        <w:r w:rsidRPr="00272777" w:rsidDel="00F44F78">
          <w:rPr>
            <w:rFonts w:asciiTheme="majorHAnsi" w:hAnsiTheme="majorHAnsi" w:cstheme="majorHAnsi"/>
            <w:spacing w:val="18"/>
            <w:sz w:val="26"/>
            <w:szCs w:val="26"/>
          </w:rPr>
          <w:delText xml:space="preserve"> </w:delText>
        </w:r>
        <w:r w:rsidRPr="00272777" w:rsidDel="00F44F78">
          <w:rPr>
            <w:rFonts w:asciiTheme="majorHAnsi" w:hAnsiTheme="majorHAnsi" w:cstheme="majorHAnsi"/>
            <w:sz w:val="26"/>
            <w:szCs w:val="26"/>
          </w:rPr>
          <w:delText xml:space="preserve">transmission. </w:delText>
        </w:r>
      </w:del>
    </w:p>
    <w:p w14:paraId="199BBABE" w14:textId="00C28FA9" w:rsidR="009C77A2" w:rsidRPr="00272777" w:rsidDel="00DA23EA" w:rsidRDefault="009C77A2">
      <w:pPr>
        <w:pStyle w:val="BodyText"/>
        <w:tabs>
          <w:tab w:val="left" w:pos="284"/>
        </w:tabs>
        <w:spacing w:before="207" w:line="276" w:lineRule="auto"/>
        <w:ind w:left="0" w:right="6"/>
        <w:jc w:val="both"/>
        <w:rPr>
          <w:del w:id="4378" w:author="Microsoft account" w:date="2015-09-28T13:50:00Z"/>
          <w:rFonts w:asciiTheme="majorHAnsi" w:hAnsiTheme="majorHAnsi" w:cstheme="majorHAnsi"/>
          <w:sz w:val="26"/>
          <w:szCs w:val="26"/>
        </w:rPr>
        <w:pPrChange w:id="4379" w:author="Microsoft account" w:date="2015-09-28T13:51:00Z">
          <w:pPr>
            <w:pStyle w:val="BodyText"/>
            <w:spacing w:before="207" w:line="360" w:lineRule="auto"/>
            <w:ind w:left="0" w:right="6"/>
            <w:jc w:val="both"/>
          </w:pPr>
        </w:pPrChange>
      </w:pPr>
    </w:p>
    <w:p w14:paraId="0657C39A" w14:textId="66BB582A" w:rsidR="00132071" w:rsidRPr="00272777" w:rsidDel="00F44F78" w:rsidRDefault="00132071">
      <w:pPr>
        <w:pStyle w:val="BodyText"/>
        <w:tabs>
          <w:tab w:val="left" w:pos="284"/>
        </w:tabs>
        <w:spacing w:before="207" w:line="276" w:lineRule="auto"/>
        <w:ind w:left="0" w:right="6"/>
        <w:jc w:val="both"/>
        <w:rPr>
          <w:del w:id="4380" w:author="Microsoft account" w:date="2015-09-28T14:02:00Z"/>
          <w:rFonts w:asciiTheme="majorHAnsi" w:hAnsiTheme="majorHAnsi" w:cstheme="majorHAnsi"/>
          <w:sz w:val="26"/>
          <w:szCs w:val="26"/>
        </w:rPr>
        <w:pPrChange w:id="4381" w:author="Microsoft account" w:date="2015-09-28T13:51:00Z">
          <w:pPr>
            <w:pStyle w:val="BodyText"/>
            <w:spacing w:before="207" w:line="360" w:lineRule="auto"/>
            <w:ind w:left="0" w:right="6"/>
            <w:jc w:val="both"/>
          </w:pPr>
        </w:pPrChange>
      </w:pPr>
      <w:del w:id="4382" w:author="Microsoft account" w:date="2015-09-28T14:02:00Z">
        <w:r w:rsidRPr="00272777" w:rsidDel="00F44F78">
          <w:rPr>
            <w:rFonts w:asciiTheme="majorHAnsi" w:hAnsiTheme="majorHAnsi" w:cstheme="majorHAnsi"/>
            <w:sz w:val="26"/>
            <w:szCs w:val="26"/>
          </w:rPr>
          <w:delText>A</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new</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server</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program</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on</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C-sharp,</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which</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shows</w:delText>
        </w:r>
        <w:r w:rsidRPr="00272777" w:rsidDel="00F44F78">
          <w:rPr>
            <w:rFonts w:asciiTheme="majorHAnsi" w:hAnsiTheme="majorHAnsi" w:cstheme="majorHAnsi"/>
            <w:spacing w:val="14"/>
            <w:sz w:val="26"/>
            <w:szCs w:val="26"/>
          </w:rPr>
          <w:delText xml:space="preserve"> </w:delText>
        </w:r>
        <w:r w:rsidRPr="00272777" w:rsidDel="00F44F78">
          <w:rPr>
            <w:rFonts w:asciiTheme="majorHAnsi" w:hAnsiTheme="majorHAnsi" w:cstheme="majorHAnsi"/>
            <w:sz w:val="26"/>
            <w:szCs w:val="26"/>
          </w:rPr>
          <w:delText>better</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performance</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speed,</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is</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created to replace previous MATLAB vesion. This method should be more considered in</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hospital or clinics applications. Besides, the method of global web-based server has been proposed</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in</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order</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overcome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the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local</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area</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usage</w:delText>
        </w:r>
        <w:r w:rsidRPr="00272777" w:rsidDel="00F44F78">
          <w:rPr>
            <w:rFonts w:asciiTheme="majorHAnsi" w:hAnsiTheme="majorHAnsi" w:cstheme="majorHAnsi"/>
            <w:spacing w:val="43"/>
            <w:sz w:val="26"/>
            <w:szCs w:val="26"/>
          </w:rPr>
          <w:delText xml:space="preserve"> </w:delText>
        </w:r>
        <w:r w:rsidRPr="00272777" w:rsidDel="00F44F78">
          <w:rPr>
            <w:rFonts w:asciiTheme="majorHAnsi" w:hAnsiTheme="majorHAnsi" w:cstheme="majorHAnsi"/>
            <w:sz w:val="26"/>
            <w:szCs w:val="26"/>
          </w:rPr>
          <w:delText>limitationof</w:delText>
        </w:r>
        <w:r w:rsidRPr="00272777" w:rsidDel="00F44F78">
          <w:rPr>
            <w:rFonts w:asciiTheme="majorHAnsi" w:hAnsiTheme="majorHAnsi" w:cstheme="majorHAnsi"/>
            <w:spacing w:val="44"/>
            <w:sz w:val="26"/>
            <w:szCs w:val="26"/>
          </w:rPr>
          <w:delText xml:space="preserve"> </w:delText>
        </w:r>
        <w:r w:rsidRPr="00272777" w:rsidDel="00F44F78">
          <w:rPr>
            <w:rFonts w:asciiTheme="majorHAnsi" w:hAnsiTheme="majorHAnsi" w:cstheme="majorHAnsi"/>
            <w:sz w:val="26"/>
            <w:szCs w:val="26"/>
          </w:rPr>
          <w:delText>TCP/IP</w:delText>
        </w:r>
        <w:r w:rsidRPr="00272777" w:rsidDel="00F44F78">
          <w:rPr>
            <w:rFonts w:asciiTheme="majorHAnsi" w:hAnsiTheme="majorHAnsi" w:cstheme="majorHAnsi"/>
            <w:spacing w:val="45"/>
            <w:sz w:val="26"/>
            <w:szCs w:val="26"/>
          </w:rPr>
          <w:delText xml:space="preserve"> </w:delText>
        </w:r>
        <w:r w:rsidRPr="00272777" w:rsidDel="00F44F78">
          <w:rPr>
            <w:rFonts w:asciiTheme="majorHAnsi" w:hAnsiTheme="majorHAnsi" w:cstheme="majorHAnsi"/>
            <w:sz w:val="26"/>
            <w:szCs w:val="26"/>
          </w:rPr>
          <w:delText>sockets</w:delText>
        </w:r>
        <w:r w:rsidRPr="00272777" w:rsidDel="00F44F78">
          <w:rPr>
            <w:rFonts w:asciiTheme="majorHAnsi" w:hAnsiTheme="majorHAnsi" w:cstheme="majorHAnsi"/>
            <w:spacing w:val="45"/>
            <w:sz w:val="26"/>
            <w:szCs w:val="26"/>
          </w:rPr>
          <w:delText xml:space="preserve"> </w:delText>
        </w:r>
        <w:r w:rsidRPr="00272777" w:rsidDel="00F44F78">
          <w:rPr>
            <w:rFonts w:asciiTheme="majorHAnsi" w:hAnsiTheme="majorHAnsi" w:cstheme="majorHAnsi"/>
            <w:sz w:val="26"/>
            <w:szCs w:val="26"/>
          </w:rPr>
          <w:delText xml:space="preserve">one. Although, the transmission of this method is unstable and slower, it is suitable for </w:delText>
        </w:r>
        <w:r w:rsidR="009C77A2" w:rsidRPr="00272777" w:rsidDel="00F44F78">
          <w:rPr>
            <w:rFonts w:asciiTheme="majorHAnsi" w:hAnsiTheme="majorHAnsi" w:cstheme="majorHAnsi"/>
            <w:sz w:val="26"/>
            <w:szCs w:val="26"/>
          </w:rPr>
          <w:delText xml:space="preserve">the </w:delText>
        </w:r>
        <w:r w:rsidRPr="00272777" w:rsidDel="00F44F78">
          <w:rPr>
            <w:rFonts w:asciiTheme="majorHAnsi" w:hAnsiTheme="majorHAnsi" w:cstheme="majorHAnsi"/>
            <w:sz w:val="26"/>
            <w:szCs w:val="26"/>
          </w:rPr>
          <w:delText>high</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mobility</w:delText>
        </w:r>
        <w:r w:rsidRPr="00272777" w:rsidDel="00F44F78">
          <w:rPr>
            <w:rFonts w:asciiTheme="majorHAnsi" w:hAnsiTheme="majorHAnsi" w:cstheme="majorHAnsi"/>
            <w:spacing w:val="37"/>
            <w:sz w:val="26"/>
            <w:szCs w:val="26"/>
          </w:rPr>
          <w:delText xml:space="preserve"> </w:delText>
        </w:r>
        <w:r w:rsidRPr="00272777" w:rsidDel="00F44F78">
          <w:rPr>
            <w:rFonts w:asciiTheme="majorHAnsi" w:hAnsiTheme="majorHAnsi" w:cstheme="majorHAnsi"/>
            <w:sz w:val="26"/>
            <w:szCs w:val="26"/>
          </w:rPr>
          <w:delText>users</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or</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emergency</w:delText>
        </w:r>
        <w:r w:rsidRPr="00272777" w:rsidDel="00F44F78">
          <w:rPr>
            <w:rFonts w:asciiTheme="majorHAnsi" w:hAnsiTheme="majorHAnsi" w:cstheme="majorHAnsi"/>
            <w:spacing w:val="37"/>
            <w:sz w:val="26"/>
            <w:szCs w:val="26"/>
          </w:rPr>
          <w:delText xml:space="preserve"> </w:delText>
        </w:r>
        <w:r w:rsidRPr="00272777" w:rsidDel="00F44F78">
          <w:rPr>
            <w:rFonts w:asciiTheme="majorHAnsi" w:hAnsiTheme="majorHAnsi" w:cstheme="majorHAnsi"/>
            <w:sz w:val="26"/>
            <w:szCs w:val="26"/>
          </w:rPr>
          <w:delText>due</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to</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its</w:delText>
        </w:r>
        <w:r w:rsidRPr="00272777" w:rsidDel="00F44F78">
          <w:rPr>
            <w:rFonts w:asciiTheme="majorHAnsi" w:hAnsiTheme="majorHAnsi" w:cstheme="majorHAnsi"/>
            <w:spacing w:val="42"/>
            <w:sz w:val="26"/>
            <w:szCs w:val="26"/>
          </w:rPr>
          <w:delText xml:space="preserve"> </w:delText>
        </w:r>
        <w:r w:rsidRPr="00272777" w:rsidDel="00F44F78">
          <w:rPr>
            <w:rFonts w:asciiTheme="majorHAnsi" w:hAnsiTheme="majorHAnsi" w:cstheme="majorHAnsi"/>
            <w:sz w:val="26"/>
            <w:szCs w:val="26"/>
          </w:rPr>
          <w:delText>wide</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range</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of</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transmission.</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3G</w:delText>
        </w:r>
        <w:r w:rsidRPr="00272777" w:rsidDel="00F44F78">
          <w:rPr>
            <w:rFonts w:asciiTheme="majorHAnsi" w:hAnsiTheme="majorHAnsi" w:cstheme="majorHAnsi"/>
            <w:spacing w:val="41"/>
            <w:sz w:val="26"/>
            <w:szCs w:val="26"/>
          </w:rPr>
          <w:delText xml:space="preserve"> </w:delText>
        </w:r>
        <w:r w:rsidRPr="00272777" w:rsidDel="00F44F78">
          <w:rPr>
            <w:rFonts w:asciiTheme="majorHAnsi" w:hAnsiTheme="majorHAnsi" w:cstheme="majorHAnsi"/>
            <w:sz w:val="26"/>
            <w:szCs w:val="26"/>
          </w:rPr>
          <w:delText>wireless system is implemented, which is expected to enhance the stability of</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signal.</w:delText>
        </w:r>
      </w:del>
    </w:p>
    <w:p w14:paraId="6FF79461" w14:textId="3B1D9B38" w:rsidR="00132071" w:rsidRPr="00272777" w:rsidDel="00F44F78" w:rsidRDefault="00132071">
      <w:pPr>
        <w:pStyle w:val="BodyText"/>
        <w:tabs>
          <w:tab w:val="left" w:pos="284"/>
        </w:tabs>
        <w:spacing w:before="204" w:line="276" w:lineRule="auto"/>
        <w:ind w:left="0" w:right="138"/>
        <w:jc w:val="both"/>
        <w:rPr>
          <w:del w:id="4383" w:author="Microsoft account" w:date="2015-09-28T14:02:00Z"/>
          <w:rFonts w:asciiTheme="majorHAnsi" w:hAnsiTheme="majorHAnsi" w:cstheme="majorHAnsi"/>
          <w:sz w:val="26"/>
          <w:szCs w:val="26"/>
        </w:rPr>
        <w:pPrChange w:id="4384" w:author="Microsoft account" w:date="2015-09-28T13:51:00Z">
          <w:pPr>
            <w:pStyle w:val="BodyText"/>
            <w:spacing w:before="204" w:line="360" w:lineRule="auto"/>
            <w:ind w:left="0" w:right="138"/>
            <w:jc w:val="both"/>
          </w:pPr>
        </w:pPrChange>
      </w:pPr>
      <w:del w:id="4385" w:author="Microsoft account" w:date="2015-09-28T14:02:00Z">
        <w:r w:rsidRPr="00272777" w:rsidDel="00F44F78">
          <w:rPr>
            <w:rFonts w:asciiTheme="majorHAnsi" w:hAnsiTheme="majorHAnsi" w:cstheme="majorHAnsi"/>
            <w:sz w:val="26"/>
            <w:szCs w:val="26"/>
          </w:rPr>
          <w:delText>For future applications, Holter ECG with wireless system is a potential solution</w:delText>
        </w:r>
        <w:r w:rsidRPr="00272777" w:rsidDel="00F44F78">
          <w:rPr>
            <w:rFonts w:asciiTheme="majorHAnsi" w:hAnsiTheme="majorHAnsi" w:cstheme="majorHAnsi"/>
            <w:spacing w:val="-11"/>
            <w:sz w:val="26"/>
            <w:szCs w:val="26"/>
          </w:rPr>
          <w:delText xml:space="preserve"> </w:delText>
        </w:r>
        <w:r w:rsidRPr="00272777" w:rsidDel="00F44F78">
          <w:rPr>
            <w:rFonts w:asciiTheme="majorHAnsi" w:hAnsiTheme="majorHAnsi" w:cstheme="majorHAnsi"/>
            <w:sz w:val="26"/>
            <w:szCs w:val="26"/>
          </w:rPr>
          <w:delText>for telemedicine, especially in heart diseases. This system gives patients and doctors</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chance to predict the occurrence of some dangerous diseases, such as silent ischemia. In</w:delText>
        </w:r>
        <w:r w:rsidRPr="00272777" w:rsidDel="00F44F78">
          <w:rPr>
            <w:rFonts w:asciiTheme="majorHAnsi" w:hAnsiTheme="majorHAnsi" w:cstheme="majorHAnsi"/>
            <w:spacing w:val="-12"/>
            <w:sz w:val="26"/>
            <w:szCs w:val="26"/>
          </w:rPr>
          <w:delText xml:space="preserve"> </w:delText>
        </w:r>
        <w:r w:rsidRPr="00272777" w:rsidDel="00F44F78">
          <w:rPr>
            <w:rFonts w:asciiTheme="majorHAnsi" w:hAnsiTheme="majorHAnsi" w:cstheme="majorHAnsi"/>
            <w:sz w:val="26"/>
            <w:szCs w:val="26"/>
          </w:rPr>
          <w:delText>addition, this is a first step for constructing complete telemedicine healthcare systems on</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the Internet.</w:delText>
        </w:r>
      </w:del>
    </w:p>
    <w:p w14:paraId="0804383D" w14:textId="79D888AF" w:rsidR="00132071" w:rsidRPr="00272777" w:rsidDel="00F44F78" w:rsidRDefault="00132071">
      <w:pPr>
        <w:spacing w:line="276" w:lineRule="auto"/>
        <w:jc w:val="both"/>
        <w:rPr>
          <w:ins w:id="4386" w:author="Tim" w:date="2015-09-25T00:21:00Z"/>
          <w:del w:id="4387" w:author="Microsoft account" w:date="2015-09-28T14:02:00Z"/>
          <w:rFonts w:asciiTheme="majorHAnsi" w:hAnsiTheme="majorHAnsi" w:cstheme="majorHAnsi"/>
          <w:sz w:val="26"/>
          <w:szCs w:val="26"/>
        </w:rPr>
        <w:pPrChange w:id="4388" w:author="Microsoft account" w:date="2015-09-28T13:38:00Z">
          <w:pPr>
            <w:spacing w:line="360" w:lineRule="auto"/>
            <w:jc w:val="both"/>
          </w:pPr>
        </w:pPrChange>
      </w:pPr>
    </w:p>
    <w:p w14:paraId="48B8F898" w14:textId="12EA8F11" w:rsidR="00564064" w:rsidRPr="00564064" w:rsidRDefault="00103DDB" w:rsidP="00564064">
      <w:pPr>
        <w:spacing w:line="276" w:lineRule="auto"/>
        <w:jc w:val="center"/>
        <w:rPr>
          <w:del w:id="4389" w:author="Microsoft account" w:date="2015-09-28T13:49:00Z"/>
          <w:rFonts w:asciiTheme="majorHAnsi" w:hAnsiTheme="majorHAnsi" w:cstheme="majorHAnsi"/>
          <w:b/>
          <w:sz w:val="26"/>
          <w:szCs w:val="26"/>
          <w:lang w:val="en-US"/>
          <w:rPrChange w:id="4390" w:author="Microsoft account" w:date="2015-09-28T13:38:00Z">
            <w:rPr>
              <w:del w:id="4391" w:author="Microsoft account" w:date="2015-09-28T13:49:00Z"/>
              <w:rFonts w:asciiTheme="majorHAnsi" w:hAnsiTheme="majorHAnsi" w:cstheme="majorHAnsi"/>
              <w:sz w:val="26"/>
              <w:szCs w:val="26"/>
            </w:rPr>
          </w:rPrChange>
        </w:rPr>
        <w:sectPr w:rsidR="00564064" w:rsidRPr="00564064" w:rsidSect="00564064">
          <w:pgSz w:w="12240" w:h="15840"/>
          <w:pgMar w:top="2140" w:right="1300" w:bottom="1200" w:left="1701" w:header="639" w:footer="1008" w:gutter="0"/>
          <w:cols w:space="720"/>
          <w:sectPrChange w:id="4392" w:author="Microsoft account" w:date="2015-09-28T13:50:00Z">
            <w:sectPr w:rsidR="00564064" w:rsidRPr="00564064" w:rsidSect="00564064">
              <w:pgMar w:top="2140" w:right="1300" w:bottom="1200" w:left="1720" w:header="639" w:footer="1008" w:gutter="0"/>
            </w:sectPr>
          </w:sectPrChange>
        </w:sectPr>
        <w:pPrChange w:id="4393" w:author="Microsoft account" w:date="2015-09-28T13:38:00Z">
          <w:pPr>
            <w:spacing w:line="360" w:lineRule="auto"/>
            <w:jc w:val="both"/>
          </w:pPr>
        </w:pPrChange>
      </w:pPr>
      <w:ins w:id="4394" w:author="Tim" w:date="2015-09-25T00:21:00Z">
        <w:del w:id="4395" w:author="Microsoft account" w:date="2015-09-28T13:48:00Z">
          <w:r w:rsidRPr="00272777" w:rsidDel="00DA23EA">
            <w:rPr>
              <w:rFonts w:asciiTheme="majorHAnsi" w:hAnsiTheme="majorHAnsi" w:cstheme="majorHAnsi"/>
              <w:b/>
              <w:sz w:val="26"/>
              <w:szCs w:val="26"/>
              <w:lang w:val="en-US"/>
              <w:rPrChange w:id="4396" w:author="Microsoft account" w:date="2015-09-28T13:38:00Z">
                <w:rPr>
                  <w:rFonts w:asciiTheme="majorHAnsi" w:hAnsiTheme="majorHAnsi" w:cstheme="majorHAnsi"/>
                  <w:sz w:val="26"/>
                  <w:szCs w:val="26"/>
                  <w:lang w:val="en-US"/>
                </w:rPr>
              </w:rPrChange>
            </w:rPr>
            <w:delText>Ref</w:delText>
          </w:r>
        </w:del>
        <w:del w:id="4397" w:author="Microsoft account" w:date="2015-09-28T13:49:00Z">
          <w:r w:rsidRPr="00272777" w:rsidDel="00DA23EA">
            <w:rPr>
              <w:rFonts w:asciiTheme="majorHAnsi" w:hAnsiTheme="majorHAnsi" w:cstheme="majorHAnsi"/>
              <w:b/>
              <w:sz w:val="26"/>
              <w:szCs w:val="26"/>
              <w:lang w:val="en-US"/>
              <w:rPrChange w:id="4398" w:author="Microsoft account" w:date="2015-09-28T13:38:00Z">
                <w:rPr>
                  <w:rFonts w:asciiTheme="majorHAnsi" w:hAnsiTheme="majorHAnsi" w:cstheme="majorHAnsi"/>
                  <w:sz w:val="26"/>
                  <w:szCs w:val="26"/>
                  <w:lang w:val="en-US"/>
                </w:rPr>
              </w:rPrChange>
            </w:rPr>
            <w:delText>erences</w:delText>
          </w:r>
        </w:del>
      </w:ins>
    </w:p>
    <w:p w14:paraId="24EE3E53" w14:textId="6BF42EC2" w:rsidR="009C77A2" w:rsidRPr="00272777" w:rsidDel="00F44F78" w:rsidRDefault="009C77A2">
      <w:pPr>
        <w:pStyle w:val="ListParagraph"/>
        <w:widowControl w:val="0"/>
        <w:numPr>
          <w:ilvl w:val="0"/>
          <w:numId w:val="10"/>
        </w:numPr>
        <w:tabs>
          <w:tab w:val="left" w:pos="1161"/>
        </w:tabs>
        <w:spacing w:before="197" w:after="0"/>
        <w:ind w:left="0" w:right="312"/>
        <w:jc w:val="both"/>
        <w:rPr>
          <w:del w:id="4399" w:author="Microsoft account" w:date="2015-09-28T14:02:00Z"/>
          <w:rFonts w:asciiTheme="majorHAnsi" w:hAnsiTheme="majorHAnsi" w:cstheme="majorHAnsi"/>
          <w:sz w:val="26"/>
          <w:szCs w:val="26"/>
        </w:rPr>
        <w:pPrChange w:id="4400" w:author="Microsoft account" w:date="2015-09-28T13:38:00Z">
          <w:pPr>
            <w:pStyle w:val="ListParagraph"/>
            <w:widowControl w:val="0"/>
            <w:numPr>
              <w:numId w:val="10"/>
            </w:numPr>
            <w:tabs>
              <w:tab w:val="left" w:pos="1161"/>
            </w:tabs>
            <w:spacing w:before="197" w:after="0" w:line="240" w:lineRule="auto"/>
            <w:ind w:left="0" w:right="312" w:hanging="720"/>
            <w:jc w:val="both"/>
          </w:pPr>
        </w:pPrChange>
      </w:pPr>
      <w:del w:id="4401" w:author="Microsoft account" w:date="2015-09-28T14:02:00Z">
        <w:r w:rsidRPr="00272777" w:rsidDel="00F44F78">
          <w:rPr>
            <w:rFonts w:asciiTheme="majorHAnsi" w:hAnsiTheme="majorHAnsi" w:cstheme="majorHAnsi"/>
            <w:sz w:val="26"/>
            <w:szCs w:val="26"/>
          </w:rPr>
          <w:delText xml:space="preserve">Gacek, A.C. and W. Pedrycz, </w:delText>
        </w:r>
        <w:r w:rsidRPr="00272777" w:rsidDel="00F44F78">
          <w:rPr>
            <w:rFonts w:asciiTheme="majorHAnsi" w:hAnsiTheme="majorHAnsi" w:cstheme="majorHAnsi"/>
            <w:i/>
            <w:sz w:val="26"/>
            <w:szCs w:val="26"/>
          </w:rPr>
          <w:delText>ECG signal processing, classification, and interpretation :</w:delText>
        </w:r>
        <w:r w:rsidRPr="00272777" w:rsidDel="00F44F78">
          <w:rPr>
            <w:rFonts w:asciiTheme="majorHAnsi" w:hAnsiTheme="majorHAnsi" w:cstheme="majorHAnsi"/>
            <w:i/>
            <w:spacing w:val="-31"/>
            <w:sz w:val="26"/>
            <w:szCs w:val="26"/>
          </w:rPr>
          <w:delText xml:space="preserve"> </w:delText>
        </w:r>
        <w:r w:rsidRPr="00272777" w:rsidDel="00F44F78">
          <w:rPr>
            <w:rFonts w:asciiTheme="majorHAnsi" w:hAnsiTheme="majorHAnsi" w:cstheme="majorHAnsi"/>
            <w:i/>
            <w:sz w:val="26"/>
            <w:szCs w:val="26"/>
          </w:rPr>
          <w:delText>a comprehensive framework of computational intelligence</w:delText>
        </w:r>
        <w:r w:rsidRPr="00272777" w:rsidDel="00F44F78">
          <w:rPr>
            <w:rFonts w:asciiTheme="majorHAnsi" w:hAnsiTheme="majorHAnsi" w:cstheme="majorHAnsi"/>
            <w:sz w:val="26"/>
            <w:szCs w:val="26"/>
          </w:rPr>
          <w:delText>. 2012, London: New</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York Springer. x, 278</w:delText>
        </w:r>
        <w:r w:rsidRPr="00272777" w:rsidDel="00F44F78">
          <w:rPr>
            <w:rFonts w:asciiTheme="majorHAnsi" w:hAnsiTheme="majorHAnsi" w:cstheme="majorHAnsi"/>
            <w:spacing w:val="-3"/>
            <w:sz w:val="26"/>
            <w:szCs w:val="26"/>
          </w:rPr>
          <w:delText xml:space="preserve"> </w:delText>
        </w:r>
        <w:r w:rsidRPr="00272777" w:rsidDel="00F44F78">
          <w:rPr>
            <w:rFonts w:asciiTheme="majorHAnsi" w:hAnsiTheme="majorHAnsi" w:cstheme="majorHAnsi"/>
            <w:sz w:val="26"/>
            <w:szCs w:val="26"/>
          </w:rPr>
          <w:delText>p.</w:delText>
        </w:r>
      </w:del>
    </w:p>
    <w:p w14:paraId="62D9B889" w14:textId="44A1AFAC" w:rsidR="009C77A2" w:rsidRPr="00272777" w:rsidDel="00F44F78" w:rsidRDefault="009C77A2">
      <w:pPr>
        <w:pStyle w:val="ListParagraph"/>
        <w:widowControl w:val="0"/>
        <w:numPr>
          <w:ilvl w:val="0"/>
          <w:numId w:val="10"/>
        </w:numPr>
        <w:tabs>
          <w:tab w:val="left" w:pos="1161"/>
        </w:tabs>
        <w:spacing w:after="0"/>
        <w:ind w:left="0" w:right="620"/>
        <w:jc w:val="both"/>
        <w:rPr>
          <w:del w:id="4402" w:author="Microsoft account" w:date="2015-09-28T14:02:00Z"/>
          <w:rFonts w:asciiTheme="majorHAnsi" w:hAnsiTheme="majorHAnsi" w:cstheme="majorHAnsi"/>
          <w:sz w:val="26"/>
          <w:szCs w:val="26"/>
        </w:rPr>
        <w:pPrChange w:id="4403" w:author="Microsoft account" w:date="2015-09-28T13:38:00Z">
          <w:pPr>
            <w:pStyle w:val="ListParagraph"/>
            <w:widowControl w:val="0"/>
            <w:numPr>
              <w:numId w:val="10"/>
            </w:numPr>
            <w:tabs>
              <w:tab w:val="left" w:pos="1161"/>
            </w:tabs>
            <w:spacing w:after="0" w:line="240" w:lineRule="auto"/>
            <w:ind w:left="0" w:right="620" w:hanging="720"/>
            <w:jc w:val="both"/>
          </w:pPr>
        </w:pPrChange>
      </w:pPr>
      <w:bookmarkStart w:id="4404" w:name="_bookmark1"/>
      <w:bookmarkEnd w:id="4404"/>
      <w:del w:id="4405" w:author="Microsoft account" w:date="2015-09-28T14:02:00Z">
        <w:r w:rsidRPr="00272777" w:rsidDel="00F44F78">
          <w:rPr>
            <w:rFonts w:asciiTheme="majorHAnsi" w:hAnsiTheme="majorHAnsi" w:cstheme="majorHAnsi"/>
            <w:sz w:val="26"/>
            <w:szCs w:val="26"/>
          </w:rPr>
          <w:delText xml:space="preserve">Ozegowski, S., et al., </w:delText>
        </w:r>
        <w:r w:rsidRPr="00272777" w:rsidDel="00F44F78">
          <w:rPr>
            <w:rFonts w:asciiTheme="majorHAnsi" w:hAnsiTheme="majorHAnsi" w:cstheme="majorHAnsi"/>
            <w:i/>
            <w:sz w:val="26"/>
            <w:szCs w:val="26"/>
          </w:rPr>
          <w:delText>Usefulness of ambulatory ECG in the diagnosis of</w:delText>
        </w:r>
        <w:r w:rsidRPr="00272777" w:rsidDel="00F44F78">
          <w:rPr>
            <w:rFonts w:asciiTheme="majorHAnsi" w:hAnsiTheme="majorHAnsi" w:cstheme="majorHAnsi"/>
            <w:i/>
            <w:spacing w:val="-29"/>
            <w:sz w:val="26"/>
            <w:szCs w:val="26"/>
          </w:rPr>
          <w:delText xml:space="preserve"> </w:delText>
        </w:r>
        <w:r w:rsidRPr="00272777" w:rsidDel="00F44F78">
          <w:rPr>
            <w:rFonts w:asciiTheme="majorHAnsi" w:hAnsiTheme="majorHAnsi" w:cstheme="majorHAnsi"/>
            <w:i/>
            <w:sz w:val="26"/>
            <w:szCs w:val="26"/>
          </w:rPr>
          <w:delText xml:space="preserve">sleep-related breathing disorders. </w:delText>
        </w:r>
        <w:r w:rsidRPr="00272777" w:rsidDel="00F44F78">
          <w:rPr>
            <w:rFonts w:asciiTheme="majorHAnsi" w:hAnsiTheme="majorHAnsi" w:cstheme="majorHAnsi"/>
            <w:sz w:val="26"/>
            <w:szCs w:val="26"/>
          </w:rPr>
          <w:delText>(0022-9032</w:delText>
        </w:r>
        <w:r w:rsidRPr="00272777" w:rsidDel="00F44F78">
          <w:rPr>
            <w:rFonts w:asciiTheme="majorHAnsi" w:hAnsiTheme="majorHAnsi" w:cstheme="majorHAnsi"/>
            <w:spacing w:val="-5"/>
            <w:sz w:val="26"/>
            <w:szCs w:val="26"/>
          </w:rPr>
          <w:delText xml:space="preserve"> </w:delText>
        </w:r>
        <w:r w:rsidRPr="00272777" w:rsidDel="00F44F78">
          <w:rPr>
            <w:rFonts w:asciiTheme="majorHAnsi" w:hAnsiTheme="majorHAnsi" w:cstheme="majorHAnsi"/>
            <w:sz w:val="26"/>
            <w:szCs w:val="26"/>
          </w:rPr>
          <w:delText>(Print)).</w:delText>
        </w:r>
      </w:del>
    </w:p>
    <w:p w14:paraId="55895D6C" w14:textId="493EA2AD" w:rsidR="009C77A2" w:rsidRPr="00272777" w:rsidDel="00F44F78" w:rsidRDefault="009C77A2">
      <w:pPr>
        <w:pStyle w:val="ListParagraph"/>
        <w:widowControl w:val="0"/>
        <w:numPr>
          <w:ilvl w:val="0"/>
          <w:numId w:val="10"/>
        </w:numPr>
        <w:tabs>
          <w:tab w:val="left" w:pos="1161"/>
        </w:tabs>
        <w:spacing w:after="0"/>
        <w:ind w:left="0" w:right="554"/>
        <w:jc w:val="both"/>
        <w:rPr>
          <w:del w:id="4406" w:author="Microsoft account" w:date="2015-09-28T14:02:00Z"/>
          <w:rFonts w:asciiTheme="majorHAnsi" w:hAnsiTheme="majorHAnsi" w:cstheme="majorHAnsi"/>
          <w:sz w:val="26"/>
          <w:szCs w:val="26"/>
        </w:rPr>
        <w:pPrChange w:id="4407" w:author="Microsoft account" w:date="2015-09-28T13:38:00Z">
          <w:pPr>
            <w:pStyle w:val="ListParagraph"/>
            <w:widowControl w:val="0"/>
            <w:numPr>
              <w:numId w:val="10"/>
            </w:numPr>
            <w:tabs>
              <w:tab w:val="left" w:pos="1161"/>
            </w:tabs>
            <w:spacing w:after="0" w:line="240" w:lineRule="auto"/>
            <w:ind w:left="0" w:right="554" w:hanging="720"/>
            <w:jc w:val="both"/>
          </w:pPr>
        </w:pPrChange>
      </w:pPr>
      <w:bookmarkStart w:id="4408" w:name="_bookmark2"/>
      <w:bookmarkEnd w:id="4408"/>
      <w:del w:id="4409" w:author="Microsoft account" w:date="2015-09-28T14:02:00Z">
        <w:r w:rsidRPr="00272777" w:rsidDel="00F44F78">
          <w:rPr>
            <w:rFonts w:asciiTheme="majorHAnsi" w:hAnsiTheme="majorHAnsi" w:cstheme="majorHAnsi"/>
            <w:sz w:val="26"/>
            <w:szCs w:val="26"/>
          </w:rPr>
          <w:delText xml:space="preserve">Barold, S.S., </w:delText>
        </w:r>
        <w:r w:rsidRPr="00272777" w:rsidDel="00F44F78">
          <w:rPr>
            <w:rFonts w:asciiTheme="majorHAnsi" w:hAnsiTheme="majorHAnsi" w:cstheme="majorHAnsi"/>
            <w:i/>
            <w:sz w:val="26"/>
            <w:szCs w:val="26"/>
          </w:rPr>
          <w:delText xml:space="preserve">Norman J. "Jeff" Holter-"Father" of ambulatory ECG monitoring. </w:delText>
        </w:r>
        <w:r w:rsidRPr="00272777" w:rsidDel="00F44F78">
          <w:rPr>
            <w:rFonts w:asciiTheme="majorHAnsi" w:hAnsiTheme="majorHAnsi" w:cstheme="majorHAnsi"/>
            <w:sz w:val="26"/>
            <w:szCs w:val="26"/>
          </w:rPr>
          <w:delText>J</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 xml:space="preserve">Interv Card Electrophysiol, 2005. </w:delText>
        </w:r>
        <w:r w:rsidRPr="00272777" w:rsidDel="00F44F78">
          <w:rPr>
            <w:rFonts w:asciiTheme="majorHAnsi" w:hAnsiTheme="majorHAnsi" w:cstheme="majorHAnsi"/>
            <w:b/>
            <w:sz w:val="26"/>
            <w:szCs w:val="26"/>
          </w:rPr>
          <w:delText>14</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10"/>
            <w:sz w:val="26"/>
            <w:szCs w:val="26"/>
          </w:rPr>
          <w:delText xml:space="preserve"> </w:delText>
        </w:r>
        <w:r w:rsidRPr="00272777" w:rsidDel="00F44F78">
          <w:rPr>
            <w:rFonts w:asciiTheme="majorHAnsi" w:hAnsiTheme="majorHAnsi" w:cstheme="majorHAnsi"/>
            <w:sz w:val="26"/>
            <w:szCs w:val="26"/>
          </w:rPr>
          <w:delText>117-8.</w:delText>
        </w:r>
      </w:del>
    </w:p>
    <w:p w14:paraId="11D1E987" w14:textId="641D69D8" w:rsidR="009C77A2" w:rsidRPr="00272777" w:rsidDel="00F44F78" w:rsidRDefault="009C77A2">
      <w:pPr>
        <w:pStyle w:val="ListParagraph"/>
        <w:widowControl w:val="0"/>
        <w:numPr>
          <w:ilvl w:val="0"/>
          <w:numId w:val="10"/>
        </w:numPr>
        <w:tabs>
          <w:tab w:val="left" w:pos="1161"/>
        </w:tabs>
        <w:spacing w:after="0"/>
        <w:ind w:left="0" w:right="382"/>
        <w:jc w:val="both"/>
        <w:rPr>
          <w:del w:id="4410" w:author="Microsoft account" w:date="2015-09-28T14:02:00Z"/>
          <w:rFonts w:asciiTheme="majorHAnsi" w:hAnsiTheme="majorHAnsi" w:cstheme="majorHAnsi"/>
          <w:sz w:val="26"/>
          <w:szCs w:val="26"/>
        </w:rPr>
        <w:pPrChange w:id="4411" w:author="Microsoft account" w:date="2015-09-28T13:38:00Z">
          <w:pPr>
            <w:pStyle w:val="ListParagraph"/>
            <w:widowControl w:val="0"/>
            <w:numPr>
              <w:numId w:val="10"/>
            </w:numPr>
            <w:tabs>
              <w:tab w:val="left" w:pos="1161"/>
            </w:tabs>
            <w:spacing w:after="0" w:line="240" w:lineRule="auto"/>
            <w:ind w:left="0" w:right="382" w:hanging="720"/>
            <w:jc w:val="both"/>
          </w:pPr>
        </w:pPrChange>
      </w:pPr>
      <w:bookmarkStart w:id="4412" w:name="_bookmark3"/>
      <w:bookmarkEnd w:id="4412"/>
      <w:del w:id="4413" w:author="Microsoft account" w:date="2015-09-28T14:02:00Z">
        <w:r w:rsidRPr="00272777" w:rsidDel="00F44F78">
          <w:rPr>
            <w:rFonts w:asciiTheme="majorHAnsi" w:hAnsiTheme="majorHAnsi" w:cstheme="majorHAnsi"/>
            <w:sz w:val="26"/>
            <w:szCs w:val="26"/>
          </w:rPr>
          <w:delText xml:space="preserve">Su, L., S. Borov, and B. Zrenner, </w:delText>
        </w:r>
        <w:r w:rsidRPr="00272777" w:rsidDel="00F44F78">
          <w:rPr>
            <w:rFonts w:asciiTheme="majorHAnsi" w:hAnsiTheme="majorHAnsi" w:cstheme="majorHAnsi"/>
            <w:i/>
            <w:sz w:val="26"/>
            <w:szCs w:val="26"/>
          </w:rPr>
          <w:delText>12-lead Holter electrocardiography. Review of</w:delText>
        </w:r>
        <w:r w:rsidRPr="00272777" w:rsidDel="00F44F78">
          <w:rPr>
            <w:rFonts w:asciiTheme="majorHAnsi" w:hAnsiTheme="majorHAnsi" w:cstheme="majorHAnsi"/>
            <w:i/>
            <w:spacing w:val="-17"/>
            <w:sz w:val="26"/>
            <w:szCs w:val="26"/>
          </w:rPr>
          <w:delText xml:space="preserve"> </w:delText>
        </w:r>
        <w:r w:rsidRPr="00272777" w:rsidDel="00F44F78">
          <w:rPr>
            <w:rFonts w:asciiTheme="majorHAnsi" w:hAnsiTheme="majorHAnsi" w:cstheme="majorHAnsi"/>
            <w:i/>
            <w:sz w:val="26"/>
            <w:szCs w:val="26"/>
          </w:rPr>
          <w:delText xml:space="preserve">the literature and clinical application update. </w:delText>
        </w:r>
        <w:r w:rsidRPr="00272777" w:rsidDel="00F44F78">
          <w:rPr>
            <w:rFonts w:asciiTheme="majorHAnsi" w:hAnsiTheme="majorHAnsi" w:cstheme="majorHAnsi"/>
            <w:sz w:val="26"/>
            <w:szCs w:val="26"/>
          </w:rPr>
          <w:delText>Herzschrittmacherther Elektrophysiol,</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 xml:space="preserve">2013. </w:delText>
        </w:r>
        <w:r w:rsidRPr="00272777" w:rsidDel="00F44F78">
          <w:rPr>
            <w:rFonts w:asciiTheme="majorHAnsi" w:hAnsiTheme="majorHAnsi" w:cstheme="majorHAnsi"/>
            <w:b/>
            <w:sz w:val="26"/>
            <w:szCs w:val="26"/>
          </w:rPr>
          <w:delText>24</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92-6.</w:delText>
        </w:r>
      </w:del>
    </w:p>
    <w:p w14:paraId="3CF8AC18" w14:textId="50946FE9" w:rsidR="009C77A2" w:rsidRPr="00272777" w:rsidDel="00F44F78" w:rsidRDefault="009C77A2">
      <w:pPr>
        <w:pStyle w:val="ListParagraph"/>
        <w:widowControl w:val="0"/>
        <w:numPr>
          <w:ilvl w:val="0"/>
          <w:numId w:val="10"/>
        </w:numPr>
        <w:tabs>
          <w:tab w:val="left" w:pos="1161"/>
        </w:tabs>
        <w:spacing w:after="0"/>
        <w:ind w:left="0" w:right="456"/>
        <w:jc w:val="both"/>
        <w:rPr>
          <w:del w:id="4414" w:author="Microsoft account" w:date="2015-09-28T14:02:00Z"/>
          <w:rFonts w:asciiTheme="majorHAnsi" w:hAnsiTheme="majorHAnsi" w:cstheme="majorHAnsi"/>
          <w:sz w:val="26"/>
          <w:szCs w:val="26"/>
        </w:rPr>
        <w:pPrChange w:id="4415" w:author="Microsoft account" w:date="2015-09-28T13:38:00Z">
          <w:pPr>
            <w:pStyle w:val="ListParagraph"/>
            <w:widowControl w:val="0"/>
            <w:numPr>
              <w:numId w:val="10"/>
            </w:numPr>
            <w:tabs>
              <w:tab w:val="left" w:pos="1161"/>
            </w:tabs>
            <w:spacing w:after="0" w:line="240" w:lineRule="auto"/>
            <w:ind w:left="0" w:right="456" w:hanging="720"/>
            <w:jc w:val="both"/>
          </w:pPr>
        </w:pPrChange>
      </w:pPr>
      <w:bookmarkStart w:id="4416" w:name="_bookmark4"/>
      <w:bookmarkEnd w:id="4416"/>
      <w:del w:id="4417" w:author="Microsoft account" w:date="2015-09-28T14:02:00Z">
        <w:r w:rsidRPr="00272777" w:rsidDel="00F44F78">
          <w:rPr>
            <w:rFonts w:asciiTheme="majorHAnsi" w:hAnsiTheme="majorHAnsi" w:cstheme="majorHAnsi"/>
            <w:sz w:val="26"/>
            <w:szCs w:val="26"/>
          </w:rPr>
          <w:delText xml:space="preserve">Gibson, C.M., et al., </w:delText>
        </w:r>
        <w:r w:rsidRPr="00272777" w:rsidDel="00F44F78">
          <w:rPr>
            <w:rFonts w:asciiTheme="majorHAnsi" w:hAnsiTheme="majorHAnsi" w:cstheme="majorHAnsi"/>
            <w:i/>
            <w:sz w:val="26"/>
            <w:szCs w:val="26"/>
          </w:rPr>
          <w:delText>Diagnostic and prognostic value of ambulatory ECG</w:delText>
        </w:r>
        <w:r w:rsidRPr="00272777" w:rsidDel="00F44F78">
          <w:rPr>
            <w:rFonts w:asciiTheme="majorHAnsi" w:hAnsiTheme="majorHAnsi" w:cstheme="majorHAnsi"/>
            <w:i/>
            <w:spacing w:val="-21"/>
            <w:sz w:val="26"/>
            <w:szCs w:val="26"/>
          </w:rPr>
          <w:delText xml:space="preserve"> </w:delText>
        </w:r>
        <w:r w:rsidRPr="00272777" w:rsidDel="00F44F78">
          <w:rPr>
            <w:rFonts w:asciiTheme="majorHAnsi" w:hAnsiTheme="majorHAnsi" w:cstheme="majorHAnsi"/>
            <w:i/>
            <w:sz w:val="26"/>
            <w:szCs w:val="26"/>
          </w:rPr>
          <w:delText xml:space="preserve">(Holter) monitoring in patients with coronary heart disease: a review. </w:delText>
        </w:r>
        <w:r w:rsidRPr="00272777" w:rsidDel="00F44F78">
          <w:rPr>
            <w:rFonts w:asciiTheme="majorHAnsi" w:hAnsiTheme="majorHAnsi" w:cstheme="majorHAnsi"/>
            <w:sz w:val="26"/>
            <w:szCs w:val="26"/>
          </w:rPr>
          <w:delText>J Thromb</w:delText>
        </w:r>
        <w:r w:rsidRPr="00272777" w:rsidDel="00F44F78">
          <w:rPr>
            <w:rFonts w:asciiTheme="majorHAnsi" w:hAnsiTheme="majorHAnsi" w:cstheme="majorHAnsi"/>
            <w:spacing w:val="-27"/>
            <w:sz w:val="26"/>
            <w:szCs w:val="26"/>
          </w:rPr>
          <w:delText xml:space="preserve"> </w:delText>
        </w:r>
        <w:r w:rsidRPr="00272777" w:rsidDel="00F44F78">
          <w:rPr>
            <w:rFonts w:asciiTheme="majorHAnsi" w:hAnsiTheme="majorHAnsi" w:cstheme="majorHAnsi"/>
            <w:sz w:val="26"/>
            <w:szCs w:val="26"/>
          </w:rPr>
          <w:delText>Thrombolysis,</w:delText>
        </w:r>
        <w:r w:rsidRPr="00272777" w:rsidDel="00F44F78">
          <w:rPr>
            <w:rFonts w:asciiTheme="majorHAnsi" w:hAnsiTheme="majorHAnsi" w:cstheme="majorHAnsi"/>
            <w:spacing w:val="-1"/>
            <w:sz w:val="26"/>
            <w:szCs w:val="26"/>
          </w:rPr>
          <w:delText xml:space="preserve"> </w:delText>
        </w:r>
        <w:r w:rsidRPr="00272777" w:rsidDel="00F44F78">
          <w:rPr>
            <w:rFonts w:asciiTheme="majorHAnsi" w:hAnsiTheme="majorHAnsi" w:cstheme="majorHAnsi"/>
            <w:sz w:val="26"/>
            <w:szCs w:val="26"/>
          </w:rPr>
          <w:delText xml:space="preserve">2007. </w:delText>
        </w:r>
        <w:r w:rsidRPr="00272777" w:rsidDel="00F44F78">
          <w:rPr>
            <w:rFonts w:asciiTheme="majorHAnsi" w:hAnsiTheme="majorHAnsi" w:cstheme="majorHAnsi"/>
            <w:b/>
            <w:sz w:val="26"/>
            <w:szCs w:val="26"/>
          </w:rPr>
          <w:delText>23</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135-45.</w:delText>
        </w:r>
      </w:del>
    </w:p>
    <w:p w14:paraId="2AEEFC92" w14:textId="52B6571A" w:rsidR="009C77A2" w:rsidRPr="00272777" w:rsidDel="00F44F78" w:rsidRDefault="009C77A2">
      <w:pPr>
        <w:pStyle w:val="ListParagraph"/>
        <w:widowControl w:val="0"/>
        <w:numPr>
          <w:ilvl w:val="0"/>
          <w:numId w:val="10"/>
        </w:numPr>
        <w:tabs>
          <w:tab w:val="left" w:pos="1161"/>
        </w:tabs>
        <w:spacing w:after="0"/>
        <w:ind w:left="0" w:right="191"/>
        <w:jc w:val="both"/>
        <w:rPr>
          <w:del w:id="4418" w:author="Microsoft account" w:date="2015-09-28T14:02:00Z"/>
          <w:rFonts w:asciiTheme="majorHAnsi" w:hAnsiTheme="majorHAnsi" w:cstheme="majorHAnsi"/>
          <w:sz w:val="26"/>
          <w:szCs w:val="26"/>
        </w:rPr>
        <w:pPrChange w:id="4419" w:author="Microsoft account" w:date="2015-09-28T13:38:00Z">
          <w:pPr>
            <w:pStyle w:val="ListParagraph"/>
            <w:widowControl w:val="0"/>
            <w:numPr>
              <w:numId w:val="10"/>
            </w:numPr>
            <w:tabs>
              <w:tab w:val="left" w:pos="1161"/>
            </w:tabs>
            <w:spacing w:after="0" w:line="240" w:lineRule="auto"/>
            <w:ind w:left="0" w:right="191" w:hanging="720"/>
            <w:jc w:val="both"/>
          </w:pPr>
        </w:pPrChange>
      </w:pPr>
      <w:del w:id="4420" w:author="Microsoft account" w:date="2015-09-28T14:02:00Z">
        <w:r w:rsidRPr="00272777" w:rsidDel="00F44F78">
          <w:rPr>
            <w:rFonts w:asciiTheme="majorHAnsi" w:hAnsiTheme="majorHAnsi" w:cstheme="majorHAnsi"/>
            <w:sz w:val="26"/>
            <w:szCs w:val="26"/>
          </w:rPr>
          <w:delText>Motskula,</w:delText>
        </w:r>
        <w:r w:rsidRPr="00272777" w:rsidDel="00F44F78">
          <w:rPr>
            <w:rFonts w:asciiTheme="majorHAnsi" w:hAnsiTheme="majorHAnsi" w:cstheme="majorHAnsi"/>
            <w:spacing w:val="-5"/>
            <w:sz w:val="26"/>
            <w:szCs w:val="26"/>
          </w:rPr>
          <w:delText xml:space="preserve"> </w:delText>
        </w:r>
        <w:r w:rsidRPr="00272777" w:rsidDel="00F44F78">
          <w:rPr>
            <w:rFonts w:asciiTheme="majorHAnsi" w:hAnsiTheme="majorHAnsi" w:cstheme="majorHAnsi"/>
            <w:sz w:val="26"/>
            <w:szCs w:val="26"/>
          </w:rPr>
          <w:delText>P.F.,</w:delText>
        </w:r>
        <w:r w:rsidRPr="00272777" w:rsidDel="00F44F78">
          <w:rPr>
            <w:rFonts w:asciiTheme="majorHAnsi" w:hAnsiTheme="majorHAnsi" w:cstheme="majorHAnsi"/>
            <w:spacing w:val="-2"/>
            <w:sz w:val="26"/>
            <w:szCs w:val="26"/>
          </w:rPr>
          <w:delText xml:space="preserve"> </w:delText>
        </w:r>
        <w:r w:rsidRPr="00272777" w:rsidDel="00F44F78">
          <w:rPr>
            <w:rFonts w:asciiTheme="majorHAnsi" w:hAnsiTheme="majorHAnsi" w:cstheme="majorHAnsi"/>
            <w:sz w:val="26"/>
            <w:szCs w:val="26"/>
          </w:rPr>
          <w:delText>et</w:delText>
        </w:r>
        <w:r w:rsidRPr="00272777" w:rsidDel="00F44F78">
          <w:rPr>
            <w:rFonts w:asciiTheme="majorHAnsi" w:hAnsiTheme="majorHAnsi" w:cstheme="majorHAnsi"/>
            <w:spacing w:val="-2"/>
            <w:sz w:val="26"/>
            <w:szCs w:val="26"/>
          </w:rPr>
          <w:delText xml:space="preserve"> </w:delText>
        </w:r>
        <w:r w:rsidRPr="00272777" w:rsidDel="00F44F78">
          <w:rPr>
            <w:rFonts w:asciiTheme="majorHAnsi" w:hAnsiTheme="majorHAnsi" w:cstheme="majorHAnsi"/>
            <w:sz w:val="26"/>
            <w:szCs w:val="26"/>
          </w:rPr>
          <w:delText>al.,</w:delText>
        </w:r>
        <w:r w:rsidRPr="00272777" w:rsidDel="00F44F78">
          <w:rPr>
            <w:rFonts w:asciiTheme="majorHAnsi" w:hAnsiTheme="majorHAnsi" w:cstheme="majorHAnsi"/>
            <w:spacing w:val="-3"/>
            <w:sz w:val="26"/>
            <w:szCs w:val="26"/>
          </w:rPr>
          <w:delText xml:space="preserve"> </w:delText>
        </w:r>
        <w:r w:rsidRPr="00272777" w:rsidDel="00F44F78">
          <w:rPr>
            <w:rFonts w:asciiTheme="majorHAnsi" w:hAnsiTheme="majorHAnsi" w:cstheme="majorHAnsi"/>
            <w:i/>
            <w:sz w:val="26"/>
            <w:szCs w:val="26"/>
          </w:rPr>
          <w:delText>Prognostic</w:delText>
        </w:r>
        <w:r w:rsidRPr="00272777" w:rsidDel="00F44F78">
          <w:rPr>
            <w:rFonts w:asciiTheme="majorHAnsi" w:hAnsiTheme="majorHAnsi" w:cstheme="majorHAnsi"/>
            <w:i/>
            <w:spacing w:val="-2"/>
            <w:sz w:val="26"/>
            <w:szCs w:val="26"/>
          </w:rPr>
          <w:delText xml:space="preserve"> </w:delText>
        </w:r>
        <w:r w:rsidRPr="00272777" w:rsidDel="00F44F78">
          <w:rPr>
            <w:rFonts w:asciiTheme="majorHAnsi" w:hAnsiTheme="majorHAnsi" w:cstheme="majorHAnsi"/>
            <w:i/>
            <w:sz w:val="26"/>
            <w:szCs w:val="26"/>
          </w:rPr>
          <w:delText>value</w:delText>
        </w:r>
        <w:r w:rsidRPr="00272777" w:rsidDel="00F44F78">
          <w:rPr>
            <w:rFonts w:asciiTheme="majorHAnsi" w:hAnsiTheme="majorHAnsi" w:cstheme="majorHAnsi"/>
            <w:i/>
            <w:spacing w:val="-2"/>
            <w:sz w:val="26"/>
            <w:szCs w:val="26"/>
          </w:rPr>
          <w:delText xml:space="preserve"> </w:delText>
        </w:r>
        <w:r w:rsidRPr="00272777" w:rsidDel="00F44F78">
          <w:rPr>
            <w:rFonts w:asciiTheme="majorHAnsi" w:hAnsiTheme="majorHAnsi" w:cstheme="majorHAnsi"/>
            <w:i/>
            <w:sz w:val="26"/>
            <w:szCs w:val="26"/>
          </w:rPr>
          <w:delText>of</w:delText>
        </w:r>
        <w:r w:rsidRPr="00272777" w:rsidDel="00F44F78">
          <w:rPr>
            <w:rFonts w:asciiTheme="majorHAnsi" w:hAnsiTheme="majorHAnsi" w:cstheme="majorHAnsi"/>
            <w:i/>
            <w:spacing w:val="-4"/>
            <w:sz w:val="26"/>
            <w:szCs w:val="26"/>
          </w:rPr>
          <w:delText xml:space="preserve"> </w:delText>
        </w:r>
        <w:r w:rsidRPr="00272777" w:rsidDel="00F44F78">
          <w:rPr>
            <w:rFonts w:asciiTheme="majorHAnsi" w:hAnsiTheme="majorHAnsi" w:cstheme="majorHAnsi"/>
            <w:i/>
            <w:sz w:val="26"/>
            <w:szCs w:val="26"/>
          </w:rPr>
          <w:delText>24-hour</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ambulatory</w:delText>
        </w:r>
        <w:r w:rsidRPr="00272777" w:rsidDel="00F44F78">
          <w:rPr>
            <w:rFonts w:asciiTheme="majorHAnsi" w:hAnsiTheme="majorHAnsi" w:cstheme="majorHAnsi"/>
            <w:i/>
            <w:spacing w:val="-2"/>
            <w:sz w:val="26"/>
            <w:szCs w:val="26"/>
          </w:rPr>
          <w:delText xml:space="preserve"> </w:delText>
        </w:r>
        <w:r w:rsidRPr="00272777" w:rsidDel="00F44F78">
          <w:rPr>
            <w:rFonts w:asciiTheme="majorHAnsi" w:hAnsiTheme="majorHAnsi" w:cstheme="majorHAnsi"/>
            <w:i/>
            <w:sz w:val="26"/>
            <w:szCs w:val="26"/>
          </w:rPr>
          <w:delText>ECG</w:delText>
        </w:r>
        <w:r w:rsidRPr="00272777" w:rsidDel="00F44F78">
          <w:rPr>
            <w:rFonts w:asciiTheme="majorHAnsi" w:hAnsiTheme="majorHAnsi" w:cstheme="majorHAnsi"/>
            <w:i/>
            <w:spacing w:val="-5"/>
            <w:sz w:val="26"/>
            <w:szCs w:val="26"/>
          </w:rPr>
          <w:delText xml:space="preserve"> </w:delText>
        </w:r>
        <w:r w:rsidRPr="00272777" w:rsidDel="00F44F78">
          <w:rPr>
            <w:rFonts w:asciiTheme="majorHAnsi" w:hAnsiTheme="majorHAnsi" w:cstheme="majorHAnsi"/>
            <w:i/>
            <w:sz w:val="26"/>
            <w:szCs w:val="26"/>
          </w:rPr>
          <w:delText>(Holter)</w:delText>
        </w:r>
        <w:r w:rsidRPr="00272777" w:rsidDel="00F44F78">
          <w:rPr>
            <w:rFonts w:asciiTheme="majorHAnsi" w:hAnsiTheme="majorHAnsi" w:cstheme="majorHAnsi"/>
            <w:i/>
            <w:spacing w:val="-4"/>
            <w:sz w:val="26"/>
            <w:szCs w:val="26"/>
          </w:rPr>
          <w:delText xml:space="preserve"> </w:delText>
        </w:r>
        <w:r w:rsidRPr="00272777" w:rsidDel="00F44F78">
          <w:rPr>
            <w:rFonts w:asciiTheme="majorHAnsi" w:hAnsiTheme="majorHAnsi" w:cstheme="majorHAnsi"/>
            <w:i/>
            <w:sz w:val="26"/>
            <w:szCs w:val="26"/>
          </w:rPr>
          <w:delText>monitoring</w:delText>
        </w:r>
        <w:r w:rsidRPr="00272777" w:rsidDel="00F44F78">
          <w:rPr>
            <w:rFonts w:asciiTheme="majorHAnsi" w:hAnsiTheme="majorHAnsi" w:cstheme="majorHAnsi"/>
            <w:i/>
            <w:spacing w:val="-3"/>
            <w:sz w:val="26"/>
            <w:szCs w:val="26"/>
          </w:rPr>
          <w:delText xml:space="preserve"> </w:delText>
        </w:r>
        <w:r w:rsidRPr="00272777" w:rsidDel="00F44F78">
          <w:rPr>
            <w:rFonts w:asciiTheme="majorHAnsi" w:hAnsiTheme="majorHAnsi" w:cstheme="majorHAnsi"/>
            <w:i/>
            <w:sz w:val="26"/>
            <w:szCs w:val="26"/>
          </w:rPr>
          <w:delText xml:space="preserve">in Boxer dogs. </w:delText>
        </w:r>
        <w:r w:rsidRPr="00272777" w:rsidDel="00F44F78">
          <w:rPr>
            <w:rFonts w:asciiTheme="majorHAnsi" w:hAnsiTheme="majorHAnsi" w:cstheme="majorHAnsi"/>
            <w:sz w:val="26"/>
            <w:szCs w:val="26"/>
          </w:rPr>
          <w:delText xml:space="preserve">J Vet Intern Med, 2013. </w:delText>
        </w:r>
        <w:r w:rsidRPr="00272777" w:rsidDel="00F44F78">
          <w:rPr>
            <w:rFonts w:asciiTheme="majorHAnsi" w:hAnsiTheme="majorHAnsi" w:cstheme="majorHAnsi"/>
            <w:b/>
            <w:sz w:val="26"/>
            <w:szCs w:val="26"/>
          </w:rPr>
          <w:delText>27</w:delText>
        </w:r>
        <w:r w:rsidRPr="00272777" w:rsidDel="00F44F78">
          <w:rPr>
            <w:rFonts w:asciiTheme="majorHAnsi" w:hAnsiTheme="majorHAnsi" w:cstheme="majorHAnsi"/>
            <w:sz w:val="26"/>
            <w:szCs w:val="26"/>
          </w:rPr>
          <w:delText>(4): p.</w:delText>
        </w:r>
        <w:r w:rsidRPr="00272777" w:rsidDel="00F44F78">
          <w:rPr>
            <w:rFonts w:asciiTheme="majorHAnsi" w:hAnsiTheme="majorHAnsi" w:cstheme="majorHAnsi"/>
            <w:spacing w:val="-10"/>
            <w:sz w:val="26"/>
            <w:szCs w:val="26"/>
          </w:rPr>
          <w:delText xml:space="preserve"> </w:delText>
        </w:r>
        <w:r w:rsidRPr="00272777" w:rsidDel="00F44F78">
          <w:rPr>
            <w:rFonts w:asciiTheme="majorHAnsi" w:hAnsiTheme="majorHAnsi" w:cstheme="majorHAnsi"/>
            <w:sz w:val="26"/>
            <w:szCs w:val="26"/>
          </w:rPr>
          <w:delText>904-12.</w:delText>
        </w:r>
      </w:del>
    </w:p>
    <w:p w14:paraId="2D5C3D70" w14:textId="71A4E80A" w:rsidR="009C77A2" w:rsidRPr="00272777" w:rsidDel="00F44F78" w:rsidRDefault="009C77A2">
      <w:pPr>
        <w:pStyle w:val="ListParagraph"/>
        <w:widowControl w:val="0"/>
        <w:numPr>
          <w:ilvl w:val="0"/>
          <w:numId w:val="10"/>
        </w:numPr>
        <w:tabs>
          <w:tab w:val="left" w:pos="1161"/>
        </w:tabs>
        <w:spacing w:after="0"/>
        <w:ind w:left="0" w:right="364"/>
        <w:jc w:val="both"/>
        <w:rPr>
          <w:del w:id="4421" w:author="Microsoft account" w:date="2015-09-28T14:02:00Z"/>
          <w:rFonts w:asciiTheme="majorHAnsi" w:hAnsiTheme="majorHAnsi" w:cstheme="majorHAnsi"/>
          <w:sz w:val="26"/>
          <w:szCs w:val="26"/>
        </w:rPr>
        <w:pPrChange w:id="4422" w:author="Microsoft account" w:date="2015-09-28T13:38:00Z">
          <w:pPr>
            <w:pStyle w:val="ListParagraph"/>
            <w:widowControl w:val="0"/>
            <w:numPr>
              <w:numId w:val="10"/>
            </w:numPr>
            <w:tabs>
              <w:tab w:val="left" w:pos="1161"/>
            </w:tabs>
            <w:spacing w:after="0" w:line="240" w:lineRule="auto"/>
            <w:ind w:left="0" w:right="364" w:hanging="720"/>
            <w:jc w:val="both"/>
          </w:pPr>
        </w:pPrChange>
      </w:pPr>
      <w:del w:id="4423" w:author="Microsoft account" w:date="2015-09-28T14:02:00Z">
        <w:r w:rsidRPr="00272777" w:rsidDel="00F44F78">
          <w:rPr>
            <w:rFonts w:asciiTheme="majorHAnsi" w:hAnsiTheme="majorHAnsi" w:cstheme="majorHAnsi"/>
            <w:sz w:val="26"/>
            <w:szCs w:val="26"/>
          </w:rPr>
          <w:delText xml:space="preserve">Cygankiewicz, I., W. Zareba, and A.B. de Luna, </w:delText>
        </w:r>
        <w:r w:rsidRPr="00272777" w:rsidDel="00F44F78">
          <w:rPr>
            <w:rFonts w:asciiTheme="majorHAnsi" w:hAnsiTheme="majorHAnsi" w:cstheme="majorHAnsi"/>
            <w:i/>
            <w:sz w:val="26"/>
            <w:szCs w:val="26"/>
          </w:rPr>
          <w:delText>Prognostic value of Holter monitoring</w:delText>
        </w:r>
        <w:r w:rsidRPr="00272777" w:rsidDel="00F44F78">
          <w:rPr>
            <w:rFonts w:asciiTheme="majorHAnsi" w:hAnsiTheme="majorHAnsi" w:cstheme="majorHAnsi"/>
            <w:i/>
            <w:spacing w:val="-21"/>
            <w:sz w:val="26"/>
            <w:szCs w:val="26"/>
          </w:rPr>
          <w:delText xml:space="preserve"> </w:delText>
        </w:r>
        <w:r w:rsidRPr="00272777" w:rsidDel="00F44F78">
          <w:rPr>
            <w:rFonts w:asciiTheme="majorHAnsi" w:hAnsiTheme="majorHAnsi" w:cstheme="majorHAnsi"/>
            <w:i/>
            <w:sz w:val="26"/>
            <w:szCs w:val="26"/>
          </w:rPr>
          <w:delText xml:space="preserve">in congestive heart failure. </w:delText>
        </w:r>
        <w:r w:rsidRPr="00272777" w:rsidDel="00F44F78">
          <w:rPr>
            <w:rFonts w:asciiTheme="majorHAnsi" w:hAnsiTheme="majorHAnsi" w:cstheme="majorHAnsi"/>
            <w:sz w:val="26"/>
            <w:szCs w:val="26"/>
          </w:rPr>
          <w:delText xml:space="preserve">Cardiol J, 2008. </w:delText>
        </w:r>
        <w:r w:rsidRPr="00272777" w:rsidDel="00F44F78">
          <w:rPr>
            <w:rFonts w:asciiTheme="majorHAnsi" w:hAnsiTheme="majorHAnsi" w:cstheme="majorHAnsi"/>
            <w:b/>
            <w:sz w:val="26"/>
            <w:szCs w:val="26"/>
          </w:rPr>
          <w:delText>15</w:delText>
        </w:r>
        <w:r w:rsidRPr="00272777" w:rsidDel="00F44F78">
          <w:rPr>
            <w:rFonts w:asciiTheme="majorHAnsi" w:hAnsiTheme="majorHAnsi" w:cstheme="majorHAnsi"/>
            <w:sz w:val="26"/>
            <w:szCs w:val="26"/>
          </w:rPr>
          <w:delText>(4): p.</w:delText>
        </w:r>
        <w:r w:rsidRPr="00272777" w:rsidDel="00F44F78">
          <w:rPr>
            <w:rFonts w:asciiTheme="majorHAnsi" w:hAnsiTheme="majorHAnsi" w:cstheme="majorHAnsi"/>
            <w:spacing w:val="-5"/>
            <w:sz w:val="26"/>
            <w:szCs w:val="26"/>
          </w:rPr>
          <w:delText xml:space="preserve"> </w:delText>
        </w:r>
        <w:r w:rsidRPr="00272777" w:rsidDel="00F44F78">
          <w:rPr>
            <w:rFonts w:asciiTheme="majorHAnsi" w:hAnsiTheme="majorHAnsi" w:cstheme="majorHAnsi"/>
            <w:sz w:val="26"/>
            <w:szCs w:val="26"/>
          </w:rPr>
          <w:delText>313-23.</w:delText>
        </w:r>
      </w:del>
    </w:p>
    <w:p w14:paraId="46ADC7B5" w14:textId="276EC6C3" w:rsidR="009C77A2" w:rsidRPr="00272777" w:rsidDel="00F44F78" w:rsidRDefault="009C77A2">
      <w:pPr>
        <w:pStyle w:val="ListParagraph"/>
        <w:widowControl w:val="0"/>
        <w:numPr>
          <w:ilvl w:val="0"/>
          <w:numId w:val="10"/>
        </w:numPr>
        <w:tabs>
          <w:tab w:val="left" w:pos="1161"/>
        </w:tabs>
        <w:spacing w:after="0"/>
        <w:ind w:left="0" w:right="473"/>
        <w:jc w:val="both"/>
        <w:rPr>
          <w:del w:id="4424" w:author="Microsoft account" w:date="2015-09-28T14:02:00Z"/>
          <w:rFonts w:asciiTheme="majorHAnsi" w:hAnsiTheme="majorHAnsi" w:cstheme="majorHAnsi"/>
          <w:sz w:val="26"/>
          <w:szCs w:val="26"/>
        </w:rPr>
        <w:pPrChange w:id="4425" w:author="Microsoft account" w:date="2015-09-28T13:38:00Z">
          <w:pPr>
            <w:pStyle w:val="ListParagraph"/>
            <w:widowControl w:val="0"/>
            <w:numPr>
              <w:numId w:val="10"/>
            </w:numPr>
            <w:tabs>
              <w:tab w:val="left" w:pos="1161"/>
            </w:tabs>
            <w:spacing w:after="0" w:line="240" w:lineRule="auto"/>
            <w:ind w:left="0" w:right="473" w:hanging="720"/>
            <w:jc w:val="both"/>
          </w:pPr>
        </w:pPrChange>
      </w:pPr>
      <w:del w:id="4426" w:author="Microsoft account" w:date="2015-09-28T14:02:00Z">
        <w:r w:rsidRPr="00272777" w:rsidDel="00F44F78">
          <w:rPr>
            <w:rFonts w:asciiTheme="majorHAnsi" w:hAnsiTheme="majorHAnsi" w:cstheme="majorHAnsi"/>
            <w:sz w:val="26"/>
            <w:szCs w:val="26"/>
          </w:rPr>
          <w:delText xml:space="preserve">Zanchi, E., et al., </w:delText>
        </w:r>
        <w:r w:rsidRPr="00272777" w:rsidDel="00F44F78">
          <w:rPr>
            <w:rFonts w:asciiTheme="majorHAnsi" w:hAnsiTheme="majorHAnsi" w:cstheme="majorHAnsi"/>
            <w:i/>
            <w:sz w:val="26"/>
            <w:szCs w:val="26"/>
          </w:rPr>
          <w:delText>Transient myocardial ischemia detected by Holter monitoring</w:delText>
        </w:r>
        <w:r w:rsidRPr="00272777" w:rsidDel="00F44F78">
          <w:rPr>
            <w:rFonts w:asciiTheme="majorHAnsi" w:hAnsiTheme="majorHAnsi" w:cstheme="majorHAnsi"/>
            <w:i/>
            <w:spacing w:val="-23"/>
            <w:sz w:val="26"/>
            <w:szCs w:val="26"/>
          </w:rPr>
          <w:delText xml:space="preserve"> </w:delText>
        </w:r>
        <w:r w:rsidRPr="00272777" w:rsidDel="00F44F78">
          <w:rPr>
            <w:rFonts w:asciiTheme="majorHAnsi" w:hAnsiTheme="majorHAnsi" w:cstheme="majorHAnsi"/>
            <w:i/>
            <w:sz w:val="26"/>
            <w:szCs w:val="26"/>
          </w:rPr>
          <w:delText xml:space="preserve">during the early post-infarction period. </w:delText>
        </w:r>
        <w:r w:rsidRPr="00272777" w:rsidDel="00F44F78">
          <w:rPr>
            <w:rFonts w:asciiTheme="majorHAnsi" w:hAnsiTheme="majorHAnsi" w:cstheme="majorHAnsi"/>
            <w:sz w:val="26"/>
            <w:szCs w:val="26"/>
          </w:rPr>
          <w:delText xml:space="preserve">Coron Artery Dis, 1995. </w:delText>
        </w:r>
        <w:r w:rsidRPr="00272777" w:rsidDel="00F44F78">
          <w:rPr>
            <w:rFonts w:asciiTheme="majorHAnsi" w:hAnsiTheme="majorHAnsi" w:cstheme="majorHAnsi"/>
            <w:b/>
            <w:sz w:val="26"/>
            <w:szCs w:val="26"/>
          </w:rPr>
          <w:delText>6</w:delText>
        </w:r>
        <w:r w:rsidRPr="00272777" w:rsidDel="00F44F78">
          <w:rPr>
            <w:rFonts w:asciiTheme="majorHAnsi" w:hAnsiTheme="majorHAnsi" w:cstheme="majorHAnsi"/>
            <w:sz w:val="26"/>
            <w:szCs w:val="26"/>
          </w:rPr>
          <w:delText>(5): p.</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389-96.</w:delText>
        </w:r>
      </w:del>
    </w:p>
    <w:p w14:paraId="13D33250" w14:textId="07DE91AA" w:rsidR="009C77A2" w:rsidRPr="00272777" w:rsidDel="00F44F78" w:rsidRDefault="009C77A2">
      <w:pPr>
        <w:pStyle w:val="ListParagraph"/>
        <w:widowControl w:val="0"/>
        <w:numPr>
          <w:ilvl w:val="0"/>
          <w:numId w:val="10"/>
        </w:numPr>
        <w:tabs>
          <w:tab w:val="left" w:pos="1161"/>
        </w:tabs>
        <w:spacing w:after="0"/>
        <w:ind w:left="0" w:right="135"/>
        <w:jc w:val="both"/>
        <w:rPr>
          <w:del w:id="4427" w:author="Microsoft account" w:date="2015-09-28T14:02:00Z"/>
          <w:rFonts w:asciiTheme="majorHAnsi" w:hAnsiTheme="majorHAnsi" w:cstheme="majorHAnsi"/>
          <w:sz w:val="26"/>
          <w:szCs w:val="26"/>
        </w:rPr>
        <w:pPrChange w:id="4428" w:author="Microsoft account" w:date="2015-09-28T13:38:00Z">
          <w:pPr>
            <w:pStyle w:val="ListParagraph"/>
            <w:widowControl w:val="0"/>
            <w:numPr>
              <w:numId w:val="10"/>
            </w:numPr>
            <w:tabs>
              <w:tab w:val="left" w:pos="1161"/>
            </w:tabs>
            <w:spacing w:after="0" w:line="240" w:lineRule="auto"/>
            <w:ind w:left="0" w:right="135" w:hanging="720"/>
            <w:jc w:val="both"/>
          </w:pPr>
        </w:pPrChange>
      </w:pPr>
      <w:bookmarkStart w:id="4429" w:name="_bookmark5"/>
      <w:bookmarkEnd w:id="4429"/>
      <w:del w:id="4430" w:author="Microsoft account" w:date="2015-09-28T14:02:00Z">
        <w:r w:rsidRPr="00272777" w:rsidDel="00F44F78">
          <w:rPr>
            <w:rFonts w:asciiTheme="majorHAnsi" w:hAnsiTheme="majorHAnsi" w:cstheme="majorHAnsi"/>
            <w:sz w:val="26"/>
            <w:szCs w:val="26"/>
          </w:rPr>
          <w:delText xml:space="preserve">Petretta, M., et al., </w:delText>
        </w:r>
        <w:r w:rsidRPr="00272777" w:rsidDel="00F44F78">
          <w:rPr>
            <w:rFonts w:asciiTheme="majorHAnsi" w:hAnsiTheme="majorHAnsi" w:cstheme="majorHAnsi"/>
            <w:i/>
            <w:sz w:val="26"/>
            <w:szCs w:val="26"/>
          </w:rPr>
          <w:delText xml:space="preserve">Detection of silent myocardial ischemia: is it clinically relevant? </w:delText>
        </w:r>
        <w:r w:rsidRPr="00272777" w:rsidDel="00F44F78">
          <w:rPr>
            <w:rFonts w:asciiTheme="majorHAnsi" w:hAnsiTheme="majorHAnsi" w:cstheme="majorHAnsi"/>
            <w:sz w:val="26"/>
            <w:szCs w:val="26"/>
          </w:rPr>
          <w:delText>J</w:delText>
        </w:r>
        <w:r w:rsidRPr="00272777" w:rsidDel="00F44F78">
          <w:rPr>
            <w:rFonts w:asciiTheme="majorHAnsi" w:hAnsiTheme="majorHAnsi" w:cstheme="majorHAnsi"/>
            <w:spacing w:val="-18"/>
            <w:sz w:val="26"/>
            <w:szCs w:val="26"/>
          </w:rPr>
          <w:delText xml:space="preserve"> </w:delText>
        </w:r>
        <w:r w:rsidRPr="00272777" w:rsidDel="00F44F78">
          <w:rPr>
            <w:rFonts w:asciiTheme="majorHAnsi" w:hAnsiTheme="majorHAnsi" w:cstheme="majorHAnsi"/>
            <w:sz w:val="26"/>
            <w:szCs w:val="26"/>
          </w:rPr>
          <w:delText xml:space="preserve">Nucl Cardiol, 2013. </w:delText>
        </w:r>
        <w:r w:rsidRPr="00272777" w:rsidDel="00F44F78">
          <w:rPr>
            <w:rFonts w:asciiTheme="majorHAnsi" w:hAnsiTheme="majorHAnsi" w:cstheme="majorHAnsi"/>
            <w:b/>
            <w:sz w:val="26"/>
            <w:szCs w:val="26"/>
          </w:rPr>
          <w:delText>20</w:delText>
        </w:r>
        <w:r w:rsidRPr="00272777" w:rsidDel="00F44F78">
          <w:rPr>
            <w:rFonts w:asciiTheme="majorHAnsi" w:hAnsiTheme="majorHAnsi" w:cstheme="majorHAnsi"/>
            <w:sz w:val="26"/>
            <w:szCs w:val="26"/>
          </w:rPr>
          <w:delText>(5): p.</w:delText>
        </w:r>
        <w:r w:rsidRPr="00272777" w:rsidDel="00F44F78">
          <w:rPr>
            <w:rFonts w:asciiTheme="majorHAnsi" w:hAnsiTheme="majorHAnsi" w:cstheme="majorHAnsi"/>
            <w:spacing w:val="-8"/>
            <w:sz w:val="26"/>
            <w:szCs w:val="26"/>
          </w:rPr>
          <w:delText xml:space="preserve"> </w:delText>
        </w:r>
        <w:r w:rsidRPr="00272777" w:rsidDel="00F44F78">
          <w:rPr>
            <w:rFonts w:asciiTheme="majorHAnsi" w:hAnsiTheme="majorHAnsi" w:cstheme="majorHAnsi"/>
            <w:sz w:val="26"/>
            <w:szCs w:val="26"/>
          </w:rPr>
          <w:delText>707-10.</w:delText>
        </w:r>
      </w:del>
    </w:p>
    <w:p w14:paraId="283DEC73" w14:textId="571D1C22" w:rsidR="009C77A2" w:rsidRPr="00272777" w:rsidDel="00F44F78" w:rsidRDefault="009C77A2">
      <w:pPr>
        <w:pStyle w:val="ListParagraph"/>
        <w:widowControl w:val="0"/>
        <w:numPr>
          <w:ilvl w:val="0"/>
          <w:numId w:val="10"/>
        </w:numPr>
        <w:tabs>
          <w:tab w:val="left" w:pos="1161"/>
        </w:tabs>
        <w:spacing w:after="0"/>
        <w:ind w:left="0" w:right="549"/>
        <w:jc w:val="both"/>
        <w:rPr>
          <w:del w:id="4431" w:author="Microsoft account" w:date="2015-09-28T14:02:00Z"/>
          <w:rFonts w:asciiTheme="majorHAnsi" w:hAnsiTheme="majorHAnsi" w:cstheme="majorHAnsi"/>
          <w:sz w:val="26"/>
          <w:szCs w:val="26"/>
        </w:rPr>
        <w:pPrChange w:id="4432" w:author="Microsoft account" w:date="2015-09-28T13:38:00Z">
          <w:pPr>
            <w:pStyle w:val="ListParagraph"/>
            <w:widowControl w:val="0"/>
            <w:numPr>
              <w:numId w:val="10"/>
            </w:numPr>
            <w:tabs>
              <w:tab w:val="left" w:pos="1161"/>
            </w:tabs>
            <w:spacing w:after="0" w:line="240" w:lineRule="auto"/>
            <w:ind w:left="0" w:right="549" w:hanging="720"/>
            <w:jc w:val="both"/>
          </w:pPr>
        </w:pPrChange>
      </w:pPr>
      <w:bookmarkStart w:id="4433" w:name="_bookmark6"/>
      <w:bookmarkEnd w:id="4433"/>
      <w:del w:id="4434" w:author="Microsoft account" w:date="2015-09-28T14:02:00Z">
        <w:r w:rsidRPr="00272777" w:rsidDel="00F44F78">
          <w:rPr>
            <w:rFonts w:asciiTheme="majorHAnsi" w:hAnsiTheme="majorHAnsi" w:cstheme="majorHAnsi"/>
            <w:sz w:val="26"/>
            <w:szCs w:val="26"/>
          </w:rPr>
          <w:delText xml:space="preserve">Gutterman, D.D., </w:delText>
        </w:r>
        <w:r w:rsidRPr="00272777" w:rsidDel="00F44F78">
          <w:rPr>
            <w:rFonts w:asciiTheme="majorHAnsi" w:hAnsiTheme="majorHAnsi" w:cstheme="majorHAnsi"/>
            <w:i/>
            <w:sz w:val="26"/>
            <w:szCs w:val="26"/>
          </w:rPr>
          <w:delText xml:space="preserve">Silent myocardial ischemia. </w:delText>
        </w:r>
        <w:r w:rsidRPr="00272777" w:rsidDel="00F44F78">
          <w:rPr>
            <w:rFonts w:asciiTheme="majorHAnsi" w:hAnsiTheme="majorHAnsi" w:cstheme="majorHAnsi"/>
            <w:sz w:val="26"/>
            <w:szCs w:val="26"/>
          </w:rPr>
          <w:delText xml:space="preserve">Circ J, 2009. </w:delText>
        </w:r>
        <w:r w:rsidRPr="00272777" w:rsidDel="00F44F78">
          <w:rPr>
            <w:rFonts w:asciiTheme="majorHAnsi" w:hAnsiTheme="majorHAnsi" w:cstheme="majorHAnsi"/>
            <w:b/>
            <w:sz w:val="26"/>
            <w:szCs w:val="26"/>
          </w:rPr>
          <w:delText>73</w:delText>
        </w:r>
        <w:r w:rsidRPr="00272777" w:rsidDel="00F44F78">
          <w:rPr>
            <w:rFonts w:asciiTheme="majorHAnsi" w:hAnsiTheme="majorHAnsi" w:cstheme="majorHAnsi"/>
            <w:sz w:val="26"/>
            <w:szCs w:val="26"/>
          </w:rPr>
          <w:delText>(5): p.</w:delText>
        </w:r>
        <w:r w:rsidRPr="00272777" w:rsidDel="00F44F78">
          <w:rPr>
            <w:rFonts w:asciiTheme="majorHAnsi" w:hAnsiTheme="majorHAnsi" w:cstheme="majorHAnsi"/>
            <w:spacing w:val="-17"/>
            <w:sz w:val="26"/>
            <w:szCs w:val="26"/>
          </w:rPr>
          <w:delText xml:space="preserve"> </w:delText>
        </w:r>
        <w:r w:rsidRPr="00272777" w:rsidDel="00F44F78">
          <w:rPr>
            <w:rFonts w:asciiTheme="majorHAnsi" w:hAnsiTheme="majorHAnsi" w:cstheme="majorHAnsi"/>
            <w:sz w:val="26"/>
            <w:szCs w:val="26"/>
          </w:rPr>
          <w:delText>785-97.</w:delText>
        </w:r>
      </w:del>
    </w:p>
    <w:p w14:paraId="6AA4B2E5" w14:textId="7E6BAF77" w:rsidR="009C77A2" w:rsidRPr="00272777" w:rsidDel="00F44F78" w:rsidRDefault="009C77A2">
      <w:pPr>
        <w:pStyle w:val="ListParagraph"/>
        <w:widowControl w:val="0"/>
        <w:numPr>
          <w:ilvl w:val="0"/>
          <w:numId w:val="10"/>
        </w:numPr>
        <w:tabs>
          <w:tab w:val="left" w:pos="1161"/>
        </w:tabs>
        <w:spacing w:after="0"/>
        <w:ind w:left="0" w:right="576"/>
        <w:jc w:val="both"/>
        <w:rPr>
          <w:del w:id="4435" w:author="Microsoft account" w:date="2015-09-28T14:02:00Z"/>
          <w:rFonts w:asciiTheme="majorHAnsi" w:hAnsiTheme="majorHAnsi" w:cstheme="majorHAnsi"/>
          <w:sz w:val="26"/>
          <w:szCs w:val="26"/>
        </w:rPr>
        <w:pPrChange w:id="4436" w:author="Microsoft account" w:date="2015-09-28T13:38:00Z">
          <w:pPr>
            <w:pStyle w:val="ListParagraph"/>
            <w:widowControl w:val="0"/>
            <w:numPr>
              <w:numId w:val="10"/>
            </w:numPr>
            <w:tabs>
              <w:tab w:val="left" w:pos="1161"/>
            </w:tabs>
            <w:spacing w:after="0" w:line="240" w:lineRule="auto"/>
            <w:ind w:left="0" w:right="576" w:hanging="720"/>
            <w:jc w:val="both"/>
          </w:pPr>
        </w:pPrChange>
      </w:pPr>
      <w:bookmarkStart w:id="4437" w:name="_bookmark7"/>
      <w:bookmarkEnd w:id="4437"/>
      <w:del w:id="4438" w:author="Microsoft account" w:date="2015-09-28T14:02:00Z">
        <w:r w:rsidRPr="00272777" w:rsidDel="00F44F78">
          <w:rPr>
            <w:rFonts w:asciiTheme="majorHAnsi" w:hAnsiTheme="majorHAnsi" w:cstheme="majorHAnsi"/>
            <w:sz w:val="26"/>
            <w:szCs w:val="26"/>
          </w:rPr>
          <w:delText xml:space="preserve">Silva, B.M., et al., </w:delText>
        </w:r>
        <w:r w:rsidRPr="00272777" w:rsidDel="00F44F78">
          <w:rPr>
            <w:rFonts w:asciiTheme="majorHAnsi" w:hAnsiTheme="majorHAnsi" w:cstheme="majorHAnsi"/>
            <w:i/>
            <w:sz w:val="26"/>
            <w:szCs w:val="26"/>
          </w:rPr>
          <w:delText xml:space="preserve">Mobile-health: A review of current state in 2015. </w:delText>
        </w:r>
        <w:r w:rsidRPr="00272777" w:rsidDel="00F44F78">
          <w:rPr>
            <w:rFonts w:asciiTheme="majorHAnsi" w:hAnsiTheme="majorHAnsi" w:cstheme="majorHAnsi"/>
            <w:sz w:val="26"/>
            <w:szCs w:val="26"/>
          </w:rPr>
          <w:delText>J Biomed</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Inform, 2015.</w:delText>
        </w:r>
      </w:del>
    </w:p>
    <w:p w14:paraId="4B6FE118" w14:textId="10601B98" w:rsidR="009C77A2" w:rsidRPr="00272777" w:rsidDel="00F44F78" w:rsidRDefault="009C77A2">
      <w:pPr>
        <w:pStyle w:val="ListParagraph"/>
        <w:widowControl w:val="0"/>
        <w:numPr>
          <w:ilvl w:val="0"/>
          <w:numId w:val="10"/>
        </w:numPr>
        <w:tabs>
          <w:tab w:val="left" w:pos="1161"/>
        </w:tabs>
        <w:spacing w:after="0"/>
        <w:ind w:left="0" w:right="212"/>
        <w:jc w:val="both"/>
        <w:rPr>
          <w:del w:id="4439" w:author="Microsoft account" w:date="2015-09-28T14:02:00Z"/>
          <w:rFonts w:asciiTheme="majorHAnsi" w:hAnsiTheme="majorHAnsi" w:cstheme="majorHAnsi"/>
          <w:sz w:val="26"/>
          <w:szCs w:val="26"/>
        </w:rPr>
        <w:pPrChange w:id="4440" w:author="Microsoft account" w:date="2015-09-28T13:38:00Z">
          <w:pPr>
            <w:pStyle w:val="ListParagraph"/>
            <w:widowControl w:val="0"/>
            <w:numPr>
              <w:numId w:val="10"/>
            </w:numPr>
            <w:tabs>
              <w:tab w:val="left" w:pos="1161"/>
            </w:tabs>
            <w:spacing w:after="0" w:line="240" w:lineRule="auto"/>
            <w:ind w:left="0" w:right="212" w:hanging="720"/>
            <w:jc w:val="both"/>
          </w:pPr>
        </w:pPrChange>
      </w:pPr>
      <w:bookmarkStart w:id="4441" w:name="_bookmark8"/>
      <w:bookmarkEnd w:id="4441"/>
      <w:del w:id="4442" w:author="Microsoft account" w:date="2015-09-28T14:02:00Z">
        <w:r w:rsidRPr="00272777" w:rsidDel="00F44F78">
          <w:rPr>
            <w:rFonts w:asciiTheme="majorHAnsi" w:hAnsiTheme="majorHAnsi" w:cstheme="majorHAnsi"/>
            <w:sz w:val="26"/>
            <w:szCs w:val="26"/>
          </w:rPr>
          <w:delText xml:space="preserve">Ward, M.M., M. Jaana, and N. Natafgi, </w:delText>
        </w:r>
        <w:r w:rsidRPr="00272777" w:rsidDel="00F44F78">
          <w:rPr>
            <w:rFonts w:asciiTheme="majorHAnsi" w:hAnsiTheme="majorHAnsi" w:cstheme="majorHAnsi"/>
            <w:i/>
            <w:sz w:val="26"/>
            <w:szCs w:val="26"/>
          </w:rPr>
          <w:delText>Systematic review of telemedicine applications</w:delText>
        </w:r>
        <w:r w:rsidRPr="00272777" w:rsidDel="00F44F78">
          <w:rPr>
            <w:rFonts w:asciiTheme="majorHAnsi" w:hAnsiTheme="majorHAnsi" w:cstheme="majorHAnsi"/>
            <w:i/>
            <w:spacing w:val="-17"/>
            <w:sz w:val="26"/>
            <w:szCs w:val="26"/>
          </w:rPr>
          <w:delText xml:space="preserve"> </w:delText>
        </w:r>
        <w:r w:rsidRPr="00272777" w:rsidDel="00F44F78">
          <w:rPr>
            <w:rFonts w:asciiTheme="majorHAnsi" w:hAnsiTheme="majorHAnsi" w:cstheme="majorHAnsi"/>
            <w:i/>
            <w:sz w:val="26"/>
            <w:szCs w:val="26"/>
          </w:rPr>
          <w:delText xml:space="preserve">in emergency rooms. </w:delText>
        </w:r>
        <w:r w:rsidRPr="00272777" w:rsidDel="00F44F78">
          <w:rPr>
            <w:rFonts w:asciiTheme="majorHAnsi" w:hAnsiTheme="majorHAnsi" w:cstheme="majorHAnsi"/>
            <w:sz w:val="26"/>
            <w:szCs w:val="26"/>
          </w:rPr>
          <w:delText>Int J Med Inform,</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2015.</w:delText>
        </w:r>
      </w:del>
    </w:p>
    <w:p w14:paraId="1E1B30C2" w14:textId="2C46A9C6" w:rsidR="009C77A2" w:rsidRPr="00272777" w:rsidDel="00F44F78" w:rsidRDefault="009C77A2">
      <w:pPr>
        <w:pStyle w:val="ListParagraph"/>
        <w:widowControl w:val="0"/>
        <w:numPr>
          <w:ilvl w:val="0"/>
          <w:numId w:val="10"/>
        </w:numPr>
        <w:tabs>
          <w:tab w:val="left" w:pos="1161"/>
        </w:tabs>
        <w:spacing w:after="0"/>
        <w:ind w:left="0" w:right="268"/>
        <w:jc w:val="both"/>
        <w:rPr>
          <w:del w:id="4443" w:author="Microsoft account" w:date="2015-09-28T14:02:00Z"/>
          <w:rFonts w:asciiTheme="majorHAnsi" w:hAnsiTheme="majorHAnsi" w:cstheme="majorHAnsi"/>
          <w:sz w:val="26"/>
          <w:szCs w:val="26"/>
        </w:rPr>
        <w:pPrChange w:id="4444" w:author="Microsoft account" w:date="2015-09-28T13:38:00Z">
          <w:pPr>
            <w:pStyle w:val="ListParagraph"/>
            <w:widowControl w:val="0"/>
            <w:numPr>
              <w:numId w:val="10"/>
            </w:numPr>
            <w:tabs>
              <w:tab w:val="left" w:pos="1161"/>
            </w:tabs>
            <w:spacing w:after="0" w:line="240" w:lineRule="auto"/>
            <w:ind w:left="0" w:right="268" w:hanging="720"/>
            <w:jc w:val="both"/>
          </w:pPr>
        </w:pPrChange>
      </w:pPr>
      <w:bookmarkStart w:id="4445" w:name="_bookmark9"/>
      <w:bookmarkEnd w:id="4445"/>
      <w:del w:id="4446" w:author="Microsoft account" w:date="2015-09-28T14:02:00Z">
        <w:r w:rsidRPr="00272777" w:rsidDel="00F44F78">
          <w:rPr>
            <w:rFonts w:asciiTheme="majorHAnsi" w:hAnsiTheme="majorHAnsi" w:cstheme="majorHAnsi"/>
            <w:sz w:val="26"/>
            <w:szCs w:val="26"/>
          </w:rPr>
          <w:delText xml:space="preserve">Widmer, R.J., et al., </w:delText>
        </w:r>
        <w:r w:rsidRPr="00272777" w:rsidDel="00F44F78">
          <w:rPr>
            <w:rFonts w:asciiTheme="majorHAnsi" w:hAnsiTheme="majorHAnsi" w:cstheme="majorHAnsi"/>
            <w:i/>
            <w:sz w:val="26"/>
            <w:szCs w:val="26"/>
          </w:rPr>
          <w:delText>Digital health interventions for the prevention of</w:delText>
        </w:r>
        <w:r w:rsidRPr="00272777" w:rsidDel="00F44F78">
          <w:rPr>
            <w:rFonts w:asciiTheme="majorHAnsi" w:hAnsiTheme="majorHAnsi" w:cstheme="majorHAnsi"/>
            <w:i/>
            <w:spacing w:val="-18"/>
            <w:sz w:val="26"/>
            <w:szCs w:val="26"/>
          </w:rPr>
          <w:delText xml:space="preserve"> </w:delText>
        </w:r>
        <w:r w:rsidRPr="00272777" w:rsidDel="00F44F78">
          <w:rPr>
            <w:rFonts w:asciiTheme="majorHAnsi" w:hAnsiTheme="majorHAnsi" w:cstheme="majorHAnsi"/>
            <w:i/>
            <w:sz w:val="26"/>
            <w:szCs w:val="26"/>
          </w:rPr>
          <w:delText xml:space="preserve">cardiovascular disease: a systematic review and meta-analysis. </w:delText>
        </w:r>
        <w:r w:rsidRPr="00272777" w:rsidDel="00F44F78">
          <w:rPr>
            <w:rFonts w:asciiTheme="majorHAnsi" w:hAnsiTheme="majorHAnsi" w:cstheme="majorHAnsi"/>
            <w:sz w:val="26"/>
            <w:szCs w:val="26"/>
          </w:rPr>
          <w:delText xml:space="preserve">Mayo Clin Proc, 2015. </w:delText>
        </w:r>
        <w:r w:rsidRPr="00272777" w:rsidDel="00F44F78">
          <w:rPr>
            <w:rFonts w:asciiTheme="majorHAnsi" w:hAnsiTheme="majorHAnsi" w:cstheme="majorHAnsi"/>
            <w:b/>
            <w:sz w:val="26"/>
            <w:szCs w:val="26"/>
          </w:rPr>
          <w:delText>90</w:delText>
        </w:r>
        <w:r w:rsidRPr="00272777" w:rsidDel="00F44F78">
          <w:rPr>
            <w:rFonts w:asciiTheme="majorHAnsi" w:hAnsiTheme="majorHAnsi" w:cstheme="majorHAnsi"/>
            <w:sz w:val="26"/>
            <w:szCs w:val="26"/>
          </w:rPr>
          <w:delText>(4): p.</w:delText>
        </w:r>
        <w:r w:rsidRPr="00272777" w:rsidDel="00F44F78">
          <w:rPr>
            <w:rFonts w:asciiTheme="majorHAnsi" w:hAnsiTheme="majorHAnsi" w:cstheme="majorHAnsi"/>
            <w:spacing w:val="-29"/>
            <w:sz w:val="26"/>
            <w:szCs w:val="26"/>
          </w:rPr>
          <w:delText xml:space="preserve"> </w:delText>
        </w:r>
        <w:r w:rsidRPr="00272777" w:rsidDel="00F44F78">
          <w:rPr>
            <w:rFonts w:asciiTheme="majorHAnsi" w:hAnsiTheme="majorHAnsi" w:cstheme="majorHAnsi"/>
            <w:sz w:val="26"/>
            <w:szCs w:val="26"/>
          </w:rPr>
          <w:delText>469-80.</w:delText>
        </w:r>
      </w:del>
    </w:p>
    <w:p w14:paraId="142A508E" w14:textId="6AF2A540" w:rsidR="009C77A2" w:rsidRPr="00272777" w:rsidDel="00F44F78" w:rsidRDefault="009C77A2">
      <w:pPr>
        <w:pStyle w:val="ListParagraph"/>
        <w:widowControl w:val="0"/>
        <w:numPr>
          <w:ilvl w:val="0"/>
          <w:numId w:val="10"/>
        </w:numPr>
        <w:tabs>
          <w:tab w:val="left" w:pos="1161"/>
        </w:tabs>
        <w:spacing w:after="0"/>
        <w:ind w:left="0" w:right="246"/>
        <w:jc w:val="both"/>
        <w:rPr>
          <w:del w:id="4447" w:author="Microsoft account" w:date="2015-09-28T14:02:00Z"/>
          <w:rFonts w:asciiTheme="majorHAnsi" w:hAnsiTheme="majorHAnsi" w:cstheme="majorHAnsi"/>
          <w:sz w:val="26"/>
          <w:szCs w:val="26"/>
        </w:rPr>
        <w:pPrChange w:id="4448" w:author="Microsoft account" w:date="2015-09-28T13:38:00Z">
          <w:pPr>
            <w:pStyle w:val="ListParagraph"/>
            <w:widowControl w:val="0"/>
            <w:numPr>
              <w:numId w:val="10"/>
            </w:numPr>
            <w:tabs>
              <w:tab w:val="left" w:pos="1161"/>
            </w:tabs>
            <w:spacing w:after="0" w:line="240" w:lineRule="auto"/>
            <w:ind w:left="0" w:right="246" w:hanging="720"/>
            <w:jc w:val="both"/>
          </w:pPr>
        </w:pPrChange>
      </w:pPr>
      <w:del w:id="4449" w:author="Microsoft account" w:date="2015-09-28T14:02:00Z">
        <w:r w:rsidRPr="00272777" w:rsidDel="00F44F78">
          <w:rPr>
            <w:rFonts w:asciiTheme="majorHAnsi" w:hAnsiTheme="majorHAnsi" w:cstheme="majorHAnsi"/>
            <w:sz w:val="26"/>
            <w:szCs w:val="26"/>
          </w:rPr>
          <w:delText xml:space="preserve">Raikhelkar, J. and J.K. Raikhelkar, </w:delText>
        </w:r>
        <w:r w:rsidRPr="00272777" w:rsidDel="00F44F78">
          <w:rPr>
            <w:rFonts w:asciiTheme="majorHAnsi" w:hAnsiTheme="majorHAnsi" w:cstheme="majorHAnsi"/>
            <w:i/>
            <w:sz w:val="26"/>
            <w:szCs w:val="26"/>
          </w:rPr>
          <w:delText>The impact of telemedicine in cardiac critical care.</w:delText>
        </w:r>
        <w:r w:rsidRPr="00272777" w:rsidDel="00F44F78">
          <w:rPr>
            <w:rFonts w:asciiTheme="majorHAnsi" w:hAnsiTheme="majorHAnsi" w:cstheme="majorHAnsi"/>
            <w:i/>
            <w:spacing w:val="-18"/>
            <w:sz w:val="26"/>
            <w:szCs w:val="26"/>
          </w:rPr>
          <w:delText xml:space="preserve"> </w:delText>
        </w:r>
        <w:r w:rsidRPr="00272777" w:rsidDel="00F44F78">
          <w:rPr>
            <w:rFonts w:asciiTheme="majorHAnsi" w:hAnsiTheme="majorHAnsi" w:cstheme="majorHAnsi"/>
            <w:sz w:val="26"/>
            <w:szCs w:val="26"/>
          </w:rPr>
          <w:delText xml:space="preserve">Crit Care Clin, 2015. </w:delText>
        </w:r>
        <w:r w:rsidRPr="00272777" w:rsidDel="00F44F78">
          <w:rPr>
            <w:rFonts w:asciiTheme="majorHAnsi" w:hAnsiTheme="majorHAnsi" w:cstheme="majorHAnsi"/>
            <w:b/>
            <w:sz w:val="26"/>
            <w:szCs w:val="26"/>
          </w:rPr>
          <w:delText>31</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8"/>
            <w:sz w:val="26"/>
            <w:szCs w:val="26"/>
          </w:rPr>
          <w:delText xml:space="preserve"> </w:delText>
        </w:r>
        <w:r w:rsidRPr="00272777" w:rsidDel="00F44F78">
          <w:rPr>
            <w:rFonts w:asciiTheme="majorHAnsi" w:hAnsiTheme="majorHAnsi" w:cstheme="majorHAnsi"/>
            <w:sz w:val="26"/>
            <w:szCs w:val="26"/>
          </w:rPr>
          <w:delText>305-17.</w:delText>
        </w:r>
      </w:del>
    </w:p>
    <w:p w14:paraId="36611567" w14:textId="4DCD904B" w:rsidR="009C77A2" w:rsidRPr="00272777" w:rsidDel="00F44F78" w:rsidRDefault="009C77A2">
      <w:pPr>
        <w:pStyle w:val="ListParagraph"/>
        <w:widowControl w:val="0"/>
        <w:numPr>
          <w:ilvl w:val="0"/>
          <w:numId w:val="10"/>
        </w:numPr>
        <w:tabs>
          <w:tab w:val="left" w:pos="1161"/>
        </w:tabs>
        <w:spacing w:after="0"/>
        <w:ind w:left="0" w:right="549"/>
        <w:jc w:val="both"/>
        <w:rPr>
          <w:del w:id="4450" w:author="Microsoft account" w:date="2015-09-28T14:02:00Z"/>
          <w:rFonts w:asciiTheme="majorHAnsi" w:hAnsiTheme="majorHAnsi" w:cstheme="majorHAnsi"/>
          <w:sz w:val="26"/>
          <w:szCs w:val="26"/>
        </w:rPr>
        <w:pPrChange w:id="4451" w:author="Microsoft account" w:date="2015-09-28T13:38:00Z">
          <w:pPr>
            <w:pStyle w:val="ListParagraph"/>
            <w:widowControl w:val="0"/>
            <w:numPr>
              <w:numId w:val="10"/>
            </w:numPr>
            <w:tabs>
              <w:tab w:val="left" w:pos="1161"/>
            </w:tabs>
            <w:spacing w:after="0" w:line="240" w:lineRule="auto"/>
            <w:ind w:left="0" w:right="549" w:hanging="720"/>
            <w:jc w:val="both"/>
          </w:pPr>
        </w:pPrChange>
      </w:pPr>
      <w:del w:id="4452" w:author="Microsoft account" w:date="2015-09-28T14:02:00Z">
        <w:r w:rsidRPr="00272777" w:rsidDel="00F44F78">
          <w:rPr>
            <w:rFonts w:asciiTheme="majorHAnsi" w:hAnsiTheme="majorHAnsi" w:cstheme="majorHAnsi"/>
            <w:sz w:val="26"/>
            <w:szCs w:val="26"/>
          </w:rPr>
          <w:delText xml:space="preserve">Gibson, J., et al., </w:delText>
        </w:r>
        <w:r w:rsidRPr="00272777" w:rsidDel="00F44F78">
          <w:rPr>
            <w:rFonts w:asciiTheme="majorHAnsi" w:hAnsiTheme="majorHAnsi" w:cstheme="majorHAnsi"/>
            <w:i/>
            <w:sz w:val="26"/>
            <w:szCs w:val="26"/>
          </w:rPr>
          <w:delText xml:space="preserve">Using telemedicine for acute stroke assessment. </w:delText>
        </w:r>
        <w:r w:rsidRPr="00272777" w:rsidDel="00F44F78">
          <w:rPr>
            <w:rFonts w:asciiTheme="majorHAnsi" w:hAnsiTheme="majorHAnsi" w:cstheme="majorHAnsi"/>
            <w:sz w:val="26"/>
            <w:szCs w:val="26"/>
          </w:rPr>
          <w:delText>Nurs Times,</w:delText>
        </w:r>
        <w:r w:rsidRPr="00272777" w:rsidDel="00F44F78">
          <w:rPr>
            <w:rFonts w:asciiTheme="majorHAnsi" w:hAnsiTheme="majorHAnsi" w:cstheme="majorHAnsi"/>
            <w:spacing w:val="-15"/>
            <w:sz w:val="26"/>
            <w:szCs w:val="26"/>
          </w:rPr>
          <w:delText xml:space="preserve"> </w:delText>
        </w:r>
        <w:r w:rsidRPr="00272777" w:rsidDel="00F44F78">
          <w:rPr>
            <w:rFonts w:asciiTheme="majorHAnsi" w:hAnsiTheme="majorHAnsi" w:cstheme="majorHAnsi"/>
            <w:sz w:val="26"/>
            <w:szCs w:val="26"/>
          </w:rPr>
          <w:delText>2013.</w:delText>
        </w:r>
      </w:del>
    </w:p>
    <w:p w14:paraId="457EE4A3" w14:textId="5357619D" w:rsidR="009C77A2" w:rsidRPr="00272777" w:rsidDel="00F44F78" w:rsidRDefault="009C77A2">
      <w:pPr>
        <w:spacing w:line="276" w:lineRule="auto"/>
        <w:ind w:right="549"/>
        <w:jc w:val="both"/>
        <w:rPr>
          <w:del w:id="4453" w:author="Microsoft account" w:date="2015-09-28T14:02:00Z"/>
          <w:rFonts w:asciiTheme="majorHAnsi" w:eastAsia="Calibri" w:hAnsiTheme="majorHAnsi" w:cstheme="majorHAnsi"/>
          <w:sz w:val="26"/>
          <w:szCs w:val="26"/>
        </w:rPr>
        <w:pPrChange w:id="4454" w:author="Microsoft account" w:date="2015-09-28T13:38:00Z">
          <w:pPr>
            <w:ind w:right="549"/>
            <w:jc w:val="both"/>
          </w:pPr>
        </w:pPrChange>
      </w:pPr>
      <w:del w:id="4455" w:author="Microsoft account" w:date="2015-09-28T14:02:00Z">
        <w:r w:rsidRPr="00272777" w:rsidDel="00F44F78">
          <w:rPr>
            <w:rFonts w:asciiTheme="majorHAnsi" w:hAnsiTheme="majorHAnsi" w:cstheme="majorHAnsi"/>
            <w:b/>
            <w:sz w:val="26"/>
            <w:szCs w:val="26"/>
          </w:rPr>
          <w:delText>109</w:delText>
        </w:r>
        <w:r w:rsidRPr="00272777" w:rsidDel="00F44F78">
          <w:rPr>
            <w:rFonts w:asciiTheme="majorHAnsi" w:hAnsiTheme="majorHAnsi" w:cstheme="majorHAnsi"/>
            <w:sz w:val="26"/>
            <w:szCs w:val="26"/>
          </w:rPr>
          <w:delText>(35): p.</w:delText>
        </w:r>
        <w:r w:rsidRPr="00272777" w:rsidDel="00F44F78">
          <w:rPr>
            <w:rFonts w:asciiTheme="majorHAnsi" w:hAnsiTheme="majorHAnsi" w:cstheme="majorHAnsi"/>
            <w:spacing w:val="-5"/>
            <w:sz w:val="26"/>
            <w:szCs w:val="26"/>
          </w:rPr>
          <w:delText xml:space="preserve"> </w:delText>
        </w:r>
        <w:r w:rsidRPr="00272777" w:rsidDel="00F44F78">
          <w:rPr>
            <w:rFonts w:asciiTheme="majorHAnsi" w:hAnsiTheme="majorHAnsi" w:cstheme="majorHAnsi"/>
            <w:sz w:val="26"/>
            <w:szCs w:val="26"/>
          </w:rPr>
          <w:delText>14-6.</w:delText>
        </w:r>
      </w:del>
    </w:p>
    <w:p w14:paraId="30162159" w14:textId="1B571487" w:rsidR="009C77A2" w:rsidRPr="00272777" w:rsidDel="00F44F78" w:rsidRDefault="009C77A2">
      <w:pPr>
        <w:pStyle w:val="ListParagraph"/>
        <w:widowControl w:val="0"/>
        <w:numPr>
          <w:ilvl w:val="0"/>
          <w:numId w:val="10"/>
        </w:numPr>
        <w:tabs>
          <w:tab w:val="left" w:pos="1161"/>
        </w:tabs>
        <w:spacing w:after="0"/>
        <w:ind w:left="0" w:right="665"/>
        <w:jc w:val="both"/>
        <w:rPr>
          <w:del w:id="4456" w:author="Microsoft account" w:date="2015-09-28T14:02:00Z"/>
          <w:rFonts w:asciiTheme="majorHAnsi" w:hAnsiTheme="majorHAnsi" w:cstheme="majorHAnsi"/>
          <w:sz w:val="26"/>
          <w:szCs w:val="26"/>
        </w:rPr>
        <w:pPrChange w:id="4457" w:author="Microsoft account" w:date="2015-09-28T13:38:00Z">
          <w:pPr>
            <w:pStyle w:val="ListParagraph"/>
            <w:widowControl w:val="0"/>
            <w:numPr>
              <w:numId w:val="10"/>
            </w:numPr>
            <w:tabs>
              <w:tab w:val="left" w:pos="1161"/>
            </w:tabs>
            <w:spacing w:after="0" w:line="240" w:lineRule="auto"/>
            <w:ind w:left="0" w:right="665" w:hanging="720"/>
            <w:jc w:val="both"/>
          </w:pPr>
        </w:pPrChange>
      </w:pPr>
      <w:del w:id="4458" w:author="Microsoft account" w:date="2015-09-28T14:02:00Z">
        <w:r w:rsidRPr="00272777" w:rsidDel="00F44F78">
          <w:rPr>
            <w:rFonts w:asciiTheme="majorHAnsi" w:hAnsiTheme="majorHAnsi" w:cstheme="majorHAnsi"/>
            <w:sz w:val="26"/>
            <w:szCs w:val="26"/>
          </w:rPr>
          <w:delText xml:space="preserve">Morales-Vidal, S. and S. Ruland, </w:delText>
        </w:r>
        <w:r w:rsidRPr="00272777" w:rsidDel="00F44F78">
          <w:rPr>
            <w:rFonts w:asciiTheme="majorHAnsi" w:hAnsiTheme="majorHAnsi" w:cstheme="majorHAnsi"/>
            <w:i/>
            <w:sz w:val="26"/>
            <w:szCs w:val="26"/>
          </w:rPr>
          <w:delText>Telemedicine in stroke care and rehabilitation.</w:delText>
        </w:r>
        <w:r w:rsidRPr="00272777" w:rsidDel="00F44F78">
          <w:rPr>
            <w:rFonts w:asciiTheme="majorHAnsi" w:hAnsiTheme="majorHAnsi" w:cstheme="majorHAnsi"/>
            <w:i/>
            <w:spacing w:val="-24"/>
            <w:sz w:val="26"/>
            <w:szCs w:val="26"/>
          </w:rPr>
          <w:delText xml:space="preserve"> </w:delText>
        </w:r>
        <w:r w:rsidRPr="00272777" w:rsidDel="00F44F78">
          <w:rPr>
            <w:rFonts w:asciiTheme="majorHAnsi" w:hAnsiTheme="majorHAnsi" w:cstheme="majorHAnsi"/>
            <w:sz w:val="26"/>
            <w:szCs w:val="26"/>
          </w:rPr>
          <w:delText xml:space="preserve">Top Stroke Rehabil, 2013. </w:delText>
        </w:r>
        <w:r w:rsidRPr="00272777" w:rsidDel="00F44F78">
          <w:rPr>
            <w:rFonts w:asciiTheme="majorHAnsi" w:hAnsiTheme="majorHAnsi" w:cstheme="majorHAnsi"/>
            <w:b/>
            <w:sz w:val="26"/>
            <w:szCs w:val="26"/>
          </w:rPr>
          <w:delText>20</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101-7.</w:delText>
        </w:r>
      </w:del>
    </w:p>
    <w:p w14:paraId="5C0A2EE5" w14:textId="77ACA645" w:rsidR="009C77A2" w:rsidRPr="00272777" w:rsidDel="00F44F78" w:rsidRDefault="009C77A2">
      <w:pPr>
        <w:pStyle w:val="ListParagraph"/>
        <w:widowControl w:val="0"/>
        <w:numPr>
          <w:ilvl w:val="0"/>
          <w:numId w:val="10"/>
        </w:numPr>
        <w:tabs>
          <w:tab w:val="left" w:pos="1161"/>
        </w:tabs>
        <w:spacing w:after="0"/>
        <w:ind w:left="0" w:right="198"/>
        <w:jc w:val="both"/>
        <w:rPr>
          <w:del w:id="4459" w:author="Microsoft account" w:date="2015-09-28T14:02:00Z"/>
          <w:rFonts w:asciiTheme="majorHAnsi" w:hAnsiTheme="majorHAnsi" w:cstheme="majorHAnsi"/>
          <w:sz w:val="26"/>
          <w:szCs w:val="26"/>
        </w:rPr>
        <w:pPrChange w:id="4460" w:author="Microsoft account" w:date="2015-09-28T13:38:00Z">
          <w:pPr>
            <w:pStyle w:val="ListParagraph"/>
            <w:widowControl w:val="0"/>
            <w:numPr>
              <w:numId w:val="10"/>
            </w:numPr>
            <w:tabs>
              <w:tab w:val="left" w:pos="1161"/>
            </w:tabs>
            <w:spacing w:after="0" w:line="240" w:lineRule="auto"/>
            <w:ind w:left="0" w:right="198" w:hanging="720"/>
            <w:jc w:val="both"/>
          </w:pPr>
        </w:pPrChange>
      </w:pPr>
      <w:del w:id="4461" w:author="Microsoft account" w:date="2015-09-28T14:02:00Z">
        <w:r w:rsidRPr="00272777" w:rsidDel="00F44F78">
          <w:rPr>
            <w:rFonts w:asciiTheme="majorHAnsi" w:hAnsiTheme="majorHAnsi" w:cstheme="majorHAnsi"/>
            <w:sz w:val="26"/>
            <w:szCs w:val="26"/>
          </w:rPr>
          <w:delText xml:space="preserve">Bifulco, P., et al., </w:delText>
        </w:r>
        <w:r w:rsidRPr="00272777" w:rsidDel="00F44F78">
          <w:rPr>
            <w:rFonts w:asciiTheme="majorHAnsi" w:hAnsiTheme="majorHAnsi" w:cstheme="majorHAnsi"/>
            <w:i/>
            <w:sz w:val="26"/>
            <w:szCs w:val="26"/>
          </w:rPr>
          <w:delText>Telemedicine supported by Augmented Reality: an interactive guide</w:delText>
        </w:r>
        <w:r w:rsidRPr="00272777" w:rsidDel="00F44F78">
          <w:rPr>
            <w:rFonts w:asciiTheme="majorHAnsi" w:hAnsiTheme="majorHAnsi" w:cstheme="majorHAnsi"/>
            <w:i/>
            <w:spacing w:val="-24"/>
            <w:sz w:val="26"/>
            <w:szCs w:val="26"/>
          </w:rPr>
          <w:delText xml:space="preserve"> </w:delText>
        </w:r>
        <w:r w:rsidRPr="00272777" w:rsidDel="00F44F78">
          <w:rPr>
            <w:rFonts w:asciiTheme="majorHAnsi" w:hAnsiTheme="majorHAnsi" w:cstheme="majorHAnsi"/>
            <w:i/>
            <w:sz w:val="26"/>
            <w:szCs w:val="26"/>
          </w:rPr>
          <w:delText>for</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untrained people in performing an ECG test. </w:delText>
        </w:r>
        <w:r w:rsidRPr="00272777" w:rsidDel="00F44F78">
          <w:rPr>
            <w:rFonts w:asciiTheme="majorHAnsi" w:hAnsiTheme="majorHAnsi" w:cstheme="majorHAnsi"/>
            <w:sz w:val="26"/>
            <w:szCs w:val="26"/>
          </w:rPr>
          <w:delText xml:space="preserve">Biomed Eng Online, 2014. </w:delText>
        </w:r>
        <w:r w:rsidRPr="00272777" w:rsidDel="00F44F78">
          <w:rPr>
            <w:rFonts w:asciiTheme="majorHAnsi" w:hAnsiTheme="majorHAnsi" w:cstheme="majorHAnsi"/>
            <w:b/>
            <w:sz w:val="26"/>
            <w:szCs w:val="26"/>
          </w:rPr>
          <w:delText>13</w:delText>
        </w:r>
        <w:r w:rsidRPr="00272777" w:rsidDel="00F44F78">
          <w:rPr>
            <w:rFonts w:asciiTheme="majorHAnsi" w:hAnsiTheme="majorHAnsi" w:cstheme="majorHAnsi"/>
            <w:sz w:val="26"/>
            <w:szCs w:val="26"/>
          </w:rPr>
          <w:delText>: p.</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sz w:val="26"/>
            <w:szCs w:val="26"/>
          </w:rPr>
          <w:delText>153.</w:delText>
        </w:r>
      </w:del>
    </w:p>
    <w:p w14:paraId="0DB5DFAF" w14:textId="1B7AB8C0" w:rsidR="009C77A2" w:rsidRPr="00272777" w:rsidDel="00F44F78" w:rsidRDefault="009C77A2">
      <w:pPr>
        <w:pStyle w:val="ListParagraph"/>
        <w:widowControl w:val="0"/>
        <w:numPr>
          <w:ilvl w:val="0"/>
          <w:numId w:val="10"/>
        </w:numPr>
        <w:tabs>
          <w:tab w:val="left" w:pos="1161"/>
        </w:tabs>
        <w:spacing w:after="0"/>
        <w:ind w:left="0"/>
        <w:jc w:val="both"/>
        <w:rPr>
          <w:del w:id="4462" w:author="Microsoft account" w:date="2015-09-28T14:02:00Z"/>
          <w:rFonts w:asciiTheme="majorHAnsi" w:hAnsiTheme="majorHAnsi" w:cstheme="majorHAnsi"/>
          <w:sz w:val="26"/>
          <w:szCs w:val="26"/>
        </w:rPr>
        <w:pPrChange w:id="4463" w:author="Microsoft account" w:date="2015-09-28T13:38:00Z">
          <w:pPr>
            <w:pStyle w:val="ListParagraph"/>
            <w:widowControl w:val="0"/>
            <w:numPr>
              <w:numId w:val="10"/>
            </w:numPr>
            <w:tabs>
              <w:tab w:val="left" w:pos="1161"/>
            </w:tabs>
            <w:spacing w:after="0" w:line="240" w:lineRule="auto"/>
            <w:ind w:left="0" w:hanging="720"/>
            <w:jc w:val="both"/>
          </w:pPr>
        </w:pPrChange>
      </w:pPr>
      <w:del w:id="4464" w:author="Microsoft account" w:date="2015-09-28T14:02:00Z">
        <w:r w:rsidRPr="00272777" w:rsidDel="00F44F78">
          <w:rPr>
            <w:rFonts w:asciiTheme="majorHAnsi" w:hAnsiTheme="majorHAnsi" w:cstheme="majorHAnsi"/>
            <w:sz w:val="26"/>
            <w:szCs w:val="26"/>
          </w:rPr>
          <w:delText xml:space="preserve">Hsieh, J.C. and M.W. Hsu, </w:delText>
        </w:r>
        <w:r w:rsidRPr="00272777" w:rsidDel="00F44F78">
          <w:rPr>
            <w:rFonts w:asciiTheme="majorHAnsi" w:hAnsiTheme="majorHAnsi" w:cstheme="majorHAnsi"/>
            <w:i/>
            <w:sz w:val="26"/>
            <w:szCs w:val="26"/>
          </w:rPr>
          <w:delText>A cloud computing based 12-lead ECG telemedicine</w:delText>
        </w:r>
        <w:r w:rsidRPr="00272777" w:rsidDel="00F44F78">
          <w:rPr>
            <w:rFonts w:asciiTheme="majorHAnsi" w:hAnsiTheme="majorHAnsi" w:cstheme="majorHAnsi"/>
            <w:i/>
            <w:spacing w:val="-22"/>
            <w:sz w:val="26"/>
            <w:szCs w:val="26"/>
          </w:rPr>
          <w:delText xml:space="preserve"> </w:delText>
        </w:r>
        <w:r w:rsidRPr="00272777" w:rsidDel="00F44F78">
          <w:rPr>
            <w:rFonts w:asciiTheme="majorHAnsi" w:hAnsiTheme="majorHAnsi" w:cstheme="majorHAnsi"/>
            <w:i/>
            <w:sz w:val="26"/>
            <w:szCs w:val="26"/>
          </w:rPr>
          <w:delText>service.</w:delText>
        </w:r>
      </w:del>
    </w:p>
    <w:p w14:paraId="155303E9" w14:textId="1E6640ED" w:rsidR="009C77A2" w:rsidRPr="00906E5C" w:rsidDel="00F44F78" w:rsidRDefault="009C77A2">
      <w:pPr>
        <w:spacing w:line="276" w:lineRule="auto"/>
        <w:ind w:right="549"/>
        <w:jc w:val="both"/>
        <w:rPr>
          <w:del w:id="4465" w:author="Microsoft account" w:date="2015-09-28T14:02:00Z"/>
          <w:rFonts w:asciiTheme="majorHAnsi" w:eastAsia="Calibri" w:hAnsiTheme="majorHAnsi" w:cstheme="majorHAnsi"/>
          <w:sz w:val="26"/>
          <w:szCs w:val="26"/>
        </w:rPr>
        <w:pPrChange w:id="4466" w:author="Microsoft account" w:date="2015-09-28T13:38:00Z">
          <w:pPr>
            <w:ind w:right="549"/>
            <w:jc w:val="both"/>
          </w:pPr>
        </w:pPrChange>
      </w:pPr>
      <w:del w:id="4467" w:author="Microsoft account" w:date="2015-09-28T14:02:00Z">
        <w:r w:rsidRPr="00272777" w:rsidDel="00F44F78">
          <w:rPr>
            <w:rFonts w:asciiTheme="majorHAnsi" w:hAnsiTheme="majorHAnsi" w:cstheme="majorHAnsi"/>
            <w:sz w:val="26"/>
            <w:szCs w:val="26"/>
          </w:rPr>
          <w:delText xml:space="preserve">BMC Med Inform Decis Mak, 2012. </w:delText>
        </w:r>
        <w:r w:rsidRPr="00272777" w:rsidDel="00F44F78">
          <w:rPr>
            <w:rFonts w:asciiTheme="majorHAnsi" w:hAnsiTheme="majorHAnsi" w:cstheme="majorHAnsi"/>
            <w:b/>
            <w:sz w:val="26"/>
            <w:szCs w:val="26"/>
          </w:rPr>
          <w:delText>12</w:delText>
        </w:r>
        <w:r w:rsidRPr="00906E5C" w:rsidDel="00F44F78">
          <w:rPr>
            <w:rFonts w:asciiTheme="majorHAnsi" w:hAnsiTheme="majorHAnsi" w:cstheme="majorHAnsi"/>
            <w:sz w:val="26"/>
            <w:szCs w:val="26"/>
          </w:rPr>
          <w:delText>: p.</w:delText>
        </w:r>
        <w:r w:rsidRPr="00906E5C" w:rsidDel="00F44F78">
          <w:rPr>
            <w:rFonts w:asciiTheme="majorHAnsi" w:hAnsiTheme="majorHAnsi" w:cstheme="majorHAnsi"/>
            <w:spacing w:val="-10"/>
            <w:sz w:val="26"/>
            <w:szCs w:val="26"/>
          </w:rPr>
          <w:delText xml:space="preserve"> </w:delText>
        </w:r>
        <w:r w:rsidRPr="00906E5C" w:rsidDel="00F44F78">
          <w:rPr>
            <w:rFonts w:asciiTheme="majorHAnsi" w:hAnsiTheme="majorHAnsi" w:cstheme="majorHAnsi"/>
            <w:sz w:val="26"/>
            <w:szCs w:val="26"/>
          </w:rPr>
          <w:delText>77.</w:delText>
        </w:r>
      </w:del>
    </w:p>
    <w:p w14:paraId="2CC9B220" w14:textId="3A151AF3" w:rsidR="00D669B0" w:rsidRDefault="00D669B0">
      <w:pPr>
        <w:spacing w:line="276" w:lineRule="auto"/>
        <w:jc w:val="both"/>
        <w:rPr>
          <w:del w:id="4468" w:author="Microsoft account" w:date="2015-09-28T13:51:00Z"/>
          <w:rFonts w:asciiTheme="majorHAnsi" w:eastAsia="Calibri" w:hAnsiTheme="majorHAnsi" w:cstheme="majorHAnsi"/>
          <w:sz w:val="26"/>
          <w:szCs w:val="26"/>
        </w:rPr>
        <w:sectPr w:rsidR="00D669B0" w:rsidSect="00D669B0">
          <w:pgSz w:w="12240" w:h="15840"/>
          <w:pgMar w:top="2140" w:right="1300" w:bottom="1200" w:left="1701" w:header="639" w:footer="1008" w:gutter="0"/>
          <w:cols w:space="720"/>
          <w:sectPrChange w:id="4469" w:author="Microsoft account" w:date="2015-09-28T13:50:00Z">
            <w:sectPr w:rsidR="00D669B0" w:rsidSect="00D669B0">
              <w:pgMar w:top="2140" w:right="1300" w:bottom="1200" w:left="1720" w:header="639" w:footer="1008" w:gutter="0"/>
            </w:sectPr>
          </w:sectPrChange>
        </w:sectPr>
        <w:pPrChange w:id="4470" w:author="Microsoft account" w:date="2015-09-28T13:38:00Z">
          <w:pPr>
            <w:jc w:val="both"/>
          </w:pPr>
        </w:pPrChange>
      </w:pPr>
    </w:p>
    <w:p w14:paraId="50C33D1B" w14:textId="12CC1382" w:rsidR="009C77A2" w:rsidRPr="00272777" w:rsidDel="00906E5C" w:rsidRDefault="009C77A2">
      <w:pPr>
        <w:spacing w:before="9" w:line="276" w:lineRule="auto"/>
        <w:jc w:val="both"/>
        <w:rPr>
          <w:del w:id="4471" w:author="Microsoft account" w:date="2015-09-28T13:51:00Z"/>
          <w:rFonts w:asciiTheme="majorHAnsi" w:eastAsia="Calibri" w:hAnsiTheme="majorHAnsi" w:cstheme="majorHAnsi"/>
          <w:sz w:val="26"/>
          <w:szCs w:val="26"/>
        </w:rPr>
        <w:pPrChange w:id="4472" w:author="Microsoft account" w:date="2015-09-28T13:38:00Z">
          <w:pPr>
            <w:spacing w:before="9"/>
            <w:jc w:val="both"/>
          </w:pPr>
        </w:pPrChange>
      </w:pPr>
    </w:p>
    <w:p w14:paraId="6D0C1996" w14:textId="715088EA" w:rsidR="009C77A2" w:rsidRPr="00272777" w:rsidDel="00F44F78" w:rsidRDefault="009C77A2">
      <w:pPr>
        <w:pStyle w:val="ListParagraph"/>
        <w:widowControl w:val="0"/>
        <w:numPr>
          <w:ilvl w:val="0"/>
          <w:numId w:val="10"/>
        </w:numPr>
        <w:tabs>
          <w:tab w:val="left" w:pos="1161"/>
        </w:tabs>
        <w:spacing w:before="56" w:after="0"/>
        <w:ind w:left="0" w:right="147"/>
        <w:jc w:val="both"/>
        <w:rPr>
          <w:del w:id="4473" w:author="Microsoft account" w:date="2015-09-28T14:02:00Z"/>
          <w:rFonts w:asciiTheme="majorHAnsi" w:hAnsiTheme="majorHAnsi" w:cstheme="majorHAnsi"/>
          <w:sz w:val="26"/>
          <w:szCs w:val="26"/>
        </w:rPr>
        <w:pPrChange w:id="4474" w:author="Microsoft account" w:date="2015-09-28T13:38:00Z">
          <w:pPr>
            <w:pStyle w:val="ListParagraph"/>
            <w:widowControl w:val="0"/>
            <w:numPr>
              <w:numId w:val="10"/>
            </w:numPr>
            <w:tabs>
              <w:tab w:val="left" w:pos="1161"/>
            </w:tabs>
            <w:spacing w:before="56" w:after="0" w:line="240" w:lineRule="auto"/>
            <w:ind w:left="0" w:right="147" w:hanging="720"/>
            <w:jc w:val="both"/>
          </w:pPr>
        </w:pPrChange>
      </w:pPr>
      <w:del w:id="4475" w:author="Microsoft account" w:date="2015-09-28T14:02:00Z">
        <w:r w:rsidRPr="00272777" w:rsidDel="00F44F78">
          <w:rPr>
            <w:rFonts w:asciiTheme="majorHAnsi" w:hAnsiTheme="majorHAnsi" w:cstheme="majorHAnsi"/>
            <w:sz w:val="26"/>
            <w:szCs w:val="26"/>
          </w:rPr>
          <w:delText xml:space="preserve">Otsuka, Y., H. Yokoyama, and H. Nonogi, </w:delText>
        </w:r>
        <w:r w:rsidRPr="00272777" w:rsidDel="00F44F78">
          <w:rPr>
            <w:rFonts w:asciiTheme="majorHAnsi" w:hAnsiTheme="majorHAnsi" w:cstheme="majorHAnsi"/>
            <w:i/>
            <w:sz w:val="26"/>
            <w:szCs w:val="26"/>
          </w:rPr>
          <w:delText>Novel mobile telemedicine system for</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real-time transmission of out-of-hospital ECG data for ST-elevation myocardial infarction.</w:delText>
        </w:r>
        <w:r w:rsidRPr="00272777" w:rsidDel="00F44F78">
          <w:rPr>
            <w:rFonts w:asciiTheme="majorHAnsi" w:hAnsiTheme="majorHAnsi" w:cstheme="majorHAnsi"/>
            <w:i/>
            <w:spacing w:val="-24"/>
            <w:sz w:val="26"/>
            <w:szCs w:val="26"/>
          </w:rPr>
          <w:delText xml:space="preserve"> </w:delText>
        </w:r>
        <w:r w:rsidRPr="00272777" w:rsidDel="00F44F78">
          <w:rPr>
            <w:rFonts w:asciiTheme="majorHAnsi" w:hAnsiTheme="majorHAnsi" w:cstheme="majorHAnsi"/>
            <w:sz w:val="26"/>
            <w:szCs w:val="26"/>
          </w:rPr>
          <w:delText xml:space="preserve">Catheter Cardiovasc Interv, 2009. </w:delText>
        </w:r>
        <w:r w:rsidRPr="00272777" w:rsidDel="00F44F78">
          <w:rPr>
            <w:rFonts w:asciiTheme="majorHAnsi" w:hAnsiTheme="majorHAnsi" w:cstheme="majorHAnsi"/>
            <w:b/>
            <w:sz w:val="26"/>
            <w:szCs w:val="26"/>
          </w:rPr>
          <w:delText>74</w:delText>
        </w:r>
        <w:r w:rsidRPr="00272777" w:rsidDel="00F44F78">
          <w:rPr>
            <w:rFonts w:asciiTheme="majorHAnsi" w:hAnsiTheme="majorHAnsi" w:cstheme="majorHAnsi"/>
            <w:sz w:val="26"/>
            <w:szCs w:val="26"/>
          </w:rPr>
          <w:delText>(6): p.</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867-72.</w:delText>
        </w:r>
      </w:del>
    </w:p>
    <w:p w14:paraId="043E7519" w14:textId="6B322F6B" w:rsidR="009C77A2" w:rsidRPr="00272777" w:rsidDel="00F44F78" w:rsidRDefault="009C77A2">
      <w:pPr>
        <w:pStyle w:val="ListParagraph"/>
        <w:widowControl w:val="0"/>
        <w:numPr>
          <w:ilvl w:val="0"/>
          <w:numId w:val="10"/>
        </w:numPr>
        <w:tabs>
          <w:tab w:val="left" w:pos="1161"/>
        </w:tabs>
        <w:spacing w:after="0"/>
        <w:ind w:left="0" w:right="535"/>
        <w:jc w:val="both"/>
        <w:rPr>
          <w:del w:id="4476" w:author="Microsoft account" w:date="2015-09-28T14:02:00Z"/>
          <w:rFonts w:asciiTheme="majorHAnsi" w:hAnsiTheme="majorHAnsi" w:cstheme="majorHAnsi"/>
          <w:sz w:val="26"/>
          <w:szCs w:val="26"/>
        </w:rPr>
        <w:pPrChange w:id="4477" w:author="Microsoft account" w:date="2015-09-28T13:38:00Z">
          <w:pPr>
            <w:pStyle w:val="ListParagraph"/>
            <w:widowControl w:val="0"/>
            <w:numPr>
              <w:numId w:val="10"/>
            </w:numPr>
            <w:tabs>
              <w:tab w:val="left" w:pos="1161"/>
            </w:tabs>
            <w:spacing w:after="0" w:line="240" w:lineRule="auto"/>
            <w:ind w:left="0" w:right="535" w:hanging="720"/>
            <w:jc w:val="both"/>
          </w:pPr>
        </w:pPrChange>
      </w:pPr>
      <w:del w:id="4478" w:author="Microsoft account" w:date="2015-09-28T14:02:00Z">
        <w:r w:rsidRPr="00272777" w:rsidDel="00F44F78">
          <w:rPr>
            <w:rFonts w:asciiTheme="majorHAnsi" w:hAnsiTheme="majorHAnsi" w:cstheme="majorHAnsi"/>
            <w:sz w:val="26"/>
            <w:szCs w:val="26"/>
          </w:rPr>
          <w:delText xml:space="preserve">Patricoski, C. and A.S. Ferguson, </w:delText>
        </w:r>
        <w:r w:rsidRPr="00272777" w:rsidDel="00F44F78">
          <w:rPr>
            <w:rFonts w:asciiTheme="majorHAnsi" w:hAnsiTheme="majorHAnsi" w:cstheme="majorHAnsi"/>
            <w:i/>
            <w:sz w:val="26"/>
            <w:szCs w:val="26"/>
          </w:rPr>
          <w:delText>ECG acquisition using telemedicine in Alaska.</w:delText>
        </w:r>
        <w:r w:rsidRPr="00272777" w:rsidDel="00F44F78">
          <w:rPr>
            <w:rFonts w:asciiTheme="majorHAnsi" w:hAnsiTheme="majorHAnsi" w:cstheme="majorHAnsi"/>
            <w:i/>
            <w:spacing w:val="-26"/>
            <w:sz w:val="26"/>
            <w:szCs w:val="26"/>
          </w:rPr>
          <w:delText xml:space="preserve"> </w:delText>
        </w:r>
        <w:r w:rsidRPr="00272777" w:rsidDel="00F44F78">
          <w:rPr>
            <w:rFonts w:asciiTheme="majorHAnsi" w:hAnsiTheme="majorHAnsi" w:cstheme="majorHAnsi"/>
            <w:sz w:val="26"/>
            <w:szCs w:val="26"/>
          </w:rPr>
          <w:delText>Alaska</w:delText>
        </w:r>
        <w:r w:rsidRPr="00272777" w:rsidDel="00F44F78">
          <w:rPr>
            <w:rFonts w:asciiTheme="majorHAnsi" w:hAnsiTheme="majorHAnsi" w:cstheme="majorHAnsi"/>
            <w:spacing w:val="-1"/>
            <w:sz w:val="26"/>
            <w:szCs w:val="26"/>
          </w:rPr>
          <w:delText xml:space="preserve"> </w:delText>
        </w:r>
        <w:r w:rsidRPr="00272777" w:rsidDel="00F44F78">
          <w:rPr>
            <w:rFonts w:asciiTheme="majorHAnsi" w:hAnsiTheme="majorHAnsi" w:cstheme="majorHAnsi"/>
            <w:sz w:val="26"/>
            <w:szCs w:val="26"/>
          </w:rPr>
          <w:delText xml:space="preserve">Med, 2003. </w:delText>
        </w:r>
        <w:r w:rsidRPr="00272777" w:rsidDel="00F44F78">
          <w:rPr>
            <w:rFonts w:asciiTheme="majorHAnsi" w:hAnsiTheme="majorHAnsi" w:cstheme="majorHAnsi"/>
            <w:b/>
            <w:sz w:val="26"/>
            <w:szCs w:val="26"/>
          </w:rPr>
          <w:delText>45</w:delText>
        </w:r>
        <w:r w:rsidRPr="00272777" w:rsidDel="00F44F78">
          <w:rPr>
            <w:rFonts w:asciiTheme="majorHAnsi" w:hAnsiTheme="majorHAnsi" w:cstheme="majorHAnsi"/>
            <w:sz w:val="26"/>
            <w:szCs w:val="26"/>
          </w:rPr>
          <w:delText>(3): p.</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60-3.</w:delText>
        </w:r>
      </w:del>
    </w:p>
    <w:p w14:paraId="6B1EFF3F" w14:textId="2088BD92" w:rsidR="009C77A2" w:rsidRPr="00272777" w:rsidDel="00F44F78" w:rsidRDefault="009C77A2">
      <w:pPr>
        <w:pStyle w:val="ListParagraph"/>
        <w:widowControl w:val="0"/>
        <w:numPr>
          <w:ilvl w:val="0"/>
          <w:numId w:val="10"/>
        </w:numPr>
        <w:tabs>
          <w:tab w:val="left" w:pos="1161"/>
        </w:tabs>
        <w:spacing w:before="2" w:after="0"/>
        <w:ind w:left="0" w:right="435"/>
        <w:jc w:val="both"/>
        <w:rPr>
          <w:del w:id="4479" w:author="Microsoft account" w:date="2015-09-28T14:02:00Z"/>
          <w:rFonts w:asciiTheme="majorHAnsi" w:hAnsiTheme="majorHAnsi" w:cstheme="majorHAnsi"/>
          <w:sz w:val="26"/>
          <w:szCs w:val="26"/>
        </w:rPr>
        <w:pPrChange w:id="4480" w:author="Microsoft account" w:date="2015-09-28T13:38:00Z">
          <w:pPr>
            <w:pStyle w:val="ListParagraph"/>
            <w:widowControl w:val="0"/>
            <w:numPr>
              <w:numId w:val="10"/>
            </w:numPr>
            <w:tabs>
              <w:tab w:val="left" w:pos="1161"/>
            </w:tabs>
            <w:spacing w:before="2" w:after="0" w:line="237" w:lineRule="auto"/>
            <w:ind w:left="0" w:right="435" w:hanging="720"/>
            <w:jc w:val="both"/>
          </w:pPr>
        </w:pPrChange>
      </w:pPr>
      <w:bookmarkStart w:id="4481" w:name="_bookmark10"/>
      <w:bookmarkEnd w:id="4481"/>
      <w:del w:id="4482" w:author="Microsoft account" w:date="2015-09-28T14:02:00Z">
        <w:r w:rsidRPr="00272777" w:rsidDel="00F44F78">
          <w:rPr>
            <w:rFonts w:asciiTheme="majorHAnsi" w:hAnsiTheme="majorHAnsi" w:cstheme="majorHAnsi"/>
            <w:sz w:val="26"/>
            <w:szCs w:val="26"/>
          </w:rPr>
          <w:delText xml:space="preserve">de Jongh, T., et al., </w:delText>
        </w:r>
        <w:r w:rsidRPr="00272777" w:rsidDel="00F44F78">
          <w:rPr>
            <w:rFonts w:asciiTheme="majorHAnsi" w:hAnsiTheme="majorHAnsi" w:cstheme="majorHAnsi"/>
            <w:i/>
            <w:sz w:val="26"/>
            <w:szCs w:val="26"/>
          </w:rPr>
          <w:delText>Mobile phone messaging for facilitating self-management of</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 xml:space="preserve">long- term illnesses. </w:delText>
        </w:r>
        <w:r w:rsidRPr="00272777" w:rsidDel="00F44F78">
          <w:rPr>
            <w:rFonts w:asciiTheme="majorHAnsi" w:hAnsiTheme="majorHAnsi" w:cstheme="majorHAnsi"/>
            <w:sz w:val="26"/>
            <w:szCs w:val="26"/>
          </w:rPr>
          <w:delText xml:space="preserve">Cochrane Database Syst Rev, 2012. </w:delText>
        </w:r>
        <w:r w:rsidRPr="00272777" w:rsidDel="00F44F78">
          <w:rPr>
            <w:rFonts w:asciiTheme="majorHAnsi" w:hAnsiTheme="majorHAnsi" w:cstheme="majorHAnsi"/>
            <w:b/>
            <w:sz w:val="26"/>
            <w:szCs w:val="26"/>
          </w:rPr>
          <w:delText>12</w:delText>
        </w:r>
        <w:r w:rsidRPr="00272777" w:rsidDel="00F44F78">
          <w:rPr>
            <w:rFonts w:asciiTheme="majorHAnsi" w:hAnsiTheme="majorHAnsi" w:cstheme="majorHAnsi"/>
            <w:sz w:val="26"/>
            <w:szCs w:val="26"/>
          </w:rPr>
          <w:delText>: p.</w:delText>
        </w:r>
        <w:r w:rsidRPr="00272777" w:rsidDel="00F44F78">
          <w:rPr>
            <w:rFonts w:asciiTheme="majorHAnsi" w:hAnsiTheme="majorHAnsi" w:cstheme="majorHAnsi"/>
            <w:spacing w:val="-5"/>
            <w:sz w:val="26"/>
            <w:szCs w:val="26"/>
          </w:rPr>
          <w:delText xml:space="preserve"> </w:delText>
        </w:r>
        <w:r w:rsidRPr="00272777" w:rsidDel="00F44F78">
          <w:rPr>
            <w:rFonts w:asciiTheme="majorHAnsi" w:hAnsiTheme="majorHAnsi" w:cstheme="majorHAnsi"/>
            <w:sz w:val="26"/>
            <w:szCs w:val="26"/>
          </w:rPr>
          <w:delText>CD007459.</w:delText>
        </w:r>
      </w:del>
    </w:p>
    <w:p w14:paraId="1F32F273" w14:textId="4070117F" w:rsidR="009C77A2" w:rsidRPr="00272777" w:rsidDel="00F44F78" w:rsidRDefault="009C77A2">
      <w:pPr>
        <w:pStyle w:val="ListParagraph"/>
        <w:widowControl w:val="0"/>
        <w:numPr>
          <w:ilvl w:val="0"/>
          <w:numId w:val="10"/>
        </w:numPr>
        <w:tabs>
          <w:tab w:val="left" w:pos="1161"/>
        </w:tabs>
        <w:spacing w:before="1" w:after="0"/>
        <w:ind w:left="0" w:right="549"/>
        <w:jc w:val="both"/>
        <w:rPr>
          <w:del w:id="4483" w:author="Microsoft account" w:date="2015-09-28T14:02:00Z"/>
          <w:rFonts w:asciiTheme="majorHAnsi" w:hAnsiTheme="majorHAnsi" w:cstheme="majorHAnsi"/>
          <w:sz w:val="26"/>
          <w:szCs w:val="26"/>
        </w:rPr>
        <w:pPrChange w:id="4484" w:author="Microsoft account" w:date="2015-09-28T13:38:00Z">
          <w:pPr>
            <w:pStyle w:val="ListParagraph"/>
            <w:widowControl w:val="0"/>
            <w:numPr>
              <w:numId w:val="10"/>
            </w:numPr>
            <w:tabs>
              <w:tab w:val="left" w:pos="1161"/>
            </w:tabs>
            <w:spacing w:before="1" w:after="0" w:line="240" w:lineRule="auto"/>
            <w:ind w:left="0" w:right="549" w:hanging="720"/>
            <w:jc w:val="both"/>
          </w:pPr>
        </w:pPrChange>
      </w:pPr>
      <w:del w:id="4485" w:author="Microsoft account" w:date="2015-09-28T14:02:00Z">
        <w:r w:rsidRPr="00272777" w:rsidDel="00F44F78">
          <w:rPr>
            <w:rFonts w:asciiTheme="majorHAnsi" w:hAnsiTheme="majorHAnsi" w:cstheme="majorHAnsi"/>
            <w:sz w:val="26"/>
            <w:szCs w:val="26"/>
          </w:rPr>
          <w:delText xml:space="preserve">Aust, M.P., </w:delText>
        </w:r>
        <w:r w:rsidRPr="00272777" w:rsidDel="00F44F78">
          <w:rPr>
            <w:rFonts w:asciiTheme="majorHAnsi" w:hAnsiTheme="majorHAnsi" w:cstheme="majorHAnsi"/>
            <w:i/>
            <w:sz w:val="26"/>
            <w:szCs w:val="26"/>
          </w:rPr>
          <w:delText xml:space="preserve">Intensive care unit telemedicine. </w:delText>
        </w:r>
        <w:r w:rsidRPr="00272777" w:rsidDel="00F44F78">
          <w:rPr>
            <w:rFonts w:asciiTheme="majorHAnsi" w:hAnsiTheme="majorHAnsi" w:cstheme="majorHAnsi"/>
            <w:sz w:val="26"/>
            <w:szCs w:val="26"/>
          </w:rPr>
          <w:delText xml:space="preserve">Am J Crit Care, 2012. </w:delText>
        </w:r>
        <w:r w:rsidRPr="00272777" w:rsidDel="00F44F78">
          <w:rPr>
            <w:rFonts w:asciiTheme="majorHAnsi" w:hAnsiTheme="majorHAnsi" w:cstheme="majorHAnsi"/>
            <w:b/>
            <w:sz w:val="26"/>
            <w:szCs w:val="26"/>
          </w:rPr>
          <w:delText>21</w:delText>
        </w:r>
        <w:r w:rsidRPr="00272777" w:rsidDel="00F44F78">
          <w:rPr>
            <w:rFonts w:asciiTheme="majorHAnsi" w:hAnsiTheme="majorHAnsi" w:cstheme="majorHAnsi"/>
            <w:sz w:val="26"/>
            <w:szCs w:val="26"/>
          </w:rPr>
          <w:delText>(1): p.</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34.</w:delText>
        </w:r>
      </w:del>
    </w:p>
    <w:p w14:paraId="008BE240" w14:textId="58544465" w:rsidR="009C77A2" w:rsidRPr="00272777" w:rsidDel="00F44F78" w:rsidRDefault="009C77A2">
      <w:pPr>
        <w:pStyle w:val="ListParagraph"/>
        <w:widowControl w:val="0"/>
        <w:numPr>
          <w:ilvl w:val="0"/>
          <w:numId w:val="10"/>
        </w:numPr>
        <w:tabs>
          <w:tab w:val="left" w:pos="1161"/>
        </w:tabs>
        <w:spacing w:after="0"/>
        <w:ind w:left="0" w:right="641"/>
        <w:jc w:val="both"/>
        <w:rPr>
          <w:del w:id="4486" w:author="Microsoft account" w:date="2015-09-28T14:02:00Z"/>
          <w:rFonts w:asciiTheme="majorHAnsi" w:hAnsiTheme="majorHAnsi" w:cstheme="majorHAnsi"/>
          <w:sz w:val="26"/>
          <w:szCs w:val="26"/>
        </w:rPr>
        <w:pPrChange w:id="4487" w:author="Microsoft account" w:date="2015-09-28T13:38:00Z">
          <w:pPr>
            <w:pStyle w:val="ListParagraph"/>
            <w:widowControl w:val="0"/>
            <w:numPr>
              <w:numId w:val="10"/>
            </w:numPr>
            <w:tabs>
              <w:tab w:val="left" w:pos="1161"/>
            </w:tabs>
            <w:spacing w:after="0" w:line="240" w:lineRule="auto"/>
            <w:ind w:left="0" w:right="641" w:hanging="720"/>
            <w:jc w:val="both"/>
          </w:pPr>
        </w:pPrChange>
      </w:pPr>
      <w:del w:id="4488" w:author="Microsoft account" w:date="2015-09-28T14:02:00Z">
        <w:r w:rsidRPr="00272777" w:rsidDel="00F44F78">
          <w:rPr>
            <w:rFonts w:asciiTheme="majorHAnsi" w:hAnsiTheme="majorHAnsi" w:cstheme="majorHAnsi"/>
            <w:sz w:val="26"/>
            <w:szCs w:val="26"/>
          </w:rPr>
          <w:delText xml:space="preserve">Brunetti, N.D., et al., </w:delText>
        </w:r>
        <w:r w:rsidRPr="00272777" w:rsidDel="00F44F78">
          <w:rPr>
            <w:rFonts w:asciiTheme="majorHAnsi" w:hAnsiTheme="majorHAnsi" w:cstheme="majorHAnsi"/>
            <w:i/>
            <w:sz w:val="26"/>
            <w:szCs w:val="26"/>
          </w:rPr>
          <w:delText>Telemedicine for cardiovascular disease continuum: A</w:delText>
        </w:r>
        <w:r w:rsidRPr="00272777" w:rsidDel="00F44F78">
          <w:rPr>
            <w:rFonts w:asciiTheme="majorHAnsi" w:hAnsiTheme="majorHAnsi" w:cstheme="majorHAnsi"/>
            <w:i/>
            <w:spacing w:val="-21"/>
            <w:sz w:val="26"/>
            <w:szCs w:val="26"/>
          </w:rPr>
          <w:delText xml:space="preserve"> </w:delText>
        </w:r>
        <w:r w:rsidRPr="00272777" w:rsidDel="00F44F78">
          <w:rPr>
            <w:rFonts w:asciiTheme="majorHAnsi" w:hAnsiTheme="majorHAnsi" w:cstheme="majorHAnsi"/>
            <w:i/>
            <w:sz w:val="26"/>
            <w:szCs w:val="26"/>
          </w:rPr>
          <w:delText>position paper from the Italian Society of Cardiology Working Group on Telecardiology</w:delText>
        </w:r>
        <w:r w:rsidRPr="00272777" w:rsidDel="00F44F78">
          <w:rPr>
            <w:rFonts w:asciiTheme="majorHAnsi" w:hAnsiTheme="majorHAnsi" w:cstheme="majorHAnsi"/>
            <w:i/>
            <w:spacing w:val="-21"/>
            <w:sz w:val="26"/>
            <w:szCs w:val="26"/>
          </w:rPr>
          <w:delText xml:space="preserve"> </w:delText>
        </w:r>
        <w:r w:rsidRPr="00272777" w:rsidDel="00F44F78">
          <w:rPr>
            <w:rFonts w:asciiTheme="majorHAnsi" w:hAnsiTheme="majorHAnsi" w:cstheme="majorHAnsi"/>
            <w:i/>
            <w:sz w:val="26"/>
            <w:szCs w:val="26"/>
          </w:rPr>
          <w:delText xml:space="preserve">and Informatics. </w:delText>
        </w:r>
        <w:r w:rsidRPr="00272777" w:rsidDel="00F44F78">
          <w:rPr>
            <w:rFonts w:asciiTheme="majorHAnsi" w:hAnsiTheme="majorHAnsi" w:cstheme="majorHAnsi"/>
            <w:sz w:val="26"/>
            <w:szCs w:val="26"/>
          </w:rPr>
          <w:delText xml:space="preserve">Int J Cardiol, 2015. </w:delText>
        </w:r>
        <w:r w:rsidRPr="00272777" w:rsidDel="00F44F78">
          <w:rPr>
            <w:rFonts w:asciiTheme="majorHAnsi" w:hAnsiTheme="majorHAnsi" w:cstheme="majorHAnsi"/>
            <w:b/>
            <w:sz w:val="26"/>
            <w:szCs w:val="26"/>
          </w:rPr>
          <w:delText>184</w:delText>
        </w:r>
        <w:r w:rsidRPr="00272777" w:rsidDel="00F44F78">
          <w:rPr>
            <w:rFonts w:asciiTheme="majorHAnsi" w:hAnsiTheme="majorHAnsi" w:cstheme="majorHAnsi"/>
            <w:sz w:val="26"/>
            <w:szCs w:val="26"/>
          </w:rPr>
          <w:delText>: p.</w:delText>
        </w:r>
        <w:r w:rsidRPr="00272777" w:rsidDel="00F44F78">
          <w:rPr>
            <w:rFonts w:asciiTheme="majorHAnsi" w:hAnsiTheme="majorHAnsi" w:cstheme="majorHAnsi"/>
            <w:spacing w:val="-9"/>
            <w:sz w:val="26"/>
            <w:szCs w:val="26"/>
          </w:rPr>
          <w:delText xml:space="preserve"> </w:delText>
        </w:r>
        <w:r w:rsidRPr="00272777" w:rsidDel="00F44F78">
          <w:rPr>
            <w:rFonts w:asciiTheme="majorHAnsi" w:hAnsiTheme="majorHAnsi" w:cstheme="majorHAnsi"/>
            <w:sz w:val="26"/>
            <w:szCs w:val="26"/>
          </w:rPr>
          <w:delText>452-458.</w:delText>
        </w:r>
      </w:del>
    </w:p>
    <w:p w14:paraId="117354C5" w14:textId="611083A3" w:rsidR="009C77A2" w:rsidRPr="00272777" w:rsidDel="00F44F78" w:rsidRDefault="009C77A2">
      <w:pPr>
        <w:pStyle w:val="ListParagraph"/>
        <w:widowControl w:val="0"/>
        <w:numPr>
          <w:ilvl w:val="0"/>
          <w:numId w:val="10"/>
        </w:numPr>
        <w:tabs>
          <w:tab w:val="left" w:pos="1161"/>
        </w:tabs>
        <w:spacing w:after="0"/>
        <w:ind w:left="0" w:right="843"/>
        <w:jc w:val="both"/>
        <w:rPr>
          <w:del w:id="4489" w:author="Microsoft account" w:date="2015-09-28T14:02:00Z"/>
          <w:rFonts w:asciiTheme="majorHAnsi" w:hAnsiTheme="majorHAnsi" w:cstheme="majorHAnsi"/>
          <w:sz w:val="26"/>
          <w:szCs w:val="26"/>
        </w:rPr>
        <w:pPrChange w:id="4490" w:author="Microsoft account" w:date="2015-09-28T13:38:00Z">
          <w:pPr>
            <w:pStyle w:val="ListParagraph"/>
            <w:widowControl w:val="0"/>
            <w:numPr>
              <w:numId w:val="10"/>
            </w:numPr>
            <w:tabs>
              <w:tab w:val="left" w:pos="1161"/>
            </w:tabs>
            <w:spacing w:after="0" w:line="240" w:lineRule="auto"/>
            <w:ind w:left="0" w:right="843" w:hanging="720"/>
            <w:jc w:val="both"/>
          </w:pPr>
        </w:pPrChange>
      </w:pPr>
      <w:bookmarkStart w:id="4491" w:name="_bookmark11"/>
      <w:bookmarkEnd w:id="4491"/>
      <w:del w:id="4492" w:author="Microsoft account" w:date="2015-09-28T14:02:00Z">
        <w:r w:rsidRPr="00272777" w:rsidDel="00F44F78">
          <w:rPr>
            <w:rFonts w:asciiTheme="majorHAnsi" w:hAnsiTheme="majorHAnsi" w:cstheme="majorHAnsi"/>
            <w:sz w:val="26"/>
            <w:szCs w:val="26"/>
          </w:rPr>
          <w:delText xml:space="preserve">Omre, A.H., </w:delText>
        </w:r>
        <w:r w:rsidRPr="00272777" w:rsidDel="00F44F78">
          <w:rPr>
            <w:rFonts w:asciiTheme="majorHAnsi" w:hAnsiTheme="majorHAnsi" w:cstheme="majorHAnsi"/>
            <w:i/>
            <w:sz w:val="26"/>
            <w:szCs w:val="26"/>
          </w:rPr>
          <w:delText>Bluetooth low energy: wireless connectivity for medical monitoring.</w:delText>
        </w:r>
        <w:r w:rsidRPr="00272777" w:rsidDel="00F44F78">
          <w:rPr>
            <w:rFonts w:asciiTheme="majorHAnsi" w:hAnsiTheme="majorHAnsi" w:cstheme="majorHAnsi"/>
            <w:i/>
            <w:spacing w:val="-16"/>
            <w:sz w:val="26"/>
            <w:szCs w:val="26"/>
          </w:rPr>
          <w:delText xml:space="preserve"> </w:delText>
        </w:r>
        <w:r w:rsidRPr="00272777" w:rsidDel="00F44F78">
          <w:rPr>
            <w:rFonts w:asciiTheme="majorHAnsi" w:hAnsiTheme="majorHAnsi" w:cstheme="majorHAnsi"/>
            <w:sz w:val="26"/>
            <w:szCs w:val="26"/>
          </w:rPr>
          <w:delText xml:space="preserve">J Diabetes Sci Technol, 2010. </w:delText>
        </w:r>
        <w:r w:rsidRPr="00272777" w:rsidDel="00F44F78">
          <w:rPr>
            <w:rFonts w:asciiTheme="majorHAnsi" w:hAnsiTheme="majorHAnsi" w:cstheme="majorHAnsi"/>
            <w:b/>
            <w:sz w:val="26"/>
            <w:szCs w:val="26"/>
          </w:rPr>
          <w:delText>4</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457-63.</w:delText>
        </w:r>
      </w:del>
    </w:p>
    <w:p w14:paraId="1087C0CB" w14:textId="0E686EF3" w:rsidR="009C77A2" w:rsidRPr="00272777" w:rsidDel="00F44F78" w:rsidRDefault="009C77A2">
      <w:pPr>
        <w:pStyle w:val="ListParagraph"/>
        <w:widowControl w:val="0"/>
        <w:numPr>
          <w:ilvl w:val="0"/>
          <w:numId w:val="10"/>
        </w:numPr>
        <w:tabs>
          <w:tab w:val="left" w:pos="1161"/>
        </w:tabs>
        <w:spacing w:after="0"/>
        <w:ind w:left="0" w:right="549"/>
        <w:jc w:val="both"/>
        <w:rPr>
          <w:del w:id="4493" w:author="Microsoft account" w:date="2015-09-28T14:02:00Z"/>
          <w:rFonts w:asciiTheme="majorHAnsi" w:hAnsiTheme="majorHAnsi" w:cstheme="majorHAnsi"/>
          <w:sz w:val="26"/>
          <w:szCs w:val="26"/>
        </w:rPr>
        <w:pPrChange w:id="4494" w:author="Microsoft account" w:date="2015-09-28T13:38:00Z">
          <w:pPr>
            <w:pStyle w:val="ListParagraph"/>
            <w:widowControl w:val="0"/>
            <w:numPr>
              <w:numId w:val="10"/>
            </w:numPr>
            <w:tabs>
              <w:tab w:val="left" w:pos="1161"/>
            </w:tabs>
            <w:spacing w:after="0" w:line="240" w:lineRule="auto"/>
            <w:ind w:left="0" w:right="549" w:hanging="720"/>
            <w:jc w:val="both"/>
          </w:pPr>
        </w:pPrChange>
      </w:pPr>
      <w:del w:id="4495" w:author="Microsoft account" w:date="2015-09-28T14:02:00Z">
        <w:r w:rsidRPr="00272777" w:rsidDel="00F44F78">
          <w:rPr>
            <w:rFonts w:asciiTheme="majorHAnsi" w:hAnsiTheme="majorHAnsi" w:cstheme="majorHAnsi"/>
            <w:sz w:val="26"/>
            <w:szCs w:val="26"/>
          </w:rPr>
          <w:delText xml:space="preserve">Masuch, J. and M. Delgado-Restituto, </w:delText>
        </w:r>
        <w:r w:rsidRPr="00272777" w:rsidDel="00F44F78">
          <w:rPr>
            <w:rFonts w:asciiTheme="majorHAnsi" w:hAnsiTheme="majorHAnsi" w:cstheme="majorHAnsi"/>
            <w:i/>
            <w:sz w:val="26"/>
            <w:szCs w:val="26"/>
          </w:rPr>
          <w:delText>A 1.1-mW-RX &lt;formula</w:delText>
        </w:r>
        <w:r w:rsidRPr="00272777" w:rsidDel="00F44F78">
          <w:rPr>
            <w:rFonts w:asciiTheme="majorHAnsi" w:hAnsiTheme="majorHAnsi" w:cstheme="majorHAnsi"/>
            <w:i/>
            <w:spacing w:val="-11"/>
            <w:sz w:val="26"/>
            <w:szCs w:val="26"/>
          </w:rPr>
          <w:delText xml:space="preserve"> </w:delText>
        </w:r>
        <w:r w:rsidRPr="00272777" w:rsidDel="00F44F78">
          <w:rPr>
            <w:rFonts w:asciiTheme="majorHAnsi" w:hAnsiTheme="majorHAnsi" w:cstheme="majorHAnsi"/>
            <w:i/>
            <w:sz w:val="26"/>
            <w:szCs w:val="26"/>
          </w:rPr>
          <w:delText>formulatype="inline"&gt;</w:delText>
        </w:r>
      </w:del>
    </w:p>
    <w:p w14:paraId="42FBE5B4" w14:textId="6B4A28BE" w:rsidR="009C77A2" w:rsidRPr="00272777" w:rsidDel="00F44F78" w:rsidRDefault="009C77A2">
      <w:pPr>
        <w:spacing w:line="276" w:lineRule="auto"/>
        <w:ind w:right="397"/>
        <w:jc w:val="both"/>
        <w:rPr>
          <w:del w:id="4496" w:author="Microsoft account" w:date="2015-09-28T14:02:00Z"/>
          <w:rFonts w:asciiTheme="majorHAnsi" w:eastAsia="Calibri" w:hAnsiTheme="majorHAnsi" w:cstheme="majorHAnsi"/>
          <w:sz w:val="26"/>
          <w:szCs w:val="26"/>
        </w:rPr>
        <w:pPrChange w:id="4497" w:author="Microsoft account" w:date="2015-09-28T13:38:00Z">
          <w:pPr>
            <w:ind w:right="397"/>
            <w:jc w:val="both"/>
          </w:pPr>
        </w:pPrChange>
      </w:pPr>
      <w:del w:id="4498" w:author="Microsoft account" w:date="2015-09-28T14:02:00Z">
        <w:r w:rsidRPr="00272777" w:rsidDel="00F44F78">
          <w:rPr>
            <w:rFonts w:asciiTheme="majorHAnsi" w:hAnsiTheme="majorHAnsi" w:cstheme="majorHAnsi"/>
            <w:i/>
            <w:sz w:val="26"/>
            <w:szCs w:val="26"/>
          </w:rPr>
          <w:delText>&lt;img src="/images/tex/20811.gif" alt="</w:delText>
        </w:r>
        <w:r w:rsidRPr="00AF28A9" w:rsidDel="00F44F78">
          <w:rPr>
            <w:rFonts w:asciiTheme="majorHAnsi" w:hAnsiTheme="majorHAnsi" w:cstheme="majorHAnsi"/>
            <w:i/>
            <w:sz w:val="26"/>
            <w:szCs w:val="26"/>
          </w:rPr>
          <w:fldChar w:fldCharType="begin"/>
        </w:r>
        <w:r w:rsidRPr="00272777" w:rsidDel="00F44F78">
          <w:rPr>
            <w:rFonts w:asciiTheme="majorHAnsi" w:hAnsiTheme="majorHAnsi" w:cstheme="majorHAnsi"/>
            <w:i/>
            <w:sz w:val="26"/>
            <w:szCs w:val="26"/>
          </w:rPr>
          <w:delInstrText xml:space="preserve"> ADDIN EN.CITE &lt;EndNote&gt;&lt;Cite ExcludeYear="1"&gt;&lt;Year&gt;2009&lt;/Year&gt;&lt;RecNum&gt;694&lt;/RecNum&gt;&lt;record&gt;&lt;rec-number&gt;694&lt;/rec-number&gt;&lt;foreign-keys&gt;&lt;key app="EN" db-id="w9fvvdvplst0xkeexs7p0s9wwvazessdxs9p" timestamp="1441594469"&gt;694&lt;/key&gt;&lt;/foreign-keys&gt;&lt;ref-type name="Journal Article"&gt;17&lt;/ref-type&gt;&lt;contributors&gt;&lt;/contributors&gt;&lt;titles&gt;&lt;title&gt;Alice H. Eagly: award for distinguished scientific contributions&lt;/title&gt;&lt;secondary-title&gt;Am Psychol&lt;/secondary-title&gt;&lt;alt-title&gt;The American psychologist&lt;/alt-title&gt;&lt;/titles&gt;&lt;periodical&gt;&lt;full-title&gt;Am Psychol&lt;/full-title&gt;&lt;abbr-1&gt;The American psychologist&lt;/abbr-1&gt;&lt;/periodical&gt;&lt;alt-periodical&gt;&lt;full-title&gt;Am Psychol&lt;/full-title&gt;&lt;abbr-1&gt;The American psychologist&lt;/abbr-1&gt;&lt;/alt-periodical&gt;&lt;pages&gt;642-58&lt;/pages&gt;&lt;volume&gt;64&lt;/volume&gt;&lt;number&gt;8&lt;/number&gt;&lt;keywords&gt;&lt;keyword&gt;*Awards and Prizes&lt;/keyword&gt;&lt;keyword&gt;Humans&lt;/keyword&gt;&lt;keyword&gt;*Psychology, Social&lt;/keyword&gt;&lt;keyword&gt;United States&lt;/keyword&gt;&lt;/keywords&gt;&lt;dates&gt;&lt;year&gt;2009&lt;/year&gt;&lt;pub-dates&gt;&lt;date&gt;Nov&lt;/date&gt;&lt;/pub-dates&gt;&lt;/dates&gt;&lt;isbn&gt;1935-990X (Electronic)&amp;#xD;0003-066X (Linking)&lt;/isbn&gt;&lt;accession-num&gt;19899858&lt;/accession-num&gt;&lt;urls&gt;&lt;related-urls&gt;&lt;url&gt;http://www.ncbi.nlm.nih.gov/pubmed/19899858&lt;/url&gt;&lt;/related-urls&gt;&lt;/urls&gt;&lt;electronic-resource-num&gt;10.1037/a0017804&lt;/electronic-resource-num&gt;&lt;/record&gt;&lt;/Cite&gt;&lt;/EndNote&gt;</w:delInstrText>
        </w:r>
        <w:r w:rsidRPr="00AF28A9" w:rsidDel="00F44F78">
          <w:rPr>
            <w:rFonts w:asciiTheme="majorHAnsi" w:hAnsiTheme="majorHAnsi" w:cstheme="majorHAnsi"/>
            <w:i/>
            <w:sz w:val="26"/>
            <w:szCs w:val="26"/>
          </w:rPr>
          <w:fldChar w:fldCharType="separate"/>
        </w:r>
        <w:r w:rsidRPr="00272777" w:rsidDel="00F44F78">
          <w:rPr>
            <w:rFonts w:asciiTheme="majorHAnsi" w:hAnsiTheme="majorHAnsi" w:cstheme="majorHAnsi"/>
            <w:i/>
            <w:noProof/>
            <w:sz w:val="26"/>
            <w:szCs w:val="26"/>
          </w:rPr>
          <w:delText>{,  #694}</w:delText>
        </w:r>
        <w:r w:rsidRPr="00AF28A9" w:rsidDel="00F44F78">
          <w:rPr>
            <w:rFonts w:asciiTheme="majorHAnsi" w:hAnsiTheme="majorHAnsi" w:cstheme="majorHAnsi"/>
            <w:i/>
            <w:sz w:val="26"/>
            <w:szCs w:val="26"/>
          </w:rPr>
          <w:fldChar w:fldCharType="end"/>
        </w:r>
        <w:r w:rsidRPr="00272777" w:rsidDel="00F44F78">
          <w:rPr>
            <w:rFonts w:asciiTheme="majorHAnsi" w:hAnsiTheme="majorHAnsi" w:cstheme="majorHAnsi"/>
            <w:i/>
            <w:sz w:val="26"/>
            <w:szCs w:val="26"/>
          </w:rPr>
          <w:delText>{\hbox {81.4}}"&gt; &lt;/formula&gt;-dBm</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 xml:space="preserve">Sensitivity CMOS Transceiver for Bluetooth Low Energy. </w:delText>
        </w:r>
        <w:r w:rsidRPr="00272777" w:rsidDel="00F44F78">
          <w:rPr>
            <w:rFonts w:asciiTheme="majorHAnsi" w:hAnsiTheme="majorHAnsi" w:cstheme="majorHAnsi"/>
            <w:sz w:val="26"/>
            <w:szCs w:val="26"/>
          </w:rPr>
          <w:delText>Microwave Theory and Techniques,</w:delText>
        </w:r>
        <w:r w:rsidRPr="00272777" w:rsidDel="00F44F78">
          <w:rPr>
            <w:rFonts w:asciiTheme="majorHAnsi" w:hAnsiTheme="majorHAnsi" w:cstheme="majorHAnsi"/>
            <w:spacing w:val="-30"/>
            <w:sz w:val="26"/>
            <w:szCs w:val="26"/>
          </w:rPr>
          <w:delText xml:space="preserve"> </w:delText>
        </w:r>
        <w:r w:rsidRPr="00272777" w:rsidDel="00F44F78">
          <w:rPr>
            <w:rFonts w:asciiTheme="majorHAnsi" w:hAnsiTheme="majorHAnsi" w:cstheme="majorHAnsi"/>
            <w:sz w:val="26"/>
            <w:szCs w:val="26"/>
          </w:rPr>
          <w:delText xml:space="preserve">IEEE Transactions on, 2013. </w:delText>
        </w:r>
        <w:r w:rsidRPr="00272777" w:rsidDel="00F44F78">
          <w:rPr>
            <w:rFonts w:asciiTheme="majorHAnsi" w:hAnsiTheme="majorHAnsi" w:cstheme="majorHAnsi"/>
            <w:b/>
            <w:sz w:val="26"/>
            <w:szCs w:val="26"/>
          </w:rPr>
          <w:delText>61</w:delText>
        </w:r>
        <w:r w:rsidRPr="00272777" w:rsidDel="00F44F78">
          <w:rPr>
            <w:rFonts w:asciiTheme="majorHAnsi" w:hAnsiTheme="majorHAnsi" w:cstheme="majorHAnsi"/>
            <w:sz w:val="26"/>
            <w:szCs w:val="26"/>
          </w:rPr>
          <w:delText>(4): p.</w:delText>
        </w:r>
        <w:r w:rsidRPr="00272777" w:rsidDel="00F44F78">
          <w:rPr>
            <w:rFonts w:asciiTheme="majorHAnsi" w:hAnsiTheme="majorHAnsi" w:cstheme="majorHAnsi"/>
            <w:spacing w:val="-19"/>
            <w:sz w:val="26"/>
            <w:szCs w:val="26"/>
          </w:rPr>
          <w:delText xml:space="preserve"> </w:delText>
        </w:r>
        <w:r w:rsidRPr="00272777" w:rsidDel="00F44F78">
          <w:rPr>
            <w:rFonts w:asciiTheme="majorHAnsi" w:hAnsiTheme="majorHAnsi" w:cstheme="majorHAnsi"/>
            <w:sz w:val="26"/>
            <w:szCs w:val="26"/>
          </w:rPr>
          <w:delText>1660-1673.</w:delText>
        </w:r>
      </w:del>
    </w:p>
    <w:p w14:paraId="54A80431" w14:textId="3D0631CB" w:rsidR="009C77A2" w:rsidRPr="00272777" w:rsidDel="00F44F78" w:rsidRDefault="009C77A2">
      <w:pPr>
        <w:pStyle w:val="ListParagraph"/>
        <w:widowControl w:val="0"/>
        <w:numPr>
          <w:ilvl w:val="0"/>
          <w:numId w:val="10"/>
        </w:numPr>
        <w:tabs>
          <w:tab w:val="left" w:pos="1161"/>
        </w:tabs>
        <w:spacing w:after="0"/>
        <w:ind w:left="0" w:right="1015"/>
        <w:jc w:val="both"/>
        <w:rPr>
          <w:del w:id="4499" w:author="Microsoft account" w:date="2015-09-28T14:02:00Z"/>
          <w:rFonts w:asciiTheme="majorHAnsi" w:hAnsiTheme="majorHAnsi" w:cstheme="majorHAnsi"/>
          <w:sz w:val="26"/>
          <w:szCs w:val="26"/>
        </w:rPr>
        <w:pPrChange w:id="4500" w:author="Microsoft account" w:date="2015-09-28T13:38:00Z">
          <w:pPr>
            <w:pStyle w:val="ListParagraph"/>
            <w:widowControl w:val="0"/>
            <w:numPr>
              <w:numId w:val="10"/>
            </w:numPr>
            <w:tabs>
              <w:tab w:val="left" w:pos="1161"/>
            </w:tabs>
            <w:spacing w:after="0" w:line="240" w:lineRule="auto"/>
            <w:ind w:left="0" w:right="1015" w:hanging="720"/>
            <w:jc w:val="both"/>
          </w:pPr>
        </w:pPrChange>
      </w:pPr>
      <w:del w:id="4501" w:author="Microsoft account" w:date="2015-09-28T14:02:00Z">
        <w:r w:rsidRPr="00272777" w:rsidDel="00F44F78">
          <w:rPr>
            <w:rFonts w:asciiTheme="majorHAnsi" w:hAnsiTheme="majorHAnsi" w:cstheme="majorHAnsi"/>
            <w:sz w:val="26"/>
            <w:szCs w:val="26"/>
          </w:rPr>
          <w:delText xml:space="preserve">Kim, H., et al., </w:delText>
        </w:r>
        <w:r w:rsidRPr="00272777" w:rsidDel="00F44F78">
          <w:rPr>
            <w:rFonts w:asciiTheme="majorHAnsi" w:hAnsiTheme="majorHAnsi" w:cstheme="majorHAnsi"/>
            <w:i/>
            <w:sz w:val="26"/>
            <w:szCs w:val="26"/>
          </w:rPr>
          <w:delText>A configurable and low-power mixed signal SoC for portable</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ECG</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monitoring applications. </w:delText>
        </w:r>
        <w:r w:rsidRPr="00272777" w:rsidDel="00F44F78">
          <w:rPr>
            <w:rFonts w:asciiTheme="majorHAnsi" w:hAnsiTheme="majorHAnsi" w:cstheme="majorHAnsi"/>
            <w:sz w:val="26"/>
            <w:szCs w:val="26"/>
          </w:rPr>
          <w:delText xml:space="preserve">IEEE Trans Biomed Circuits Syst, 2014. </w:delText>
        </w:r>
        <w:r w:rsidRPr="00272777" w:rsidDel="00F44F78">
          <w:rPr>
            <w:rFonts w:asciiTheme="majorHAnsi" w:hAnsiTheme="majorHAnsi" w:cstheme="majorHAnsi"/>
            <w:b/>
            <w:sz w:val="26"/>
            <w:szCs w:val="26"/>
          </w:rPr>
          <w:delText>8</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25"/>
            <w:sz w:val="26"/>
            <w:szCs w:val="26"/>
          </w:rPr>
          <w:delText xml:space="preserve"> </w:delText>
        </w:r>
        <w:r w:rsidRPr="00272777" w:rsidDel="00F44F78">
          <w:rPr>
            <w:rFonts w:asciiTheme="majorHAnsi" w:hAnsiTheme="majorHAnsi" w:cstheme="majorHAnsi"/>
            <w:sz w:val="26"/>
            <w:szCs w:val="26"/>
          </w:rPr>
          <w:delText>257-67.</w:delText>
        </w:r>
      </w:del>
    </w:p>
    <w:p w14:paraId="4CB5AD35" w14:textId="0F15902F" w:rsidR="009C77A2" w:rsidRPr="00272777" w:rsidDel="00F44F78" w:rsidRDefault="009C77A2">
      <w:pPr>
        <w:pStyle w:val="ListParagraph"/>
        <w:widowControl w:val="0"/>
        <w:numPr>
          <w:ilvl w:val="0"/>
          <w:numId w:val="10"/>
        </w:numPr>
        <w:tabs>
          <w:tab w:val="left" w:pos="1161"/>
        </w:tabs>
        <w:spacing w:after="0"/>
        <w:ind w:left="0" w:right="198"/>
        <w:jc w:val="both"/>
        <w:rPr>
          <w:del w:id="4502" w:author="Microsoft account" w:date="2015-09-28T14:02:00Z"/>
          <w:rFonts w:asciiTheme="majorHAnsi" w:hAnsiTheme="majorHAnsi" w:cstheme="majorHAnsi"/>
          <w:sz w:val="26"/>
          <w:szCs w:val="26"/>
        </w:rPr>
        <w:pPrChange w:id="4503" w:author="Microsoft account" w:date="2015-09-28T13:38:00Z">
          <w:pPr>
            <w:pStyle w:val="ListParagraph"/>
            <w:widowControl w:val="0"/>
            <w:numPr>
              <w:numId w:val="10"/>
            </w:numPr>
            <w:tabs>
              <w:tab w:val="left" w:pos="1161"/>
            </w:tabs>
            <w:spacing w:after="0" w:line="240" w:lineRule="auto"/>
            <w:ind w:left="0" w:right="198" w:hanging="720"/>
            <w:jc w:val="both"/>
          </w:pPr>
        </w:pPrChange>
      </w:pPr>
      <w:del w:id="4504" w:author="Microsoft account" w:date="2015-09-28T14:02:00Z">
        <w:r w:rsidRPr="00272777" w:rsidDel="00F44F78">
          <w:rPr>
            <w:rFonts w:asciiTheme="majorHAnsi" w:hAnsiTheme="majorHAnsi" w:cstheme="majorHAnsi"/>
            <w:sz w:val="26"/>
            <w:szCs w:val="26"/>
          </w:rPr>
          <w:delText xml:space="preserve">Cho, G.Y., S.J. Lee, and T.R. Lee, </w:delText>
        </w:r>
        <w:r w:rsidRPr="00272777" w:rsidDel="00F44F78">
          <w:rPr>
            <w:rFonts w:asciiTheme="majorHAnsi" w:hAnsiTheme="majorHAnsi" w:cstheme="majorHAnsi"/>
            <w:i/>
            <w:sz w:val="26"/>
            <w:szCs w:val="26"/>
          </w:rPr>
          <w:delText>An optimized compression algorithm for real-time</w:delText>
        </w:r>
        <w:r w:rsidRPr="00272777" w:rsidDel="00F44F78">
          <w:rPr>
            <w:rFonts w:asciiTheme="majorHAnsi" w:hAnsiTheme="majorHAnsi" w:cstheme="majorHAnsi"/>
            <w:i/>
            <w:spacing w:val="-27"/>
            <w:sz w:val="26"/>
            <w:szCs w:val="26"/>
          </w:rPr>
          <w:delText xml:space="preserve"> </w:delText>
        </w:r>
        <w:r w:rsidRPr="00272777" w:rsidDel="00F44F78">
          <w:rPr>
            <w:rFonts w:asciiTheme="majorHAnsi" w:hAnsiTheme="majorHAnsi" w:cstheme="majorHAnsi"/>
            <w:i/>
            <w:sz w:val="26"/>
            <w:szCs w:val="26"/>
          </w:rPr>
          <w:delText>ECG</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data transmission in wireless network of medical information systems. </w:delText>
        </w:r>
        <w:r w:rsidRPr="00272777" w:rsidDel="00F44F78">
          <w:rPr>
            <w:rFonts w:asciiTheme="majorHAnsi" w:hAnsiTheme="majorHAnsi" w:cstheme="majorHAnsi"/>
            <w:sz w:val="26"/>
            <w:szCs w:val="26"/>
          </w:rPr>
          <w:delText>J Med Syst,</w:delText>
        </w:r>
        <w:r w:rsidRPr="00272777" w:rsidDel="00F44F78">
          <w:rPr>
            <w:rFonts w:asciiTheme="majorHAnsi" w:hAnsiTheme="majorHAnsi" w:cstheme="majorHAnsi"/>
            <w:spacing w:val="-26"/>
            <w:sz w:val="26"/>
            <w:szCs w:val="26"/>
          </w:rPr>
          <w:delText xml:space="preserve"> </w:delText>
        </w:r>
        <w:r w:rsidRPr="00272777" w:rsidDel="00F44F78">
          <w:rPr>
            <w:rFonts w:asciiTheme="majorHAnsi" w:hAnsiTheme="majorHAnsi" w:cstheme="majorHAnsi"/>
            <w:sz w:val="26"/>
            <w:szCs w:val="26"/>
          </w:rPr>
          <w:delText xml:space="preserve">2015. </w:delText>
        </w:r>
        <w:r w:rsidRPr="00272777" w:rsidDel="00F44F78">
          <w:rPr>
            <w:rFonts w:asciiTheme="majorHAnsi" w:hAnsiTheme="majorHAnsi" w:cstheme="majorHAnsi"/>
            <w:b/>
            <w:sz w:val="26"/>
            <w:szCs w:val="26"/>
          </w:rPr>
          <w:delText>39</w:delText>
        </w:r>
        <w:r w:rsidRPr="00272777" w:rsidDel="00F44F78">
          <w:rPr>
            <w:rFonts w:asciiTheme="majorHAnsi" w:hAnsiTheme="majorHAnsi" w:cstheme="majorHAnsi"/>
            <w:sz w:val="26"/>
            <w:szCs w:val="26"/>
          </w:rPr>
          <w:delText>(1): p.</w:delText>
        </w:r>
        <w:r w:rsidRPr="00272777" w:rsidDel="00F44F78">
          <w:rPr>
            <w:rFonts w:asciiTheme="majorHAnsi" w:hAnsiTheme="majorHAnsi" w:cstheme="majorHAnsi"/>
            <w:spacing w:val="-4"/>
            <w:sz w:val="26"/>
            <w:szCs w:val="26"/>
          </w:rPr>
          <w:delText xml:space="preserve"> </w:delText>
        </w:r>
        <w:r w:rsidRPr="00272777" w:rsidDel="00F44F78">
          <w:rPr>
            <w:rFonts w:asciiTheme="majorHAnsi" w:hAnsiTheme="majorHAnsi" w:cstheme="majorHAnsi"/>
            <w:sz w:val="26"/>
            <w:szCs w:val="26"/>
          </w:rPr>
          <w:delText>161.</w:delText>
        </w:r>
      </w:del>
    </w:p>
    <w:p w14:paraId="70C2A92F" w14:textId="3532E2C7" w:rsidR="009C77A2" w:rsidRPr="00272777" w:rsidDel="00F44F78" w:rsidRDefault="009C77A2">
      <w:pPr>
        <w:pStyle w:val="ListParagraph"/>
        <w:widowControl w:val="0"/>
        <w:numPr>
          <w:ilvl w:val="0"/>
          <w:numId w:val="10"/>
        </w:numPr>
        <w:tabs>
          <w:tab w:val="left" w:pos="1161"/>
        </w:tabs>
        <w:spacing w:after="0"/>
        <w:ind w:left="0" w:right="444"/>
        <w:jc w:val="both"/>
        <w:rPr>
          <w:del w:id="4505" w:author="Microsoft account" w:date="2015-09-28T14:02:00Z"/>
          <w:rFonts w:asciiTheme="majorHAnsi" w:hAnsiTheme="majorHAnsi" w:cstheme="majorHAnsi"/>
          <w:sz w:val="26"/>
          <w:szCs w:val="26"/>
        </w:rPr>
        <w:pPrChange w:id="4506" w:author="Microsoft account" w:date="2015-09-28T13:38:00Z">
          <w:pPr>
            <w:pStyle w:val="ListParagraph"/>
            <w:widowControl w:val="0"/>
            <w:numPr>
              <w:numId w:val="10"/>
            </w:numPr>
            <w:tabs>
              <w:tab w:val="left" w:pos="1161"/>
            </w:tabs>
            <w:spacing w:after="0" w:line="240" w:lineRule="auto"/>
            <w:ind w:left="0" w:right="444" w:hanging="720"/>
            <w:jc w:val="both"/>
          </w:pPr>
        </w:pPrChange>
      </w:pPr>
      <w:del w:id="4507" w:author="Microsoft account" w:date="2015-09-28T14:02:00Z">
        <w:r w:rsidRPr="00272777" w:rsidDel="00F44F78">
          <w:rPr>
            <w:rFonts w:asciiTheme="majorHAnsi" w:hAnsiTheme="majorHAnsi" w:cstheme="majorHAnsi"/>
            <w:sz w:val="26"/>
            <w:szCs w:val="26"/>
          </w:rPr>
          <w:delText xml:space="preserve">Ma, T., et al., </w:delText>
        </w:r>
        <w:r w:rsidRPr="00272777" w:rsidDel="00F44F78">
          <w:rPr>
            <w:rFonts w:asciiTheme="majorHAnsi" w:hAnsiTheme="majorHAnsi" w:cstheme="majorHAnsi"/>
            <w:i/>
            <w:sz w:val="26"/>
            <w:szCs w:val="26"/>
          </w:rPr>
          <w:delText>Assurance of energy efficiency and data security for ECG transmission</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 xml:space="preserve">in BASNs. </w:delText>
        </w:r>
        <w:r w:rsidRPr="00272777" w:rsidDel="00F44F78">
          <w:rPr>
            <w:rFonts w:asciiTheme="majorHAnsi" w:hAnsiTheme="majorHAnsi" w:cstheme="majorHAnsi"/>
            <w:sz w:val="26"/>
            <w:szCs w:val="26"/>
          </w:rPr>
          <w:delText xml:space="preserve">IEEE Trans Biomed Eng, 2012. </w:delText>
        </w:r>
        <w:r w:rsidRPr="00272777" w:rsidDel="00F44F78">
          <w:rPr>
            <w:rFonts w:asciiTheme="majorHAnsi" w:hAnsiTheme="majorHAnsi" w:cstheme="majorHAnsi"/>
            <w:b/>
            <w:sz w:val="26"/>
            <w:szCs w:val="26"/>
          </w:rPr>
          <w:delText>59</w:delText>
        </w:r>
        <w:r w:rsidRPr="00272777" w:rsidDel="00F44F78">
          <w:rPr>
            <w:rFonts w:asciiTheme="majorHAnsi" w:hAnsiTheme="majorHAnsi" w:cstheme="majorHAnsi"/>
            <w:sz w:val="26"/>
            <w:szCs w:val="26"/>
          </w:rPr>
          <w:delText>(4): p.</w:delText>
        </w:r>
        <w:r w:rsidRPr="00272777" w:rsidDel="00F44F78">
          <w:rPr>
            <w:rFonts w:asciiTheme="majorHAnsi" w:hAnsiTheme="majorHAnsi" w:cstheme="majorHAnsi"/>
            <w:spacing w:val="-11"/>
            <w:sz w:val="26"/>
            <w:szCs w:val="26"/>
          </w:rPr>
          <w:delText xml:space="preserve"> </w:delText>
        </w:r>
        <w:r w:rsidRPr="00272777" w:rsidDel="00F44F78">
          <w:rPr>
            <w:rFonts w:asciiTheme="majorHAnsi" w:hAnsiTheme="majorHAnsi" w:cstheme="majorHAnsi"/>
            <w:sz w:val="26"/>
            <w:szCs w:val="26"/>
          </w:rPr>
          <w:delText>1041-8.</w:delText>
        </w:r>
      </w:del>
    </w:p>
    <w:p w14:paraId="76E17598" w14:textId="1BFE8E2C" w:rsidR="009C77A2" w:rsidRPr="00272777" w:rsidDel="00F44F78" w:rsidRDefault="009C77A2">
      <w:pPr>
        <w:pStyle w:val="ListParagraph"/>
        <w:widowControl w:val="0"/>
        <w:numPr>
          <w:ilvl w:val="0"/>
          <w:numId w:val="10"/>
        </w:numPr>
        <w:tabs>
          <w:tab w:val="left" w:pos="1161"/>
        </w:tabs>
        <w:spacing w:before="2" w:after="0"/>
        <w:ind w:left="0" w:right="810"/>
        <w:jc w:val="both"/>
        <w:rPr>
          <w:del w:id="4508" w:author="Microsoft account" w:date="2015-09-28T14:02:00Z"/>
          <w:rFonts w:asciiTheme="majorHAnsi" w:hAnsiTheme="majorHAnsi" w:cstheme="majorHAnsi"/>
          <w:sz w:val="26"/>
          <w:szCs w:val="26"/>
        </w:rPr>
        <w:pPrChange w:id="4509" w:author="Microsoft account" w:date="2015-09-28T13:38:00Z">
          <w:pPr>
            <w:pStyle w:val="ListParagraph"/>
            <w:widowControl w:val="0"/>
            <w:numPr>
              <w:numId w:val="10"/>
            </w:numPr>
            <w:tabs>
              <w:tab w:val="left" w:pos="1161"/>
            </w:tabs>
            <w:spacing w:before="2" w:after="0" w:line="237" w:lineRule="auto"/>
            <w:ind w:left="0" w:right="810" w:hanging="720"/>
            <w:jc w:val="both"/>
          </w:pPr>
        </w:pPrChange>
      </w:pPr>
      <w:del w:id="4510" w:author="Microsoft account" w:date="2015-09-28T14:02:00Z">
        <w:r w:rsidRPr="00272777" w:rsidDel="00F44F78">
          <w:rPr>
            <w:rFonts w:asciiTheme="majorHAnsi" w:hAnsiTheme="majorHAnsi" w:cstheme="majorHAnsi"/>
            <w:sz w:val="26"/>
            <w:szCs w:val="26"/>
          </w:rPr>
          <w:delText xml:space="preserve">Lee, S., J. Kim, and M. Lee, </w:delText>
        </w:r>
        <w:r w:rsidRPr="00272777" w:rsidDel="00F44F78">
          <w:rPr>
            <w:rFonts w:asciiTheme="majorHAnsi" w:hAnsiTheme="majorHAnsi" w:cstheme="majorHAnsi"/>
            <w:i/>
            <w:sz w:val="26"/>
            <w:szCs w:val="26"/>
          </w:rPr>
          <w:delText>A real-time ECG data compression and</w:delText>
        </w:r>
        <w:r w:rsidRPr="00272777" w:rsidDel="00F44F78">
          <w:rPr>
            <w:rFonts w:asciiTheme="majorHAnsi" w:hAnsiTheme="majorHAnsi" w:cstheme="majorHAnsi"/>
            <w:i/>
            <w:spacing w:val="-21"/>
            <w:sz w:val="26"/>
            <w:szCs w:val="26"/>
          </w:rPr>
          <w:delText xml:space="preserve"> </w:delText>
        </w:r>
        <w:r w:rsidRPr="00272777" w:rsidDel="00F44F78">
          <w:rPr>
            <w:rFonts w:asciiTheme="majorHAnsi" w:hAnsiTheme="majorHAnsi" w:cstheme="majorHAnsi"/>
            <w:i/>
            <w:sz w:val="26"/>
            <w:szCs w:val="26"/>
          </w:rPr>
          <w:delText>transmission</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algorithm for an e-health device. </w:delText>
        </w:r>
        <w:r w:rsidRPr="00272777" w:rsidDel="00F44F78">
          <w:rPr>
            <w:rFonts w:asciiTheme="majorHAnsi" w:hAnsiTheme="majorHAnsi" w:cstheme="majorHAnsi"/>
            <w:sz w:val="26"/>
            <w:szCs w:val="26"/>
          </w:rPr>
          <w:delText xml:space="preserve">IEEE Trans Biomed Eng, 2011. </w:delText>
        </w:r>
        <w:r w:rsidRPr="00272777" w:rsidDel="00F44F78">
          <w:rPr>
            <w:rFonts w:asciiTheme="majorHAnsi" w:hAnsiTheme="majorHAnsi" w:cstheme="majorHAnsi"/>
            <w:b/>
            <w:sz w:val="26"/>
            <w:szCs w:val="26"/>
          </w:rPr>
          <w:delText>58</w:delText>
        </w:r>
        <w:r w:rsidRPr="00272777" w:rsidDel="00F44F78">
          <w:rPr>
            <w:rFonts w:asciiTheme="majorHAnsi" w:hAnsiTheme="majorHAnsi" w:cstheme="majorHAnsi"/>
            <w:sz w:val="26"/>
            <w:szCs w:val="26"/>
          </w:rPr>
          <w:delText>(9): p.</w:delText>
        </w:r>
        <w:r w:rsidRPr="00272777" w:rsidDel="00F44F78">
          <w:rPr>
            <w:rFonts w:asciiTheme="majorHAnsi" w:hAnsiTheme="majorHAnsi" w:cstheme="majorHAnsi"/>
            <w:spacing w:val="-29"/>
            <w:sz w:val="26"/>
            <w:szCs w:val="26"/>
          </w:rPr>
          <w:delText xml:space="preserve"> </w:delText>
        </w:r>
        <w:r w:rsidRPr="00272777" w:rsidDel="00F44F78">
          <w:rPr>
            <w:rFonts w:asciiTheme="majorHAnsi" w:hAnsiTheme="majorHAnsi" w:cstheme="majorHAnsi"/>
            <w:sz w:val="26"/>
            <w:szCs w:val="26"/>
          </w:rPr>
          <w:delText>2448-55.</w:delText>
        </w:r>
      </w:del>
    </w:p>
    <w:p w14:paraId="42693C6F" w14:textId="52597E31" w:rsidR="009C77A2" w:rsidRPr="00272777" w:rsidDel="00F44F78" w:rsidRDefault="009C77A2">
      <w:pPr>
        <w:pStyle w:val="ListParagraph"/>
        <w:widowControl w:val="0"/>
        <w:numPr>
          <w:ilvl w:val="0"/>
          <w:numId w:val="10"/>
        </w:numPr>
        <w:tabs>
          <w:tab w:val="left" w:pos="1161"/>
        </w:tabs>
        <w:spacing w:before="1" w:after="0"/>
        <w:ind w:left="0" w:right="541"/>
        <w:jc w:val="both"/>
        <w:rPr>
          <w:del w:id="4511" w:author="Microsoft account" w:date="2015-09-28T14:02:00Z"/>
          <w:rFonts w:asciiTheme="majorHAnsi" w:hAnsiTheme="majorHAnsi" w:cstheme="majorHAnsi"/>
          <w:sz w:val="26"/>
          <w:szCs w:val="26"/>
        </w:rPr>
        <w:pPrChange w:id="4512" w:author="Microsoft account" w:date="2015-09-28T13:38:00Z">
          <w:pPr>
            <w:pStyle w:val="ListParagraph"/>
            <w:widowControl w:val="0"/>
            <w:numPr>
              <w:numId w:val="10"/>
            </w:numPr>
            <w:tabs>
              <w:tab w:val="left" w:pos="1161"/>
            </w:tabs>
            <w:spacing w:before="1" w:after="0" w:line="240" w:lineRule="auto"/>
            <w:ind w:left="0" w:right="541" w:hanging="720"/>
            <w:jc w:val="both"/>
          </w:pPr>
        </w:pPrChange>
      </w:pPr>
      <w:bookmarkStart w:id="4513" w:name="_bookmark12"/>
      <w:bookmarkEnd w:id="4513"/>
      <w:del w:id="4514" w:author="Microsoft account" w:date="2015-09-28T14:02:00Z">
        <w:r w:rsidRPr="00272777" w:rsidDel="00F44F78">
          <w:rPr>
            <w:rFonts w:asciiTheme="majorHAnsi" w:hAnsiTheme="majorHAnsi" w:cstheme="majorHAnsi"/>
            <w:sz w:val="26"/>
            <w:szCs w:val="26"/>
          </w:rPr>
          <w:delText xml:space="preserve">Rezai-Rad, M., R. Vaezi, and F. Nattagh, </w:delText>
        </w:r>
        <w:r w:rsidRPr="00272777" w:rsidDel="00F44F78">
          <w:rPr>
            <w:rFonts w:asciiTheme="majorHAnsi" w:hAnsiTheme="majorHAnsi" w:cstheme="majorHAnsi"/>
            <w:i/>
            <w:sz w:val="26"/>
            <w:szCs w:val="26"/>
          </w:rPr>
          <w:delText>E-health readiness assessment framework</w:delText>
        </w:r>
        <w:r w:rsidRPr="00272777" w:rsidDel="00F44F78">
          <w:rPr>
            <w:rFonts w:asciiTheme="majorHAnsi" w:hAnsiTheme="majorHAnsi" w:cstheme="majorHAnsi"/>
            <w:i/>
            <w:spacing w:val="-22"/>
            <w:sz w:val="26"/>
            <w:szCs w:val="26"/>
          </w:rPr>
          <w:delText xml:space="preserve"> </w:delText>
        </w:r>
        <w:r w:rsidRPr="00272777" w:rsidDel="00F44F78">
          <w:rPr>
            <w:rFonts w:asciiTheme="majorHAnsi" w:hAnsiTheme="majorHAnsi" w:cstheme="majorHAnsi"/>
            <w:i/>
            <w:sz w:val="26"/>
            <w:szCs w:val="26"/>
          </w:rPr>
          <w:delText xml:space="preserve">in iran. </w:delText>
        </w:r>
        <w:r w:rsidRPr="00272777" w:rsidDel="00F44F78">
          <w:rPr>
            <w:rFonts w:asciiTheme="majorHAnsi" w:hAnsiTheme="majorHAnsi" w:cstheme="majorHAnsi"/>
            <w:sz w:val="26"/>
            <w:szCs w:val="26"/>
          </w:rPr>
          <w:delText xml:space="preserve">Iran J Public Health, 2012. </w:delText>
        </w:r>
        <w:r w:rsidRPr="00272777" w:rsidDel="00F44F78">
          <w:rPr>
            <w:rFonts w:asciiTheme="majorHAnsi" w:hAnsiTheme="majorHAnsi" w:cstheme="majorHAnsi"/>
            <w:b/>
            <w:sz w:val="26"/>
            <w:szCs w:val="26"/>
          </w:rPr>
          <w:delText>41</w:delText>
        </w:r>
        <w:r w:rsidRPr="00272777" w:rsidDel="00F44F78">
          <w:rPr>
            <w:rFonts w:asciiTheme="majorHAnsi" w:hAnsiTheme="majorHAnsi" w:cstheme="majorHAnsi"/>
            <w:sz w:val="26"/>
            <w:szCs w:val="26"/>
          </w:rPr>
          <w:delText>(10): p.</w:delText>
        </w:r>
        <w:r w:rsidRPr="00272777" w:rsidDel="00F44F78">
          <w:rPr>
            <w:rFonts w:asciiTheme="majorHAnsi" w:hAnsiTheme="majorHAnsi" w:cstheme="majorHAnsi"/>
            <w:spacing w:val="-7"/>
            <w:sz w:val="26"/>
            <w:szCs w:val="26"/>
          </w:rPr>
          <w:delText xml:space="preserve"> </w:delText>
        </w:r>
        <w:r w:rsidRPr="00272777" w:rsidDel="00F44F78">
          <w:rPr>
            <w:rFonts w:asciiTheme="majorHAnsi" w:hAnsiTheme="majorHAnsi" w:cstheme="majorHAnsi"/>
            <w:sz w:val="26"/>
            <w:szCs w:val="26"/>
          </w:rPr>
          <w:delText>43-51.</w:delText>
        </w:r>
      </w:del>
    </w:p>
    <w:p w14:paraId="5A403DAC" w14:textId="05607B87" w:rsidR="009C77A2" w:rsidRPr="00272777" w:rsidDel="00F44F78" w:rsidRDefault="009C77A2">
      <w:pPr>
        <w:pStyle w:val="ListParagraph"/>
        <w:widowControl w:val="0"/>
        <w:numPr>
          <w:ilvl w:val="0"/>
          <w:numId w:val="10"/>
        </w:numPr>
        <w:tabs>
          <w:tab w:val="left" w:pos="1161"/>
        </w:tabs>
        <w:spacing w:after="0"/>
        <w:ind w:left="0" w:right="599"/>
        <w:jc w:val="both"/>
        <w:rPr>
          <w:del w:id="4515" w:author="Microsoft account" w:date="2015-09-28T14:02:00Z"/>
          <w:rFonts w:asciiTheme="majorHAnsi" w:hAnsiTheme="majorHAnsi" w:cstheme="majorHAnsi"/>
          <w:sz w:val="26"/>
          <w:szCs w:val="26"/>
        </w:rPr>
        <w:pPrChange w:id="4516" w:author="Microsoft account" w:date="2015-09-28T13:38:00Z">
          <w:pPr>
            <w:pStyle w:val="ListParagraph"/>
            <w:widowControl w:val="0"/>
            <w:numPr>
              <w:numId w:val="10"/>
            </w:numPr>
            <w:tabs>
              <w:tab w:val="left" w:pos="1161"/>
            </w:tabs>
            <w:spacing w:after="0" w:line="240" w:lineRule="auto"/>
            <w:ind w:left="0" w:right="599" w:hanging="720"/>
            <w:jc w:val="both"/>
          </w:pPr>
        </w:pPrChange>
      </w:pPr>
      <w:bookmarkStart w:id="4517" w:name="_bookmark13"/>
      <w:bookmarkEnd w:id="4517"/>
      <w:del w:id="4518" w:author="Microsoft account" w:date="2015-09-28T14:02:00Z">
        <w:r w:rsidRPr="00272777" w:rsidDel="00F44F78">
          <w:rPr>
            <w:rFonts w:asciiTheme="majorHAnsi" w:hAnsiTheme="majorHAnsi" w:cstheme="majorHAnsi"/>
            <w:sz w:val="26"/>
            <w:szCs w:val="26"/>
          </w:rPr>
          <w:delText xml:space="preserve">Martinez-Perez, B., et al., </w:delText>
        </w:r>
        <w:r w:rsidRPr="00272777" w:rsidDel="00F44F78">
          <w:rPr>
            <w:rFonts w:asciiTheme="majorHAnsi" w:hAnsiTheme="majorHAnsi" w:cstheme="majorHAnsi"/>
            <w:i/>
            <w:sz w:val="26"/>
            <w:szCs w:val="26"/>
          </w:rPr>
          <w:delText xml:space="preserve">Mobile apps in cardiology: review. </w:delText>
        </w:r>
        <w:r w:rsidRPr="00272777" w:rsidDel="00F44F78">
          <w:rPr>
            <w:rFonts w:asciiTheme="majorHAnsi" w:hAnsiTheme="majorHAnsi" w:cstheme="majorHAnsi"/>
            <w:sz w:val="26"/>
            <w:szCs w:val="26"/>
          </w:rPr>
          <w:delText>JMIR Mhealth</w:delText>
        </w:r>
        <w:r w:rsidRPr="00272777" w:rsidDel="00F44F78">
          <w:rPr>
            <w:rFonts w:asciiTheme="majorHAnsi" w:hAnsiTheme="majorHAnsi" w:cstheme="majorHAnsi"/>
            <w:spacing w:val="-16"/>
            <w:sz w:val="26"/>
            <w:szCs w:val="26"/>
          </w:rPr>
          <w:delText xml:space="preserve"> </w:delText>
        </w:r>
        <w:r w:rsidRPr="00272777" w:rsidDel="00F44F78">
          <w:rPr>
            <w:rFonts w:asciiTheme="majorHAnsi" w:hAnsiTheme="majorHAnsi" w:cstheme="majorHAnsi"/>
            <w:sz w:val="26"/>
            <w:szCs w:val="26"/>
          </w:rPr>
          <w:delText xml:space="preserve">Uhealth, 2013. </w:delText>
        </w:r>
        <w:r w:rsidRPr="00272777" w:rsidDel="00F44F78">
          <w:rPr>
            <w:rFonts w:asciiTheme="majorHAnsi" w:hAnsiTheme="majorHAnsi" w:cstheme="majorHAnsi"/>
            <w:b/>
            <w:sz w:val="26"/>
            <w:szCs w:val="26"/>
          </w:rPr>
          <w:delText>1</w:delText>
        </w:r>
        <w:r w:rsidRPr="00272777" w:rsidDel="00F44F78">
          <w:rPr>
            <w:rFonts w:asciiTheme="majorHAnsi" w:hAnsiTheme="majorHAnsi" w:cstheme="majorHAnsi"/>
            <w:sz w:val="26"/>
            <w:szCs w:val="26"/>
          </w:rPr>
          <w:delText>(2): p.</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e15.</w:delText>
        </w:r>
      </w:del>
    </w:p>
    <w:p w14:paraId="6D8AD708" w14:textId="7FC542D5" w:rsidR="009C77A2" w:rsidRPr="00272777" w:rsidDel="00F44F78" w:rsidRDefault="009C77A2">
      <w:pPr>
        <w:pStyle w:val="ListParagraph"/>
        <w:widowControl w:val="0"/>
        <w:numPr>
          <w:ilvl w:val="0"/>
          <w:numId w:val="10"/>
        </w:numPr>
        <w:tabs>
          <w:tab w:val="left" w:pos="1161"/>
        </w:tabs>
        <w:spacing w:after="0"/>
        <w:ind w:left="0" w:right="148"/>
        <w:jc w:val="both"/>
        <w:rPr>
          <w:del w:id="4519" w:author="Microsoft account" w:date="2015-09-28T14:02:00Z"/>
          <w:rFonts w:asciiTheme="majorHAnsi" w:hAnsiTheme="majorHAnsi" w:cstheme="majorHAnsi"/>
          <w:sz w:val="26"/>
          <w:szCs w:val="26"/>
        </w:rPr>
        <w:pPrChange w:id="4520" w:author="Microsoft account" w:date="2015-09-28T13:38:00Z">
          <w:pPr>
            <w:pStyle w:val="ListParagraph"/>
            <w:widowControl w:val="0"/>
            <w:numPr>
              <w:numId w:val="10"/>
            </w:numPr>
            <w:tabs>
              <w:tab w:val="left" w:pos="1161"/>
            </w:tabs>
            <w:spacing w:after="0" w:line="240" w:lineRule="auto"/>
            <w:ind w:left="0" w:right="148" w:hanging="720"/>
            <w:jc w:val="both"/>
          </w:pPr>
        </w:pPrChange>
      </w:pPr>
      <w:bookmarkStart w:id="4521" w:name="_bookmark14"/>
      <w:bookmarkEnd w:id="4521"/>
      <w:del w:id="4522" w:author="Microsoft account" w:date="2015-09-28T14:02:00Z">
        <w:r w:rsidRPr="00272777" w:rsidDel="00F44F78">
          <w:rPr>
            <w:rFonts w:asciiTheme="majorHAnsi" w:hAnsiTheme="majorHAnsi" w:cstheme="majorHAnsi"/>
            <w:sz w:val="26"/>
            <w:szCs w:val="26"/>
          </w:rPr>
          <w:delText xml:space="preserve">Gregoski, M.J., et al., </w:delText>
        </w:r>
        <w:r w:rsidRPr="00272777" w:rsidDel="00F44F78">
          <w:rPr>
            <w:rFonts w:asciiTheme="majorHAnsi" w:hAnsiTheme="majorHAnsi" w:cstheme="majorHAnsi"/>
            <w:i/>
            <w:sz w:val="26"/>
            <w:szCs w:val="26"/>
          </w:rPr>
          <w:delText>Development and validation of a smartphone heart rate</w:delText>
        </w:r>
        <w:r w:rsidRPr="00272777" w:rsidDel="00F44F78">
          <w:rPr>
            <w:rFonts w:asciiTheme="majorHAnsi" w:hAnsiTheme="majorHAnsi" w:cstheme="majorHAnsi"/>
            <w:i/>
            <w:spacing w:val="-24"/>
            <w:sz w:val="26"/>
            <w:szCs w:val="26"/>
          </w:rPr>
          <w:delText xml:space="preserve"> </w:delText>
        </w:r>
        <w:r w:rsidRPr="00272777" w:rsidDel="00F44F78">
          <w:rPr>
            <w:rFonts w:asciiTheme="majorHAnsi" w:hAnsiTheme="majorHAnsi" w:cstheme="majorHAnsi"/>
            <w:i/>
            <w:sz w:val="26"/>
            <w:szCs w:val="26"/>
          </w:rPr>
          <w:delText xml:space="preserve">acquisition application for health promotion and wellness telehealth applications. </w:delText>
        </w:r>
        <w:r w:rsidRPr="00272777" w:rsidDel="00F44F78">
          <w:rPr>
            <w:rFonts w:asciiTheme="majorHAnsi" w:hAnsiTheme="majorHAnsi" w:cstheme="majorHAnsi"/>
            <w:sz w:val="26"/>
            <w:szCs w:val="26"/>
          </w:rPr>
          <w:delText>Int J</w:delText>
        </w:r>
        <w:r w:rsidRPr="00272777" w:rsidDel="00F44F78">
          <w:rPr>
            <w:rFonts w:asciiTheme="majorHAnsi" w:hAnsiTheme="majorHAnsi" w:cstheme="majorHAnsi"/>
            <w:spacing w:val="-13"/>
            <w:sz w:val="26"/>
            <w:szCs w:val="26"/>
          </w:rPr>
          <w:delText xml:space="preserve"> </w:delText>
        </w:r>
        <w:r w:rsidRPr="00272777" w:rsidDel="00F44F78">
          <w:rPr>
            <w:rFonts w:asciiTheme="majorHAnsi" w:hAnsiTheme="majorHAnsi" w:cstheme="majorHAnsi"/>
            <w:sz w:val="26"/>
            <w:szCs w:val="26"/>
          </w:rPr>
          <w:delText xml:space="preserve">Telemed Appl, 2012. </w:delText>
        </w:r>
        <w:r w:rsidRPr="00272777" w:rsidDel="00F44F78">
          <w:rPr>
            <w:rFonts w:asciiTheme="majorHAnsi" w:hAnsiTheme="majorHAnsi" w:cstheme="majorHAnsi"/>
            <w:b/>
            <w:sz w:val="26"/>
            <w:szCs w:val="26"/>
          </w:rPr>
          <w:delText>2012</w:delText>
        </w:r>
        <w:r w:rsidRPr="00272777" w:rsidDel="00F44F78">
          <w:rPr>
            <w:rFonts w:asciiTheme="majorHAnsi" w:hAnsiTheme="majorHAnsi" w:cstheme="majorHAnsi"/>
            <w:sz w:val="26"/>
            <w:szCs w:val="26"/>
          </w:rPr>
          <w:delText>: p.</w:delText>
        </w:r>
        <w:r w:rsidRPr="00272777" w:rsidDel="00F44F78">
          <w:rPr>
            <w:rFonts w:asciiTheme="majorHAnsi" w:hAnsiTheme="majorHAnsi" w:cstheme="majorHAnsi"/>
            <w:spacing w:val="-6"/>
            <w:sz w:val="26"/>
            <w:szCs w:val="26"/>
          </w:rPr>
          <w:delText xml:space="preserve"> </w:delText>
        </w:r>
        <w:r w:rsidRPr="00272777" w:rsidDel="00F44F78">
          <w:rPr>
            <w:rFonts w:asciiTheme="majorHAnsi" w:hAnsiTheme="majorHAnsi" w:cstheme="majorHAnsi"/>
            <w:sz w:val="26"/>
            <w:szCs w:val="26"/>
          </w:rPr>
          <w:delText>696324.</w:delText>
        </w:r>
      </w:del>
    </w:p>
    <w:p w14:paraId="02684F29" w14:textId="67CF659F" w:rsidR="009C77A2" w:rsidRPr="00272777" w:rsidDel="00F44F78" w:rsidRDefault="009C77A2">
      <w:pPr>
        <w:pStyle w:val="ListParagraph"/>
        <w:widowControl w:val="0"/>
        <w:numPr>
          <w:ilvl w:val="0"/>
          <w:numId w:val="10"/>
        </w:numPr>
        <w:tabs>
          <w:tab w:val="left" w:pos="1161"/>
        </w:tabs>
        <w:spacing w:after="0"/>
        <w:ind w:left="0" w:right="336"/>
        <w:jc w:val="both"/>
        <w:rPr>
          <w:del w:id="4523" w:author="Microsoft account" w:date="2015-09-28T14:02:00Z"/>
          <w:rFonts w:asciiTheme="majorHAnsi" w:hAnsiTheme="majorHAnsi" w:cstheme="majorHAnsi"/>
          <w:sz w:val="26"/>
          <w:szCs w:val="26"/>
        </w:rPr>
        <w:pPrChange w:id="4524" w:author="Microsoft account" w:date="2015-09-28T13:38:00Z">
          <w:pPr>
            <w:pStyle w:val="ListParagraph"/>
            <w:widowControl w:val="0"/>
            <w:numPr>
              <w:numId w:val="10"/>
            </w:numPr>
            <w:tabs>
              <w:tab w:val="left" w:pos="1161"/>
            </w:tabs>
            <w:spacing w:after="0" w:line="240" w:lineRule="auto"/>
            <w:ind w:left="0" w:right="336" w:hanging="720"/>
            <w:jc w:val="both"/>
          </w:pPr>
        </w:pPrChange>
      </w:pPr>
      <w:bookmarkStart w:id="4525" w:name="_bookmark15"/>
      <w:bookmarkEnd w:id="4525"/>
      <w:del w:id="4526" w:author="Microsoft account" w:date="2015-09-28T14:02:00Z">
        <w:r w:rsidRPr="00272777" w:rsidDel="00F44F78">
          <w:rPr>
            <w:rFonts w:asciiTheme="majorHAnsi" w:hAnsiTheme="majorHAnsi" w:cstheme="majorHAnsi"/>
            <w:sz w:val="26"/>
            <w:szCs w:val="26"/>
          </w:rPr>
          <w:delText xml:space="preserve">Hernandez, A.I., et al., </w:delText>
        </w:r>
        <w:r w:rsidRPr="00272777" w:rsidDel="00F44F78">
          <w:rPr>
            <w:rFonts w:asciiTheme="majorHAnsi" w:hAnsiTheme="majorHAnsi" w:cstheme="majorHAnsi"/>
            <w:i/>
            <w:sz w:val="26"/>
            <w:szCs w:val="26"/>
          </w:rPr>
          <w:delText>Real-time ECG transmission via Internet for</w:delText>
        </w:r>
        <w:r w:rsidRPr="00272777" w:rsidDel="00F44F78">
          <w:rPr>
            <w:rFonts w:asciiTheme="majorHAnsi" w:hAnsiTheme="majorHAnsi" w:cstheme="majorHAnsi"/>
            <w:i/>
            <w:spacing w:val="-12"/>
            <w:sz w:val="26"/>
            <w:szCs w:val="26"/>
          </w:rPr>
          <w:delText xml:space="preserve"> </w:delText>
        </w:r>
        <w:r w:rsidRPr="00272777" w:rsidDel="00F44F78">
          <w:rPr>
            <w:rFonts w:asciiTheme="majorHAnsi" w:hAnsiTheme="majorHAnsi" w:cstheme="majorHAnsi"/>
            <w:i/>
            <w:sz w:val="26"/>
            <w:szCs w:val="26"/>
          </w:rPr>
          <w:delText xml:space="preserve">nonclinical applications. </w:delText>
        </w:r>
        <w:r w:rsidRPr="00272777" w:rsidDel="00F44F78">
          <w:rPr>
            <w:rFonts w:asciiTheme="majorHAnsi" w:hAnsiTheme="majorHAnsi" w:cstheme="majorHAnsi"/>
            <w:sz w:val="26"/>
            <w:szCs w:val="26"/>
          </w:rPr>
          <w:delText>Information Technology in Biomedicine, IEEE Transactions on, 2001.</w:delText>
        </w:r>
        <w:r w:rsidRPr="00272777" w:rsidDel="00F44F78">
          <w:rPr>
            <w:rFonts w:asciiTheme="majorHAnsi" w:hAnsiTheme="majorHAnsi" w:cstheme="majorHAnsi"/>
            <w:spacing w:val="-21"/>
            <w:sz w:val="26"/>
            <w:szCs w:val="26"/>
          </w:rPr>
          <w:delText xml:space="preserve"> </w:delText>
        </w:r>
        <w:r w:rsidRPr="00272777" w:rsidDel="00F44F78">
          <w:rPr>
            <w:rFonts w:asciiTheme="majorHAnsi" w:hAnsiTheme="majorHAnsi" w:cstheme="majorHAnsi"/>
            <w:b/>
            <w:sz w:val="26"/>
            <w:szCs w:val="26"/>
          </w:rPr>
          <w:delText>5</w:delText>
        </w:r>
        <w:r w:rsidRPr="00272777" w:rsidDel="00F44F78">
          <w:rPr>
            <w:rFonts w:asciiTheme="majorHAnsi" w:hAnsiTheme="majorHAnsi" w:cstheme="majorHAnsi"/>
            <w:sz w:val="26"/>
            <w:szCs w:val="26"/>
          </w:rPr>
          <w:delText>(3): p. 253-257.</w:delText>
        </w:r>
      </w:del>
    </w:p>
    <w:p w14:paraId="76B1981B" w14:textId="40AE9AD7" w:rsidR="009C77A2" w:rsidRPr="00272777" w:rsidDel="00F44F78" w:rsidRDefault="009C77A2">
      <w:pPr>
        <w:pStyle w:val="ListParagraph"/>
        <w:widowControl w:val="0"/>
        <w:numPr>
          <w:ilvl w:val="0"/>
          <w:numId w:val="10"/>
        </w:numPr>
        <w:tabs>
          <w:tab w:val="left" w:pos="1161"/>
        </w:tabs>
        <w:spacing w:after="0"/>
        <w:ind w:left="0" w:right="334"/>
        <w:jc w:val="both"/>
        <w:rPr>
          <w:del w:id="4527" w:author="Microsoft account" w:date="2015-09-28T14:02:00Z"/>
          <w:rFonts w:asciiTheme="majorHAnsi" w:hAnsiTheme="majorHAnsi" w:cstheme="majorHAnsi"/>
          <w:sz w:val="26"/>
          <w:szCs w:val="26"/>
        </w:rPr>
        <w:pPrChange w:id="4528" w:author="Microsoft account" w:date="2015-09-28T13:38:00Z">
          <w:pPr>
            <w:pStyle w:val="ListParagraph"/>
            <w:widowControl w:val="0"/>
            <w:numPr>
              <w:numId w:val="10"/>
            </w:numPr>
            <w:tabs>
              <w:tab w:val="left" w:pos="1161"/>
            </w:tabs>
            <w:spacing w:after="0" w:line="240" w:lineRule="auto"/>
            <w:ind w:left="0" w:right="334" w:hanging="720"/>
            <w:jc w:val="both"/>
          </w:pPr>
        </w:pPrChange>
      </w:pPr>
      <w:bookmarkStart w:id="4529" w:name="_bookmark16"/>
      <w:bookmarkEnd w:id="4529"/>
      <w:del w:id="4530" w:author="Microsoft account" w:date="2015-09-28T14:02:00Z">
        <w:r w:rsidRPr="00272777" w:rsidDel="00F44F78">
          <w:rPr>
            <w:rFonts w:asciiTheme="majorHAnsi" w:hAnsiTheme="majorHAnsi" w:cstheme="majorHAnsi"/>
            <w:sz w:val="26"/>
            <w:szCs w:val="26"/>
          </w:rPr>
          <w:delText xml:space="preserve">De Capua, C., A. Meduri, and R. Morello, </w:delText>
        </w:r>
        <w:r w:rsidRPr="00272777" w:rsidDel="00F44F78">
          <w:rPr>
            <w:rFonts w:asciiTheme="majorHAnsi" w:hAnsiTheme="majorHAnsi" w:cstheme="majorHAnsi"/>
            <w:i/>
            <w:sz w:val="26"/>
            <w:szCs w:val="26"/>
          </w:rPr>
          <w:delText>A Smart ECG Measurement System Based</w:delText>
        </w:r>
        <w:r w:rsidRPr="00272777" w:rsidDel="00F44F78">
          <w:rPr>
            <w:rFonts w:asciiTheme="majorHAnsi" w:hAnsiTheme="majorHAnsi" w:cstheme="majorHAnsi"/>
            <w:i/>
            <w:spacing w:val="-28"/>
            <w:sz w:val="26"/>
            <w:szCs w:val="26"/>
          </w:rPr>
          <w:delText xml:space="preserve"> </w:delText>
        </w:r>
        <w:r w:rsidRPr="00272777" w:rsidDel="00F44F78">
          <w:rPr>
            <w:rFonts w:asciiTheme="majorHAnsi" w:hAnsiTheme="majorHAnsi" w:cstheme="majorHAnsi"/>
            <w:i/>
            <w:sz w:val="26"/>
            <w:szCs w:val="26"/>
          </w:rPr>
          <w:delText>on</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Web-Service-Oriented Architecture for Telemedicine Applications. </w:delText>
        </w:r>
        <w:r w:rsidRPr="00272777" w:rsidDel="00F44F78">
          <w:rPr>
            <w:rFonts w:asciiTheme="majorHAnsi" w:hAnsiTheme="majorHAnsi" w:cstheme="majorHAnsi"/>
            <w:sz w:val="26"/>
            <w:szCs w:val="26"/>
          </w:rPr>
          <w:delText>Instrumentation</w:delText>
        </w:r>
        <w:r w:rsidRPr="00272777" w:rsidDel="00F44F78">
          <w:rPr>
            <w:rFonts w:asciiTheme="majorHAnsi" w:hAnsiTheme="majorHAnsi" w:cstheme="majorHAnsi"/>
            <w:spacing w:val="-27"/>
            <w:sz w:val="26"/>
            <w:szCs w:val="26"/>
          </w:rPr>
          <w:delText xml:space="preserve"> </w:delText>
        </w:r>
        <w:r w:rsidRPr="00272777" w:rsidDel="00F44F78">
          <w:rPr>
            <w:rFonts w:asciiTheme="majorHAnsi" w:hAnsiTheme="majorHAnsi" w:cstheme="majorHAnsi"/>
            <w:sz w:val="26"/>
            <w:szCs w:val="26"/>
          </w:rPr>
          <w:delText xml:space="preserve">and Measurement, IEEE Transactions on, 2010. </w:delText>
        </w:r>
        <w:r w:rsidRPr="00272777" w:rsidDel="00F44F78">
          <w:rPr>
            <w:rFonts w:asciiTheme="majorHAnsi" w:hAnsiTheme="majorHAnsi" w:cstheme="majorHAnsi"/>
            <w:b/>
            <w:sz w:val="26"/>
            <w:szCs w:val="26"/>
          </w:rPr>
          <w:delText>59</w:delText>
        </w:r>
        <w:r w:rsidRPr="00272777" w:rsidDel="00F44F78">
          <w:rPr>
            <w:rFonts w:asciiTheme="majorHAnsi" w:hAnsiTheme="majorHAnsi" w:cstheme="majorHAnsi"/>
            <w:sz w:val="26"/>
            <w:szCs w:val="26"/>
          </w:rPr>
          <w:delText>(10): p.</w:delText>
        </w:r>
        <w:r w:rsidRPr="00272777" w:rsidDel="00F44F78">
          <w:rPr>
            <w:rFonts w:asciiTheme="majorHAnsi" w:hAnsiTheme="majorHAnsi" w:cstheme="majorHAnsi"/>
            <w:spacing w:val="-11"/>
            <w:sz w:val="26"/>
            <w:szCs w:val="26"/>
          </w:rPr>
          <w:delText xml:space="preserve"> </w:delText>
        </w:r>
        <w:r w:rsidRPr="00272777" w:rsidDel="00F44F78">
          <w:rPr>
            <w:rFonts w:asciiTheme="majorHAnsi" w:hAnsiTheme="majorHAnsi" w:cstheme="majorHAnsi"/>
            <w:sz w:val="26"/>
            <w:szCs w:val="26"/>
          </w:rPr>
          <w:delText>2530-2538.</w:delText>
        </w:r>
      </w:del>
    </w:p>
    <w:p w14:paraId="16253734" w14:textId="765373E7" w:rsidR="009C77A2" w:rsidRPr="00272777" w:rsidDel="00F44F78" w:rsidRDefault="009C77A2">
      <w:pPr>
        <w:pStyle w:val="ListParagraph"/>
        <w:widowControl w:val="0"/>
        <w:numPr>
          <w:ilvl w:val="0"/>
          <w:numId w:val="10"/>
        </w:numPr>
        <w:tabs>
          <w:tab w:val="left" w:pos="1161"/>
        </w:tabs>
        <w:spacing w:after="0"/>
        <w:ind w:left="0" w:right="195"/>
        <w:jc w:val="both"/>
        <w:rPr>
          <w:del w:id="4531" w:author="Microsoft account" w:date="2015-09-28T14:02:00Z"/>
          <w:rFonts w:asciiTheme="majorHAnsi" w:hAnsiTheme="majorHAnsi" w:cstheme="majorHAnsi"/>
          <w:sz w:val="26"/>
          <w:szCs w:val="26"/>
        </w:rPr>
        <w:pPrChange w:id="4532" w:author="Microsoft account" w:date="2015-09-28T13:38:00Z">
          <w:pPr>
            <w:pStyle w:val="ListParagraph"/>
            <w:widowControl w:val="0"/>
            <w:numPr>
              <w:numId w:val="10"/>
            </w:numPr>
            <w:tabs>
              <w:tab w:val="left" w:pos="1161"/>
            </w:tabs>
            <w:spacing w:after="0" w:line="240" w:lineRule="auto"/>
            <w:ind w:left="0" w:right="195" w:hanging="720"/>
            <w:jc w:val="both"/>
          </w:pPr>
        </w:pPrChange>
      </w:pPr>
      <w:bookmarkStart w:id="4533" w:name="_bookmark17"/>
      <w:bookmarkEnd w:id="4533"/>
      <w:del w:id="4534" w:author="Microsoft account" w:date="2015-09-28T14:02:00Z">
        <w:r w:rsidRPr="00272777" w:rsidDel="00F44F78">
          <w:rPr>
            <w:rFonts w:asciiTheme="majorHAnsi" w:hAnsiTheme="majorHAnsi" w:cstheme="majorHAnsi"/>
            <w:sz w:val="26"/>
            <w:szCs w:val="26"/>
          </w:rPr>
          <w:delText xml:space="preserve">Yen, T.H., C.Y. Chang, and S.N. Yu, </w:delText>
        </w:r>
        <w:r w:rsidRPr="00272777" w:rsidDel="00F44F78">
          <w:rPr>
            <w:rFonts w:asciiTheme="majorHAnsi" w:hAnsiTheme="majorHAnsi" w:cstheme="majorHAnsi"/>
            <w:i/>
            <w:sz w:val="26"/>
            <w:szCs w:val="26"/>
          </w:rPr>
          <w:delText>A portable real-time ECG recognition system based</w:delText>
        </w:r>
        <w:r w:rsidRPr="00272777" w:rsidDel="00F44F78">
          <w:rPr>
            <w:rFonts w:asciiTheme="majorHAnsi" w:hAnsiTheme="majorHAnsi" w:cstheme="majorHAnsi"/>
            <w:i/>
            <w:spacing w:val="-33"/>
            <w:sz w:val="26"/>
            <w:szCs w:val="26"/>
          </w:rPr>
          <w:delText xml:space="preserve"> </w:delText>
        </w:r>
        <w:r w:rsidRPr="00272777" w:rsidDel="00F44F78">
          <w:rPr>
            <w:rFonts w:asciiTheme="majorHAnsi" w:hAnsiTheme="majorHAnsi" w:cstheme="majorHAnsi"/>
            <w:i/>
            <w:sz w:val="26"/>
            <w:szCs w:val="26"/>
          </w:rPr>
          <w:delText>on</w:delText>
        </w:r>
        <w:r w:rsidRPr="00272777" w:rsidDel="00F44F78">
          <w:rPr>
            <w:rFonts w:asciiTheme="majorHAnsi" w:hAnsiTheme="majorHAnsi" w:cstheme="majorHAnsi"/>
            <w:i/>
            <w:spacing w:val="-1"/>
            <w:sz w:val="26"/>
            <w:szCs w:val="26"/>
          </w:rPr>
          <w:delText xml:space="preserve"> </w:delText>
        </w:r>
        <w:r w:rsidRPr="00272777" w:rsidDel="00F44F78">
          <w:rPr>
            <w:rFonts w:asciiTheme="majorHAnsi" w:hAnsiTheme="majorHAnsi" w:cstheme="majorHAnsi"/>
            <w:i/>
            <w:sz w:val="26"/>
            <w:szCs w:val="26"/>
          </w:rPr>
          <w:delText xml:space="preserve">smartphone. </w:delText>
        </w:r>
        <w:r w:rsidRPr="00272777" w:rsidDel="00F44F78">
          <w:rPr>
            <w:rFonts w:asciiTheme="majorHAnsi" w:hAnsiTheme="majorHAnsi" w:cstheme="majorHAnsi"/>
            <w:sz w:val="26"/>
            <w:szCs w:val="26"/>
          </w:rPr>
          <w:delText xml:space="preserve">Conf Proc IEEE Eng Med Biol Soc, 2013. </w:delText>
        </w:r>
        <w:r w:rsidRPr="00272777" w:rsidDel="00F44F78">
          <w:rPr>
            <w:rFonts w:asciiTheme="majorHAnsi" w:hAnsiTheme="majorHAnsi" w:cstheme="majorHAnsi"/>
            <w:b/>
            <w:sz w:val="26"/>
            <w:szCs w:val="26"/>
          </w:rPr>
          <w:delText>2013</w:delText>
        </w:r>
        <w:r w:rsidRPr="00272777" w:rsidDel="00F44F78">
          <w:rPr>
            <w:rFonts w:asciiTheme="majorHAnsi" w:hAnsiTheme="majorHAnsi" w:cstheme="majorHAnsi"/>
            <w:sz w:val="26"/>
            <w:szCs w:val="26"/>
          </w:rPr>
          <w:delText>: p.</w:delText>
        </w:r>
        <w:r w:rsidRPr="00272777" w:rsidDel="00F44F78">
          <w:rPr>
            <w:rFonts w:asciiTheme="majorHAnsi" w:hAnsiTheme="majorHAnsi" w:cstheme="majorHAnsi"/>
            <w:spacing w:val="-11"/>
            <w:sz w:val="26"/>
            <w:szCs w:val="26"/>
          </w:rPr>
          <w:delText xml:space="preserve"> </w:delText>
        </w:r>
        <w:r w:rsidRPr="00272777" w:rsidDel="00F44F78">
          <w:rPr>
            <w:rFonts w:asciiTheme="majorHAnsi" w:hAnsiTheme="majorHAnsi" w:cstheme="majorHAnsi"/>
            <w:sz w:val="26"/>
            <w:szCs w:val="26"/>
          </w:rPr>
          <w:delText>7262-5.</w:delText>
        </w:r>
      </w:del>
    </w:p>
    <w:p w14:paraId="2CC385F5" w14:textId="38DC69D5" w:rsidR="009C77A2" w:rsidRPr="00272777" w:rsidDel="00F44F78" w:rsidRDefault="009C77A2">
      <w:pPr>
        <w:pStyle w:val="ListParagraph"/>
        <w:widowControl w:val="0"/>
        <w:numPr>
          <w:ilvl w:val="0"/>
          <w:numId w:val="10"/>
        </w:numPr>
        <w:tabs>
          <w:tab w:val="left" w:pos="1161"/>
        </w:tabs>
        <w:spacing w:before="56" w:after="0"/>
        <w:ind w:left="0" w:right="138"/>
        <w:jc w:val="both"/>
        <w:rPr>
          <w:del w:id="4535" w:author="Microsoft account" w:date="2015-09-28T14:02:00Z"/>
          <w:rFonts w:asciiTheme="majorHAnsi" w:hAnsiTheme="majorHAnsi" w:cstheme="majorHAnsi"/>
          <w:sz w:val="26"/>
          <w:szCs w:val="26"/>
        </w:rPr>
        <w:pPrChange w:id="4536" w:author="Microsoft account" w:date="2015-09-28T13:38:00Z">
          <w:pPr>
            <w:pStyle w:val="ListParagraph"/>
            <w:widowControl w:val="0"/>
            <w:numPr>
              <w:numId w:val="10"/>
            </w:numPr>
            <w:tabs>
              <w:tab w:val="left" w:pos="1161"/>
            </w:tabs>
            <w:spacing w:before="56" w:after="0" w:line="240" w:lineRule="auto"/>
            <w:ind w:left="0" w:right="138" w:hanging="720"/>
            <w:jc w:val="both"/>
          </w:pPr>
        </w:pPrChange>
      </w:pPr>
      <w:bookmarkStart w:id="4537" w:name="_bookmark18"/>
      <w:bookmarkEnd w:id="4537"/>
      <w:del w:id="4538" w:author="Microsoft account" w:date="2015-09-28T14:02:00Z">
        <w:r w:rsidRPr="00272777" w:rsidDel="00F44F78">
          <w:rPr>
            <w:rFonts w:asciiTheme="majorHAnsi" w:hAnsiTheme="majorHAnsi" w:cstheme="majorHAnsi"/>
            <w:sz w:val="26"/>
            <w:szCs w:val="26"/>
          </w:rPr>
          <w:delText xml:space="preserve">Anpeng, H., et al., </w:delText>
        </w:r>
        <w:r w:rsidRPr="00272777" w:rsidDel="00F44F78">
          <w:rPr>
            <w:rFonts w:asciiTheme="majorHAnsi" w:hAnsiTheme="majorHAnsi" w:cstheme="majorHAnsi"/>
            <w:i/>
            <w:sz w:val="26"/>
            <w:szCs w:val="26"/>
          </w:rPr>
          <w:delText>WE-CARE: An Intelligent Mobile Telecardiology System to</w:delText>
        </w:r>
        <w:r w:rsidRPr="00272777" w:rsidDel="00F44F78">
          <w:rPr>
            <w:rFonts w:asciiTheme="majorHAnsi" w:hAnsiTheme="majorHAnsi" w:cstheme="majorHAnsi"/>
            <w:i/>
            <w:spacing w:val="-18"/>
            <w:sz w:val="26"/>
            <w:szCs w:val="26"/>
          </w:rPr>
          <w:delText xml:space="preserve"> </w:delText>
        </w:r>
        <w:r w:rsidRPr="00272777" w:rsidDel="00F44F78">
          <w:rPr>
            <w:rFonts w:asciiTheme="majorHAnsi" w:hAnsiTheme="majorHAnsi" w:cstheme="majorHAnsi"/>
            <w:i/>
            <w:sz w:val="26"/>
            <w:szCs w:val="26"/>
          </w:rPr>
          <w:delText xml:space="preserve">Enable mHealth Applications. </w:delText>
        </w:r>
        <w:r w:rsidRPr="00272777" w:rsidDel="00F44F78">
          <w:rPr>
            <w:rFonts w:asciiTheme="majorHAnsi" w:hAnsiTheme="majorHAnsi" w:cstheme="majorHAnsi"/>
            <w:sz w:val="26"/>
            <w:szCs w:val="26"/>
          </w:rPr>
          <w:delText xml:space="preserve">Biomedical and Health Informatics, IEEE Journal of, 2014. </w:delText>
        </w:r>
        <w:r w:rsidRPr="00272777" w:rsidDel="00F44F78">
          <w:rPr>
            <w:rFonts w:asciiTheme="majorHAnsi" w:hAnsiTheme="majorHAnsi" w:cstheme="majorHAnsi"/>
            <w:b/>
            <w:sz w:val="26"/>
            <w:szCs w:val="26"/>
          </w:rPr>
          <w:delText>18</w:delText>
        </w:r>
        <w:r w:rsidRPr="00272777" w:rsidDel="00F44F78">
          <w:rPr>
            <w:rFonts w:asciiTheme="majorHAnsi" w:hAnsiTheme="majorHAnsi" w:cstheme="majorHAnsi"/>
            <w:sz w:val="26"/>
            <w:szCs w:val="26"/>
          </w:rPr>
          <w:delText>(2):</w:delText>
        </w:r>
        <w:r w:rsidRPr="00272777" w:rsidDel="00F44F78">
          <w:rPr>
            <w:rFonts w:asciiTheme="majorHAnsi" w:hAnsiTheme="majorHAnsi" w:cstheme="majorHAnsi"/>
            <w:spacing w:val="-23"/>
            <w:sz w:val="26"/>
            <w:szCs w:val="26"/>
          </w:rPr>
          <w:delText xml:space="preserve"> </w:delText>
        </w:r>
        <w:r w:rsidRPr="00272777" w:rsidDel="00F44F78">
          <w:rPr>
            <w:rFonts w:asciiTheme="majorHAnsi" w:hAnsiTheme="majorHAnsi" w:cstheme="majorHAnsi"/>
            <w:sz w:val="26"/>
            <w:szCs w:val="26"/>
          </w:rPr>
          <w:delText>p.</w:delText>
        </w:r>
        <w:r w:rsidRPr="00272777" w:rsidDel="00F44F78">
          <w:rPr>
            <w:rFonts w:asciiTheme="majorHAnsi" w:hAnsiTheme="majorHAnsi" w:cstheme="majorHAnsi"/>
            <w:spacing w:val="-1"/>
            <w:sz w:val="26"/>
            <w:szCs w:val="26"/>
          </w:rPr>
          <w:delText xml:space="preserve"> </w:delText>
        </w:r>
        <w:r w:rsidRPr="00272777" w:rsidDel="00F44F78">
          <w:rPr>
            <w:rFonts w:asciiTheme="majorHAnsi" w:hAnsiTheme="majorHAnsi" w:cstheme="majorHAnsi"/>
            <w:sz w:val="26"/>
            <w:szCs w:val="26"/>
          </w:rPr>
          <w:delText>693-702.</w:delText>
        </w:r>
      </w:del>
    </w:p>
    <w:p w14:paraId="63F6C717" w14:textId="6533629D" w:rsidR="009C77A2" w:rsidRPr="00272777" w:rsidDel="00F44F78" w:rsidRDefault="009C77A2">
      <w:pPr>
        <w:pStyle w:val="ListParagraph"/>
        <w:widowControl w:val="0"/>
        <w:numPr>
          <w:ilvl w:val="0"/>
          <w:numId w:val="10"/>
        </w:numPr>
        <w:tabs>
          <w:tab w:val="left" w:pos="1161"/>
        </w:tabs>
        <w:spacing w:after="0"/>
        <w:ind w:left="0" w:right="186"/>
        <w:jc w:val="both"/>
        <w:rPr>
          <w:del w:id="4539" w:author="Microsoft account" w:date="2015-09-28T14:02:00Z"/>
          <w:rFonts w:asciiTheme="majorHAnsi" w:hAnsiTheme="majorHAnsi" w:cstheme="majorHAnsi"/>
          <w:sz w:val="26"/>
          <w:szCs w:val="26"/>
        </w:rPr>
        <w:pPrChange w:id="4540" w:author="Microsoft account" w:date="2015-09-28T13:38:00Z">
          <w:pPr>
            <w:pStyle w:val="ListParagraph"/>
            <w:widowControl w:val="0"/>
            <w:numPr>
              <w:numId w:val="10"/>
            </w:numPr>
            <w:tabs>
              <w:tab w:val="left" w:pos="1161"/>
            </w:tabs>
            <w:spacing w:after="0" w:line="240" w:lineRule="auto"/>
            <w:ind w:left="0" w:right="186" w:hanging="720"/>
            <w:jc w:val="both"/>
          </w:pPr>
        </w:pPrChange>
      </w:pPr>
      <w:bookmarkStart w:id="4541" w:name="_bookmark19"/>
      <w:bookmarkEnd w:id="4541"/>
      <w:del w:id="4542" w:author="Microsoft account" w:date="2015-09-28T14:02:00Z">
        <w:r w:rsidRPr="00272777" w:rsidDel="00F44F78">
          <w:rPr>
            <w:rFonts w:asciiTheme="majorHAnsi" w:hAnsiTheme="majorHAnsi" w:cstheme="majorHAnsi"/>
            <w:sz w:val="26"/>
            <w:szCs w:val="26"/>
          </w:rPr>
          <w:delText xml:space="preserve">Goldberger, A.L., et al., </w:delText>
        </w:r>
        <w:r w:rsidRPr="00272777" w:rsidDel="00F44F78">
          <w:rPr>
            <w:rFonts w:asciiTheme="majorHAnsi" w:hAnsiTheme="majorHAnsi" w:cstheme="majorHAnsi"/>
            <w:i/>
            <w:sz w:val="26"/>
            <w:szCs w:val="26"/>
          </w:rPr>
          <w:delText>PhysioBank, PhysioToolkit, and PhysioNet: Components of a</w:delText>
        </w:r>
        <w:r w:rsidRPr="00272777" w:rsidDel="00F44F78">
          <w:rPr>
            <w:rFonts w:asciiTheme="majorHAnsi" w:hAnsiTheme="majorHAnsi" w:cstheme="majorHAnsi"/>
            <w:i/>
            <w:spacing w:val="-30"/>
            <w:sz w:val="26"/>
            <w:szCs w:val="26"/>
          </w:rPr>
          <w:delText xml:space="preserve"> </w:delText>
        </w:r>
        <w:r w:rsidRPr="00272777" w:rsidDel="00F44F78">
          <w:rPr>
            <w:rFonts w:asciiTheme="majorHAnsi" w:hAnsiTheme="majorHAnsi" w:cstheme="majorHAnsi"/>
            <w:i/>
            <w:sz w:val="26"/>
            <w:szCs w:val="26"/>
          </w:rPr>
          <w:delText xml:space="preserve">New Research Resource for Complex Physiologic Signals. </w:delText>
        </w:r>
        <w:r w:rsidRPr="00272777" w:rsidDel="00F44F78">
          <w:rPr>
            <w:rFonts w:asciiTheme="majorHAnsi" w:hAnsiTheme="majorHAnsi" w:cstheme="majorHAnsi"/>
            <w:sz w:val="26"/>
            <w:szCs w:val="26"/>
          </w:rPr>
          <w:delText xml:space="preserve">Circulation, 2000. </w:delText>
        </w:r>
        <w:r w:rsidRPr="00272777" w:rsidDel="00F44F78">
          <w:rPr>
            <w:rFonts w:asciiTheme="majorHAnsi" w:hAnsiTheme="majorHAnsi" w:cstheme="majorHAnsi"/>
            <w:b/>
            <w:sz w:val="26"/>
            <w:szCs w:val="26"/>
          </w:rPr>
          <w:delText>101</w:delText>
        </w:r>
        <w:r w:rsidRPr="00272777" w:rsidDel="00F44F78">
          <w:rPr>
            <w:rFonts w:asciiTheme="majorHAnsi" w:hAnsiTheme="majorHAnsi" w:cstheme="majorHAnsi"/>
            <w:sz w:val="26"/>
            <w:szCs w:val="26"/>
          </w:rPr>
          <w:delText>(23): p.</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e215- e220.</w:delText>
        </w:r>
      </w:del>
    </w:p>
    <w:p w14:paraId="0D40BB50" w14:textId="26A64D75" w:rsidR="009C77A2" w:rsidRPr="00272777" w:rsidDel="00F44F78" w:rsidRDefault="009C77A2">
      <w:pPr>
        <w:pStyle w:val="ListParagraph"/>
        <w:widowControl w:val="0"/>
        <w:numPr>
          <w:ilvl w:val="0"/>
          <w:numId w:val="10"/>
        </w:numPr>
        <w:tabs>
          <w:tab w:val="left" w:pos="1161"/>
        </w:tabs>
        <w:spacing w:after="0"/>
        <w:ind w:left="0" w:right="168"/>
        <w:jc w:val="both"/>
        <w:rPr>
          <w:del w:id="4543" w:author="Microsoft account" w:date="2015-09-28T14:02:00Z"/>
          <w:rFonts w:asciiTheme="majorHAnsi" w:hAnsiTheme="majorHAnsi" w:cstheme="majorHAnsi"/>
          <w:sz w:val="26"/>
          <w:szCs w:val="26"/>
        </w:rPr>
        <w:pPrChange w:id="4544" w:author="Microsoft account" w:date="2015-09-28T13:38:00Z">
          <w:pPr>
            <w:pStyle w:val="ListParagraph"/>
            <w:widowControl w:val="0"/>
            <w:numPr>
              <w:numId w:val="10"/>
            </w:numPr>
            <w:tabs>
              <w:tab w:val="left" w:pos="1161"/>
            </w:tabs>
            <w:spacing w:after="0" w:line="242" w:lineRule="auto"/>
            <w:ind w:left="0" w:right="168" w:hanging="720"/>
            <w:jc w:val="both"/>
          </w:pPr>
        </w:pPrChange>
      </w:pPr>
      <w:bookmarkStart w:id="4545" w:name="_bookmark20"/>
      <w:bookmarkEnd w:id="4545"/>
      <w:del w:id="4546" w:author="Microsoft account" w:date="2015-09-28T14:02:00Z">
        <w:r w:rsidRPr="00272777" w:rsidDel="00F44F78">
          <w:rPr>
            <w:rFonts w:asciiTheme="majorHAnsi" w:hAnsiTheme="majorHAnsi" w:cstheme="majorHAnsi"/>
            <w:sz w:val="26"/>
            <w:szCs w:val="26"/>
          </w:rPr>
          <w:delText xml:space="preserve">Creation, B. </w:delText>
        </w:r>
        <w:r w:rsidRPr="00272777" w:rsidDel="00F44F78">
          <w:rPr>
            <w:rFonts w:asciiTheme="majorHAnsi" w:hAnsiTheme="majorHAnsi" w:cstheme="majorHAnsi"/>
            <w:i/>
            <w:sz w:val="26"/>
            <w:szCs w:val="26"/>
          </w:rPr>
          <w:delText>Bluetooth smart</w:delText>
        </w:r>
        <w:r w:rsidRPr="00272777" w:rsidDel="00F44F78">
          <w:rPr>
            <w:rFonts w:asciiTheme="majorHAnsi" w:hAnsiTheme="majorHAnsi" w:cstheme="majorHAnsi"/>
            <w:sz w:val="26"/>
            <w:szCs w:val="26"/>
          </w:rPr>
          <w:delText>. Available from:</w:delText>
        </w:r>
        <w:r w:rsidRPr="00272777" w:rsidDel="00F44F78">
          <w:rPr>
            <w:rFonts w:asciiTheme="majorHAnsi" w:hAnsiTheme="majorHAnsi" w:cstheme="majorHAnsi"/>
            <w:spacing w:val="-22"/>
            <w:sz w:val="26"/>
            <w:szCs w:val="26"/>
          </w:rPr>
          <w:delText xml:space="preserve"> </w:delText>
        </w:r>
        <w:r w:rsidRPr="00272777" w:rsidDel="00F44F78">
          <w:rPr>
            <w:rFonts w:asciiTheme="majorHAnsi" w:hAnsiTheme="majorHAnsi" w:cstheme="majorHAnsi"/>
            <w:sz w:val="26"/>
            <w:szCs w:val="26"/>
          </w:rPr>
          <w:delText>https://</w:delText>
        </w:r>
        <w:r w:rsidR="001868A7" w:rsidRPr="00AF28A9" w:rsidDel="00F44F78">
          <w:rPr>
            <w:rFonts w:asciiTheme="majorHAnsi" w:hAnsiTheme="majorHAnsi" w:cstheme="majorHAnsi"/>
            <w:sz w:val="26"/>
            <w:szCs w:val="26"/>
            <w:rPrChange w:id="4547" w:author="Microsoft account" w:date="2015-09-28T13:38:00Z">
              <w:rPr>
                <w:rFonts w:asciiTheme="majorHAnsi" w:hAnsiTheme="majorHAnsi" w:cstheme="majorHAnsi"/>
                <w:sz w:val="26"/>
                <w:szCs w:val="26"/>
                <w:u w:val="single" w:color="0000FF"/>
              </w:rPr>
            </w:rPrChange>
          </w:rPr>
          <w:fldChar w:fldCharType="begin"/>
        </w:r>
        <w:r w:rsidR="001868A7" w:rsidRPr="00272777" w:rsidDel="00F44F78">
          <w:rPr>
            <w:rFonts w:asciiTheme="majorHAnsi" w:hAnsiTheme="majorHAnsi" w:cstheme="majorHAnsi"/>
            <w:sz w:val="26"/>
            <w:szCs w:val="26"/>
            <w:rPrChange w:id="4548" w:author="Microsoft account" w:date="2015-09-28T13:38:00Z">
              <w:rPr/>
            </w:rPrChange>
          </w:rPr>
          <w:delInstrText xml:space="preserve"> HYPERLINK "http://www.bluecreation.com/bluetooth-smart-5-94.html" \h </w:delInstrText>
        </w:r>
        <w:r w:rsidR="001868A7" w:rsidRPr="00AF28A9" w:rsidDel="00F44F78">
          <w:rPr>
            <w:rFonts w:asciiTheme="majorHAnsi" w:hAnsiTheme="majorHAnsi" w:cstheme="majorHAnsi"/>
            <w:sz w:val="26"/>
            <w:szCs w:val="26"/>
            <w:rPrChange w:id="4549" w:author="Microsoft account" w:date="2015-09-28T13:38:00Z">
              <w:rPr>
                <w:rFonts w:asciiTheme="majorHAnsi" w:hAnsiTheme="majorHAnsi" w:cstheme="majorHAnsi"/>
                <w:sz w:val="26"/>
                <w:szCs w:val="26"/>
                <w:u w:val="single" w:color="0000FF"/>
              </w:rPr>
            </w:rPrChange>
          </w:rPr>
          <w:fldChar w:fldCharType="separate"/>
        </w:r>
        <w:r w:rsidRPr="00272777" w:rsidDel="00F44F78">
          <w:rPr>
            <w:rFonts w:asciiTheme="majorHAnsi" w:hAnsiTheme="majorHAnsi" w:cstheme="majorHAnsi"/>
            <w:sz w:val="26"/>
            <w:szCs w:val="26"/>
            <w:u w:val="single" w:color="0000FF"/>
          </w:rPr>
          <w:delText>www.bluecreation.com/bluetooth-</w:delText>
        </w:r>
        <w:r w:rsidR="001868A7" w:rsidRPr="00AF28A9" w:rsidDel="00F44F78">
          <w:rPr>
            <w:rFonts w:asciiTheme="majorHAnsi" w:hAnsiTheme="majorHAnsi" w:cstheme="majorHAnsi"/>
            <w:sz w:val="26"/>
            <w:szCs w:val="26"/>
            <w:u w:val="single" w:color="0000FF"/>
          </w:rPr>
          <w:fldChar w:fldCharType="end"/>
        </w:r>
        <w:r w:rsidRPr="00272777" w:rsidDel="00F44F78">
          <w:rPr>
            <w:rFonts w:asciiTheme="majorHAnsi" w:hAnsiTheme="majorHAnsi" w:cstheme="majorHAnsi"/>
            <w:sz w:val="26"/>
            <w:szCs w:val="26"/>
          </w:rPr>
          <w:delText xml:space="preserve"> </w:delText>
        </w:r>
        <w:r w:rsidR="001868A7" w:rsidRPr="00AF28A9" w:rsidDel="00F44F78">
          <w:rPr>
            <w:rFonts w:asciiTheme="majorHAnsi" w:hAnsiTheme="majorHAnsi" w:cstheme="majorHAnsi"/>
            <w:sz w:val="26"/>
            <w:szCs w:val="26"/>
            <w:rPrChange w:id="4550" w:author="Microsoft account" w:date="2015-09-28T13:38:00Z">
              <w:rPr>
                <w:rFonts w:asciiTheme="majorHAnsi" w:hAnsiTheme="majorHAnsi" w:cstheme="majorHAnsi"/>
                <w:sz w:val="26"/>
                <w:szCs w:val="26"/>
              </w:rPr>
            </w:rPrChange>
          </w:rPr>
          <w:fldChar w:fldCharType="begin"/>
        </w:r>
        <w:r w:rsidR="001868A7" w:rsidRPr="00272777" w:rsidDel="00F44F78">
          <w:rPr>
            <w:rFonts w:asciiTheme="majorHAnsi" w:hAnsiTheme="majorHAnsi" w:cstheme="majorHAnsi"/>
            <w:sz w:val="26"/>
            <w:szCs w:val="26"/>
            <w:rPrChange w:id="4551" w:author="Microsoft account" w:date="2015-09-28T13:38:00Z">
              <w:rPr/>
            </w:rPrChange>
          </w:rPr>
          <w:delInstrText xml:space="preserve"> HYPERLINK "http://www.bluecreation.com/bluetooth-smart-5-94.html" \h </w:delInstrText>
        </w:r>
        <w:r w:rsidR="001868A7" w:rsidRPr="00AF28A9" w:rsidDel="00F44F78">
          <w:rPr>
            <w:rFonts w:asciiTheme="majorHAnsi" w:hAnsiTheme="majorHAnsi" w:cstheme="majorHAnsi"/>
            <w:sz w:val="26"/>
            <w:szCs w:val="26"/>
          </w:rPr>
          <w:fldChar w:fldCharType="separate"/>
        </w:r>
        <w:r w:rsidRPr="00272777" w:rsidDel="00F44F78">
          <w:rPr>
            <w:rFonts w:asciiTheme="majorHAnsi" w:hAnsiTheme="majorHAnsi" w:cstheme="majorHAnsi"/>
            <w:sz w:val="26"/>
            <w:szCs w:val="26"/>
            <w:u w:val="single" w:color="0000FF"/>
          </w:rPr>
          <w:delText>smart-5-94.html</w:delText>
        </w:r>
        <w:r w:rsidRPr="00272777" w:rsidDel="00F44F78">
          <w:rPr>
            <w:rFonts w:asciiTheme="majorHAnsi" w:hAnsiTheme="majorHAnsi" w:cstheme="majorHAnsi"/>
            <w:sz w:val="26"/>
            <w:szCs w:val="26"/>
          </w:rPr>
          <w:delText>.</w:delText>
        </w:r>
        <w:r w:rsidR="001868A7" w:rsidRPr="00AF28A9" w:rsidDel="00F44F78">
          <w:rPr>
            <w:rFonts w:asciiTheme="majorHAnsi" w:hAnsiTheme="majorHAnsi" w:cstheme="majorHAnsi"/>
            <w:sz w:val="26"/>
            <w:szCs w:val="26"/>
          </w:rPr>
          <w:fldChar w:fldCharType="end"/>
        </w:r>
      </w:del>
    </w:p>
    <w:p w14:paraId="075EAC81" w14:textId="08A56175" w:rsidR="00132071" w:rsidRPr="00272777" w:rsidDel="00F44F78" w:rsidRDefault="00132071">
      <w:pPr>
        <w:tabs>
          <w:tab w:val="left" w:pos="720"/>
        </w:tabs>
        <w:spacing w:line="276" w:lineRule="auto"/>
        <w:jc w:val="both"/>
        <w:rPr>
          <w:del w:id="4552" w:author="Microsoft account" w:date="2015-09-28T14:03:00Z"/>
          <w:rFonts w:asciiTheme="majorHAnsi" w:hAnsiTheme="majorHAnsi" w:cstheme="majorHAnsi"/>
          <w:sz w:val="26"/>
          <w:szCs w:val="26"/>
        </w:rPr>
        <w:pPrChange w:id="4553" w:author="Microsoft account" w:date="2015-09-28T13:38:00Z">
          <w:pPr>
            <w:tabs>
              <w:tab w:val="left" w:pos="720"/>
            </w:tabs>
            <w:spacing w:line="360" w:lineRule="auto"/>
            <w:jc w:val="both"/>
          </w:pPr>
        </w:pPrChange>
      </w:pPr>
    </w:p>
    <w:p w14:paraId="560C8C6E" w14:textId="4B98772E" w:rsidR="00CB1BD7" w:rsidRPr="00272777" w:rsidDel="00F44F78" w:rsidRDefault="00CB1BD7">
      <w:pPr>
        <w:pStyle w:val="BodyText"/>
        <w:spacing w:before="10" w:after="240" w:line="276" w:lineRule="auto"/>
        <w:ind w:left="0" w:right="139"/>
        <w:jc w:val="both"/>
        <w:rPr>
          <w:del w:id="4554" w:author="Microsoft account" w:date="2015-09-28T14:03:00Z"/>
          <w:rFonts w:asciiTheme="majorHAnsi" w:hAnsiTheme="majorHAnsi" w:cstheme="majorHAnsi"/>
          <w:sz w:val="26"/>
          <w:szCs w:val="26"/>
          <w:lang w:val="vi-VN"/>
        </w:rPr>
        <w:pPrChange w:id="4555" w:author="Microsoft account" w:date="2015-09-28T13:38:00Z">
          <w:pPr>
            <w:pStyle w:val="BodyText"/>
            <w:spacing w:before="10" w:after="240" w:line="360" w:lineRule="auto"/>
            <w:ind w:left="0" w:right="139"/>
            <w:jc w:val="both"/>
          </w:pPr>
        </w:pPrChange>
      </w:pPr>
    </w:p>
    <w:p w14:paraId="3A744150" w14:textId="332109F6" w:rsidR="00CB1BD7" w:rsidRPr="00272777" w:rsidDel="00F44F78" w:rsidRDefault="00CB1BD7">
      <w:pPr>
        <w:widowControl w:val="0"/>
        <w:autoSpaceDE w:val="0"/>
        <w:autoSpaceDN w:val="0"/>
        <w:adjustRightInd w:val="0"/>
        <w:spacing w:after="240" w:line="276" w:lineRule="auto"/>
        <w:jc w:val="both"/>
        <w:rPr>
          <w:del w:id="4556" w:author="Microsoft account" w:date="2015-09-28T14:03:00Z"/>
          <w:rFonts w:asciiTheme="majorHAnsi" w:hAnsiTheme="majorHAnsi" w:cstheme="majorHAnsi"/>
          <w:sz w:val="26"/>
          <w:szCs w:val="26"/>
        </w:rPr>
        <w:pPrChange w:id="4557" w:author="Microsoft account" w:date="2015-09-28T13:38:00Z">
          <w:pPr>
            <w:widowControl w:val="0"/>
            <w:autoSpaceDE w:val="0"/>
            <w:autoSpaceDN w:val="0"/>
            <w:adjustRightInd w:val="0"/>
            <w:spacing w:after="240" w:line="360" w:lineRule="auto"/>
            <w:jc w:val="both"/>
          </w:pPr>
        </w:pPrChange>
      </w:pPr>
    </w:p>
    <w:p w14:paraId="558340B7" w14:textId="77777777" w:rsidR="00FE649A" w:rsidRPr="00F44F78" w:rsidRDefault="00FE649A">
      <w:pPr>
        <w:spacing w:line="276" w:lineRule="auto"/>
        <w:jc w:val="both"/>
        <w:rPr>
          <w:rFonts w:asciiTheme="majorHAnsi" w:hAnsiTheme="majorHAnsi" w:cstheme="majorHAnsi"/>
          <w:sz w:val="26"/>
          <w:szCs w:val="26"/>
        </w:rPr>
        <w:pPrChange w:id="4558" w:author="Tim" w:date="2015-09-29T14:45:00Z">
          <w:pPr>
            <w:spacing w:line="360" w:lineRule="auto"/>
            <w:jc w:val="both"/>
          </w:pPr>
        </w:pPrChange>
      </w:pPr>
    </w:p>
    <w:sectPr w:rsidR="00FE649A" w:rsidRPr="00F44F78" w:rsidSect="003349E8">
      <w:headerReference w:type="default" r:id="rId98"/>
      <w:pgSz w:w="11906" w:h="16838" w:code="9"/>
      <w:pgMar w:top="1440" w:right="1440" w:bottom="1440" w:left="1440" w:header="737"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35" w:author="Tim" w:date="2015-09-17T11:51:00Z" w:initials="T">
    <w:p w14:paraId="6B67F09B" w14:textId="77777777" w:rsidR="00DB7790" w:rsidRDefault="00DB7790" w:rsidP="00C95BCC">
      <w:pPr>
        <w:pStyle w:val="CommentText"/>
        <w:rPr>
          <w:lang w:val="en-US"/>
        </w:rPr>
      </w:pPr>
      <w:r>
        <w:rPr>
          <w:rStyle w:val="CommentReference"/>
        </w:rPr>
        <w:annotationRef/>
      </w:r>
      <w:r>
        <w:rPr>
          <w:lang w:val="en-US"/>
        </w:rPr>
        <w:t>Reference</w:t>
      </w:r>
    </w:p>
  </w:comment>
  <w:comment w:id="1238" w:author="Tim" w:date="2015-09-21T15:51:00Z" w:initials="T">
    <w:p w14:paraId="0D864892" w14:textId="77777777" w:rsidR="00DB7790" w:rsidRDefault="00DB7790" w:rsidP="00C95BCC">
      <w:pPr>
        <w:pStyle w:val="CommentText"/>
        <w:rPr>
          <w:lang w:val="en-US"/>
        </w:rPr>
      </w:pPr>
      <w:r>
        <w:rPr>
          <w:rStyle w:val="CommentReference"/>
        </w:rPr>
        <w:annotationRef/>
      </w:r>
      <w:r>
        <w:rPr>
          <w:lang w:val="en-US"/>
        </w:rPr>
        <w:t>Importance of using ECG as a gold standard for the diagnosis of cardiovascular disorders</w:t>
      </w:r>
    </w:p>
  </w:comment>
  <w:comment w:id="1272" w:author="Tim" w:date="2015-09-17T13:23:00Z" w:initials="T">
    <w:p w14:paraId="739ACFFE" w14:textId="77777777" w:rsidR="00DB7790" w:rsidRDefault="00DB7790" w:rsidP="00C95BCC">
      <w:pPr>
        <w:pStyle w:val="CommentText"/>
        <w:rPr>
          <w:lang w:val="en-US"/>
        </w:rPr>
      </w:pPr>
      <w:r>
        <w:rPr>
          <w:rStyle w:val="CommentReference"/>
        </w:rPr>
        <w:annotationRef/>
      </w:r>
      <w:r>
        <w:rPr>
          <w:lang w:val="en-US"/>
        </w:rPr>
        <w:t>Are we going to combine these two parts for this awards?</w:t>
      </w:r>
    </w:p>
  </w:comment>
  <w:comment w:id="1336" w:author="Tim" w:date="2015-09-27T19:59:00Z" w:initials="T">
    <w:p w14:paraId="09ED729B" w14:textId="18B67D2D" w:rsidR="00DB7790" w:rsidRPr="00815237" w:rsidRDefault="00DB7790">
      <w:pPr>
        <w:pStyle w:val="CommentText"/>
        <w:rPr>
          <w:lang w:val="en-US"/>
        </w:rPr>
      </w:pPr>
      <w:r>
        <w:rPr>
          <w:rStyle w:val="CommentReference"/>
        </w:rPr>
        <w:annotationRef/>
      </w:r>
      <w:r>
        <w:rPr>
          <w:lang w:val="en-US"/>
        </w:rPr>
        <w:t>It is not clear.</w:t>
      </w:r>
    </w:p>
  </w:comment>
  <w:comment w:id="1577" w:author="Tim" w:date="2015-09-25T00:39:00Z" w:initials="T">
    <w:p w14:paraId="392F54B1" w14:textId="10FD7693" w:rsidR="00DB7790" w:rsidRPr="00F92289" w:rsidRDefault="00DB7790">
      <w:pPr>
        <w:pStyle w:val="CommentText"/>
        <w:rPr>
          <w:lang w:val="en-US"/>
        </w:rPr>
      </w:pPr>
      <w:r>
        <w:rPr>
          <w:rStyle w:val="CommentReference"/>
        </w:rPr>
        <w:annotationRef/>
      </w:r>
      <w:r>
        <w:rPr>
          <w:lang w:val="en-US"/>
        </w:rPr>
        <w:t>Combine to hardware, software, data management platform</w:t>
      </w:r>
    </w:p>
  </w:comment>
  <w:comment w:id="1907" w:author="Tim" w:date="2015-09-28T14:48:00Z" w:initials="T">
    <w:p w14:paraId="13975579" w14:textId="2FB6C4D2" w:rsidR="00DB7790" w:rsidRDefault="00DB7790">
      <w:pPr>
        <w:pStyle w:val="CommentText"/>
      </w:pPr>
      <w:r>
        <w:rPr>
          <w:rStyle w:val="CommentReference"/>
        </w:rPr>
        <w:annotationRef/>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B67F09B" w15:done="0"/>
  <w15:commentEx w15:paraId="0D864892" w15:done="0"/>
  <w15:commentEx w15:paraId="739ACFFE" w15:done="0"/>
  <w15:commentEx w15:paraId="09ED729B" w15:done="0"/>
  <w15:commentEx w15:paraId="392F54B1" w15:done="0"/>
  <w15:commentEx w15:paraId="1397557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0DE9A7" w14:textId="77777777" w:rsidR="003E6599" w:rsidRDefault="003E6599" w:rsidP="003349E8">
      <w:pPr>
        <w:spacing w:after="0" w:line="240" w:lineRule="auto"/>
      </w:pPr>
      <w:r>
        <w:separator/>
      </w:r>
    </w:p>
  </w:endnote>
  <w:endnote w:type="continuationSeparator" w:id="0">
    <w:p w14:paraId="03421E5D" w14:textId="77777777" w:rsidR="003E6599" w:rsidRDefault="003E6599" w:rsidP="00334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1494" w:author="Microsoft account" w:date="2015-09-28T14:12:00Z"/>
  <w:sdt>
    <w:sdtPr>
      <w:id w:val="-1241402418"/>
      <w:docPartObj>
        <w:docPartGallery w:val="Page Numbers (Bottom of Page)"/>
        <w:docPartUnique/>
      </w:docPartObj>
    </w:sdtPr>
    <w:sdtEndPr>
      <w:rPr>
        <w:noProof/>
      </w:rPr>
    </w:sdtEndPr>
    <w:sdtContent>
      <w:customXmlInsRangeEnd w:id="1494"/>
      <w:p w14:paraId="1F880DDE" w14:textId="3558DAC7" w:rsidR="00DB7790" w:rsidRDefault="00DB7790">
        <w:pPr>
          <w:pStyle w:val="Footer"/>
          <w:jc w:val="center"/>
          <w:rPr>
            <w:ins w:id="1495" w:author="Microsoft account" w:date="2015-09-28T14:12:00Z"/>
          </w:rPr>
        </w:pPr>
        <w:ins w:id="1496" w:author="Microsoft account" w:date="2015-09-28T14:12:00Z">
          <w:r>
            <w:fldChar w:fldCharType="begin"/>
          </w:r>
          <w:r>
            <w:instrText xml:space="preserve"> PAGE   \* MERGEFORMAT </w:instrText>
          </w:r>
          <w:r>
            <w:fldChar w:fldCharType="separate"/>
          </w:r>
        </w:ins>
        <w:r w:rsidR="007E4B6A">
          <w:rPr>
            <w:noProof/>
          </w:rPr>
          <w:t>20</w:t>
        </w:r>
        <w:ins w:id="1497" w:author="Microsoft account" w:date="2015-09-28T14:12:00Z">
          <w:r>
            <w:rPr>
              <w:noProof/>
            </w:rPr>
            <w:fldChar w:fldCharType="end"/>
          </w:r>
        </w:ins>
      </w:p>
      <w:customXmlInsRangeStart w:id="1498" w:author="Microsoft account" w:date="2015-09-28T14:12:00Z"/>
    </w:sdtContent>
  </w:sdt>
  <w:customXmlInsRangeEnd w:id="1498"/>
  <w:p w14:paraId="7395F711" w14:textId="77777777" w:rsidR="00DB7790" w:rsidRDefault="00DB779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955012"/>
      <w:docPartObj>
        <w:docPartGallery w:val="Page Numbers (Bottom of Page)"/>
        <w:docPartUnique/>
      </w:docPartObj>
    </w:sdtPr>
    <w:sdtEndPr>
      <w:rPr>
        <w:noProof/>
      </w:rPr>
    </w:sdtEndPr>
    <w:sdtContent>
      <w:p w14:paraId="6CAAAD5D" w14:textId="77777777" w:rsidR="00DB7790" w:rsidRDefault="00DB7790">
        <w:pPr>
          <w:pStyle w:val="Footer"/>
          <w:jc w:val="center"/>
        </w:pPr>
        <w:r>
          <w:fldChar w:fldCharType="begin"/>
        </w:r>
        <w:r>
          <w:instrText xml:space="preserve"> PAGE   \* MERGEFORMAT </w:instrText>
        </w:r>
        <w:r>
          <w:fldChar w:fldCharType="separate"/>
        </w:r>
        <w:r>
          <w:rPr>
            <w:noProof/>
          </w:rPr>
          <w:t>49</w:t>
        </w:r>
        <w:r>
          <w:rPr>
            <w:noProof/>
          </w:rPr>
          <w:fldChar w:fldCharType="end"/>
        </w:r>
      </w:p>
    </w:sdtContent>
  </w:sdt>
  <w:p w14:paraId="6AC9C251" w14:textId="77777777" w:rsidR="00DB7790" w:rsidRDefault="00DB7790">
    <w:pPr>
      <w:spacing w:line="14" w:lineRule="auto"/>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105563"/>
      <w:docPartObj>
        <w:docPartGallery w:val="Page Numbers (Bottom of Page)"/>
        <w:docPartUnique/>
      </w:docPartObj>
    </w:sdtPr>
    <w:sdtEndPr>
      <w:rPr>
        <w:noProof/>
      </w:rPr>
    </w:sdtEndPr>
    <w:sdtContent>
      <w:p w14:paraId="36F41411" w14:textId="77777777" w:rsidR="00DB7790" w:rsidRDefault="00DB7790">
        <w:pPr>
          <w:pStyle w:val="Footer"/>
          <w:jc w:val="center"/>
        </w:pPr>
        <w:r>
          <w:fldChar w:fldCharType="begin"/>
        </w:r>
        <w:r>
          <w:instrText xml:space="preserve"> PAGE   \* MERGEFORMAT </w:instrText>
        </w:r>
        <w:r>
          <w:fldChar w:fldCharType="separate"/>
        </w:r>
        <w:r w:rsidR="007E4B6A">
          <w:rPr>
            <w:noProof/>
          </w:rPr>
          <w:t>21</w:t>
        </w:r>
        <w:r>
          <w:rPr>
            <w:noProof/>
          </w:rPr>
          <w:fldChar w:fldCharType="end"/>
        </w:r>
      </w:p>
    </w:sdtContent>
  </w:sdt>
  <w:p w14:paraId="4CB2A226" w14:textId="77777777" w:rsidR="00DB7790" w:rsidRDefault="00DB7790">
    <w:pPr>
      <w:spacing w:line="14" w:lineRule="auto"/>
      <w:rPr>
        <w:sz w:val="20"/>
        <w:szCs w:val="2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ustomXmlInsRangeStart w:id="2669" w:author="Microsoft account" w:date="2015-09-28T14:04:00Z"/>
  <w:sdt>
    <w:sdtPr>
      <w:id w:val="1063909671"/>
      <w:docPartObj>
        <w:docPartGallery w:val="Page Numbers (Bottom of Page)"/>
        <w:docPartUnique/>
      </w:docPartObj>
    </w:sdtPr>
    <w:sdtEndPr>
      <w:rPr>
        <w:noProof/>
      </w:rPr>
    </w:sdtEndPr>
    <w:sdtContent>
      <w:customXmlInsRangeEnd w:id="2669"/>
      <w:p w14:paraId="2FCFB3A1" w14:textId="5F60CD68" w:rsidR="00DB7790" w:rsidRDefault="00DB7790">
        <w:pPr>
          <w:pStyle w:val="Footer"/>
          <w:jc w:val="center"/>
          <w:rPr>
            <w:ins w:id="2670" w:author="Microsoft account" w:date="2015-09-28T14:04:00Z"/>
          </w:rPr>
        </w:pPr>
        <w:ins w:id="2671" w:author="Microsoft account" w:date="2015-09-28T14:04:00Z">
          <w:r>
            <w:fldChar w:fldCharType="begin"/>
          </w:r>
          <w:r>
            <w:instrText xml:space="preserve"> PAGE   \* MERGEFORMAT </w:instrText>
          </w:r>
          <w:r>
            <w:fldChar w:fldCharType="separate"/>
          </w:r>
        </w:ins>
        <w:r w:rsidR="007E4B6A">
          <w:rPr>
            <w:noProof/>
          </w:rPr>
          <w:t>54</w:t>
        </w:r>
        <w:ins w:id="2672" w:author="Microsoft account" w:date="2015-09-28T14:04:00Z">
          <w:r>
            <w:rPr>
              <w:noProof/>
            </w:rPr>
            <w:fldChar w:fldCharType="end"/>
          </w:r>
        </w:ins>
      </w:p>
      <w:customXmlInsRangeStart w:id="2673" w:author="Microsoft account" w:date="2015-09-28T14:04:00Z"/>
    </w:sdtContent>
  </w:sdt>
  <w:customXmlInsRangeEnd w:id="2673"/>
  <w:p w14:paraId="25607CD8" w14:textId="77777777" w:rsidR="00DB7790" w:rsidRDefault="00DB7790">
    <w:pPr>
      <w:spacing w:line="14" w:lineRule="auto"/>
      <w:rPr>
        <w:sz w:val="20"/>
        <w:szCs w:val="2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BB8F7F" w14:textId="77777777" w:rsidR="00DB7790" w:rsidRDefault="00DB7790">
    <w:pPr>
      <w:spacing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5A4E5A" w14:textId="77777777" w:rsidR="003E6599" w:rsidRDefault="003E6599" w:rsidP="003349E8">
      <w:pPr>
        <w:spacing w:after="0" w:line="240" w:lineRule="auto"/>
      </w:pPr>
      <w:r>
        <w:separator/>
      </w:r>
    </w:p>
  </w:footnote>
  <w:footnote w:type="continuationSeparator" w:id="0">
    <w:p w14:paraId="735B50C8" w14:textId="77777777" w:rsidR="003E6599" w:rsidRDefault="003E6599" w:rsidP="003349E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4C1A2B" w14:textId="17531C44" w:rsidR="00DB7790" w:rsidRDefault="00DB7790">
    <w:pPr>
      <w:spacing w:line="14" w:lineRule="auto"/>
      <w:rPr>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06239" w14:textId="77777777" w:rsidR="00DB7790" w:rsidRDefault="00DB7790">
    <w:pPr>
      <w:pStyle w:val="Header"/>
      <w:jc w:val="center"/>
    </w:pPr>
  </w:p>
  <w:p w14:paraId="7464D987" w14:textId="77777777" w:rsidR="00DB7790" w:rsidRDefault="00DB77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A3A0E"/>
    <w:multiLevelType w:val="hybridMultilevel"/>
    <w:tmpl w:val="EEDCF25C"/>
    <w:lvl w:ilvl="0" w:tplc="70FAA0DE">
      <w:start w:val="1"/>
      <w:numFmt w:val="bullet"/>
      <w:lvlText w:val="•"/>
      <w:lvlJc w:val="left"/>
      <w:pPr>
        <w:ind w:left="180" w:hanging="180"/>
      </w:pPr>
      <w:rPr>
        <w:rFonts w:ascii="Calibri" w:eastAsia="Calibri" w:hAnsi="Calibri" w:hint="default"/>
        <w:w w:val="100"/>
        <w:sz w:val="24"/>
        <w:szCs w:val="24"/>
      </w:rPr>
    </w:lvl>
    <w:lvl w:ilvl="1" w:tplc="D66A5FE0">
      <w:start w:val="1"/>
      <w:numFmt w:val="bullet"/>
      <w:lvlText w:val="•"/>
      <w:lvlJc w:val="left"/>
      <w:pPr>
        <w:ind w:left="436" w:hanging="180"/>
      </w:pPr>
      <w:rPr>
        <w:rFonts w:hint="default"/>
      </w:rPr>
    </w:lvl>
    <w:lvl w:ilvl="2" w:tplc="A85A0890">
      <w:start w:val="1"/>
      <w:numFmt w:val="bullet"/>
      <w:lvlText w:val="•"/>
      <w:lvlJc w:val="left"/>
      <w:pPr>
        <w:ind w:left="692" w:hanging="180"/>
      </w:pPr>
      <w:rPr>
        <w:rFonts w:hint="default"/>
      </w:rPr>
    </w:lvl>
    <w:lvl w:ilvl="3" w:tplc="B6881C24">
      <w:start w:val="1"/>
      <w:numFmt w:val="bullet"/>
      <w:lvlText w:val="•"/>
      <w:lvlJc w:val="left"/>
      <w:pPr>
        <w:ind w:left="948" w:hanging="180"/>
      </w:pPr>
      <w:rPr>
        <w:rFonts w:hint="default"/>
      </w:rPr>
    </w:lvl>
    <w:lvl w:ilvl="4" w:tplc="D6DE8444">
      <w:start w:val="1"/>
      <w:numFmt w:val="bullet"/>
      <w:lvlText w:val="•"/>
      <w:lvlJc w:val="left"/>
      <w:pPr>
        <w:ind w:left="1204" w:hanging="180"/>
      </w:pPr>
      <w:rPr>
        <w:rFonts w:hint="default"/>
      </w:rPr>
    </w:lvl>
    <w:lvl w:ilvl="5" w:tplc="C38C875E">
      <w:start w:val="1"/>
      <w:numFmt w:val="bullet"/>
      <w:lvlText w:val="•"/>
      <w:lvlJc w:val="left"/>
      <w:pPr>
        <w:ind w:left="1461" w:hanging="180"/>
      </w:pPr>
      <w:rPr>
        <w:rFonts w:hint="default"/>
      </w:rPr>
    </w:lvl>
    <w:lvl w:ilvl="6" w:tplc="BD1697AA">
      <w:start w:val="1"/>
      <w:numFmt w:val="bullet"/>
      <w:lvlText w:val="•"/>
      <w:lvlJc w:val="left"/>
      <w:pPr>
        <w:ind w:left="1717" w:hanging="180"/>
      </w:pPr>
      <w:rPr>
        <w:rFonts w:hint="default"/>
      </w:rPr>
    </w:lvl>
    <w:lvl w:ilvl="7" w:tplc="036C8572">
      <w:start w:val="1"/>
      <w:numFmt w:val="bullet"/>
      <w:lvlText w:val="•"/>
      <w:lvlJc w:val="left"/>
      <w:pPr>
        <w:ind w:left="1973" w:hanging="180"/>
      </w:pPr>
      <w:rPr>
        <w:rFonts w:hint="default"/>
      </w:rPr>
    </w:lvl>
    <w:lvl w:ilvl="8" w:tplc="03F08964">
      <w:start w:val="1"/>
      <w:numFmt w:val="bullet"/>
      <w:lvlText w:val="•"/>
      <w:lvlJc w:val="left"/>
      <w:pPr>
        <w:ind w:left="2229" w:hanging="180"/>
      </w:pPr>
      <w:rPr>
        <w:rFonts w:hint="default"/>
      </w:rPr>
    </w:lvl>
  </w:abstractNum>
  <w:abstractNum w:abstractNumId="1">
    <w:nsid w:val="0D275389"/>
    <w:multiLevelType w:val="multilevel"/>
    <w:tmpl w:val="82D83CB6"/>
    <w:lvl w:ilvl="0">
      <w:start w:val="1"/>
      <w:numFmt w:val="decimal"/>
      <w:lvlText w:val="%1"/>
      <w:lvlJc w:val="left"/>
      <w:pPr>
        <w:ind w:left="860" w:hanging="420"/>
      </w:pPr>
      <w:rPr>
        <w:rFonts w:hint="default"/>
      </w:rPr>
    </w:lvl>
    <w:lvl w:ilvl="1">
      <w:start w:val="2"/>
      <w:numFmt w:val="decimal"/>
      <w:lvlText w:val="%1.%2."/>
      <w:lvlJc w:val="left"/>
      <w:pPr>
        <w:ind w:left="860" w:hanging="420"/>
      </w:pPr>
      <w:rPr>
        <w:rFonts w:hint="default"/>
        <w:b/>
        <w:u w:val="single"/>
      </w:rPr>
    </w:lvl>
    <w:lvl w:ilvl="2">
      <w:start w:val="1"/>
      <w:numFmt w:val="bullet"/>
      <w:lvlText w:val="•"/>
      <w:lvlJc w:val="left"/>
      <w:pPr>
        <w:ind w:left="2532" w:hanging="420"/>
      </w:pPr>
      <w:rPr>
        <w:rFonts w:hint="default"/>
      </w:rPr>
    </w:lvl>
    <w:lvl w:ilvl="3">
      <w:start w:val="1"/>
      <w:numFmt w:val="bullet"/>
      <w:lvlText w:val="•"/>
      <w:lvlJc w:val="left"/>
      <w:pPr>
        <w:ind w:left="3368" w:hanging="420"/>
      </w:pPr>
      <w:rPr>
        <w:rFonts w:hint="default"/>
      </w:rPr>
    </w:lvl>
    <w:lvl w:ilvl="4">
      <w:start w:val="1"/>
      <w:numFmt w:val="bullet"/>
      <w:lvlText w:val="•"/>
      <w:lvlJc w:val="left"/>
      <w:pPr>
        <w:ind w:left="4204" w:hanging="420"/>
      </w:pPr>
      <w:rPr>
        <w:rFonts w:hint="default"/>
      </w:rPr>
    </w:lvl>
    <w:lvl w:ilvl="5">
      <w:start w:val="1"/>
      <w:numFmt w:val="bullet"/>
      <w:lvlText w:val="•"/>
      <w:lvlJc w:val="left"/>
      <w:pPr>
        <w:ind w:left="5040" w:hanging="420"/>
      </w:pPr>
      <w:rPr>
        <w:rFonts w:hint="default"/>
      </w:rPr>
    </w:lvl>
    <w:lvl w:ilvl="6">
      <w:start w:val="1"/>
      <w:numFmt w:val="bullet"/>
      <w:lvlText w:val="•"/>
      <w:lvlJc w:val="left"/>
      <w:pPr>
        <w:ind w:left="5876" w:hanging="420"/>
      </w:pPr>
      <w:rPr>
        <w:rFonts w:hint="default"/>
      </w:rPr>
    </w:lvl>
    <w:lvl w:ilvl="7">
      <w:start w:val="1"/>
      <w:numFmt w:val="bullet"/>
      <w:lvlText w:val="•"/>
      <w:lvlJc w:val="left"/>
      <w:pPr>
        <w:ind w:left="6712" w:hanging="420"/>
      </w:pPr>
      <w:rPr>
        <w:rFonts w:hint="default"/>
      </w:rPr>
    </w:lvl>
    <w:lvl w:ilvl="8">
      <w:start w:val="1"/>
      <w:numFmt w:val="bullet"/>
      <w:lvlText w:val="•"/>
      <w:lvlJc w:val="left"/>
      <w:pPr>
        <w:ind w:left="7548" w:hanging="420"/>
      </w:pPr>
      <w:rPr>
        <w:rFonts w:hint="default"/>
      </w:rPr>
    </w:lvl>
  </w:abstractNum>
  <w:abstractNum w:abstractNumId="2">
    <w:nsid w:val="10AB1F4A"/>
    <w:multiLevelType w:val="multilevel"/>
    <w:tmpl w:val="384C0B3A"/>
    <w:lvl w:ilvl="0">
      <w:start w:val="3"/>
      <w:numFmt w:val="decimal"/>
      <w:lvlText w:val="%1."/>
      <w:lvlJc w:val="left"/>
      <w:pPr>
        <w:ind w:left="391" w:hanging="391"/>
      </w:pPr>
      <w:rPr>
        <w:rFonts w:hint="default"/>
        <w:b/>
      </w:rPr>
    </w:lvl>
    <w:lvl w:ilvl="1">
      <w:start w:val="1"/>
      <w:numFmt w:val="decimal"/>
      <w:lvlText w:val="%1.%2."/>
      <w:lvlJc w:val="left"/>
      <w:pPr>
        <w:ind w:left="391" w:hanging="391"/>
      </w:pPr>
      <w:rPr>
        <w:rFonts w:hint="default"/>
        <w:b/>
      </w:rPr>
    </w:lvl>
    <w:lvl w:ilvl="2">
      <w:start w:val="1"/>
      <w:numFmt w:val="decimal"/>
      <w:lvlText w:val="%1.%2.%3."/>
      <w:lvlJc w:val="left"/>
      <w:pPr>
        <w:ind w:left="391" w:hanging="391"/>
      </w:pPr>
      <w:rPr>
        <w:rFonts w:hint="default"/>
        <w:b/>
      </w:rPr>
    </w:lvl>
    <w:lvl w:ilvl="3">
      <w:start w:val="1"/>
      <w:numFmt w:val="decimal"/>
      <w:lvlText w:val="%1.%2.%3.%4."/>
      <w:lvlJc w:val="left"/>
      <w:pPr>
        <w:ind w:left="391" w:hanging="391"/>
      </w:pPr>
      <w:rPr>
        <w:rFonts w:hint="default"/>
        <w:b/>
      </w:rPr>
    </w:lvl>
    <w:lvl w:ilvl="4">
      <w:start w:val="1"/>
      <w:numFmt w:val="decimal"/>
      <w:lvlText w:val="%1.%2.%3.%4.%5."/>
      <w:lvlJc w:val="left"/>
      <w:pPr>
        <w:ind w:left="391" w:hanging="391"/>
      </w:pPr>
      <w:rPr>
        <w:rFonts w:hint="default"/>
        <w:b/>
      </w:rPr>
    </w:lvl>
    <w:lvl w:ilvl="5">
      <w:start w:val="1"/>
      <w:numFmt w:val="decimal"/>
      <w:lvlText w:val="%1.%2.%3.%4.%5.%6."/>
      <w:lvlJc w:val="left"/>
      <w:pPr>
        <w:ind w:left="391" w:hanging="391"/>
      </w:pPr>
      <w:rPr>
        <w:rFonts w:hint="default"/>
        <w:b/>
      </w:rPr>
    </w:lvl>
    <w:lvl w:ilvl="6">
      <w:start w:val="1"/>
      <w:numFmt w:val="decimal"/>
      <w:lvlText w:val="%1.%2.%3.%4.%5.%6.%7."/>
      <w:lvlJc w:val="left"/>
      <w:pPr>
        <w:ind w:left="391" w:hanging="391"/>
      </w:pPr>
      <w:rPr>
        <w:rFonts w:hint="default"/>
        <w:b/>
      </w:rPr>
    </w:lvl>
    <w:lvl w:ilvl="7">
      <w:start w:val="1"/>
      <w:numFmt w:val="decimal"/>
      <w:lvlText w:val="%1.%2.%3.%4.%5.%6.%7.%8."/>
      <w:lvlJc w:val="left"/>
      <w:pPr>
        <w:ind w:left="391" w:hanging="391"/>
      </w:pPr>
      <w:rPr>
        <w:rFonts w:hint="default"/>
        <w:b/>
      </w:rPr>
    </w:lvl>
    <w:lvl w:ilvl="8">
      <w:start w:val="1"/>
      <w:numFmt w:val="decimal"/>
      <w:lvlText w:val="%1.%2.%3.%4.%5.%6.%7.%8.%9."/>
      <w:lvlJc w:val="left"/>
      <w:pPr>
        <w:ind w:left="391" w:hanging="391"/>
      </w:pPr>
      <w:rPr>
        <w:rFonts w:hint="default"/>
        <w:b/>
      </w:rPr>
    </w:lvl>
  </w:abstractNum>
  <w:abstractNum w:abstractNumId="3">
    <w:nsid w:val="12FA2404"/>
    <w:multiLevelType w:val="hybridMultilevel"/>
    <w:tmpl w:val="B5DAE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15807EA7"/>
    <w:multiLevelType w:val="multilevel"/>
    <w:tmpl w:val="1D768C3A"/>
    <w:lvl w:ilvl="0">
      <w:start w:val="5"/>
      <w:numFmt w:val="decimal"/>
      <w:lvlText w:val="%1"/>
      <w:lvlJc w:val="left"/>
      <w:pPr>
        <w:ind w:left="860" w:hanging="420"/>
      </w:pPr>
      <w:rPr>
        <w:rFonts w:hint="default"/>
      </w:rPr>
    </w:lvl>
    <w:lvl w:ilvl="1">
      <w:start w:val="1"/>
      <w:numFmt w:val="decimal"/>
      <w:lvlText w:val="%1.%2."/>
      <w:lvlJc w:val="left"/>
      <w:pPr>
        <w:ind w:left="860" w:hanging="420"/>
      </w:pPr>
      <w:rPr>
        <w:rFonts w:hint="default"/>
        <w:b/>
        <w:u w:val="single"/>
      </w:rPr>
    </w:lvl>
    <w:lvl w:ilvl="2">
      <w:start w:val="1"/>
      <w:numFmt w:val="decimal"/>
      <w:lvlText w:val="%1.%2.%3."/>
      <w:lvlJc w:val="left"/>
      <w:pPr>
        <w:ind w:left="1040" w:hanging="600"/>
      </w:pPr>
      <w:rPr>
        <w:rFonts w:hint="default"/>
        <w:b/>
        <w:u w:val="single"/>
      </w:rPr>
    </w:lvl>
    <w:lvl w:ilvl="3">
      <w:start w:val="1"/>
      <w:numFmt w:val="bullet"/>
      <w:lvlText w:val="•"/>
      <w:lvlJc w:val="left"/>
      <w:pPr>
        <w:ind w:left="2857" w:hanging="600"/>
      </w:pPr>
      <w:rPr>
        <w:rFonts w:hint="default"/>
      </w:rPr>
    </w:lvl>
    <w:lvl w:ilvl="4">
      <w:start w:val="1"/>
      <w:numFmt w:val="bullet"/>
      <w:lvlText w:val="•"/>
      <w:lvlJc w:val="left"/>
      <w:pPr>
        <w:ind w:left="3766" w:hanging="600"/>
      </w:pPr>
      <w:rPr>
        <w:rFonts w:hint="default"/>
      </w:rPr>
    </w:lvl>
    <w:lvl w:ilvl="5">
      <w:start w:val="1"/>
      <w:numFmt w:val="bullet"/>
      <w:lvlText w:val="•"/>
      <w:lvlJc w:val="left"/>
      <w:pPr>
        <w:ind w:left="4675" w:hanging="600"/>
      </w:pPr>
      <w:rPr>
        <w:rFonts w:hint="default"/>
      </w:rPr>
    </w:lvl>
    <w:lvl w:ilvl="6">
      <w:start w:val="1"/>
      <w:numFmt w:val="bullet"/>
      <w:lvlText w:val="•"/>
      <w:lvlJc w:val="left"/>
      <w:pPr>
        <w:ind w:left="5584" w:hanging="600"/>
      </w:pPr>
      <w:rPr>
        <w:rFonts w:hint="default"/>
      </w:rPr>
    </w:lvl>
    <w:lvl w:ilvl="7">
      <w:start w:val="1"/>
      <w:numFmt w:val="bullet"/>
      <w:lvlText w:val="•"/>
      <w:lvlJc w:val="left"/>
      <w:pPr>
        <w:ind w:left="6493" w:hanging="600"/>
      </w:pPr>
      <w:rPr>
        <w:rFonts w:hint="default"/>
      </w:rPr>
    </w:lvl>
    <w:lvl w:ilvl="8">
      <w:start w:val="1"/>
      <w:numFmt w:val="bullet"/>
      <w:lvlText w:val="•"/>
      <w:lvlJc w:val="left"/>
      <w:pPr>
        <w:ind w:left="7402" w:hanging="600"/>
      </w:pPr>
      <w:rPr>
        <w:rFonts w:hint="default"/>
      </w:rPr>
    </w:lvl>
  </w:abstractNum>
  <w:abstractNum w:abstractNumId="5">
    <w:nsid w:val="16C234D0"/>
    <w:multiLevelType w:val="hybridMultilevel"/>
    <w:tmpl w:val="9BBAA4CE"/>
    <w:lvl w:ilvl="0" w:tplc="EF00832A">
      <w:start w:val="1"/>
      <w:numFmt w:val="bullet"/>
      <w:lvlText w:val="-"/>
      <w:lvlJc w:val="left"/>
      <w:pPr>
        <w:ind w:left="242" w:hanging="140"/>
      </w:pPr>
      <w:rPr>
        <w:rFonts w:ascii="Times New Roman" w:eastAsia="Times New Roman" w:hAnsi="Times New Roman" w:hint="default"/>
        <w:w w:val="100"/>
        <w:sz w:val="24"/>
        <w:szCs w:val="24"/>
      </w:rPr>
    </w:lvl>
    <w:lvl w:ilvl="1" w:tplc="664CED72">
      <w:start w:val="1"/>
      <w:numFmt w:val="bullet"/>
      <w:lvlText w:val="•"/>
      <w:lvlJc w:val="left"/>
      <w:pPr>
        <w:ind w:left="847" w:hanging="140"/>
      </w:pPr>
      <w:rPr>
        <w:rFonts w:hint="default"/>
      </w:rPr>
    </w:lvl>
    <w:lvl w:ilvl="2" w:tplc="B25E2FF6">
      <w:start w:val="1"/>
      <w:numFmt w:val="bullet"/>
      <w:lvlText w:val="•"/>
      <w:lvlJc w:val="left"/>
      <w:pPr>
        <w:ind w:left="1455" w:hanging="140"/>
      </w:pPr>
      <w:rPr>
        <w:rFonts w:hint="default"/>
      </w:rPr>
    </w:lvl>
    <w:lvl w:ilvl="3" w:tplc="74D69F6E">
      <w:start w:val="1"/>
      <w:numFmt w:val="bullet"/>
      <w:lvlText w:val="•"/>
      <w:lvlJc w:val="left"/>
      <w:pPr>
        <w:ind w:left="2063" w:hanging="140"/>
      </w:pPr>
      <w:rPr>
        <w:rFonts w:hint="default"/>
      </w:rPr>
    </w:lvl>
    <w:lvl w:ilvl="4" w:tplc="DE085C10">
      <w:start w:val="1"/>
      <w:numFmt w:val="bullet"/>
      <w:lvlText w:val="•"/>
      <w:lvlJc w:val="left"/>
      <w:pPr>
        <w:ind w:left="2671" w:hanging="140"/>
      </w:pPr>
      <w:rPr>
        <w:rFonts w:hint="default"/>
      </w:rPr>
    </w:lvl>
    <w:lvl w:ilvl="5" w:tplc="30AEDC28">
      <w:start w:val="1"/>
      <w:numFmt w:val="bullet"/>
      <w:lvlText w:val="•"/>
      <w:lvlJc w:val="left"/>
      <w:pPr>
        <w:ind w:left="3279" w:hanging="140"/>
      </w:pPr>
      <w:rPr>
        <w:rFonts w:hint="default"/>
      </w:rPr>
    </w:lvl>
    <w:lvl w:ilvl="6" w:tplc="87147974">
      <w:start w:val="1"/>
      <w:numFmt w:val="bullet"/>
      <w:lvlText w:val="•"/>
      <w:lvlJc w:val="left"/>
      <w:pPr>
        <w:ind w:left="3886" w:hanging="140"/>
      </w:pPr>
      <w:rPr>
        <w:rFonts w:hint="default"/>
      </w:rPr>
    </w:lvl>
    <w:lvl w:ilvl="7" w:tplc="CEA06982">
      <w:start w:val="1"/>
      <w:numFmt w:val="bullet"/>
      <w:lvlText w:val="•"/>
      <w:lvlJc w:val="left"/>
      <w:pPr>
        <w:ind w:left="4494" w:hanging="140"/>
      </w:pPr>
      <w:rPr>
        <w:rFonts w:hint="default"/>
      </w:rPr>
    </w:lvl>
    <w:lvl w:ilvl="8" w:tplc="2E8621CC">
      <w:start w:val="1"/>
      <w:numFmt w:val="bullet"/>
      <w:lvlText w:val="•"/>
      <w:lvlJc w:val="left"/>
      <w:pPr>
        <w:ind w:left="5102" w:hanging="140"/>
      </w:pPr>
      <w:rPr>
        <w:rFonts w:hint="default"/>
      </w:rPr>
    </w:lvl>
  </w:abstractNum>
  <w:abstractNum w:abstractNumId="6">
    <w:nsid w:val="18DF65A3"/>
    <w:multiLevelType w:val="multilevel"/>
    <w:tmpl w:val="0896B602"/>
    <w:lvl w:ilvl="0">
      <w:start w:val="6"/>
      <w:numFmt w:val="decimal"/>
      <w:lvlText w:val="%1"/>
      <w:lvlJc w:val="left"/>
      <w:pPr>
        <w:ind w:left="860" w:hanging="420"/>
      </w:pPr>
      <w:rPr>
        <w:rFonts w:hint="default"/>
      </w:rPr>
    </w:lvl>
    <w:lvl w:ilvl="1">
      <w:start w:val="2"/>
      <w:numFmt w:val="decimal"/>
      <w:lvlText w:val="%1.%2."/>
      <w:lvlJc w:val="left"/>
      <w:pPr>
        <w:ind w:left="860" w:hanging="420"/>
      </w:pPr>
      <w:rPr>
        <w:rFonts w:hint="default"/>
        <w:b/>
        <w:u w:val="single"/>
      </w:rPr>
    </w:lvl>
    <w:lvl w:ilvl="2">
      <w:start w:val="1"/>
      <w:numFmt w:val="decimal"/>
      <w:lvlText w:val="%1.%2.%3."/>
      <w:lvlJc w:val="left"/>
      <w:pPr>
        <w:ind w:left="1040" w:hanging="600"/>
      </w:pPr>
      <w:rPr>
        <w:rFonts w:hint="default"/>
        <w:b/>
        <w:u w:val="single"/>
      </w:rPr>
    </w:lvl>
    <w:lvl w:ilvl="3">
      <w:start w:val="1"/>
      <w:numFmt w:val="bullet"/>
      <w:lvlText w:val="•"/>
      <w:lvlJc w:val="left"/>
      <w:pPr>
        <w:ind w:left="2857" w:hanging="600"/>
      </w:pPr>
      <w:rPr>
        <w:rFonts w:hint="default"/>
      </w:rPr>
    </w:lvl>
    <w:lvl w:ilvl="4">
      <w:start w:val="1"/>
      <w:numFmt w:val="bullet"/>
      <w:lvlText w:val="•"/>
      <w:lvlJc w:val="left"/>
      <w:pPr>
        <w:ind w:left="3766" w:hanging="600"/>
      </w:pPr>
      <w:rPr>
        <w:rFonts w:hint="default"/>
      </w:rPr>
    </w:lvl>
    <w:lvl w:ilvl="5">
      <w:start w:val="1"/>
      <w:numFmt w:val="bullet"/>
      <w:lvlText w:val="•"/>
      <w:lvlJc w:val="left"/>
      <w:pPr>
        <w:ind w:left="4675" w:hanging="600"/>
      </w:pPr>
      <w:rPr>
        <w:rFonts w:hint="default"/>
      </w:rPr>
    </w:lvl>
    <w:lvl w:ilvl="6">
      <w:start w:val="1"/>
      <w:numFmt w:val="bullet"/>
      <w:lvlText w:val="•"/>
      <w:lvlJc w:val="left"/>
      <w:pPr>
        <w:ind w:left="5584" w:hanging="600"/>
      </w:pPr>
      <w:rPr>
        <w:rFonts w:hint="default"/>
      </w:rPr>
    </w:lvl>
    <w:lvl w:ilvl="7">
      <w:start w:val="1"/>
      <w:numFmt w:val="bullet"/>
      <w:lvlText w:val="•"/>
      <w:lvlJc w:val="left"/>
      <w:pPr>
        <w:ind w:left="6493" w:hanging="600"/>
      </w:pPr>
      <w:rPr>
        <w:rFonts w:hint="default"/>
      </w:rPr>
    </w:lvl>
    <w:lvl w:ilvl="8">
      <w:start w:val="1"/>
      <w:numFmt w:val="bullet"/>
      <w:lvlText w:val="•"/>
      <w:lvlJc w:val="left"/>
      <w:pPr>
        <w:ind w:left="7402" w:hanging="600"/>
      </w:pPr>
      <w:rPr>
        <w:rFonts w:hint="default"/>
      </w:rPr>
    </w:lvl>
  </w:abstractNum>
  <w:abstractNum w:abstractNumId="7">
    <w:nsid w:val="1EAE1FE3"/>
    <w:multiLevelType w:val="hybridMultilevel"/>
    <w:tmpl w:val="F3602D52"/>
    <w:lvl w:ilvl="0" w:tplc="1D744514">
      <w:start w:val="1"/>
      <w:numFmt w:val="bullet"/>
      <w:lvlText w:val="-"/>
      <w:lvlJc w:val="left"/>
      <w:pPr>
        <w:ind w:left="242" w:hanging="140"/>
      </w:pPr>
      <w:rPr>
        <w:rFonts w:ascii="Times New Roman" w:eastAsia="Times New Roman" w:hAnsi="Times New Roman" w:hint="default"/>
        <w:w w:val="100"/>
        <w:sz w:val="24"/>
        <w:szCs w:val="24"/>
      </w:rPr>
    </w:lvl>
    <w:lvl w:ilvl="1" w:tplc="7DBC1FEC">
      <w:start w:val="1"/>
      <w:numFmt w:val="bullet"/>
      <w:lvlText w:val="•"/>
      <w:lvlJc w:val="left"/>
      <w:pPr>
        <w:ind w:left="847" w:hanging="140"/>
      </w:pPr>
      <w:rPr>
        <w:rFonts w:hint="default"/>
      </w:rPr>
    </w:lvl>
    <w:lvl w:ilvl="2" w:tplc="0388E35C">
      <w:start w:val="1"/>
      <w:numFmt w:val="bullet"/>
      <w:lvlText w:val="•"/>
      <w:lvlJc w:val="left"/>
      <w:pPr>
        <w:ind w:left="1455" w:hanging="140"/>
      </w:pPr>
      <w:rPr>
        <w:rFonts w:hint="default"/>
      </w:rPr>
    </w:lvl>
    <w:lvl w:ilvl="3" w:tplc="FD206596">
      <w:start w:val="1"/>
      <w:numFmt w:val="bullet"/>
      <w:lvlText w:val="•"/>
      <w:lvlJc w:val="left"/>
      <w:pPr>
        <w:ind w:left="2063" w:hanging="140"/>
      </w:pPr>
      <w:rPr>
        <w:rFonts w:hint="default"/>
      </w:rPr>
    </w:lvl>
    <w:lvl w:ilvl="4" w:tplc="C2AE1D96">
      <w:start w:val="1"/>
      <w:numFmt w:val="bullet"/>
      <w:lvlText w:val="•"/>
      <w:lvlJc w:val="left"/>
      <w:pPr>
        <w:ind w:left="2671" w:hanging="140"/>
      </w:pPr>
      <w:rPr>
        <w:rFonts w:hint="default"/>
      </w:rPr>
    </w:lvl>
    <w:lvl w:ilvl="5" w:tplc="7DBC1E2E">
      <w:start w:val="1"/>
      <w:numFmt w:val="bullet"/>
      <w:lvlText w:val="•"/>
      <w:lvlJc w:val="left"/>
      <w:pPr>
        <w:ind w:left="3279" w:hanging="140"/>
      </w:pPr>
      <w:rPr>
        <w:rFonts w:hint="default"/>
      </w:rPr>
    </w:lvl>
    <w:lvl w:ilvl="6" w:tplc="3056B16A">
      <w:start w:val="1"/>
      <w:numFmt w:val="bullet"/>
      <w:lvlText w:val="•"/>
      <w:lvlJc w:val="left"/>
      <w:pPr>
        <w:ind w:left="3886" w:hanging="140"/>
      </w:pPr>
      <w:rPr>
        <w:rFonts w:hint="default"/>
      </w:rPr>
    </w:lvl>
    <w:lvl w:ilvl="7" w:tplc="C41CFAC8">
      <w:start w:val="1"/>
      <w:numFmt w:val="bullet"/>
      <w:lvlText w:val="•"/>
      <w:lvlJc w:val="left"/>
      <w:pPr>
        <w:ind w:left="4494" w:hanging="140"/>
      </w:pPr>
      <w:rPr>
        <w:rFonts w:hint="default"/>
      </w:rPr>
    </w:lvl>
    <w:lvl w:ilvl="8" w:tplc="68201A10">
      <w:start w:val="1"/>
      <w:numFmt w:val="bullet"/>
      <w:lvlText w:val="•"/>
      <w:lvlJc w:val="left"/>
      <w:pPr>
        <w:ind w:left="5102" w:hanging="140"/>
      </w:pPr>
      <w:rPr>
        <w:rFonts w:hint="default"/>
      </w:rPr>
    </w:lvl>
  </w:abstractNum>
  <w:abstractNum w:abstractNumId="8">
    <w:nsid w:val="21265F24"/>
    <w:multiLevelType w:val="multilevel"/>
    <w:tmpl w:val="B744303A"/>
    <w:lvl w:ilvl="0">
      <w:start w:val="2"/>
      <w:numFmt w:val="decimal"/>
      <w:suff w:val="space"/>
      <w:lvlText w:val="CHAPTER %1"/>
      <w:lvlJc w:val="left"/>
      <w:pPr>
        <w:ind w:left="0" w:firstLine="0"/>
      </w:pPr>
      <w:rPr>
        <w:b/>
      </w:rPr>
    </w:lvl>
    <w:lvl w:ilvl="1">
      <w:start w:val="1"/>
      <w:numFmt w:val="decimal"/>
      <w:suff w:val="nothing"/>
      <w:lvlText w:val="%1.%2. "/>
      <w:lvlJc w:val="left"/>
      <w:pPr>
        <w:ind w:left="0" w:firstLine="0"/>
      </w:pPr>
      <w:rPr>
        <w:rFonts w:ascii="Times New Roman" w:hAnsi="Times New Roman" w:cs="Times New Roman" w:hint="default"/>
        <w:b/>
        <w:i w:val="0"/>
        <w:sz w:val="26"/>
      </w:rPr>
    </w:lvl>
    <w:lvl w:ilvl="2">
      <w:start w:val="1"/>
      <w:numFmt w:val="decimal"/>
      <w:suff w:val="nothing"/>
      <w:lvlText w:val="%1.%2.%3. "/>
      <w:lvlJc w:val="left"/>
      <w:pPr>
        <w:ind w:left="710" w:firstLine="0"/>
      </w:pPr>
      <w:rPr>
        <w:rFonts w:ascii="Times New Roman" w:hAnsi="Times New Roman" w:cs="Times New Roman" w:hint="default"/>
        <w:b w:val="0"/>
        <w:i w:val="0"/>
        <w:sz w:val="26"/>
      </w:r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nsid w:val="218A592D"/>
    <w:multiLevelType w:val="multilevel"/>
    <w:tmpl w:val="E23CBA8A"/>
    <w:lvl w:ilvl="0">
      <w:start w:val="3"/>
      <w:numFmt w:val="decimal"/>
      <w:lvlText w:val="%1"/>
      <w:lvlJc w:val="left"/>
      <w:pPr>
        <w:ind w:left="1131" w:hanging="420"/>
      </w:pPr>
      <w:rPr>
        <w:rFonts w:hint="default"/>
      </w:rPr>
    </w:lvl>
    <w:lvl w:ilvl="1">
      <w:start w:val="1"/>
      <w:numFmt w:val="decimal"/>
      <w:lvlText w:val="%1.%2."/>
      <w:lvlJc w:val="left"/>
      <w:pPr>
        <w:ind w:left="1131" w:hanging="420"/>
      </w:pPr>
      <w:rPr>
        <w:rFonts w:ascii="Times New Roman" w:eastAsia="Times New Roman" w:hAnsi="Times New Roman" w:hint="default"/>
        <w:w w:val="100"/>
        <w:sz w:val="24"/>
        <w:szCs w:val="24"/>
      </w:rPr>
    </w:lvl>
    <w:lvl w:ilvl="2">
      <w:start w:val="1"/>
      <w:numFmt w:val="decimal"/>
      <w:lvlText w:val="%1.%2.%3."/>
      <w:lvlJc w:val="left"/>
      <w:pPr>
        <w:ind w:left="2034" w:hanging="600"/>
      </w:pPr>
      <w:rPr>
        <w:rFonts w:ascii="Times New Roman" w:eastAsia="Times New Roman" w:hAnsi="Times New Roman" w:hint="default"/>
        <w:w w:val="100"/>
        <w:sz w:val="24"/>
        <w:szCs w:val="24"/>
      </w:rPr>
    </w:lvl>
    <w:lvl w:ilvl="3">
      <w:start w:val="1"/>
      <w:numFmt w:val="bullet"/>
      <w:lvlText w:val="•"/>
      <w:lvlJc w:val="left"/>
      <w:pPr>
        <w:ind w:left="3635" w:hanging="600"/>
      </w:pPr>
      <w:rPr>
        <w:rFonts w:hint="default"/>
      </w:rPr>
    </w:lvl>
    <w:lvl w:ilvl="4">
      <w:start w:val="1"/>
      <w:numFmt w:val="bullet"/>
      <w:lvlText w:val="•"/>
      <w:lvlJc w:val="left"/>
      <w:pPr>
        <w:ind w:left="4433" w:hanging="600"/>
      </w:pPr>
      <w:rPr>
        <w:rFonts w:hint="default"/>
      </w:rPr>
    </w:lvl>
    <w:lvl w:ilvl="5">
      <w:start w:val="1"/>
      <w:numFmt w:val="bullet"/>
      <w:lvlText w:val="•"/>
      <w:lvlJc w:val="left"/>
      <w:pPr>
        <w:ind w:left="5231" w:hanging="600"/>
      </w:pPr>
      <w:rPr>
        <w:rFonts w:hint="default"/>
      </w:rPr>
    </w:lvl>
    <w:lvl w:ilvl="6">
      <w:start w:val="1"/>
      <w:numFmt w:val="bullet"/>
      <w:lvlText w:val="•"/>
      <w:lvlJc w:val="left"/>
      <w:pPr>
        <w:ind w:left="6028" w:hanging="600"/>
      </w:pPr>
      <w:rPr>
        <w:rFonts w:hint="default"/>
      </w:rPr>
    </w:lvl>
    <w:lvl w:ilvl="7">
      <w:start w:val="1"/>
      <w:numFmt w:val="bullet"/>
      <w:lvlText w:val="•"/>
      <w:lvlJc w:val="left"/>
      <w:pPr>
        <w:ind w:left="6826" w:hanging="600"/>
      </w:pPr>
      <w:rPr>
        <w:rFonts w:hint="default"/>
      </w:rPr>
    </w:lvl>
    <w:lvl w:ilvl="8">
      <w:start w:val="1"/>
      <w:numFmt w:val="bullet"/>
      <w:lvlText w:val="•"/>
      <w:lvlJc w:val="left"/>
      <w:pPr>
        <w:ind w:left="7624" w:hanging="600"/>
      </w:pPr>
      <w:rPr>
        <w:rFonts w:hint="default"/>
      </w:rPr>
    </w:lvl>
  </w:abstractNum>
  <w:abstractNum w:abstractNumId="10">
    <w:nsid w:val="230644E5"/>
    <w:multiLevelType w:val="multilevel"/>
    <w:tmpl w:val="8AD699B2"/>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cs="Times New Roman" w:hint="default"/>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5AB37EC"/>
    <w:multiLevelType w:val="multilevel"/>
    <w:tmpl w:val="3FC27068"/>
    <w:lvl w:ilvl="0">
      <w:start w:val="6"/>
      <w:numFmt w:val="decimal"/>
      <w:lvlText w:val="%1"/>
      <w:lvlJc w:val="left"/>
      <w:pPr>
        <w:ind w:left="1040" w:hanging="600"/>
      </w:pPr>
      <w:rPr>
        <w:rFonts w:hint="default"/>
      </w:rPr>
    </w:lvl>
    <w:lvl w:ilvl="1">
      <w:start w:val="3"/>
      <w:numFmt w:val="decimal"/>
      <w:lvlText w:val="%1.%2"/>
      <w:lvlJc w:val="left"/>
      <w:pPr>
        <w:ind w:left="1040" w:hanging="600"/>
      </w:pPr>
      <w:rPr>
        <w:rFonts w:hint="default"/>
      </w:rPr>
    </w:lvl>
    <w:lvl w:ilvl="2">
      <w:start w:val="2"/>
      <w:numFmt w:val="decimal"/>
      <w:lvlText w:val="%1.%2.%3."/>
      <w:lvlJc w:val="left"/>
      <w:pPr>
        <w:ind w:left="1040" w:hanging="600"/>
      </w:pPr>
      <w:rPr>
        <w:rFonts w:hint="default"/>
        <w:b/>
        <w:u w:val="single"/>
      </w:rPr>
    </w:lvl>
    <w:lvl w:ilvl="3">
      <w:start w:val="1"/>
      <w:numFmt w:val="decimal"/>
      <w:lvlText w:val="%1.%2.%3.%4."/>
      <w:lvlJc w:val="left"/>
      <w:pPr>
        <w:ind w:left="1220" w:hanging="780"/>
      </w:pPr>
      <w:rPr>
        <w:rFonts w:hint="default"/>
        <w:b/>
        <w:u w:val="single"/>
      </w:rPr>
    </w:lvl>
    <w:lvl w:ilvl="4">
      <w:start w:val="1"/>
      <w:numFmt w:val="bullet"/>
      <w:lvlText w:val="•"/>
      <w:lvlJc w:val="left"/>
      <w:pPr>
        <w:ind w:left="3886" w:hanging="780"/>
      </w:pPr>
      <w:rPr>
        <w:rFonts w:hint="default"/>
      </w:rPr>
    </w:lvl>
    <w:lvl w:ilvl="5">
      <w:start w:val="1"/>
      <w:numFmt w:val="bullet"/>
      <w:lvlText w:val="•"/>
      <w:lvlJc w:val="left"/>
      <w:pPr>
        <w:ind w:left="4775" w:hanging="780"/>
      </w:pPr>
      <w:rPr>
        <w:rFonts w:hint="default"/>
      </w:rPr>
    </w:lvl>
    <w:lvl w:ilvl="6">
      <w:start w:val="1"/>
      <w:numFmt w:val="bullet"/>
      <w:lvlText w:val="•"/>
      <w:lvlJc w:val="left"/>
      <w:pPr>
        <w:ind w:left="5664" w:hanging="780"/>
      </w:pPr>
      <w:rPr>
        <w:rFonts w:hint="default"/>
      </w:rPr>
    </w:lvl>
    <w:lvl w:ilvl="7">
      <w:start w:val="1"/>
      <w:numFmt w:val="bullet"/>
      <w:lvlText w:val="•"/>
      <w:lvlJc w:val="left"/>
      <w:pPr>
        <w:ind w:left="6553" w:hanging="780"/>
      </w:pPr>
      <w:rPr>
        <w:rFonts w:hint="default"/>
      </w:rPr>
    </w:lvl>
    <w:lvl w:ilvl="8">
      <w:start w:val="1"/>
      <w:numFmt w:val="bullet"/>
      <w:lvlText w:val="•"/>
      <w:lvlJc w:val="left"/>
      <w:pPr>
        <w:ind w:left="7442" w:hanging="780"/>
      </w:pPr>
      <w:rPr>
        <w:rFonts w:hint="default"/>
      </w:rPr>
    </w:lvl>
  </w:abstractNum>
  <w:abstractNum w:abstractNumId="12">
    <w:nsid w:val="2BD70206"/>
    <w:multiLevelType w:val="hybridMultilevel"/>
    <w:tmpl w:val="8E5E5206"/>
    <w:lvl w:ilvl="0" w:tplc="370A0C7C">
      <w:start w:val="1"/>
      <w:numFmt w:val="bullet"/>
      <w:lvlText w:val="-"/>
      <w:lvlJc w:val="left"/>
      <w:pPr>
        <w:ind w:left="242" w:hanging="140"/>
      </w:pPr>
      <w:rPr>
        <w:rFonts w:ascii="Times New Roman" w:eastAsia="Times New Roman" w:hAnsi="Times New Roman" w:hint="default"/>
        <w:w w:val="100"/>
        <w:sz w:val="24"/>
        <w:szCs w:val="24"/>
      </w:rPr>
    </w:lvl>
    <w:lvl w:ilvl="1" w:tplc="654EEDC8">
      <w:start w:val="1"/>
      <w:numFmt w:val="bullet"/>
      <w:lvlText w:val="•"/>
      <w:lvlJc w:val="left"/>
      <w:pPr>
        <w:ind w:left="853" w:hanging="140"/>
      </w:pPr>
      <w:rPr>
        <w:rFonts w:hint="default"/>
      </w:rPr>
    </w:lvl>
    <w:lvl w:ilvl="2" w:tplc="A9B2B7B8">
      <w:start w:val="1"/>
      <w:numFmt w:val="bullet"/>
      <w:lvlText w:val="•"/>
      <w:lvlJc w:val="left"/>
      <w:pPr>
        <w:ind w:left="1466" w:hanging="140"/>
      </w:pPr>
      <w:rPr>
        <w:rFonts w:hint="default"/>
      </w:rPr>
    </w:lvl>
    <w:lvl w:ilvl="3" w:tplc="AEBCF446">
      <w:start w:val="1"/>
      <w:numFmt w:val="bullet"/>
      <w:lvlText w:val="•"/>
      <w:lvlJc w:val="left"/>
      <w:pPr>
        <w:ind w:left="2080" w:hanging="140"/>
      </w:pPr>
      <w:rPr>
        <w:rFonts w:hint="default"/>
      </w:rPr>
    </w:lvl>
    <w:lvl w:ilvl="4" w:tplc="A76445DE">
      <w:start w:val="1"/>
      <w:numFmt w:val="bullet"/>
      <w:lvlText w:val="•"/>
      <w:lvlJc w:val="left"/>
      <w:pPr>
        <w:ind w:left="2693" w:hanging="140"/>
      </w:pPr>
      <w:rPr>
        <w:rFonts w:hint="default"/>
      </w:rPr>
    </w:lvl>
    <w:lvl w:ilvl="5" w:tplc="D98ED97C">
      <w:start w:val="1"/>
      <w:numFmt w:val="bullet"/>
      <w:lvlText w:val="•"/>
      <w:lvlJc w:val="left"/>
      <w:pPr>
        <w:ind w:left="3306" w:hanging="140"/>
      </w:pPr>
      <w:rPr>
        <w:rFonts w:hint="default"/>
      </w:rPr>
    </w:lvl>
    <w:lvl w:ilvl="6" w:tplc="EE40A5C6">
      <w:start w:val="1"/>
      <w:numFmt w:val="bullet"/>
      <w:lvlText w:val="•"/>
      <w:lvlJc w:val="left"/>
      <w:pPr>
        <w:ind w:left="3920" w:hanging="140"/>
      </w:pPr>
      <w:rPr>
        <w:rFonts w:hint="default"/>
      </w:rPr>
    </w:lvl>
    <w:lvl w:ilvl="7" w:tplc="16122168">
      <w:start w:val="1"/>
      <w:numFmt w:val="bullet"/>
      <w:lvlText w:val="•"/>
      <w:lvlJc w:val="left"/>
      <w:pPr>
        <w:ind w:left="4533" w:hanging="140"/>
      </w:pPr>
      <w:rPr>
        <w:rFonts w:hint="default"/>
      </w:rPr>
    </w:lvl>
    <w:lvl w:ilvl="8" w:tplc="0458EA70">
      <w:start w:val="1"/>
      <w:numFmt w:val="bullet"/>
      <w:lvlText w:val="•"/>
      <w:lvlJc w:val="left"/>
      <w:pPr>
        <w:ind w:left="5146" w:hanging="140"/>
      </w:pPr>
      <w:rPr>
        <w:rFonts w:hint="default"/>
      </w:rPr>
    </w:lvl>
  </w:abstractNum>
  <w:abstractNum w:abstractNumId="13">
    <w:nsid w:val="2E1942EB"/>
    <w:multiLevelType w:val="hybridMultilevel"/>
    <w:tmpl w:val="F99C93A0"/>
    <w:lvl w:ilvl="0" w:tplc="E43A1EC8">
      <w:start w:val="1"/>
      <w:numFmt w:val="lowerLetter"/>
      <w:lvlText w:val="%1."/>
      <w:lvlJc w:val="left"/>
      <w:pPr>
        <w:ind w:left="666" w:hanging="226"/>
      </w:pPr>
      <w:rPr>
        <w:rFonts w:hint="default"/>
        <w:spacing w:val="-1"/>
        <w:u w:val="single" w:color="000000"/>
      </w:rPr>
    </w:lvl>
    <w:lvl w:ilvl="1" w:tplc="250A5B00">
      <w:start w:val="1"/>
      <w:numFmt w:val="bullet"/>
      <w:lvlText w:val="•"/>
      <w:lvlJc w:val="left"/>
      <w:pPr>
        <w:ind w:left="1516" w:hanging="226"/>
      </w:pPr>
      <w:rPr>
        <w:rFonts w:hint="default"/>
      </w:rPr>
    </w:lvl>
    <w:lvl w:ilvl="2" w:tplc="689C8776">
      <w:start w:val="1"/>
      <w:numFmt w:val="bullet"/>
      <w:lvlText w:val="•"/>
      <w:lvlJc w:val="left"/>
      <w:pPr>
        <w:ind w:left="2372" w:hanging="226"/>
      </w:pPr>
      <w:rPr>
        <w:rFonts w:hint="default"/>
      </w:rPr>
    </w:lvl>
    <w:lvl w:ilvl="3" w:tplc="2D405658">
      <w:start w:val="1"/>
      <w:numFmt w:val="bullet"/>
      <w:lvlText w:val="•"/>
      <w:lvlJc w:val="left"/>
      <w:pPr>
        <w:ind w:left="3228" w:hanging="226"/>
      </w:pPr>
      <w:rPr>
        <w:rFonts w:hint="default"/>
      </w:rPr>
    </w:lvl>
    <w:lvl w:ilvl="4" w:tplc="09CAF324">
      <w:start w:val="1"/>
      <w:numFmt w:val="bullet"/>
      <w:lvlText w:val="•"/>
      <w:lvlJc w:val="left"/>
      <w:pPr>
        <w:ind w:left="4084" w:hanging="226"/>
      </w:pPr>
      <w:rPr>
        <w:rFonts w:hint="default"/>
      </w:rPr>
    </w:lvl>
    <w:lvl w:ilvl="5" w:tplc="432A216E">
      <w:start w:val="1"/>
      <w:numFmt w:val="bullet"/>
      <w:lvlText w:val="•"/>
      <w:lvlJc w:val="left"/>
      <w:pPr>
        <w:ind w:left="4940" w:hanging="226"/>
      </w:pPr>
      <w:rPr>
        <w:rFonts w:hint="default"/>
      </w:rPr>
    </w:lvl>
    <w:lvl w:ilvl="6" w:tplc="D29E8042">
      <w:start w:val="1"/>
      <w:numFmt w:val="bullet"/>
      <w:lvlText w:val="•"/>
      <w:lvlJc w:val="left"/>
      <w:pPr>
        <w:ind w:left="5796" w:hanging="226"/>
      </w:pPr>
      <w:rPr>
        <w:rFonts w:hint="default"/>
      </w:rPr>
    </w:lvl>
    <w:lvl w:ilvl="7" w:tplc="DCEE10E2">
      <w:start w:val="1"/>
      <w:numFmt w:val="bullet"/>
      <w:lvlText w:val="•"/>
      <w:lvlJc w:val="left"/>
      <w:pPr>
        <w:ind w:left="6652" w:hanging="226"/>
      </w:pPr>
      <w:rPr>
        <w:rFonts w:hint="default"/>
      </w:rPr>
    </w:lvl>
    <w:lvl w:ilvl="8" w:tplc="12EC5614">
      <w:start w:val="1"/>
      <w:numFmt w:val="bullet"/>
      <w:lvlText w:val="•"/>
      <w:lvlJc w:val="left"/>
      <w:pPr>
        <w:ind w:left="7508" w:hanging="226"/>
      </w:pPr>
      <w:rPr>
        <w:rFonts w:hint="default"/>
      </w:rPr>
    </w:lvl>
  </w:abstractNum>
  <w:abstractNum w:abstractNumId="14">
    <w:nsid w:val="300F6858"/>
    <w:multiLevelType w:val="hybridMultilevel"/>
    <w:tmpl w:val="F288DE0E"/>
    <w:lvl w:ilvl="0" w:tplc="37CAA470">
      <w:start w:val="1"/>
      <w:numFmt w:val="lowerLetter"/>
      <w:lvlText w:val="%1."/>
      <w:lvlJc w:val="left"/>
      <w:pPr>
        <w:ind w:left="740" w:hanging="300"/>
      </w:pPr>
      <w:rPr>
        <w:rFonts w:hint="default"/>
        <w:b/>
        <w:u w:val="single"/>
      </w:rPr>
    </w:lvl>
    <w:lvl w:ilvl="1" w:tplc="D21629CA">
      <w:start w:val="1"/>
      <w:numFmt w:val="bullet"/>
      <w:lvlText w:val="•"/>
      <w:lvlJc w:val="left"/>
      <w:pPr>
        <w:ind w:left="1588" w:hanging="300"/>
      </w:pPr>
      <w:rPr>
        <w:rFonts w:hint="default"/>
      </w:rPr>
    </w:lvl>
    <w:lvl w:ilvl="2" w:tplc="8B68A3E6">
      <w:start w:val="1"/>
      <w:numFmt w:val="bullet"/>
      <w:lvlText w:val="•"/>
      <w:lvlJc w:val="left"/>
      <w:pPr>
        <w:ind w:left="2436" w:hanging="300"/>
      </w:pPr>
      <w:rPr>
        <w:rFonts w:hint="default"/>
      </w:rPr>
    </w:lvl>
    <w:lvl w:ilvl="3" w:tplc="571EA9EE">
      <w:start w:val="1"/>
      <w:numFmt w:val="bullet"/>
      <w:lvlText w:val="•"/>
      <w:lvlJc w:val="left"/>
      <w:pPr>
        <w:ind w:left="3284" w:hanging="300"/>
      </w:pPr>
      <w:rPr>
        <w:rFonts w:hint="default"/>
      </w:rPr>
    </w:lvl>
    <w:lvl w:ilvl="4" w:tplc="A7F03F4C">
      <w:start w:val="1"/>
      <w:numFmt w:val="bullet"/>
      <w:lvlText w:val="•"/>
      <w:lvlJc w:val="left"/>
      <w:pPr>
        <w:ind w:left="4132" w:hanging="300"/>
      </w:pPr>
      <w:rPr>
        <w:rFonts w:hint="default"/>
      </w:rPr>
    </w:lvl>
    <w:lvl w:ilvl="5" w:tplc="A7DE73E6">
      <w:start w:val="1"/>
      <w:numFmt w:val="bullet"/>
      <w:lvlText w:val="•"/>
      <w:lvlJc w:val="left"/>
      <w:pPr>
        <w:ind w:left="4980" w:hanging="300"/>
      </w:pPr>
      <w:rPr>
        <w:rFonts w:hint="default"/>
      </w:rPr>
    </w:lvl>
    <w:lvl w:ilvl="6" w:tplc="D1380F92">
      <w:start w:val="1"/>
      <w:numFmt w:val="bullet"/>
      <w:lvlText w:val="•"/>
      <w:lvlJc w:val="left"/>
      <w:pPr>
        <w:ind w:left="5828" w:hanging="300"/>
      </w:pPr>
      <w:rPr>
        <w:rFonts w:hint="default"/>
      </w:rPr>
    </w:lvl>
    <w:lvl w:ilvl="7" w:tplc="AD4835B2">
      <w:start w:val="1"/>
      <w:numFmt w:val="bullet"/>
      <w:lvlText w:val="•"/>
      <w:lvlJc w:val="left"/>
      <w:pPr>
        <w:ind w:left="6676" w:hanging="300"/>
      </w:pPr>
      <w:rPr>
        <w:rFonts w:hint="default"/>
      </w:rPr>
    </w:lvl>
    <w:lvl w:ilvl="8" w:tplc="37704BC6">
      <w:start w:val="1"/>
      <w:numFmt w:val="bullet"/>
      <w:lvlText w:val="•"/>
      <w:lvlJc w:val="left"/>
      <w:pPr>
        <w:ind w:left="7524" w:hanging="300"/>
      </w:pPr>
      <w:rPr>
        <w:rFonts w:hint="default"/>
      </w:rPr>
    </w:lvl>
  </w:abstractNum>
  <w:abstractNum w:abstractNumId="15">
    <w:nsid w:val="34AC611D"/>
    <w:multiLevelType w:val="hybridMultilevel"/>
    <w:tmpl w:val="7DB8854E"/>
    <w:lvl w:ilvl="0" w:tplc="6E6215C2">
      <w:start w:val="1"/>
      <w:numFmt w:val="lowerLetter"/>
      <w:lvlText w:val="%1."/>
      <w:lvlJc w:val="left"/>
      <w:pPr>
        <w:ind w:left="680" w:hanging="240"/>
      </w:pPr>
      <w:rPr>
        <w:rFonts w:hint="default"/>
        <w:b/>
        <w:u w:val="single"/>
      </w:rPr>
    </w:lvl>
    <w:lvl w:ilvl="1" w:tplc="1E7E361A">
      <w:start w:val="1"/>
      <w:numFmt w:val="bullet"/>
      <w:lvlText w:val="•"/>
      <w:lvlJc w:val="left"/>
      <w:pPr>
        <w:ind w:left="1534" w:hanging="240"/>
      </w:pPr>
      <w:rPr>
        <w:rFonts w:hint="default"/>
      </w:rPr>
    </w:lvl>
    <w:lvl w:ilvl="2" w:tplc="CCA0A7EC">
      <w:start w:val="1"/>
      <w:numFmt w:val="bullet"/>
      <w:lvlText w:val="•"/>
      <w:lvlJc w:val="left"/>
      <w:pPr>
        <w:ind w:left="2388" w:hanging="240"/>
      </w:pPr>
      <w:rPr>
        <w:rFonts w:hint="default"/>
      </w:rPr>
    </w:lvl>
    <w:lvl w:ilvl="3" w:tplc="A224CB3E">
      <w:start w:val="1"/>
      <w:numFmt w:val="bullet"/>
      <w:lvlText w:val="•"/>
      <w:lvlJc w:val="left"/>
      <w:pPr>
        <w:ind w:left="3242" w:hanging="240"/>
      </w:pPr>
      <w:rPr>
        <w:rFonts w:hint="default"/>
      </w:rPr>
    </w:lvl>
    <w:lvl w:ilvl="4" w:tplc="869C8DC6">
      <w:start w:val="1"/>
      <w:numFmt w:val="bullet"/>
      <w:lvlText w:val="•"/>
      <w:lvlJc w:val="left"/>
      <w:pPr>
        <w:ind w:left="4096" w:hanging="240"/>
      </w:pPr>
      <w:rPr>
        <w:rFonts w:hint="default"/>
      </w:rPr>
    </w:lvl>
    <w:lvl w:ilvl="5" w:tplc="50E6069A">
      <w:start w:val="1"/>
      <w:numFmt w:val="bullet"/>
      <w:lvlText w:val="•"/>
      <w:lvlJc w:val="left"/>
      <w:pPr>
        <w:ind w:left="4950" w:hanging="240"/>
      </w:pPr>
      <w:rPr>
        <w:rFonts w:hint="default"/>
      </w:rPr>
    </w:lvl>
    <w:lvl w:ilvl="6" w:tplc="806C232E">
      <w:start w:val="1"/>
      <w:numFmt w:val="bullet"/>
      <w:lvlText w:val="•"/>
      <w:lvlJc w:val="left"/>
      <w:pPr>
        <w:ind w:left="5804" w:hanging="240"/>
      </w:pPr>
      <w:rPr>
        <w:rFonts w:hint="default"/>
      </w:rPr>
    </w:lvl>
    <w:lvl w:ilvl="7" w:tplc="FE466A94">
      <w:start w:val="1"/>
      <w:numFmt w:val="bullet"/>
      <w:lvlText w:val="•"/>
      <w:lvlJc w:val="left"/>
      <w:pPr>
        <w:ind w:left="6658" w:hanging="240"/>
      </w:pPr>
      <w:rPr>
        <w:rFonts w:hint="default"/>
      </w:rPr>
    </w:lvl>
    <w:lvl w:ilvl="8" w:tplc="06E4A938">
      <w:start w:val="1"/>
      <w:numFmt w:val="bullet"/>
      <w:lvlText w:val="•"/>
      <w:lvlJc w:val="left"/>
      <w:pPr>
        <w:ind w:left="7512" w:hanging="240"/>
      </w:pPr>
      <w:rPr>
        <w:rFonts w:hint="default"/>
      </w:rPr>
    </w:lvl>
  </w:abstractNum>
  <w:abstractNum w:abstractNumId="16">
    <w:nsid w:val="38276B8E"/>
    <w:multiLevelType w:val="multilevel"/>
    <w:tmpl w:val="C3DEBDE2"/>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nsid w:val="386E066E"/>
    <w:multiLevelType w:val="hybridMultilevel"/>
    <w:tmpl w:val="98A696A8"/>
    <w:lvl w:ilvl="0" w:tplc="57FCC928">
      <w:start w:val="1"/>
      <w:numFmt w:val="bullet"/>
      <w:lvlText w:val="-"/>
      <w:lvlJc w:val="left"/>
      <w:pPr>
        <w:ind w:left="103" w:hanging="140"/>
      </w:pPr>
      <w:rPr>
        <w:rFonts w:ascii="Times New Roman" w:eastAsia="Times New Roman" w:hAnsi="Times New Roman" w:hint="default"/>
        <w:w w:val="100"/>
        <w:sz w:val="24"/>
        <w:szCs w:val="24"/>
      </w:rPr>
    </w:lvl>
    <w:lvl w:ilvl="1" w:tplc="98BE5EB4">
      <w:start w:val="1"/>
      <w:numFmt w:val="bullet"/>
      <w:lvlText w:val="•"/>
      <w:lvlJc w:val="left"/>
      <w:pPr>
        <w:ind w:left="720" w:hanging="140"/>
      </w:pPr>
      <w:rPr>
        <w:rFonts w:hint="default"/>
      </w:rPr>
    </w:lvl>
    <w:lvl w:ilvl="2" w:tplc="91644D36">
      <w:start w:val="1"/>
      <w:numFmt w:val="bullet"/>
      <w:lvlText w:val="•"/>
      <w:lvlJc w:val="left"/>
      <w:pPr>
        <w:ind w:left="1341" w:hanging="140"/>
      </w:pPr>
      <w:rPr>
        <w:rFonts w:hint="default"/>
      </w:rPr>
    </w:lvl>
    <w:lvl w:ilvl="3" w:tplc="8506958E">
      <w:start w:val="1"/>
      <w:numFmt w:val="bullet"/>
      <w:lvlText w:val="•"/>
      <w:lvlJc w:val="left"/>
      <w:pPr>
        <w:ind w:left="1961" w:hanging="140"/>
      </w:pPr>
      <w:rPr>
        <w:rFonts w:hint="default"/>
      </w:rPr>
    </w:lvl>
    <w:lvl w:ilvl="4" w:tplc="133C2CF2">
      <w:start w:val="1"/>
      <w:numFmt w:val="bullet"/>
      <w:lvlText w:val="•"/>
      <w:lvlJc w:val="left"/>
      <w:pPr>
        <w:ind w:left="2582" w:hanging="140"/>
      </w:pPr>
      <w:rPr>
        <w:rFonts w:hint="default"/>
      </w:rPr>
    </w:lvl>
    <w:lvl w:ilvl="5" w:tplc="841C958C">
      <w:start w:val="1"/>
      <w:numFmt w:val="bullet"/>
      <w:lvlText w:val="•"/>
      <w:lvlJc w:val="left"/>
      <w:pPr>
        <w:ind w:left="3203" w:hanging="140"/>
      </w:pPr>
      <w:rPr>
        <w:rFonts w:hint="default"/>
      </w:rPr>
    </w:lvl>
    <w:lvl w:ilvl="6" w:tplc="8BCA5D78">
      <w:start w:val="1"/>
      <w:numFmt w:val="bullet"/>
      <w:lvlText w:val="•"/>
      <w:lvlJc w:val="left"/>
      <w:pPr>
        <w:ind w:left="3823" w:hanging="140"/>
      </w:pPr>
      <w:rPr>
        <w:rFonts w:hint="default"/>
      </w:rPr>
    </w:lvl>
    <w:lvl w:ilvl="7" w:tplc="1CBE006E">
      <w:start w:val="1"/>
      <w:numFmt w:val="bullet"/>
      <w:lvlText w:val="•"/>
      <w:lvlJc w:val="left"/>
      <w:pPr>
        <w:ind w:left="4444" w:hanging="140"/>
      </w:pPr>
      <w:rPr>
        <w:rFonts w:hint="default"/>
      </w:rPr>
    </w:lvl>
    <w:lvl w:ilvl="8" w:tplc="D9447D42">
      <w:start w:val="1"/>
      <w:numFmt w:val="bullet"/>
      <w:lvlText w:val="•"/>
      <w:lvlJc w:val="left"/>
      <w:pPr>
        <w:ind w:left="5064" w:hanging="140"/>
      </w:pPr>
      <w:rPr>
        <w:rFonts w:hint="default"/>
      </w:rPr>
    </w:lvl>
  </w:abstractNum>
  <w:abstractNum w:abstractNumId="18">
    <w:nsid w:val="38D047A5"/>
    <w:multiLevelType w:val="multilevel"/>
    <w:tmpl w:val="70529880"/>
    <w:lvl w:ilvl="0">
      <w:start w:val="5"/>
      <w:numFmt w:val="decimal"/>
      <w:lvlText w:val="%1"/>
      <w:lvlJc w:val="left"/>
      <w:pPr>
        <w:ind w:left="1402" w:hanging="423"/>
      </w:pPr>
      <w:rPr>
        <w:rFonts w:hint="default"/>
      </w:rPr>
    </w:lvl>
    <w:lvl w:ilvl="1">
      <w:start w:val="1"/>
      <w:numFmt w:val="decimal"/>
      <w:lvlText w:val="%1.%2."/>
      <w:lvlJc w:val="left"/>
      <w:pPr>
        <w:ind w:left="1402" w:hanging="423"/>
      </w:pPr>
      <w:rPr>
        <w:rFonts w:ascii="Times New Roman" w:eastAsia="Times New Roman" w:hAnsi="Times New Roman" w:hint="default"/>
        <w:w w:val="100"/>
        <w:sz w:val="24"/>
        <w:szCs w:val="24"/>
      </w:rPr>
    </w:lvl>
    <w:lvl w:ilvl="2">
      <w:start w:val="1"/>
      <w:numFmt w:val="decimal"/>
      <w:lvlText w:val="%1.%2.%3."/>
      <w:lvlJc w:val="left"/>
      <w:pPr>
        <w:ind w:left="2032" w:hanging="601"/>
      </w:pPr>
      <w:rPr>
        <w:rFonts w:ascii="Times New Roman" w:eastAsia="Times New Roman" w:hAnsi="Times New Roman" w:hint="default"/>
        <w:w w:val="100"/>
        <w:sz w:val="24"/>
        <w:szCs w:val="24"/>
      </w:rPr>
    </w:lvl>
    <w:lvl w:ilvl="3">
      <w:start w:val="1"/>
      <w:numFmt w:val="bullet"/>
      <w:lvlText w:val="•"/>
      <w:lvlJc w:val="left"/>
      <w:pPr>
        <w:ind w:left="3635" w:hanging="601"/>
      </w:pPr>
      <w:rPr>
        <w:rFonts w:hint="default"/>
      </w:rPr>
    </w:lvl>
    <w:lvl w:ilvl="4">
      <w:start w:val="1"/>
      <w:numFmt w:val="bullet"/>
      <w:lvlText w:val="•"/>
      <w:lvlJc w:val="left"/>
      <w:pPr>
        <w:ind w:left="4433" w:hanging="601"/>
      </w:pPr>
      <w:rPr>
        <w:rFonts w:hint="default"/>
      </w:rPr>
    </w:lvl>
    <w:lvl w:ilvl="5">
      <w:start w:val="1"/>
      <w:numFmt w:val="bullet"/>
      <w:lvlText w:val="•"/>
      <w:lvlJc w:val="left"/>
      <w:pPr>
        <w:ind w:left="5231" w:hanging="601"/>
      </w:pPr>
      <w:rPr>
        <w:rFonts w:hint="default"/>
      </w:rPr>
    </w:lvl>
    <w:lvl w:ilvl="6">
      <w:start w:val="1"/>
      <w:numFmt w:val="bullet"/>
      <w:lvlText w:val="•"/>
      <w:lvlJc w:val="left"/>
      <w:pPr>
        <w:ind w:left="6028" w:hanging="601"/>
      </w:pPr>
      <w:rPr>
        <w:rFonts w:hint="default"/>
      </w:rPr>
    </w:lvl>
    <w:lvl w:ilvl="7">
      <w:start w:val="1"/>
      <w:numFmt w:val="bullet"/>
      <w:lvlText w:val="•"/>
      <w:lvlJc w:val="left"/>
      <w:pPr>
        <w:ind w:left="6826" w:hanging="601"/>
      </w:pPr>
      <w:rPr>
        <w:rFonts w:hint="default"/>
      </w:rPr>
    </w:lvl>
    <w:lvl w:ilvl="8">
      <w:start w:val="1"/>
      <w:numFmt w:val="bullet"/>
      <w:lvlText w:val="•"/>
      <w:lvlJc w:val="left"/>
      <w:pPr>
        <w:ind w:left="7624" w:hanging="601"/>
      </w:pPr>
      <w:rPr>
        <w:rFonts w:hint="default"/>
      </w:rPr>
    </w:lvl>
  </w:abstractNum>
  <w:abstractNum w:abstractNumId="19">
    <w:nsid w:val="3E3B2AAB"/>
    <w:multiLevelType w:val="hybridMultilevel"/>
    <w:tmpl w:val="386E5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405E1125"/>
    <w:multiLevelType w:val="hybridMultilevel"/>
    <w:tmpl w:val="B37C29C0"/>
    <w:lvl w:ilvl="0" w:tplc="149C09CE">
      <w:start w:val="1"/>
      <w:numFmt w:val="lowerLetter"/>
      <w:lvlText w:val="%1."/>
      <w:lvlJc w:val="left"/>
      <w:pPr>
        <w:ind w:left="666" w:hanging="226"/>
      </w:pPr>
      <w:rPr>
        <w:rFonts w:hint="default"/>
        <w:spacing w:val="-1"/>
        <w:u w:val="single" w:color="000000"/>
      </w:rPr>
    </w:lvl>
    <w:lvl w:ilvl="1" w:tplc="6A1C4AB8">
      <w:start w:val="1"/>
      <w:numFmt w:val="bullet"/>
      <w:lvlText w:val="•"/>
      <w:lvlJc w:val="left"/>
      <w:pPr>
        <w:ind w:left="1516" w:hanging="226"/>
      </w:pPr>
      <w:rPr>
        <w:rFonts w:hint="default"/>
      </w:rPr>
    </w:lvl>
    <w:lvl w:ilvl="2" w:tplc="E5160AC2">
      <w:start w:val="1"/>
      <w:numFmt w:val="bullet"/>
      <w:lvlText w:val="•"/>
      <w:lvlJc w:val="left"/>
      <w:pPr>
        <w:ind w:left="2372" w:hanging="226"/>
      </w:pPr>
      <w:rPr>
        <w:rFonts w:hint="default"/>
      </w:rPr>
    </w:lvl>
    <w:lvl w:ilvl="3" w:tplc="1D1AF7A2">
      <w:start w:val="1"/>
      <w:numFmt w:val="bullet"/>
      <w:lvlText w:val="•"/>
      <w:lvlJc w:val="left"/>
      <w:pPr>
        <w:ind w:left="3228" w:hanging="226"/>
      </w:pPr>
      <w:rPr>
        <w:rFonts w:hint="default"/>
      </w:rPr>
    </w:lvl>
    <w:lvl w:ilvl="4" w:tplc="9678E1AA">
      <w:start w:val="1"/>
      <w:numFmt w:val="bullet"/>
      <w:lvlText w:val="•"/>
      <w:lvlJc w:val="left"/>
      <w:pPr>
        <w:ind w:left="4084" w:hanging="226"/>
      </w:pPr>
      <w:rPr>
        <w:rFonts w:hint="default"/>
      </w:rPr>
    </w:lvl>
    <w:lvl w:ilvl="5" w:tplc="EB42C9E2">
      <w:start w:val="1"/>
      <w:numFmt w:val="bullet"/>
      <w:lvlText w:val="•"/>
      <w:lvlJc w:val="left"/>
      <w:pPr>
        <w:ind w:left="4940" w:hanging="226"/>
      </w:pPr>
      <w:rPr>
        <w:rFonts w:hint="default"/>
      </w:rPr>
    </w:lvl>
    <w:lvl w:ilvl="6" w:tplc="7C4E3892">
      <w:start w:val="1"/>
      <w:numFmt w:val="bullet"/>
      <w:lvlText w:val="•"/>
      <w:lvlJc w:val="left"/>
      <w:pPr>
        <w:ind w:left="5796" w:hanging="226"/>
      </w:pPr>
      <w:rPr>
        <w:rFonts w:hint="default"/>
      </w:rPr>
    </w:lvl>
    <w:lvl w:ilvl="7" w:tplc="AB521B7C">
      <w:start w:val="1"/>
      <w:numFmt w:val="bullet"/>
      <w:lvlText w:val="•"/>
      <w:lvlJc w:val="left"/>
      <w:pPr>
        <w:ind w:left="6652" w:hanging="226"/>
      </w:pPr>
      <w:rPr>
        <w:rFonts w:hint="default"/>
      </w:rPr>
    </w:lvl>
    <w:lvl w:ilvl="8" w:tplc="AAE0F7CE">
      <w:start w:val="1"/>
      <w:numFmt w:val="bullet"/>
      <w:lvlText w:val="•"/>
      <w:lvlJc w:val="left"/>
      <w:pPr>
        <w:ind w:left="7508" w:hanging="226"/>
      </w:pPr>
      <w:rPr>
        <w:rFonts w:hint="default"/>
      </w:rPr>
    </w:lvl>
  </w:abstractNum>
  <w:abstractNum w:abstractNumId="21">
    <w:nsid w:val="40C1686A"/>
    <w:multiLevelType w:val="hybridMultilevel"/>
    <w:tmpl w:val="E94EDD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nsid w:val="41617538"/>
    <w:multiLevelType w:val="hybridMultilevel"/>
    <w:tmpl w:val="70A849F4"/>
    <w:lvl w:ilvl="0" w:tplc="7062F402">
      <w:start w:val="1"/>
      <w:numFmt w:val="lowerLetter"/>
      <w:lvlText w:val="%1."/>
      <w:lvlJc w:val="left"/>
      <w:pPr>
        <w:ind w:left="666" w:hanging="226"/>
      </w:pPr>
      <w:rPr>
        <w:rFonts w:hint="default"/>
        <w:spacing w:val="-1"/>
        <w:u w:val="single" w:color="000000"/>
      </w:rPr>
    </w:lvl>
    <w:lvl w:ilvl="1" w:tplc="BC4AF9BA">
      <w:start w:val="1"/>
      <w:numFmt w:val="bullet"/>
      <w:lvlText w:val="•"/>
      <w:lvlJc w:val="left"/>
      <w:pPr>
        <w:ind w:left="1516" w:hanging="226"/>
      </w:pPr>
      <w:rPr>
        <w:rFonts w:hint="default"/>
      </w:rPr>
    </w:lvl>
    <w:lvl w:ilvl="2" w:tplc="0136B9C4">
      <w:start w:val="1"/>
      <w:numFmt w:val="bullet"/>
      <w:lvlText w:val="•"/>
      <w:lvlJc w:val="left"/>
      <w:pPr>
        <w:ind w:left="2372" w:hanging="226"/>
      </w:pPr>
      <w:rPr>
        <w:rFonts w:hint="default"/>
      </w:rPr>
    </w:lvl>
    <w:lvl w:ilvl="3" w:tplc="46C42D32">
      <w:start w:val="1"/>
      <w:numFmt w:val="bullet"/>
      <w:lvlText w:val="•"/>
      <w:lvlJc w:val="left"/>
      <w:pPr>
        <w:ind w:left="3228" w:hanging="226"/>
      </w:pPr>
      <w:rPr>
        <w:rFonts w:hint="default"/>
      </w:rPr>
    </w:lvl>
    <w:lvl w:ilvl="4" w:tplc="344EF65E">
      <w:start w:val="1"/>
      <w:numFmt w:val="bullet"/>
      <w:lvlText w:val="•"/>
      <w:lvlJc w:val="left"/>
      <w:pPr>
        <w:ind w:left="4084" w:hanging="226"/>
      </w:pPr>
      <w:rPr>
        <w:rFonts w:hint="default"/>
      </w:rPr>
    </w:lvl>
    <w:lvl w:ilvl="5" w:tplc="2326EB58">
      <w:start w:val="1"/>
      <w:numFmt w:val="bullet"/>
      <w:lvlText w:val="•"/>
      <w:lvlJc w:val="left"/>
      <w:pPr>
        <w:ind w:left="4940" w:hanging="226"/>
      </w:pPr>
      <w:rPr>
        <w:rFonts w:hint="default"/>
      </w:rPr>
    </w:lvl>
    <w:lvl w:ilvl="6" w:tplc="410CD410">
      <w:start w:val="1"/>
      <w:numFmt w:val="bullet"/>
      <w:lvlText w:val="•"/>
      <w:lvlJc w:val="left"/>
      <w:pPr>
        <w:ind w:left="5796" w:hanging="226"/>
      </w:pPr>
      <w:rPr>
        <w:rFonts w:hint="default"/>
      </w:rPr>
    </w:lvl>
    <w:lvl w:ilvl="7" w:tplc="FEA4647A">
      <w:start w:val="1"/>
      <w:numFmt w:val="bullet"/>
      <w:lvlText w:val="•"/>
      <w:lvlJc w:val="left"/>
      <w:pPr>
        <w:ind w:left="6652" w:hanging="226"/>
      </w:pPr>
      <w:rPr>
        <w:rFonts w:hint="default"/>
      </w:rPr>
    </w:lvl>
    <w:lvl w:ilvl="8" w:tplc="3CD401E8">
      <w:start w:val="1"/>
      <w:numFmt w:val="bullet"/>
      <w:lvlText w:val="•"/>
      <w:lvlJc w:val="left"/>
      <w:pPr>
        <w:ind w:left="7508" w:hanging="226"/>
      </w:pPr>
      <w:rPr>
        <w:rFonts w:hint="default"/>
      </w:rPr>
    </w:lvl>
  </w:abstractNum>
  <w:abstractNum w:abstractNumId="23">
    <w:nsid w:val="48232FF6"/>
    <w:multiLevelType w:val="multilevel"/>
    <w:tmpl w:val="045A3644"/>
    <w:lvl w:ilvl="0">
      <w:start w:val="6"/>
      <w:numFmt w:val="decimal"/>
      <w:lvlText w:val="%1"/>
      <w:lvlJc w:val="left"/>
      <w:pPr>
        <w:ind w:left="1402" w:hanging="423"/>
      </w:pPr>
      <w:rPr>
        <w:rFonts w:hint="default"/>
      </w:rPr>
    </w:lvl>
    <w:lvl w:ilvl="1">
      <w:start w:val="1"/>
      <w:numFmt w:val="decimal"/>
      <w:lvlText w:val="%1.%2."/>
      <w:lvlJc w:val="left"/>
      <w:pPr>
        <w:ind w:left="1402" w:hanging="423"/>
      </w:pPr>
      <w:rPr>
        <w:rFonts w:ascii="Times New Roman" w:eastAsia="Times New Roman" w:hAnsi="Times New Roman" w:hint="default"/>
        <w:w w:val="100"/>
        <w:sz w:val="24"/>
        <w:szCs w:val="24"/>
      </w:rPr>
    </w:lvl>
    <w:lvl w:ilvl="2">
      <w:start w:val="1"/>
      <w:numFmt w:val="decimal"/>
      <w:lvlText w:val="%1.%2.%3."/>
      <w:lvlJc w:val="left"/>
      <w:pPr>
        <w:ind w:left="2032" w:hanging="601"/>
      </w:pPr>
      <w:rPr>
        <w:rFonts w:ascii="Times New Roman" w:eastAsia="Times New Roman" w:hAnsi="Times New Roman" w:hint="default"/>
        <w:w w:val="100"/>
        <w:sz w:val="24"/>
        <w:szCs w:val="24"/>
      </w:rPr>
    </w:lvl>
    <w:lvl w:ilvl="3">
      <w:start w:val="1"/>
      <w:numFmt w:val="decimal"/>
      <w:lvlText w:val="%1.%2.%3.%4."/>
      <w:lvlJc w:val="left"/>
      <w:pPr>
        <w:ind w:left="2934" w:hanging="783"/>
      </w:pPr>
      <w:rPr>
        <w:rFonts w:ascii="Times New Roman" w:eastAsia="Times New Roman" w:hAnsi="Times New Roman" w:hint="default"/>
        <w:w w:val="100"/>
        <w:sz w:val="24"/>
        <w:szCs w:val="24"/>
      </w:rPr>
    </w:lvl>
    <w:lvl w:ilvl="4">
      <w:start w:val="1"/>
      <w:numFmt w:val="lowerLetter"/>
      <w:lvlText w:val="%5."/>
      <w:lvlJc w:val="left"/>
      <w:pPr>
        <w:ind w:left="3097" w:hanging="226"/>
      </w:pPr>
      <w:rPr>
        <w:rFonts w:ascii="Times New Roman" w:eastAsia="Times New Roman" w:hAnsi="Times New Roman" w:hint="default"/>
        <w:spacing w:val="-1"/>
        <w:w w:val="100"/>
        <w:sz w:val="24"/>
        <w:szCs w:val="24"/>
      </w:rPr>
    </w:lvl>
    <w:lvl w:ilvl="5">
      <w:start w:val="1"/>
      <w:numFmt w:val="bullet"/>
      <w:lvlText w:val="•"/>
      <w:lvlJc w:val="left"/>
      <w:pPr>
        <w:ind w:left="4848" w:hanging="226"/>
      </w:pPr>
      <w:rPr>
        <w:rFonts w:hint="default"/>
      </w:rPr>
    </w:lvl>
    <w:lvl w:ilvl="6">
      <w:start w:val="1"/>
      <w:numFmt w:val="bullet"/>
      <w:lvlText w:val="•"/>
      <w:lvlJc w:val="left"/>
      <w:pPr>
        <w:ind w:left="5722" w:hanging="226"/>
      </w:pPr>
      <w:rPr>
        <w:rFonts w:hint="default"/>
      </w:rPr>
    </w:lvl>
    <w:lvl w:ilvl="7">
      <w:start w:val="1"/>
      <w:numFmt w:val="bullet"/>
      <w:lvlText w:val="•"/>
      <w:lvlJc w:val="left"/>
      <w:pPr>
        <w:ind w:left="6597" w:hanging="226"/>
      </w:pPr>
      <w:rPr>
        <w:rFonts w:hint="default"/>
      </w:rPr>
    </w:lvl>
    <w:lvl w:ilvl="8">
      <w:start w:val="1"/>
      <w:numFmt w:val="bullet"/>
      <w:lvlText w:val="•"/>
      <w:lvlJc w:val="left"/>
      <w:pPr>
        <w:ind w:left="7471" w:hanging="226"/>
      </w:pPr>
      <w:rPr>
        <w:rFonts w:hint="default"/>
      </w:rPr>
    </w:lvl>
  </w:abstractNum>
  <w:abstractNum w:abstractNumId="24">
    <w:nsid w:val="48DC528D"/>
    <w:multiLevelType w:val="hybridMultilevel"/>
    <w:tmpl w:val="710EB20A"/>
    <w:lvl w:ilvl="0" w:tplc="9968ABE6">
      <w:start w:val="1"/>
      <w:numFmt w:val="bullet"/>
      <w:lvlText w:val="-"/>
      <w:lvlJc w:val="left"/>
      <w:pPr>
        <w:ind w:left="244" w:hanging="142"/>
      </w:pPr>
      <w:rPr>
        <w:rFonts w:ascii="Times New Roman" w:eastAsia="Times New Roman" w:hAnsi="Times New Roman" w:hint="default"/>
        <w:w w:val="100"/>
        <w:sz w:val="24"/>
        <w:szCs w:val="24"/>
      </w:rPr>
    </w:lvl>
    <w:lvl w:ilvl="1" w:tplc="365CCBC6">
      <w:start w:val="1"/>
      <w:numFmt w:val="bullet"/>
      <w:lvlText w:val="•"/>
      <w:lvlJc w:val="left"/>
      <w:pPr>
        <w:ind w:left="846" w:hanging="142"/>
      </w:pPr>
      <w:rPr>
        <w:rFonts w:hint="default"/>
      </w:rPr>
    </w:lvl>
    <w:lvl w:ilvl="2" w:tplc="090A218A">
      <w:start w:val="1"/>
      <w:numFmt w:val="bullet"/>
      <w:lvlText w:val="•"/>
      <w:lvlJc w:val="left"/>
      <w:pPr>
        <w:ind w:left="1453" w:hanging="142"/>
      </w:pPr>
      <w:rPr>
        <w:rFonts w:hint="default"/>
      </w:rPr>
    </w:lvl>
    <w:lvl w:ilvl="3" w:tplc="1FB27762">
      <w:start w:val="1"/>
      <w:numFmt w:val="bullet"/>
      <w:lvlText w:val="•"/>
      <w:lvlJc w:val="left"/>
      <w:pPr>
        <w:ind w:left="2059" w:hanging="142"/>
      </w:pPr>
      <w:rPr>
        <w:rFonts w:hint="default"/>
      </w:rPr>
    </w:lvl>
    <w:lvl w:ilvl="4" w:tplc="8F7E6C7E">
      <w:start w:val="1"/>
      <w:numFmt w:val="bullet"/>
      <w:lvlText w:val="•"/>
      <w:lvlJc w:val="left"/>
      <w:pPr>
        <w:ind w:left="2666" w:hanging="142"/>
      </w:pPr>
      <w:rPr>
        <w:rFonts w:hint="default"/>
      </w:rPr>
    </w:lvl>
    <w:lvl w:ilvl="5" w:tplc="9356E022">
      <w:start w:val="1"/>
      <w:numFmt w:val="bullet"/>
      <w:lvlText w:val="•"/>
      <w:lvlJc w:val="left"/>
      <w:pPr>
        <w:ind w:left="3273" w:hanging="142"/>
      </w:pPr>
      <w:rPr>
        <w:rFonts w:hint="default"/>
      </w:rPr>
    </w:lvl>
    <w:lvl w:ilvl="6" w:tplc="30B85602">
      <w:start w:val="1"/>
      <w:numFmt w:val="bullet"/>
      <w:lvlText w:val="•"/>
      <w:lvlJc w:val="left"/>
      <w:pPr>
        <w:ind w:left="3879" w:hanging="142"/>
      </w:pPr>
      <w:rPr>
        <w:rFonts w:hint="default"/>
      </w:rPr>
    </w:lvl>
    <w:lvl w:ilvl="7" w:tplc="0ABC50F0">
      <w:start w:val="1"/>
      <w:numFmt w:val="bullet"/>
      <w:lvlText w:val="•"/>
      <w:lvlJc w:val="left"/>
      <w:pPr>
        <w:ind w:left="4486" w:hanging="142"/>
      </w:pPr>
      <w:rPr>
        <w:rFonts w:hint="default"/>
      </w:rPr>
    </w:lvl>
    <w:lvl w:ilvl="8" w:tplc="582AC0DC">
      <w:start w:val="1"/>
      <w:numFmt w:val="bullet"/>
      <w:lvlText w:val="•"/>
      <w:lvlJc w:val="left"/>
      <w:pPr>
        <w:ind w:left="5092" w:hanging="142"/>
      </w:pPr>
      <w:rPr>
        <w:rFonts w:hint="default"/>
      </w:rPr>
    </w:lvl>
  </w:abstractNum>
  <w:abstractNum w:abstractNumId="25">
    <w:nsid w:val="4FCD271E"/>
    <w:multiLevelType w:val="multilevel"/>
    <w:tmpl w:val="385C8FB4"/>
    <w:lvl w:ilvl="0">
      <w:start w:val="4"/>
      <w:numFmt w:val="decimal"/>
      <w:lvlText w:val="%1"/>
      <w:lvlJc w:val="left"/>
      <w:pPr>
        <w:ind w:left="1426" w:hanging="420"/>
      </w:pPr>
      <w:rPr>
        <w:rFonts w:hint="default"/>
      </w:rPr>
    </w:lvl>
    <w:lvl w:ilvl="1">
      <w:start w:val="1"/>
      <w:numFmt w:val="decimal"/>
      <w:lvlText w:val="%1.%2."/>
      <w:lvlJc w:val="left"/>
      <w:pPr>
        <w:ind w:left="1426" w:hanging="420"/>
      </w:pPr>
      <w:rPr>
        <w:rFonts w:ascii="Times New Roman" w:eastAsia="Times New Roman" w:hAnsi="Times New Roman" w:hint="default"/>
        <w:w w:val="100"/>
        <w:sz w:val="24"/>
        <w:szCs w:val="24"/>
      </w:rPr>
    </w:lvl>
    <w:lvl w:ilvl="2">
      <w:start w:val="1"/>
      <w:numFmt w:val="decimal"/>
      <w:lvlText w:val="%1.%2.%3."/>
      <w:lvlJc w:val="left"/>
      <w:pPr>
        <w:ind w:left="2032" w:hanging="601"/>
      </w:pPr>
      <w:rPr>
        <w:rFonts w:ascii="Times New Roman" w:eastAsia="Times New Roman" w:hAnsi="Times New Roman" w:hint="default"/>
        <w:w w:val="100"/>
        <w:sz w:val="24"/>
        <w:szCs w:val="24"/>
      </w:rPr>
    </w:lvl>
    <w:lvl w:ilvl="3">
      <w:start w:val="1"/>
      <w:numFmt w:val="bullet"/>
      <w:lvlText w:val="•"/>
      <w:lvlJc w:val="left"/>
      <w:pPr>
        <w:ind w:left="3635" w:hanging="601"/>
      </w:pPr>
      <w:rPr>
        <w:rFonts w:hint="default"/>
      </w:rPr>
    </w:lvl>
    <w:lvl w:ilvl="4">
      <w:start w:val="1"/>
      <w:numFmt w:val="bullet"/>
      <w:lvlText w:val="•"/>
      <w:lvlJc w:val="left"/>
      <w:pPr>
        <w:ind w:left="4433" w:hanging="601"/>
      </w:pPr>
      <w:rPr>
        <w:rFonts w:hint="default"/>
      </w:rPr>
    </w:lvl>
    <w:lvl w:ilvl="5">
      <w:start w:val="1"/>
      <w:numFmt w:val="bullet"/>
      <w:lvlText w:val="•"/>
      <w:lvlJc w:val="left"/>
      <w:pPr>
        <w:ind w:left="5231" w:hanging="601"/>
      </w:pPr>
      <w:rPr>
        <w:rFonts w:hint="default"/>
      </w:rPr>
    </w:lvl>
    <w:lvl w:ilvl="6">
      <w:start w:val="1"/>
      <w:numFmt w:val="bullet"/>
      <w:lvlText w:val="•"/>
      <w:lvlJc w:val="left"/>
      <w:pPr>
        <w:ind w:left="6028" w:hanging="601"/>
      </w:pPr>
      <w:rPr>
        <w:rFonts w:hint="default"/>
      </w:rPr>
    </w:lvl>
    <w:lvl w:ilvl="7">
      <w:start w:val="1"/>
      <w:numFmt w:val="bullet"/>
      <w:lvlText w:val="•"/>
      <w:lvlJc w:val="left"/>
      <w:pPr>
        <w:ind w:left="6826" w:hanging="601"/>
      </w:pPr>
      <w:rPr>
        <w:rFonts w:hint="default"/>
      </w:rPr>
    </w:lvl>
    <w:lvl w:ilvl="8">
      <w:start w:val="1"/>
      <w:numFmt w:val="bullet"/>
      <w:lvlText w:val="•"/>
      <w:lvlJc w:val="left"/>
      <w:pPr>
        <w:ind w:left="7624" w:hanging="601"/>
      </w:pPr>
      <w:rPr>
        <w:rFonts w:hint="default"/>
      </w:rPr>
    </w:lvl>
  </w:abstractNum>
  <w:abstractNum w:abstractNumId="26">
    <w:nsid w:val="528E6B39"/>
    <w:multiLevelType w:val="hybridMultilevel"/>
    <w:tmpl w:val="577486AC"/>
    <w:lvl w:ilvl="0" w:tplc="1A5CB9F8">
      <w:start w:val="1"/>
      <w:numFmt w:val="bullet"/>
      <w:lvlText w:val="-"/>
      <w:lvlJc w:val="left"/>
      <w:pPr>
        <w:ind w:left="242" w:hanging="140"/>
      </w:pPr>
      <w:rPr>
        <w:rFonts w:ascii="Times New Roman" w:eastAsia="Times New Roman" w:hAnsi="Times New Roman" w:hint="default"/>
        <w:w w:val="100"/>
        <w:sz w:val="24"/>
        <w:szCs w:val="24"/>
      </w:rPr>
    </w:lvl>
    <w:lvl w:ilvl="1" w:tplc="0B947982">
      <w:start w:val="1"/>
      <w:numFmt w:val="bullet"/>
      <w:lvlText w:val="•"/>
      <w:lvlJc w:val="left"/>
      <w:pPr>
        <w:ind w:left="847" w:hanging="140"/>
      </w:pPr>
      <w:rPr>
        <w:rFonts w:hint="default"/>
      </w:rPr>
    </w:lvl>
    <w:lvl w:ilvl="2" w:tplc="04081BF4">
      <w:start w:val="1"/>
      <w:numFmt w:val="bullet"/>
      <w:lvlText w:val="•"/>
      <w:lvlJc w:val="left"/>
      <w:pPr>
        <w:ind w:left="1455" w:hanging="140"/>
      </w:pPr>
      <w:rPr>
        <w:rFonts w:hint="default"/>
      </w:rPr>
    </w:lvl>
    <w:lvl w:ilvl="3" w:tplc="BADE7AB6">
      <w:start w:val="1"/>
      <w:numFmt w:val="bullet"/>
      <w:lvlText w:val="•"/>
      <w:lvlJc w:val="left"/>
      <w:pPr>
        <w:ind w:left="2063" w:hanging="140"/>
      </w:pPr>
      <w:rPr>
        <w:rFonts w:hint="default"/>
      </w:rPr>
    </w:lvl>
    <w:lvl w:ilvl="4" w:tplc="1520F01A">
      <w:start w:val="1"/>
      <w:numFmt w:val="bullet"/>
      <w:lvlText w:val="•"/>
      <w:lvlJc w:val="left"/>
      <w:pPr>
        <w:ind w:left="2671" w:hanging="140"/>
      </w:pPr>
      <w:rPr>
        <w:rFonts w:hint="default"/>
      </w:rPr>
    </w:lvl>
    <w:lvl w:ilvl="5" w:tplc="AA924024">
      <w:start w:val="1"/>
      <w:numFmt w:val="bullet"/>
      <w:lvlText w:val="•"/>
      <w:lvlJc w:val="left"/>
      <w:pPr>
        <w:ind w:left="3279" w:hanging="140"/>
      </w:pPr>
      <w:rPr>
        <w:rFonts w:hint="default"/>
      </w:rPr>
    </w:lvl>
    <w:lvl w:ilvl="6" w:tplc="EF82EE70">
      <w:start w:val="1"/>
      <w:numFmt w:val="bullet"/>
      <w:lvlText w:val="•"/>
      <w:lvlJc w:val="left"/>
      <w:pPr>
        <w:ind w:left="3886" w:hanging="140"/>
      </w:pPr>
      <w:rPr>
        <w:rFonts w:hint="default"/>
      </w:rPr>
    </w:lvl>
    <w:lvl w:ilvl="7" w:tplc="EC8AE92E">
      <w:start w:val="1"/>
      <w:numFmt w:val="bullet"/>
      <w:lvlText w:val="•"/>
      <w:lvlJc w:val="left"/>
      <w:pPr>
        <w:ind w:left="4494" w:hanging="140"/>
      </w:pPr>
      <w:rPr>
        <w:rFonts w:hint="default"/>
      </w:rPr>
    </w:lvl>
    <w:lvl w:ilvl="8" w:tplc="0614A97E">
      <w:start w:val="1"/>
      <w:numFmt w:val="bullet"/>
      <w:lvlText w:val="•"/>
      <w:lvlJc w:val="left"/>
      <w:pPr>
        <w:ind w:left="5102" w:hanging="140"/>
      </w:pPr>
      <w:rPr>
        <w:rFonts w:hint="default"/>
      </w:rPr>
    </w:lvl>
  </w:abstractNum>
  <w:abstractNum w:abstractNumId="27">
    <w:nsid w:val="55752158"/>
    <w:multiLevelType w:val="multilevel"/>
    <w:tmpl w:val="0492A13C"/>
    <w:lvl w:ilvl="0">
      <w:start w:val="4"/>
      <w:numFmt w:val="decimal"/>
      <w:lvlText w:val="%1"/>
      <w:lvlJc w:val="left"/>
      <w:pPr>
        <w:ind w:left="860" w:hanging="420"/>
      </w:pPr>
      <w:rPr>
        <w:rFonts w:hint="default"/>
      </w:rPr>
    </w:lvl>
    <w:lvl w:ilvl="1">
      <w:start w:val="2"/>
      <w:numFmt w:val="decimal"/>
      <w:lvlText w:val="%1.%2."/>
      <w:lvlJc w:val="left"/>
      <w:pPr>
        <w:ind w:left="860" w:hanging="420"/>
      </w:pPr>
      <w:rPr>
        <w:rFonts w:hint="default"/>
        <w:u w:val="single"/>
      </w:rPr>
    </w:lvl>
    <w:lvl w:ilvl="2">
      <w:start w:val="1"/>
      <w:numFmt w:val="decimal"/>
      <w:lvlText w:val="%1.%2.%3."/>
      <w:lvlJc w:val="left"/>
      <w:pPr>
        <w:ind w:left="1040" w:hanging="600"/>
      </w:pPr>
      <w:rPr>
        <w:rFonts w:hint="default"/>
        <w:b/>
        <w:u w:val="single"/>
      </w:rPr>
    </w:lvl>
    <w:lvl w:ilvl="3">
      <w:start w:val="1"/>
      <w:numFmt w:val="bullet"/>
      <w:lvlText w:val="•"/>
      <w:lvlJc w:val="left"/>
      <w:pPr>
        <w:ind w:left="2857" w:hanging="600"/>
      </w:pPr>
      <w:rPr>
        <w:rFonts w:hint="default"/>
      </w:rPr>
    </w:lvl>
    <w:lvl w:ilvl="4">
      <w:start w:val="1"/>
      <w:numFmt w:val="bullet"/>
      <w:lvlText w:val="•"/>
      <w:lvlJc w:val="left"/>
      <w:pPr>
        <w:ind w:left="3766" w:hanging="600"/>
      </w:pPr>
      <w:rPr>
        <w:rFonts w:hint="default"/>
      </w:rPr>
    </w:lvl>
    <w:lvl w:ilvl="5">
      <w:start w:val="1"/>
      <w:numFmt w:val="bullet"/>
      <w:lvlText w:val="•"/>
      <w:lvlJc w:val="left"/>
      <w:pPr>
        <w:ind w:left="4675" w:hanging="600"/>
      </w:pPr>
      <w:rPr>
        <w:rFonts w:hint="default"/>
      </w:rPr>
    </w:lvl>
    <w:lvl w:ilvl="6">
      <w:start w:val="1"/>
      <w:numFmt w:val="bullet"/>
      <w:lvlText w:val="•"/>
      <w:lvlJc w:val="left"/>
      <w:pPr>
        <w:ind w:left="5584" w:hanging="600"/>
      </w:pPr>
      <w:rPr>
        <w:rFonts w:hint="default"/>
      </w:rPr>
    </w:lvl>
    <w:lvl w:ilvl="7">
      <w:start w:val="1"/>
      <w:numFmt w:val="bullet"/>
      <w:lvlText w:val="•"/>
      <w:lvlJc w:val="left"/>
      <w:pPr>
        <w:ind w:left="6493" w:hanging="600"/>
      </w:pPr>
      <w:rPr>
        <w:rFonts w:hint="default"/>
      </w:rPr>
    </w:lvl>
    <w:lvl w:ilvl="8">
      <w:start w:val="1"/>
      <w:numFmt w:val="bullet"/>
      <w:lvlText w:val="•"/>
      <w:lvlJc w:val="left"/>
      <w:pPr>
        <w:ind w:left="7402" w:hanging="600"/>
      </w:pPr>
      <w:rPr>
        <w:rFonts w:hint="default"/>
      </w:rPr>
    </w:lvl>
  </w:abstractNum>
  <w:abstractNum w:abstractNumId="28">
    <w:nsid w:val="597404AF"/>
    <w:multiLevelType w:val="hybridMultilevel"/>
    <w:tmpl w:val="9C7E24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5979498A"/>
    <w:multiLevelType w:val="hybridMultilevel"/>
    <w:tmpl w:val="E09663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nsid w:val="5B17580D"/>
    <w:multiLevelType w:val="hybridMultilevel"/>
    <w:tmpl w:val="744C29CC"/>
    <w:lvl w:ilvl="0" w:tplc="D6565744">
      <w:start w:val="1"/>
      <w:numFmt w:val="decimal"/>
      <w:lvlText w:val="%1."/>
      <w:lvlJc w:val="left"/>
      <w:pPr>
        <w:ind w:left="1160" w:hanging="720"/>
      </w:pPr>
      <w:rPr>
        <w:rFonts w:ascii="Calibri" w:eastAsia="Calibri" w:hAnsi="Calibri" w:hint="default"/>
        <w:w w:val="100"/>
        <w:sz w:val="22"/>
        <w:szCs w:val="22"/>
      </w:rPr>
    </w:lvl>
    <w:lvl w:ilvl="1" w:tplc="1C566760">
      <w:start w:val="1"/>
      <w:numFmt w:val="bullet"/>
      <w:lvlText w:val="•"/>
      <w:lvlJc w:val="left"/>
      <w:pPr>
        <w:ind w:left="1966" w:hanging="720"/>
      </w:pPr>
      <w:rPr>
        <w:rFonts w:hint="default"/>
      </w:rPr>
    </w:lvl>
    <w:lvl w:ilvl="2" w:tplc="6CDC8BFE">
      <w:start w:val="1"/>
      <w:numFmt w:val="bullet"/>
      <w:lvlText w:val="•"/>
      <w:lvlJc w:val="left"/>
      <w:pPr>
        <w:ind w:left="2772" w:hanging="720"/>
      </w:pPr>
      <w:rPr>
        <w:rFonts w:hint="default"/>
      </w:rPr>
    </w:lvl>
    <w:lvl w:ilvl="3" w:tplc="1AA6AA4E">
      <w:start w:val="1"/>
      <w:numFmt w:val="bullet"/>
      <w:lvlText w:val="•"/>
      <w:lvlJc w:val="left"/>
      <w:pPr>
        <w:ind w:left="3578" w:hanging="720"/>
      </w:pPr>
      <w:rPr>
        <w:rFonts w:hint="default"/>
      </w:rPr>
    </w:lvl>
    <w:lvl w:ilvl="4" w:tplc="FDB0037A">
      <w:start w:val="1"/>
      <w:numFmt w:val="bullet"/>
      <w:lvlText w:val="•"/>
      <w:lvlJc w:val="left"/>
      <w:pPr>
        <w:ind w:left="4384" w:hanging="720"/>
      </w:pPr>
      <w:rPr>
        <w:rFonts w:hint="default"/>
      </w:rPr>
    </w:lvl>
    <w:lvl w:ilvl="5" w:tplc="D488E7E0">
      <w:start w:val="1"/>
      <w:numFmt w:val="bullet"/>
      <w:lvlText w:val="•"/>
      <w:lvlJc w:val="left"/>
      <w:pPr>
        <w:ind w:left="5190" w:hanging="720"/>
      </w:pPr>
      <w:rPr>
        <w:rFonts w:hint="default"/>
      </w:rPr>
    </w:lvl>
    <w:lvl w:ilvl="6" w:tplc="16923956">
      <w:start w:val="1"/>
      <w:numFmt w:val="bullet"/>
      <w:lvlText w:val="•"/>
      <w:lvlJc w:val="left"/>
      <w:pPr>
        <w:ind w:left="5996" w:hanging="720"/>
      </w:pPr>
      <w:rPr>
        <w:rFonts w:hint="default"/>
      </w:rPr>
    </w:lvl>
    <w:lvl w:ilvl="7" w:tplc="05B419E6">
      <w:start w:val="1"/>
      <w:numFmt w:val="bullet"/>
      <w:lvlText w:val="•"/>
      <w:lvlJc w:val="left"/>
      <w:pPr>
        <w:ind w:left="6802" w:hanging="720"/>
      </w:pPr>
      <w:rPr>
        <w:rFonts w:hint="default"/>
      </w:rPr>
    </w:lvl>
    <w:lvl w:ilvl="8" w:tplc="FD38FED8">
      <w:start w:val="1"/>
      <w:numFmt w:val="bullet"/>
      <w:lvlText w:val="•"/>
      <w:lvlJc w:val="left"/>
      <w:pPr>
        <w:ind w:left="7608" w:hanging="720"/>
      </w:pPr>
      <w:rPr>
        <w:rFonts w:hint="default"/>
      </w:rPr>
    </w:lvl>
  </w:abstractNum>
  <w:abstractNum w:abstractNumId="31">
    <w:nsid w:val="613F09FA"/>
    <w:multiLevelType w:val="hybridMultilevel"/>
    <w:tmpl w:val="C21EB1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6CAD750D"/>
    <w:multiLevelType w:val="hybridMultilevel"/>
    <w:tmpl w:val="9FBEED68"/>
    <w:lvl w:ilvl="0" w:tplc="2EFE1858">
      <w:start w:val="1"/>
      <w:numFmt w:val="decimal"/>
      <w:pStyle w:val="Heading2"/>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DAF297B"/>
    <w:multiLevelType w:val="hybridMultilevel"/>
    <w:tmpl w:val="3F725C28"/>
    <w:lvl w:ilvl="0" w:tplc="04090001">
      <w:start w:val="1"/>
      <w:numFmt w:val="bullet"/>
      <w:lvlText w:val=""/>
      <w:lvlJc w:val="left"/>
      <w:pPr>
        <w:ind w:left="2850" w:hanging="360"/>
      </w:pPr>
      <w:rPr>
        <w:rFonts w:ascii="Symbol" w:hAnsi="Symbol" w:hint="default"/>
      </w:rPr>
    </w:lvl>
    <w:lvl w:ilvl="1" w:tplc="04090003">
      <w:start w:val="1"/>
      <w:numFmt w:val="bullet"/>
      <w:lvlText w:val="o"/>
      <w:lvlJc w:val="left"/>
      <w:pPr>
        <w:ind w:left="3570" w:hanging="360"/>
      </w:pPr>
      <w:rPr>
        <w:rFonts w:ascii="Courier New" w:hAnsi="Courier New" w:cs="Courier New" w:hint="default"/>
      </w:rPr>
    </w:lvl>
    <w:lvl w:ilvl="2" w:tplc="04090005">
      <w:start w:val="1"/>
      <w:numFmt w:val="bullet"/>
      <w:lvlText w:val=""/>
      <w:lvlJc w:val="left"/>
      <w:pPr>
        <w:ind w:left="4290" w:hanging="360"/>
      </w:pPr>
      <w:rPr>
        <w:rFonts w:ascii="Wingdings" w:hAnsi="Wingdings" w:hint="default"/>
      </w:rPr>
    </w:lvl>
    <w:lvl w:ilvl="3" w:tplc="04090001">
      <w:start w:val="1"/>
      <w:numFmt w:val="bullet"/>
      <w:lvlText w:val=""/>
      <w:lvlJc w:val="left"/>
      <w:pPr>
        <w:ind w:left="5010" w:hanging="360"/>
      </w:pPr>
      <w:rPr>
        <w:rFonts w:ascii="Symbol" w:hAnsi="Symbol" w:hint="default"/>
      </w:rPr>
    </w:lvl>
    <w:lvl w:ilvl="4" w:tplc="04090003">
      <w:start w:val="1"/>
      <w:numFmt w:val="bullet"/>
      <w:lvlText w:val="o"/>
      <w:lvlJc w:val="left"/>
      <w:pPr>
        <w:ind w:left="5730" w:hanging="360"/>
      </w:pPr>
      <w:rPr>
        <w:rFonts w:ascii="Courier New" w:hAnsi="Courier New" w:cs="Courier New" w:hint="default"/>
      </w:rPr>
    </w:lvl>
    <w:lvl w:ilvl="5" w:tplc="04090005">
      <w:start w:val="1"/>
      <w:numFmt w:val="bullet"/>
      <w:lvlText w:val=""/>
      <w:lvlJc w:val="left"/>
      <w:pPr>
        <w:ind w:left="6450" w:hanging="360"/>
      </w:pPr>
      <w:rPr>
        <w:rFonts w:ascii="Wingdings" w:hAnsi="Wingdings" w:hint="default"/>
      </w:rPr>
    </w:lvl>
    <w:lvl w:ilvl="6" w:tplc="04090001">
      <w:start w:val="1"/>
      <w:numFmt w:val="bullet"/>
      <w:lvlText w:val=""/>
      <w:lvlJc w:val="left"/>
      <w:pPr>
        <w:ind w:left="7170" w:hanging="360"/>
      </w:pPr>
      <w:rPr>
        <w:rFonts w:ascii="Symbol" w:hAnsi="Symbol" w:hint="default"/>
      </w:rPr>
    </w:lvl>
    <w:lvl w:ilvl="7" w:tplc="04090003">
      <w:start w:val="1"/>
      <w:numFmt w:val="bullet"/>
      <w:lvlText w:val="o"/>
      <w:lvlJc w:val="left"/>
      <w:pPr>
        <w:ind w:left="7890" w:hanging="360"/>
      </w:pPr>
      <w:rPr>
        <w:rFonts w:ascii="Courier New" w:hAnsi="Courier New" w:cs="Courier New" w:hint="default"/>
      </w:rPr>
    </w:lvl>
    <w:lvl w:ilvl="8" w:tplc="04090005">
      <w:start w:val="1"/>
      <w:numFmt w:val="bullet"/>
      <w:lvlText w:val=""/>
      <w:lvlJc w:val="left"/>
      <w:pPr>
        <w:ind w:left="8610" w:hanging="360"/>
      </w:pPr>
      <w:rPr>
        <w:rFonts w:ascii="Wingdings" w:hAnsi="Wingdings" w:hint="default"/>
      </w:rPr>
    </w:lvl>
  </w:abstractNum>
  <w:abstractNum w:abstractNumId="34">
    <w:nsid w:val="743852FF"/>
    <w:multiLevelType w:val="hybridMultilevel"/>
    <w:tmpl w:val="AFB65658"/>
    <w:lvl w:ilvl="0" w:tplc="F1503638">
      <w:start w:val="1"/>
      <w:numFmt w:val="bullet"/>
      <w:lvlText w:val="-"/>
      <w:lvlJc w:val="left"/>
      <w:pPr>
        <w:ind w:left="440" w:hanging="149"/>
      </w:pPr>
      <w:rPr>
        <w:rFonts w:ascii="Times New Roman" w:eastAsia="Times New Roman" w:hAnsi="Times New Roman" w:hint="default"/>
        <w:w w:val="100"/>
        <w:sz w:val="24"/>
        <w:szCs w:val="24"/>
      </w:rPr>
    </w:lvl>
    <w:lvl w:ilvl="1" w:tplc="4ECE8EF6">
      <w:start w:val="1"/>
      <w:numFmt w:val="bullet"/>
      <w:lvlText w:val="•"/>
      <w:lvlJc w:val="left"/>
      <w:pPr>
        <w:ind w:left="1318" w:hanging="149"/>
      </w:pPr>
      <w:rPr>
        <w:rFonts w:hint="default"/>
      </w:rPr>
    </w:lvl>
    <w:lvl w:ilvl="2" w:tplc="F678249E">
      <w:start w:val="1"/>
      <w:numFmt w:val="bullet"/>
      <w:lvlText w:val="•"/>
      <w:lvlJc w:val="left"/>
      <w:pPr>
        <w:ind w:left="2196" w:hanging="149"/>
      </w:pPr>
      <w:rPr>
        <w:rFonts w:hint="default"/>
      </w:rPr>
    </w:lvl>
    <w:lvl w:ilvl="3" w:tplc="25C0BB74">
      <w:start w:val="1"/>
      <w:numFmt w:val="bullet"/>
      <w:lvlText w:val="•"/>
      <w:lvlJc w:val="left"/>
      <w:pPr>
        <w:ind w:left="3074" w:hanging="149"/>
      </w:pPr>
      <w:rPr>
        <w:rFonts w:hint="default"/>
      </w:rPr>
    </w:lvl>
    <w:lvl w:ilvl="4" w:tplc="F6A80D48">
      <w:start w:val="1"/>
      <w:numFmt w:val="bullet"/>
      <w:lvlText w:val="•"/>
      <w:lvlJc w:val="left"/>
      <w:pPr>
        <w:ind w:left="3952" w:hanging="149"/>
      </w:pPr>
      <w:rPr>
        <w:rFonts w:hint="default"/>
      </w:rPr>
    </w:lvl>
    <w:lvl w:ilvl="5" w:tplc="F14EBC5C">
      <w:start w:val="1"/>
      <w:numFmt w:val="bullet"/>
      <w:lvlText w:val="•"/>
      <w:lvlJc w:val="left"/>
      <w:pPr>
        <w:ind w:left="4830" w:hanging="149"/>
      </w:pPr>
      <w:rPr>
        <w:rFonts w:hint="default"/>
      </w:rPr>
    </w:lvl>
    <w:lvl w:ilvl="6" w:tplc="CC8EDE56">
      <w:start w:val="1"/>
      <w:numFmt w:val="bullet"/>
      <w:lvlText w:val="•"/>
      <w:lvlJc w:val="left"/>
      <w:pPr>
        <w:ind w:left="5708" w:hanging="149"/>
      </w:pPr>
      <w:rPr>
        <w:rFonts w:hint="default"/>
      </w:rPr>
    </w:lvl>
    <w:lvl w:ilvl="7" w:tplc="2188B7A8">
      <w:start w:val="1"/>
      <w:numFmt w:val="bullet"/>
      <w:lvlText w:val="•"/>
      <w:lvlJc w:val="left"/>
      <w:pPr>
        <w:ind w:left="6586" w:hanging="149"/>
      </w:pPr>
      <w:rPr>
        <w:rFonts w:hint="default"/>
      </w:rPr>
    </w:lvl>
    <w:lvl w:ilvl="8" w:tplc="2BDE48A4">
      <w:start w:val="1"/>
      <w:numFmt w:val="bullet"/>
      <w:lvlText w:val="•"/>
      <w:lvlJc w:val="left"/>
      <w:pPr>
        <w:ind w:left="7464" w:hanging="149"/>
      </w:pPr>
      <w:rPr>
        <w:rFonts w:hint="default"/>
      </w:rPr>
    </w:lvl>
  </w:abstractNum>
  <w:abstractNum w:abstractNumId="35">
    <w:nsid w:val="752B3C86"/>
    <w:multiLevelType w:val="hybridMultilevel"/>
    <w:tmpl w:val="2D2C78F0"/>
    <w:lvl w:ilvl="0" w:tplc="294EF0A4">
      <w:start w:val="1"/>
      <w:numFmt w:val="bullet"/>
      <w:lvlText w:val="•"/>
      <w:lvlJc w:val="left"/>
      <w:pPr>
        <w:ind w:left="180" w:hanging="180"/>
      </w:pPr>
      <w:rPr>
        <w:rFonts w:ascii="Calibri" w:eastAsia="Calibri" w:hAnsi="Calibri" w:hint="default"/>
        <w:w w:val="100"/>
        <w:sz w:val="24"/>
        <w:szCs w:val="24"/>
      </w:rPr>
    </w:lvl>
    <w:lvl w:ilvl="1" w:tplc="4CD4CB1A">
      <w:start w:val="1"/>
      <w:numFmt w:val="bullet"/>
      <w:lvlText w:val="•"/>
      <w:lvlJc w:val="left"/>
      <w:pPr>
        <w:ind w:left="463" w:hanging="180"/>
      </w:pPr>
      <w:rPr>
        <w:rFonts w:hint="default"/>
      </w:rPr>
    </w:lvl>
    <w:lvl w:ilvl="2" w:tplc="218C7A1E">
      <w:start w:val="1"/>
      <w:numFmt w:val="bullet"/>
      <w:lvlText w:val="•"/>
      <w:lvlJc w:val="left"/>
      <w:pPr>
        <w:ind w:left="747" w:hanging="180"/>
      </w:pPr>
      <w:rPr>
        <w:rFonts w:hint="default"/>
      </w:rPr>
    </w:lvl>
    <w:lvl w:ilvl="3" w:tplc="74A41F16">
      <w:start w:val="1"/>
      <w:numFmt w:val="bullet"/>
      <w:lvlText w:val="•"/>
      <w:lvlJc w:val="left"/>
      <w:pPr>
        <w:ind w:left="1031" w:hanging="180"/>
      </w:pPr>
      <w:rPr>
        <w:rFonts w:hint="default"/>
      </w:rPr>
    </w:lvl>
    <w:lvl w:ilvl="4" w:tplc="126E834E">
      <w:start w:val="1"/>
      <w:numFmt w:val="bullet"/>
      <w:lvlText w:val="•"/>
      <w:lvlJc w:val="left"/>
      <w:pPr>
        <w:ind w:left="1314" w:hanging="180"/>
      </w:pPr>
      <w:rPr>
        <w:rFonts w:hint="default"/>
      </w:rPr>
    </w:lvl>
    <w:lvl w:ilvl="5" w:tplc="DDE8971C">
      <w:start w:val="1"/>
      <w:numFmt w:val="bullet"/>
      <w:lvlText w:val="•"/>
      <w:lvlJc w:val="left"/>
      <w:pPr>
        <w:ind w:left="1598" w:hanging="180"/>
      </w:pPr>
      <w:rPr>
        <w:rFonts w:hint="default"/>
      </w:rPr>
    </w:lvl>
    <w:lvl w:ilvl="6" w:tplc="7DE6410A">
      <w:start w:val="1"/>
      <w:numFmt w:val="bullet"/>
      <w:lvlText w:val="•"/>
      <w:lvlJc w:val="left"/>
      <w:pPr>
        <w:ind w:left="1882" w:hanging="180"/>
      </w:pPr>
      <w:rPr>
        <w:rFonts w:hint="default"/>
      </w:rPr>
    </w:lvl>
    <w:lvl w:ilvl="7" w:tplc="A28EB142">
      <w:start w:val="1"/>
      <w:numFmt w:val="bullet"/>
      <w:lvlText w:val="•"/>
      <w:lvlJc w:val="left"/>
      <w:pPr>
        <w:ind w:left="2166" w:hanging="180"/>
      </w:pPr>
      <w:rPr>
        <w:rFonts w:hint="default"/>
      </w:rPr>
    </w:lvl>
    <w:lvl w:ilvl="8" w:tplc="BBC027FA">
      <w:start w:val="1"/>
      <w:numFmt w:val="bullet"/>
      <w:lvlText w:val="•"/>
      <w:lvlJc w:val="left"/>
      <w:pPr>
        <w:ind w:left="2449" w:hanging="180"/>
      </w:pPr>
      <w:rPr>
        <w:rFonts w:hint="default"/>
      </w:rPr>
    </w:lvl>
  </w:abstractNum>
  <w:abstractNum w:abstractNumId="36">
    <w:nsid w:val="756E4262"/>
    <w:multiLevelType w:val="hybridMultilevel"/>
    <w:tmpl w:val="F194525E"/>
    <w:lvl w:ilvl="0" w:tplc="41362BEA">
      <w:start w:val="1"/>
      <w:numFmt w:val="bullet"/>
      <w:lvlText w:val="-"/>
      <w:lvlJc w:val="left"/>
      <w:pPr>
        <w:ind w:left="242" w:hanging="140"/>
      </w:pPr>
      <w:rPr>
        <w:rFonts w:ascii="Times New Roman" w:eastAsia="Times New Roman" w:hAnsi="Times New Roman" w:hint="default"/>
        <w:w w:val="100"/>
        <w:sz w:val="24"/>
        <w:szCs w:val="24"/>
      </w:rPr>
    </w:lvl>
    <w:lvl w:ilvl="1" w:tplc="17D22B0A">
      <w:start w:val="1"/>
      <w:numFmt w:val="bullet"/>
      <w:lvlText w:val="•"/>
      <w:lvlJc w:val="left"/>
      <w:pPr>
        <w:ind w:left="847" w:hanging="140"/>
      </w:pPr>
      <w:rPr>
        <w:rFonts w:hint="default"/>
      </w:rPr>
    </w:lvl>
    <w:lvl w:ilvl="2" w:tplc="95C2D5FE">
      <w:start w:val="1"/>
      <w:numFmt w:val="bullet"/>
      <w:lvlText w:val="•"/>
      <w:lvlJc w:val="left"/>
      <w:pPr>
        <w:ind w:left="1455" w:hanging="140"/>
      </w:pPr>
      <w:rPr>
        <w:rFonts w:hint="default"/>
      </w:rPr>
    </w:lvl>
    <w:lvl w:ilvl="3" w:tplc="F166671C">
      <w:start w:val="1"/>
      <w:numFmt w:val="bullet"/>
      <w:lvlText w:val="•"/>
      <w:lvlJc w:val="left"/>
      <w:pPr>
        <w:ind w:left="2063" w:hanging="140"/>
      </w:pPr>
      <w:rPr>
        <w:rFonts w:hint="default"/>
      </w:rPr>
    </w:lvl>
    <w:lvl w:ilvl="4" w:tplc="0DB08976">
      <w:start w:val="1"/>
      <w:numFmt w:val="bullet"/>
      <w:lvlText w:val="•"/>
      <w:lvlJc w:val="left"/>
      <w:pPr>
        <w:ind w:left="2671" w:hanging="140"/>
      </w:pPr>
      <w:rPr>
        <w:rFonts w:hint="default"/>
      </w:rPr>
    </w:lvl>
    <w:lvl w:ilvl="5" w:tplc="F91A00EA">
      <w:start w:val="1"/>
      <w:numFmt w:val="bullet"/>
      <w:lvlText w:val="•"/>
      <w:lvlJc w:val="left"/>
      <w:pPr>
        <w:ind w:left="3279" w:hanging="140"/>
      </w:pPr>
      <w:rPr>
        <w:rFonts w:hint="default"/>
      </w:rPr>
    </w:lvl>
    <w:lvl w:ilvl="6" w:tplc="58A4EFEC">
      <w:start w:val="1"/>
      <w:numFmt w:val="bullet"/>
      <w:lvlText w:val="•"/>
      <w:lvlJc w:val="left"/>
      <w:pPr>
        <w:ind w:left="3886" w:hanging="140"/>
      </w:pPr>
      <w:rPr>
        <w:rFonts w:hint="default"/>
      </w:rPr>
    </w:lvl>
    <w:lvl w:ilvl="7" w:tplc="AEE049E0">
      <w:start w:val="1"/>
      <w:numFmt w:val="bullet"/>
      <w:lvlText w:val="•"/>
      <w:lvlJc w:val="left"/>
      <w:pPr>
        <w:ind w:left="4494" w:hanging="140"/>
      </w:pPr>
      <w:rPr>
        <w:rFonts w:hint="default"/>
      </w:rPr>
    </w:lvl>
    <w:lvl w:ilvl="8" w:tplc="9D50787A">
      <w:start w:val="1"/>
      <w:numFmt w:val="bullet"/>
      <w:lvlText w:val="•"/>
      <w:lvlJc w:val="left"/>
      <w:pPr>
        <w:ind w:left="5102" w:hanging="140"/>
      </w:pPr>
      <w:rPr>
        <w:rFonts w:hint="default"/>
      </w:rPr>
    </w:lvl>
  </w:abstractNum>
  <w:abstractNum w:abstractNumId="37">
    <w:nsid w:val="769E6922"/>
    <w:multiLevelType w:val="hybridMultilevel"/>
    <w:tmpl w:val="BC5C87F8"/>
    <w:lvl w:ilvl="0" w:tplc="3A74F4B8">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79F576AE"/>
    <w:multiLevelType w:val="multilevel"/>
    <w:tmpl w:val="48A8C596"/>
    <w:lvl w:ilvl="0">
      <w:start w:val="6"/>
      <w:numFmt w:val="decimal"/>
      <w:lvlText w:val="%1"/>
      <w:lvlJc w:val="left"/>
      <w:pPr>
        <w:ind w:left="860" w:hanging="420"/>
      </w:pPr>
      <w:rPr>
        <w:rFonts w:hint="default"/>
      </w:rPr>
    </w:lvl>
    <w:lvl w:ilvl="1">
      <w:start w:val="3"/>
      <w:numFmt w:val="decimal"/>
      <w:lvlText w:val="%1.%2."/>
      <w:lvlJc w:val="left"/>
      <w:pPr>
        <w:ind w:left="860" w:hanging="420"/>
      </w:pPr>
      <w:rPr>
        <w:rFonts w:hint="default"/>
        <w:b/>
        <w:u w:val="single"/>
      </w:rPr>
    </w:lvl>
    <w:lvl w:ilvl="2">
      <w:start w:val="1"/>
      <w:numFmt w:val="decimal"/>
      <w:lvlText w:val="%1.%2.%3"/>
      <w:lvlJc w:val="left"/>
      <w:pPr>
        <w:ind w:left="980" w:hanging="540"/>
      </w:pPr>
      <w:rPr>
        <w:rFonts w:hint="default"/>
        <w:b/>
        <w:u w:val="single"/>
      </w:rPr>
    </w:lvl>
    <w:lvl w:ilvl="3">
      <w:start w:val="1"/>
      <w:numFmt w:val="decimal"/>
      <w:pStyle w:val="Heading51"/>
      <w:lvlText w:val="%1.%2.%3.%4."/>
      <w:lvlJc w:val="left"/>
      <w:pPr>
        <w:ind w:left="1220" w:hanging="7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bullet"/>
      <w:lvlText w:val="•"/>
      <w:lvlJc w:val="left"/>
      <w:pPr>
        <w:ind w:left="3220" w:hanging="780"/>
      </w:pPr>
      <w:rPr>
        <w:rFonts w:hint="default"/>
      </w:rPr>
    </w:lvl>
    <w:lvl w:ilvl="5">
      <w:start w:val="1"/>
      <w:numFmt w:val="bullet"/>
      <w:lvlText w:val="•"/>
      <w:lvlJc w:val="left"/>
      <w:pPr>
        <w:ind w:left="4220" w:hanging="780"/>
      </w:pPr>
      <w:rPr>
        <w:rFonts w:hint="default"/>
      </w:rPr>
    </w:lvl>
    <w:lvl w:ilvl="6">
      <w:start w:val="1"/>
      <w:numFmt w:val="bullet"/>
      <w:lvlText w:val="•"/>
      <w:lvlJc w:val="left"/>
      <w:pPr>
        <w:ind w:left="5220" w:hanging="780"/>
      </w:pPr>
      <w:rPr>
        <w:rFonts w:hint="default"/>
      </w:rPr>
    </w:lvl>
    <w:lvl w:ilvl="7">
      <w:start w:val="1"/>
      <w:numFmt w:val="bullet"/>
      <w:lvlText w:val="•"/>
      <w:lvlJc w:val="left"/>
      <w:pPr>
        <w:ind w:left="6220" w:hanging="780"/>
      </w:pPr>
      <w:rPr>
        <w:rFonts w:hint="default"/>
      </w:rPr>
    </w:lvl>
    <w:lvl w:ilvl="8">
      <w:start w:val="1"/>
      <w:numFmt w:val="bullet"/>
      <w:lvlText w:val="•"/>
      <w:lvlJc w:val="left"/>
      <w:pPr>
        <w:ind w:left="7220" w:hanging="780"/>
      </w:pPr>
      <w:rPr>
        <w:rFonts w:hint="default"/>
      </w:rPr>
    </w:lvl>
  </w:abstractNum>
  <w:abstractNum w:abstractNumId="39">
    <w:nsid w:val="7A851DCF"/>
    <w:multiLevelType w:val="multilevel"/>
    <w:tmpl w:val="966C2D94"/>
    <w:lvl w:ilvl="0">
      <w:start w:val="1"/>
      <w:numFmt w:val="decimal"/>
      <w:lvlText w:val="%1"/>
      <w:lvlJc w:val="left"/>
      <w:pPr>
        <w:ind w:left="1347" w:hanging="360"/>
      </w:pPr>
      <w:rPr>
        <w:rFonts w:hint="default"/>
      </w:rPr>
    </w:lvl>
    <w:lvl w:ilvl="1">
      <w:start w:val="1"/>
      <w:numFmt w:val="decimal"/>
      <w:lvlText w:val="%1.%2"/>
      <w:lvlJc w:val="left"/>
      <w:pPr>
        <w:ind w:left="1347" w:hanging="360"/>
      </w:pPr>
      <w:rPr>
        <w:rFonts w:ascii="Times New Roman" w:eastAsia="Times New Roman" w:hAnsi="Times New Roman" w:hint="default"/>
        <w:w w:val="100"/>
        <w:sz w:val="24"/>
        <w:szCs w:val="24"/>
      </w:rPr>
    </w:lvl>
    <w:lvl w:ilvl="2">
      <w:start w:val="1"/>
      <w:numFmt w:val="bullet"/>
      <w:lvlText w:val="•"/>
      <w:lvlJc w:val="left"/>
      <w:pPr>
        <w:ind w:left="2916" w:hanging="360"/>
      </w:pPr>
      <w:rPr>
        <w:rFonts w:hint="default"/>
      </w:rPr>
    </w:lvl>
    <w:lvl w:ilvl="3">
      <w:start w:val="1"/>
      <w:numFmt w:val="bullet"/>
      <w:lvlText w:val="•"/>
      <w:lvlJc w:val="left"/>
      <w:pPr>
        <w:ind w:left="3704" w:hanging="360"/>
      </w:pPr>
      <w:rPr>
        <w:rFonts w:hint="default"/>
      </w:rPr>
    </w:lvl>
    <w:lvl w:ilvl="4">
      <w:start w:val="1"/>
      <w:numFmt w:val="bullet"/>
      <w:lvlText w:val="•"/>
      <w:lvlJc w:val="left"/>
      <w:pPr>
        <w:ind w:left="4492" w:hanging="360"/>
      </w:pPr>
      <w:rPr>
        <w:rFonts w:hint="default"/>
      </w:rPr>
    </w:lvl>
    <w:lvl w:ilvl="5">
      <w:start w:val="1"/>
      <w:numFmt w:val="bullet"/>
      <w:lvlText w:val="•"/>
      <w:lvlJc w:val="left"/>
      <w:pPr>
        <w:ind w:left="5280" w:hanging="360"/>
      </w:pPr>
      <w:rPr>
        <w:rFonts w:hint="default"/>
      </w:rPr>
    </w:lvl>
    <w:lvl w:ilvl="6">
      <w:start w:val="1"/>
      <w:numFmt w:val="bullet"/>
      <w:lvlText w:val="•"/>
      <w:lvlJc w:val="left"/>
      <w:pPr>
        <w:ind w:left="6068" w:hanging="360"/>
      </w:pPr>
      <w:rPr>
        <w:rFonts w:hint="default"/>
      </w:rPr>
    </w:lvl>
    <w:lvl w:ilvl="7">
      <w:start w:val="1"/>
      <w:numFmt w:val="bullet"/>
      <w:lvlText w:val="•"/>
      <w:lvlJc w:val="left"/>
      <w:pPr>
        <w:ind w:left="6856" w:hanging="360"/>
      </w:pPr>
      <w:rPr>
        <w:rFonts w:hint="default"/>
      </w:rPr>
    </w:lvl>
    <w:lvl w:ilvl="8">
      <w:start w:val="1"/>
      <w:numFmt w:val="bullet"/>
      <w:lvlText w:val="•"/>
      <w:lvlJc w:val="left"/>
      <w:pPr>
        <w:ind w:left="7644" w:hanging="360"/>
      </w:pPr>
      <w:rPr>
        <w:rFonts w:hint="default"/>
      </w:rPr>
    </w:lvl>
  </w:abstractNum>
  <w:abstractNum w:abstractNumId="40">
    <w:nsid w:val="7BC63697"/>
    <w:multiLevelType w:val="multilevel"/>
    <w:tmpl w:val="1F38EC02"/>
    <w:lvl w:ilvl="0">
      <w:start w:val="3"/>
      <w:numFmt w:val="decimal"/>
      <w:lvlText w:val="%1"/>
      <w:lvlJc w:val="left"/>
      <w:pPr>
        <w:ind w:left="860" w:hanging="420"/>
      </w:pPr>
      <w:rPr>
        <w:rFonts w:hint="default"/>
      </w:rPr>
    </w:lvl>
    <w:lvl w:ilvl="1">
      <w:start w:val="2"/>
      <w:numFmt w:val="decimal"/>
      <w:lvlText w:val="%1.%2."/>
      <w:lvlJc w:val="left"/>
      <w:pPr>
        <w:ind w:left="860" w:hanging="420"/>
      </w:pPr>
      <w:rPr>
        <w:rFonts w:hint="default"/>
        <w:u w:val="single"/>
      </w:rPr>
    </w:lvl>
    <w:lvl w:ilvl="2">
      <w:start w:val="1"/>
      <w:numFmt w:val="decimal"/>
      <w:lvlText w:val="%1.%2.%3."/>
      <w:lvlJc w:val="left"/>
      <w:pPr>
        <w:ind w:left="1040" w:hanging="600"/>
      </w:pPr>
      <w:rPr>
        <w:rFonts w:hint="default"/>
        <w:b/>
        <w:u w:val="single"/>
      </w:rPr>
    </w:lvl>
    <w:lvl w:ilvl="3">
      <w:start w:val="1"/>
      <w:numFmt w:val="bullet"/>
      <w:lvlText w:val="•"/>
      <w:lvlJc w:val="left"/>
      <w:pPr>
        <w:ind w:left="2862" w:hanging="600"/>
      </w:pPr>
      <w:rPr>
        <w:rFonts w:hint="default"/>
      </w:rPr>
    </w:lvl>
    <w:lvl w:ilvl="4">
      <w:start w:val="1"/>
      <w:numFmt w:val="bullet"/>
      <w:lvlText w:val="•"/>
      <w:lvlJc w:val="left"/>
      <w:pPr>
        <w:ind w:left="3773" w:hanging="600"/>
      </w:pPr>
      <w:rPr>
        <w:rFonts w:hint="default"/>
      </w:rPr>
    </w:lvl>
    <w:lvl w:ilvl="5">
      <w:start w:val="1"/>
      <w:numFmt w:val="bullet"/>
      <w:lvlText w:val="•"/>
      <w:lvlJc w:val="left"/>
      <w:pPr>
        <w:ind w:left="4684" w:hanging="600"/>
      </w:pPr>
      <w:rPr>
        <w:rFonts w:hint="default"/>
      </w:rPr>
    </w:lvl>
    <w:lvl w:ilvl="6">
      <w:start w:val="1"/>
      <w:numFmt w:val="bullet"/>
      <w:lvlText w:val="•"/>
      <w:lvlJc w:val="left"/>
      <w:pPr>
        <w:ind w:left="5595" w:hanging="600"/>
      </w:pPr>
      <w:rPr>
        <w:rFonts w:hint="default"/>
      </w:rPr>
    </w:lvl>
    <w:lvl w:ilvl="7">
      <w:start w:val="1"/>
      <w:numFmt w:val="bullet"/>
      <w:lvlText w:val="•"/>
      <w:lvlJc w:val="left"/>
      <w:pPr>
        <w:ind w:left="6506" w:hanging="600"/>
      </w:pPr>
      <w:rPr>
        <w:rFonts w:hint="default"/>
      </w:rPr>
    </w:lvl>
    <w:lvl w:ilvl="8">
      <w:start w:val="1"/>
      <w:numFmt w:val="bullet"/>
      <w:lvlText w:val="•"/>
      <w:lvlJc w:val="left"/>
      <w:pPr>
        <w:ind w:left="7417" w:hanging="600"/>
      </w:pPr>
      <w:rPr>
        <w:rFonts w:hint="default"/>
      </w:rPr>
    </w:lvl>
  </w:abstractNum>
  <w:num w:numId="1">
    <w:abstractNumId w:val="10"/>
  </w:num>
  <w:num w:numId="2">
    <w:abstractNumId w:val="33"/>
  </w:num>
  <w:num w:numId="3">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9"/>
  </w:num>
  <w:num w:numId="5">
    <w:abstractNumId w:val="31"/>
  </w:num>
  <w:num w:numId="6">
    <w:abstractNumId w:val="21"/>
  </w:num>
  <w:num w:numId="7">
    <w:abstractNumId w:val="3"/>
  </w:num>
  <w:num w:numId="8">
    <w:abstractNumId w:val="28"/>
  </w:num>
  <w:num w:numId="9">
    <w:abstractNumId w:val="19"/>
  </w:num>
  <w:num w:numId="10">
    <w:abstractNumId w:val="30"/>
  </w:num>
  <w:num w:numId="11">
    <w:abstractNumId w:val="14"/>
  </w:num>
  <w:num w:numId="12">
    <w:abstractNumId w:val="12"/>
  </w:num>
  <w:num w:numId="13">
    <w:abstractNumId w:val="22"/>
  </w:num>
  <w:num w:numId="14">
    <w:abstractNumId w:val="15"/>
  </w:num>
  <w:num w:numId="15">
    <w:abstractNumId w:val="11"/>
  </w:num>
  <w:num w:numId="16">
    <w:abstractNumId w:val="13"/>
  </w:num>
  <w:num w:numId="17">
    <w:abstractNumId w:val="24"/>
  </w:num>
  <w:num w:numId="18">
    <w:abstractNumId w:val="17"/>
  </w:num>
  <w:num w:numId="19">
    <w:abstractNumId w:val="38"/>
  </w:num>
  <w:num w:numId="20">
    <w:abstractNumId w:val="20"/>
  </w:num>
  <w:num w:numId="21">
    <w:abstractNumId w:val="6"/>
  </w:num>
  <w:num w:numId="22">
    <w:abstractNumId w:val="26"/>
  </w:num>
  <w:num w:numId="23">
    <w:abstractNumId w:val="36"/>
  </w:num>
  <w:num w:numId="24">
    <w:abstractNumId w:val="7"/>
  </w:num>
  <w:num w:numId="25">
    <w:abstractNumId w:val="5"/>
  </w:num>
  <w:num w:numId="26">
    <w:abstractNumId w:val="35"/>
  </w:num>
  <w:num w:numId="27">
    <w:abstractNumId w:val="0"/>
  </w:num>
  <w:num w:numId="28">
    <w:abstractNumId w:val="4"/>
  </w:num>
  <w:num w:numId="29">
    <w:abstractNumId w:val="27"/>
  </w:num>
  <w:num w:numId="30">
    <w:abstractNumId w:val="40"/>
  </w:num>
  <w:num w:numId="31">
    <w:abstractNumId w:val="34"/>
  </w:num>
  <w:num w:numId="32">
    <w:abstractNumId w:val="1"/>
  </w:num>
  <w:num w:numId="33">
    <w:abstractNumId w:val="23"/>
  </w:num>
  <w:num w:numId="34">
    <w:abstractNumId w:val="18"/>
  </w:num>
  <w:num w:numId="35">
    <w:abstractNumId w:val="25"/>
  </w:num>
  <w:num w:numId="36">
    <w:abstractNumId w:val="9"/>
  </w:num>
  <w:num w:numId="37">
    <w:abstractNumId w:val="39"/>
  </w:num>
  <w:num w:numId="38">
    <w:abstractNumId w:val="8"/>
    <w:lvlOverride w:ilvl="0">
      <w:startOverride w:val="3"/>
    </w:lvlOverride>
    <w:lvlOverride w:ilvl="1">
      <w:startOverride w:val="1"/>
    </w:lvlOverride>
    <w:lvlOverride w:ilvl="2">
      <w:startOverride w:val="1"/>
    </w:lvlOverride>
  </w:num>
  <w:num w:numId="39">
    <w:abstractNumId w:val="8"/>
    <w:lvlOverride w:ilvl="0">
      <w:startOverride w:val="3"/>
    </w:lvlOverride>
    <w:lvlOverride w:ilvl="1">
      <w:startOverride w:val="1"/>
    </w:lvlOverride>
    <w:lvlOverride w:ilvl="2">
      <w:startOverride w:val="1"/>
    </w:lvlOverride>
  </w:num>
  <w:num w:numId="40">
    <w:abstractNumId w:val="2"/>
  </w:num>
  <w:num w:numId="41">
    <w:abstractNumId w:val="16"/>
  </w:num>
  <w:num w:numId="42">
    <w:abstractNumId w:val="37"/>
  </w:num>
  <w:num w:numId="4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32"/>
  </w:num>
  <w:num w:numId="46">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0234c4b5767b51"/>
  </w15:person>
  <w15:person w15:author="Tim">
    <w15:presenceInfo w15:providerId="None" w15:userId="Tim"/>
  </w15:person>
  <w15:person w15:author="Nguyen Pham">
    <w15:presenceInfo w15:providerId="Windows Live" w15:userId="24c4f4b0422f1d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Numbered&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s>
  <w:rsids>
    <w:rsidRoot w:val="00980E24"/>
    <w:rsid w:val="00013233"/>
    <w:rsid w:val="00032A42"/>
    <w:rsid w:val="00043191"/>
    <w:rsid w:val="00046E95"/>
    <w:rsid w:val="00066B4A"/>
    <w:rsid w:val="00077FBA"/>
    <w:rsid w:val="00090617"/>
    <w:rsid w:val="00096A15"/>
    <w:rsid w:val="000A3292"/>
    <w:rsid w:val="000B6D62"/>
    <w:rsid w:val="000B740E"/>
    <w:rsid w:val="000D3E86"/>
    <w:rsid w:val="000E177F"/>
    <w:rsid w:val="000E32DE"/>
    <w:rsid w:val="00103DDB"/>
    <w:rsid w:val="00124E99"/>
    <w:rsid w:val="00132071"/>
    <w:rsid w:val="001474F1"/>
    <w:rsid w:val="001602B2"/>
    <w:rsid w:val="0016719F"/>
    <w:rsid w:val="0016774B"/>
    <w:rsid w:val="001764BE"/>
    <w:rsid w:val="001766E6"/>
    <w:rsid w:val="001868A7"/>
    <w:rsid w:val="00192F43"/>
    <w:rsid w:val="001B758E"/>
    <w:rsid w:val="001D7017"/>
    <w:rsid w:val="001E0F59"/>
    <w:rsid w:val="00216574"/>
    <w:rsid w:val="00217767"/>
    <w:rsid w:val="0022181B"/>
    <w:rsid w:val="0023580A"/>
    <w:rsid w:val="00260C27"/>
    <w:rsid w:val="00264F96"/>
    <w:rsid w:val="00272777"/>
    <w:rsid w:val="002A0100"/>
    <w:rsid w:val="002B2289"/>
    <w:rsid w:val="002C7DB6"/>
    <w:rsid w:val="002D6376"/>
    <w:rsid w:val="002E36AA"/>
    <w:rsid w:val="002E5E20"/>
    <w:rsid w:val="003133E3"/>
    <w:rsid w:val="00313A54"/>
    <w:rsid w:val="0032206C"/>
    <w:rsid w:val="00323EF8"/>
    <w:rsid w:val="003349E8"/>
    <w:rsid w:val="00344634"/>
    <w:rsid w:val="00356FAC"/>
    <w:rsid w:val="00364108"/>
    <w:rsid w:val="00383338"/>
    <w:rsid w:val="003911D5"/>
    <w:rsid w:val="00395E2B"/>
    <w:rsid w:val="003A7D54"/>
    <w:rsid w:val="003B2E40"/>
    <w:rsid w:val="003C6CAE"/>
    <w:rsid w:val="003E4F80"/>
    <w:rsid w:val="003E6599"/>
    <w:rsid w:val="003E6C7C"/>
    <w:rsid w:val="00401627"/>
    <w:rsid w:val="004260C7"/>
    <w:rsid w:val="004271BA"/>
    <w:rsid w:val="00427416"/>
    <w:rsid w:val="004309D5"/>
    <w:rsid w:val="0045131B"/>
    <w:rsid w:val="00483889"/>
    <w:rsid w:val="004852AD"/>
    <w:rsid w:val="00495724"/>
    <w:rsid w:val="004A0A3E"/>
    <w:rsid w:val="004A164A"/>
    <w:rsid w:val="004B00D9"/>
    <w:rsid w:val="004B0F83"/>
    <w:rsid w:val="004D3C0C"/>
    <w:rsid w:val="004D72CF"/>
    <w:rsid w:val="004E6548"/>
    <w:rsid w:val="004F2A60"/>
    <w:rsid w:val="00502EFC"/>
    <w:rsid w:val="0050616B"/>
    <w:rsid w:val="0050641F"/>
    <w:rsid w:val="00526545"/>
    <w:rsid w:val="0053007C"/>
    <w:rsid w:val="00540BF1"/>
    <w:rsid w:val="0054311B"/>
    <w:rsid w:val="0054529D"/>
    <w:rsid w:val="00564064"/>
    <w:rsid w:val="0058083F"/>
    <w:rsid w:val="00583C43"/>
    <w:rsid w:val="00584318"/>
    <w:rsid w:val="00592BAB"/>
    <w:rsid w:val="005A5B7D"/>
    <w:rsid w:val="005B4699"/>
    <w:rsid w:val="005D222C"/>
    <w:rsid w:val="005D4237"/>
    <w:rsid w:val="00610B29"/>
    <w:rsid w:val="00610DDD"/>
    <w:rsid w:val="006146F8"/>
    <w:rsid w:val="006240CF"/>
    <w:rsid w:val="00632073"/>
    <w:rsid w:val="00633FAB"/>
    <w:rsid w:val="00634F9D"/>
    <w:rsid w:val="006650FF"/>
    <w:rsid w:val="006A2CD6"/>
    <w:rsid w:val="006C4171"/>
    <w:rsid w:val="006F02DF"/>
    <w:rsid w:val="006F31A6"/>
    <w:rsid w:val="007109B3"/>
    <w:rsid w:val="00722735"/>
    <w:rsid w:val="007234F5"/>
    <w:rsid w:val="00727A02"/>
    <w:rsid w:val="00734EAB"/>
    <w:rsid w:val="00736A86"/>
    <w:rsid w:val="00746C06"/>
    <w:rsid w:val="007555C9"/>
    <w:rsid w:val="007801FB"/>
    <w:rsid w:val="0079468B"/>
    <w:rsid w:val="007A16F3"/>
    <w:rsid w:val="007A46F0"/>
    <w:rsid w:val="007B1AD5"/>
    <w:rsid w:val="007D2513"/>
    <w:rsid w:val="007D47D5"/>
    <w:rsid w:val="007D6234"/>
    <w:rsid w:val="007E4B6A"/>
    <w:rsid w:val="00815237"/>
    <w:rsid w:val="00821B9B"/>
    <w:rsid w:val="00822E89"/>
    <w:rsid w:val="00842BB8"/>
    <w:rsid w:val="00842D6A"/>
    <w:rsid w:val="00881248"/>
    <w:rsid w:val="00884034"/>
    <w:rsid w:val="00893642"/>
    <w:rsid w:val="008968E9"/>
    <w:rsid w:val="00896FE5"/>
    <w:rsid w:val="008B5AB5"/>
    <w:rsid w:val="008C0EB5"/>
    <w:rsid w:val="008D2B2B"/>
    <w:rsid w:val="008D3574"/>
    <w:rsid w:val="008E2C3B"/>
    <w:rsid w:val="008E395A"/>
    <w:rsid w:val="008E5B60"/>
    <w:rsid w:val="008F5F01"/>
    <w:rsid w:val="009045CD"/>
    <w:rsid w:val="00906E5C"/>
    <w:rsid w:val="00932350"/>
    <w:rsid w:val="00932FE9"/>
    <w:rsid w:val="00941663"/>
    <w:rsid w:val="00951AD4"/>
    <w:rsid w:val="00971846"/>
    <w:rsid w:val="009731D4"/>
    <w:rsid w:val="00974CC1"/>
    <w:rsid w:val="00976FD9"/>
    <w:rsid w:val="00980E24"/>
    <w:rsid w:val="00981663"/>
    <w:rsid w:val="009A6FF2"/>
    <w:rsid w:val="009B13E9"/>
    <w:rsid w:val="009C5208"/>
    <w:rsid w:val="009C6F6A"/>
    <w:rsid w:val="009C77A2"/>
    <w:rsid w:val="009D1D76"/>
    <w:rsid w:val="009E0140"/>
    <w:rsid w:val="009E5480"/>
    <w:rsid w:val="009E5E49"/>
    <w:rsid w:val="009F6FE3"/>
    <w:rsid w:val="00A17F4C"/>
    <w:rsid w:val="00A4472B"/>
    <w:rsid w:val="00A452C3"/>
    <w:rsid w:val="00A65EBD"/>
    <w:rsid w:val="00A80D3D"/>
    <w:rsid w:val="00A87D65"/>
    <w:rsid w:val="00AA194C"/>
    <w:rsid w:val="00AC7BFD"/>
    <w:rsid w:val="00AD0084"/>
    <w:rsid w:val="00AE79E3"/>
    <w:rsid w:val="00AE7AEE"/>
    <w:rsid w:val="00AF28A9"/>
    <w:rsid w:val="00AF3182"/>
    <w:rsid w:val="00B31D2D"/>
    <w:rsid w:val="00B36654"/>
    <w:rsid w:val="00B43993"/>
    <w:rsid w:val="00B56D12"/>
    <w:rsid w:val="00B72812"/>
    <w:rsid w:val="00B73D26"/>
    <w:rsid w:val="00B74167"/>
    <w:rsid w:val="00B80321"/>
    <w:rsid w:val="00B924EF"/>
    <w:rsid w:val="00B92C0D"/>
    <w:rsid w:val="00BA09D4"/>
    <w:rsid w:val="00BA2674"/>
    <w:rsid w:val="00BA5181"/>
    <w:rsid w:val="00BB20AD"/>
    <w:rsid w:val="00BB3C1F"/>
    <w:rsid w:val="00BC2083"/>
    <w:rsid w:val="00BD4B67"/>
    <w:rsid w:val="00BF0CC8"/>
    <w:rsid w:val="00C110FC"/>
    <w:rsid w:val="00C11DB0"/>
    <w:rsid w:val="00C14DAC"/>
    <w:rsid w:val="00C25A13"/>
    <w:rsid w:val="00C4587E"/>
    <w:rsid w:val="00C7099C"/>
    <w:rsid w:val="00C814C8"/>
    <w:rsid w:val="00C95BCC"/>
    <w:rsid w:val="00C97B35"/>
    <w:rsid w:val="00CA2025"/>
    <w:rsid w:val="00CA2887"/>
    <w:rsid w:val="00CA6CB1"/>
    <w:rsid w:val="00CB1BD7"/>
    <w:rsid w:val="00CC2D36"/>
    <w:rsid w:val="00CC641E"/>
    <w:rsid w:val="00CD2DD7"/>
    <w:rsid w:val="00CE11C8"/>
    <w:rsid w:val="00D054D7"/>
    <w:rsid w:val="00D27C9C"/>
    <w:rsid w:val="00D345D9"/>
    <w:rsid w:val="00D550B8"/>
    <w:rsid w:val="00D57929"/>
    <w:rsid w:val="00D65175"/>
    <w:rsid w:val="00D669B0"/>
    <w:rsid w:val="00D82FFC"/>
    <w:rsid w:val="00D86A1A"/>
    <w:rsid w:val="00D9597D"/>
    <w:rsid w:val="00DA0460"/>
    <w:rsid w:val="00DA23EA"/>
    <w:rsid w:val="00DB7790"/>
    <w:rsid w:val="00DD02DB"/>
    <w:rsid w:val="00DE7DF7"/>
    <w:rsid w:val="00E03A49"/>
    <w:rsid w:val="00E1049D"/>
    <w:rsid w:val="00E151E8"/>
    <w:rsid w:val="00E21201"/>
    <w:rsid w:val="00E22C11"/>
    <w:rsid w:val="00E25A85"/>
    <w:rsid w:val="00E330E4"/>
    <w:rsid w:val="00E446E0"/>
    <w:rsid w:val="00E764AA"/>
    <w:rsid w:val="00E80329"/>
    <w:rsid w:val="00E854F4"/>
    <w:rsid w:val="00E90921"/>
    <w:rsid w:val="00E972D8"/>
    <w:rsid w:val="00E97515"/>
    <w:rsid w:val="00EA4767"/>
    <w:rsid w:val="00EB38E3"/>
    <w:rsid w:val="00EC59F6"/>
    <w:rsid w:val="00EE4338"/>
    <w:rsid w:val="00EF2E93"/>
    <w:rsid w:val="00EF6E66"/>
    <w:rsid w:val="00F023DB"/>
    <w:rsid w:val="00F044F9"/>
    <w:rsid w:val="00F05C77"/>
    <w:rsid w:val="00F11BE5"/>
    <w:rsid w:val="00F44F78"/>
    <w:rsid w:val="00F528EA"/>
    <w:rsid w:val="00F57675"/>
    <w:rsid w:val="00F60D74"/>
    <w:rsid w:val="00F65D7A"/>
    <w:rsid w:val="00F70CD4"/>
    <w:rsid w:val="00F72E54"/>
    <w:rsid w:val="00F822FF"/>
    <w:rsid w:val="00F8705A"/>
    <w:rsid w:val="00F90D49"/>
    <w:rsid w:val="00F92289"/>
    <w:rsid w:val="00FA290A"/>
    <w:rsid w:val="00FC2DC5"/>
    <w:rsid w:val="00FC6FC1"/>
    <w:rsid w:val="00FC7E47"/>
    <w:rsid w:val="00FE3358"/>
    <w:rsid w:val="00FE649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41128C"/>
  <w15:chartTrackingRefBased/>
  <w15:docId w15:val="{CECCCAF0-DE83-4921-8659-5AFA0320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4B00D9"/>
    <w:pPr>
      <w:widowControl w:val="0"/>
      <w:numPr>
        <w:numId w:val="41"/>
      </w:numPr>
      <w:spacing w:before="64" w:after="0" w:line="240" w:lineRule="auto"/>
      <w:outlineLvl w:val="0"/>
    </w:pPr>
    <w:rPr>
      <w:rFonts w:ascii="Times New Roman" w:eastAsia="Times New Roman" w:hAnsi="Times New Roman"/>
      <w:b/>
      <w:bCs/>
      <w:sz w:val="28"/>
      <w:szCs w:val="28"/>
      <w:lang w:val="en-US"/>
    </w:rPr>
  </w:style>
  <w:style w:type="paragraph" w:styleId="Heading2">
    <w:name w:val="heading 2"/>
    <w:basedOn w:val="Normal"/>
    <w:next w:val="Normal"/>
    <w:link w:val="Heading2Char"/>
    <w:uiPriority w:val="1"/>
    <w:unhideWhenUsed/>
    <w:qFormat/>
    <w:rsid w:val="00951AD4"/>
    <w:pPr>
      <w:keepNext/>
      <w:keepLines/>
      <w:numPr>
        <w:numId w:val="45"/>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D1D76"/>
    <w:pPr>
      <w:keepNext/>
      <w:keepLines/>
      <w:numPr>
        <w:ilvl w:val="2"/>
        <w:numId w:val="4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D1D76"/>
    <w:pPr>
      <w:keepNext/>
      <w:keepLines/>
      <w:numPr>
        <w:ilvl w:val="3"/>
        <w:numId w:val="4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D1D76"/>
    <w:pPr>
      <w:keepNext/>
      <w:keepLines/>
      <w:numPr>
        <w:ilvl w:val="4"/>
        <w:numId w:val="4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D1D76"/>
    <w:pPr>
      <w:keepNext/>
      <w:keepLines/>
      <w:numPr>
        <w:ilvl w:val="5"/>
        <w:numId w:val="4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D1D76"/>
    <w:pPr>
      <w:keepNext/>
      <w:keepLines/>
      <w:numPr>
        <w:ilvl w:val="6"/>
        <w:numId w:val="4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D1D76"/>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D1D76"/>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980E24"/>
  </w:style>
  <w:style w:type="paragraph" w:styleId="Header">
    <w:name w:val="header"/>
    <w:basedOn w:val="Normal"/>
    <w:link w:val="HeaderChar"/>
    <w:uiPriority w:val="99"/>
    <w:unhideWhenUsed/>
    <w:rsid w:val="003349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9E8"/>
  </w:style>
  <w:style w:type="paragraph" w:styleId="Footer">
    <w:name w:val="footer"/>
    <w:basedOn w:val="Normal"/>
    <w:link w:val="FooterChar"/>
    <w:uiPriority w:val="99"/>
    <w:unhideWhenUsed/>
    <w:rsid w:val="003349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9E8"/>
  </w:style>
  <w:style w:type="character" w:customStyle="1" w:styleId="ListParagraphChar">
    <w:name w:val="List Paragraph Char"/>
    <w:link w:val="ListParagraph"/>
    <w:uiPriority w:val="34"/>
    <w:locked/>
    <w:rsid w:val="007A16F3"/>
    <w:rPr>
      <w:rFonts w:ascii="Calibri" w:eastAsia="Calibri" w:hAnsi="Calibri" w:cs="Calibri"/>
      <w:lang w:val="en-US"/>
    </w:rPr>
  </w:style>
  <w:style w:type="paragraph" w:styleId="ListParagraph">
    <w:name w:val="List Paragraph"/>
    <w:basedOn w:val="Normal"/>
    <w:link w:val="ListParagraphChar"/>
    <w:uiPriority w:val="34"/>
    <w:qFormat/>
    <w:rsid w:val="007A16F3"/>
    <w:pPr>
      <w:spacing w:after="200" w:line="276" w:lineRule="auto"/>
      <w:ind w:left="720"/>
    </w:pPr>
    <w:rPr>
      <w:rFonts w:ascii="Calibri" w:eastAsia="Calibri" w:hAnsi="Calibri" w:cs="Calibri"/>
      <w:lang w:val="en-US"/>
    </w:rPr>
  </w:style>
  <w:style w:type="paragraph" w:customStyle="1" w:styleId="Chapterstyle">
    <w:name w:val="Chapter_style"/>
    <w:basedOn w:val="Normal"/>
    <w:rsid w:val="007A16F3"/>
    <w:pPr>
      <w:keepNext/>
      <w:spacing w:before="240" w:after="60" w:line="240" w:lineRule="auto"/>
      <w:jc w:val="center"/>
      <w:outlineLvl w:val="0"/>
    </w:pPr>
    <w:rPr>
      <w:rFonts w:ascii="Times New Roman" w:eastAsia="Times New Roman" w:hAnsi="Times New Roman" w:cs="Times New Roman"/>
      <w:b/>
      <w:bCs/>
      <w:kern w:val="32"/>
      <w:sz w:val="28"/>
      <w:szCs w:val="32"/>
      <w:lang w:val="en-US"/>
    </w:rPr>
  </w:style>
  <w:style w:type="character" w:styleId="Hyperlink">
    <w:name w:val="Hyperlink"/>
    <w:basedOn w:val="DefaultParagraphFont"/>
    <w:uiPriority w:val="99"/>
    <w:unhideWhenUsed/>
    <w:rsid w:val="007A16F3"/>
    <w:rPr>
      <w:color w:val="0000FF"/>
      <w:u w:val="single"/>
    </w:rPr>
  </w:style>
  <w:style w:type="character" w:styleId="FollowedHyperlink">
    <w:name w:val="FollowedHyperlink"/>
    <w:basedOn w:val="DefaultParagraphFont"/>
    <w:uiPriority w:val="99"/>
    <w:semiHidden/>
    <w:unhideWhenUsed/>
    <w:rsid w:val="00822E89"/>
    <w:rPr>
      <w:color w:val="954F72" w:themeColor="followedHyperlink"/>
      <w:u w:val="single"/>
    </w:rPr>
  </w:style>
  <w:style w:type="character" w:customStyle="1" w:styleId="Heading1Char">
    <w:name w:val="Heading 1 Char"/>
    <w:basedOn w:val="DefaultParagraphFont"/>
    <w:link w:val="Heading1"/>
    <w:uiPriority w:val="1"/>
    <w:rsid w:val="004B00D9"/>
    <w:rPr>
      <w:rFonts w:ascii="Times New Roman" w:eastAsia="Times New Roman" w:hAnsi="Times New Roman"/>
      <w:b/>
      <w:bCs/>
      <w:sz w:val="28"/>
      <w:szCs w:val="28"/>
      <w:lang w:val="en-US"/>
    </w:rPr>
  </w:style>
  <w:style w:type="paragraph" w:styleId="BodyText">
    <w:name w:val="Body Text"/>
    <w:basedOn w:val="Normal"/>
    <w:link w:val="BodyTextChar"/>
    <w:uiPriority w:val="1"/>
    <w:qFormat/>
    <w:rsid w:val="004B00D9"/>
    <w:pPr>
      <w:widowControl w:val="0"/>
      <w:spacing w:after="0" w:line="240" w:lineRule="auto"/>
      <w:ind w:left="440"/>
    </w:pPr>
    <w:rPr>
      <w:rFonts w:ascii="Times New Roman" w:eastAsia="Times New Roman" w:hAnsi="Times New Roman"/>
      <w:sz w:val="24"/>
      <w:szCs w:val="24"/>
      <w:lang w:val="en-US"/>
    </w:rPr>
  </w:style>
  <w:style w:type="character" w:customStyle="1" w:styleId="BodyTextChar">
    <w:name w:val="Body Text Char"/>
    <w:basedOn w:val="DefaultParagraphFont"/>
    <w:link w:val="BodyText"/>
    <w:uiPriority w:val="1"/>
    <w:rsid w:val="004B00D9"/>
    <w:rPr>
      <w:rFonts w:ascii="Times New Roman" w:eastAsia="Times New Roman" w:hAnsi="Times New Roman"/>
      <w:sz w:val="24"/>
      <w:szCs w:val="24"/>
      <w:lang w:val="en-US"/>
    </w:rPr>
  </w:style>
  <w:style w:type="paragraph" w:styleId="Caption">
    <w:name w:val="caption"/>
    <w:basedOn w:val="Normal"/>
    <w:next w:val="Normal"/>
    <w:uiPriority w:val="35"/>
    <w:unhideWhenUsed/>
    <w:qFormat/>
    <w:rsid w:val="00610DDD"/>
    <w:pPr>
      <w:spacing w:after="200" w:line="240" w:lineRule="auto"/>
    </w:pPr>
    <w:rPr>
      <w:rFonts w:ascii="Times New Roman" w:eastAsia="Times New Roman" w:hAnsi="Times New Roman" w:cs="Times New Roman"/>
      <w:b/>
      <w:bCs/>
      <w:color w:val="4F81BD"/>
      <w:sz w:val="18"/>
      <w:szCs w:val="18"/>
      <w:lang w:val="en-US"/>
    </w:rPr>
  </w:style>
  <w:style w:type="character" w:customStyle="1" w:styleId="SubtitleChar">
    <w:name w:val="Subtitle Char"/>
    <w:aliases w:val="heading 3 Char"/>
    <w:basedOn w:val="DefaultParagraphFont"/>
    <w:link w:val="Subtitle"/>
    <w:locked/>
    <w:rsid w:val="00736A86"/>
    <w:rPr>
      <w:rFonts w:asciiTheme="majorHAnsi" w:eastAsia="Times New Roman" w:hAnsiTheme="majorHAnsi" w:cstheme="majorHAnsi"/>
      <w:b/>
      <w:sz w:val="26"/>
      <w:szCs w:val="26"/>
      <w:lang w:val="en-US"/>
    </w:rPr>
  </w:style>
  <w:style w:type="paragraph" w:styleId="Subtitle">
    <w:name w:val="Subtitle"/>
    <w:aliases w:val="heading 3"/>
    <w:basedOn w:val="Normal"/>
    <w:next w:val="Normal"/>
    <w:link w:val="SubtitleChar"/>
    <w:autoRedefine/>
    <w:qFormat/>
    <w:rsid w:val="00736A86"/>
    <w:pPr>
      <w:autoSpaceDE w:val="0"/>
      <w:autoSpaceDN w:val="0"/>
      <w:adjustRightInd w:val="0"/>
      <w:spacing w:before="240" w:after="120" w:line="360" w:lineRule="auto"/>
      <w:ind w:right="272"/>
      <w:outlineLvl w:val="2"/>
    </w:pPr>
    <w:rPr>
      <w:rFonts w:asciiTheme="majorHAnsi" w:eastAsia="Times New Roman" w:hAnsiTheme="majorHAnsi" w:cstheme="majorHAnsi"/>
      <w:b/>
      <w:sz w:val="26"/>
      <w:szCs w:val="26"/>
      <w:lang w:val="en-US"/>
    </w:rPr>
  </w:style>
  <w:style w:type="character" w:customStyle="1" w:styleId="SubtitleChar1">
    <w:name w:val="Subtitle Char1"/>
    <w:basedOn w:val="DefaultParagraphFont"/>
    <w:uiPriority w:val="11"/>
    <w:rsid w:val="00610DDD"/>
    <w:rPr>
      <w:rFonts w:eastAsiaTheme="minorEastAsia"/>
      <w:color w:val="5A5A5A" w:themeColor="text1" w:themeTint="A5"/>
      <w:spacing w:val="15"/>
    </w:rPr>
  </w:style>
  <w:style w:type="paragraph" w:customStyle="1" w:styleId="MediumGrid1-Accent21">
    <w:name w:val="Medium Grid 1 - Accent 21"/>
    <w:basedOn w:val="Normal"/>
    <w:uiPriority w:val="34"/>
    <w:qFormat/>
    <w:rsid w:val="00610DDD"/>
    <w:pPr>
      <w:spacing w:after="200" w:line="276" w:lineRule="auto"/>
      <w:ind w:left="720"/>
    </w:pPr>
    <w:rPr>
      <w:rFonts w:ascii="Calibri" w:eastAsia="Calibri" w:hAnsi="Calibri" w:cs="Calibri"/>
      <w:lang w:val="en-US"/>
    </w:rPr>
  </w:style>
  <w:style w:type="character" w:customStyle="1" w:styleId="Heading2Char">
    <w:name w:val="Heading 2 Char"/>
    <w:basedOn w:val="DefaultParagraphFont"/>
    <w:link w:val="Heading2"/>
    <w:uiPriority w:val="1"/>
    <w:rsid w:val="00951AD4"/>
    <w:rPr>
      <w:rFonts w:asciiTheme="majorHAnsi" w:eastAsiaTheme="majorEastAsia" w:hAnsiTheme="majorHAnsi" w:cstheme="majorBidi"/>
      <w:color w:val="2E74B5" w:themeColor="accent1" w:themeShade="BF"/>
      <w:sz w:val="26"/>
      <w:szCs w:val="26"/>
    </w:rPr>
  </w:style>
  <w:style w:type="numbering" w:customStyle="1" w:styleId="NoList1">
    <w:name w:val="No List1"/>
    <w:next w:val="NoList"/>
    <w:uiPriority w:val="99"/>
    <w:semiHidden/>
    <w:unhideWhenUsed/>
    <w:rsid w:val="00066B4A"/>
  </w:style>
  <w:style w:type="paragraph" w:customStyle="1" w:styleId="TOC11">
    <w:name w:val="TOC 11"/>
    <w:basedOn w:val="Normal"/>
    <w:next w:val="TOC1"/>
    <w:uiPriority w:val="1"/>
    <w:qFormat/>
    <w:rsid w:val="00066B4A"/>
    <w:pPr>
      <w:widowControl w:val="0"/>
      <w:spacing w:before="276" w:after="0" w:line="240" w:lineRule="auto"/>
      <w:ind w:left="130"/>
    </w:pPr>
    <w:rPr>
      <w:rFonts w:ascii="Times New Roman" w:eastAsia="Times New Roman" w:hAnsi="Times New Roman"/>
      <w:b/>
      <w:bCs/>
      <w:sz w:val="24"/>
      <w:szCs w:val="24"/>
      <w:lang w:val="en-US"/>
    </w:rPr>
  </w:style>
  <w:style w:type="paragraph" w:customStyle="1" w:styleId="TOC21">
    <w:name w:val="TOC 21"/>
    <w:basedOn w:val="Normal"/>
    <w:next w:val="TOC2"/>
    <w:uiPriority w:val="1"/>
    <w:qFormat/>
    <w:rsid w:val="00066B4A"/>
    <w:pPr>
      <w:widowControl w:val="0"/>
      <w:spacing w:before="336" w:after="0" w:line="240" w:lineRule="auto"/>
      <w:ind w:left="182"/>
    </w:pPr>
    <w:rPr>
      <w:rFonts w:ascii="Times New Roman" w:eastAsia="Times New Roman" w:hAnsi="Times New Roman"/>
      <w:b/>
      <w:bCs/>
      <w:sz w:val="24"/>
      <w:szCs w:val="24"/>
      <w:lang w:val="en-US"/>
    </w:rPr>
  </w:style>
  <w:style w:type="paragraph" w:customStyle="1" w:styleId="TOC31">
    <w:name w:val="TOC 31"/>
    <w:basedOn w:val="Normal"/>
    <w:next w:val="TOC3"/>
    <w:uiPriority w:val="1"/>
    <w:qFormat/>
    <w:rsid w:val="00066B4A"/>
    <w:pPr>
      <w:widowControl w:val="0"/>
      <w:spacing w:before="338" w:after="0" w:line="240" w:lineRule="auto"/>
      <w:ind w:left="440"/>
    </w:pPr>
    <w:rPr>
      <w:rFonts w:ascii="Times New Roman" w:eastAsia="Times New Roman" w:hAnsi="Times New Roman"/>
      <w:b/>
      <w:bCs/>
      <w:sz w:val="24"/>
      <w:szCs w:val="24"/>
      <w:lang w:val="en-US"/>
    </w:rPr>
  </w:style>
  <w:style w:type="paragraph" w:customStyle="1" w:styleId="TOC41">
    <w:name w:val="TOC 41"/>
    <w:basedOn w:val="Normal"/>
    <w:next w:val="TOC4"/>
    <w:uiPriority w:val="1"/>
    <w:qFormat/>
    <w:rsid w:val="00066B4A"/>
    <w:pPr>
      <w:widowControl w:val="0"/>
      <w:spacing w:before="276" w:after="0" w:line="240" w:lineRule="auto"/>
      <w:ind w:left="1131" w:hanging="420"/>
    </w:pPr>
    <w:rPr>
      <w:rFonts w:ascii="Times New Roman" w:eastAsia="Times New Roman" w:hAnsi="Times New Roman"/>
      <w:sz w:val="24"/>
      <w:szCs w:val="24"/>
      <w:lang w:val="en-US"/>
    </w:rPr>
  </w:style>
  <w:style w:type="paragraph" w:customStyle="1" w:styleId="TOC51">
    <w:name w:val="TOC 51"/>
    <w:basedOn w:val="Normal"/>
    <w:next w:val="TOC5"/>
    <w:uiPriority w:val="1"/>
    <w:qFormat/>
    <w:rsid w:val="00066B4A"/>
    <w:pPr>
      <w:widowControl w:val="0"/>
      <w:spacing w:before="338" w:after="0" w:line="240" w:lineRule="auto"/>
      <w:ind w:left="980"/>
    </w:pPr>
    <w:rPr>
      <w:rFonts w:ascii="Times New Roman" w:eastAsia="Times New Roman" w:hAnsi="Times New Roman"/>
      <w:b/>
      <w:bCs/>
      <w:sz w:val="24"/>
      <w:szCs w:val="24"/>
      <w:lang w:val="en-US"/>
    </w:rPr>
  </w:style>
  <w:style w:type="paragraph" w:customStyle="1" w:styleId="TOC61">
    <w:name w:val="TOC 61"/>
    <w:basedOn w:val="Normal"/>
    <w:next w:val="TOC6"/>
    <w:uiPriority w:val="1"/>
    <w:qFormat/>
    <w:rsid w:val="00066B4A"/>
    <w:pPr>
      <w:widowControl w:val="0"/>
      <w:spacing w:before="338" w:after="0" w:line="240" w:lineRule="auto"/>
      <w:ind w:left="1400" w:hanging="420"/>
    </w:pPr>
    <w:rPr>
      <w:rFonts w:ascii="Times New Roman" w:eastAsia="Times New Roman" w:hAnsi="Times New Roman"/>
      <w:sz w:val="24"/>
      <w:szCs w:val="24"/>
      <w:lang w:val="en-US"/>
    </w:rPr>
  </w:style>
  <w:style w:type="paragraph" w:customStyle="1" w:styleId="TOC71">
    <w:name w:val="TOC 71"/>
    <w:basedOn w:val="Normal"/>
    <w:next w:val="TOC7"/>
    <w:uiPriority w:val="1"/>
    <w:qFormat/>
    <w:rsid w:val="00066B4A"/>
    <w:pPr>
      <w:widowControl w:val="0"/>
      <w:spacing w:before="338" w:after="0" w:line="240" w:lineRule="auto"/>
      <w:ind w:left="2032" w:hanging="601"/>
    </w:pPr>
    <w:rPr>
      <w:rFonts w:ascii="Times New Roman" w:eastAsia="Times New Roman" w:hAnsi="Times New Roman"/>
      <w:sz w:val="24"/>
      <w:szCs w:val="24"/>
      <w:lang w:val="en-US"/>
    </w:rPr>
  </w:style>
  <w:style w:type="paragraph" w:customStyle="1" w:styleId="TOC81">
    <w:name w:val="TOC 81"/>
    <w:basedOn w:val="Normal"/>
    <w:next w:val="TOC8"/>
    <w:uiPriority w:val="1"/>
    <w:qFormat/>
    <w:rsid w:val="00066B4A"/>
    <w:pPr>
      <w:widowControl w:val="0"/>
      <w:spacing w:before="338" w:after="0" w:line="240" w:lineRule="auto"/>
      <w:ind w:left="2932" w:hanging="780"/>
    </w:pPr>
    <w:rPr>
      <w:rFonts w:ascii="Times New Roman" w:eastAsia="Times New Roman" w:hAnsi="Times New Roman"/>
      <w:sz w:val="24"/>
      <w:szCs w:val="24"/>
      <w:lang w:val="en-US"/>
    </w:rPr>
  </w:style>
  <w:style w:type="paragraph" w:customStyle="1" w:styleId="TOC91">
    <w:name w:val="TOC 91"/>
    <w:basedOn w:val="Normal"/>
    <w:next w:val="TOC9"/>
    <w:uiPriority w:val="1"/>
    <w:qFormat/>
    <w:rsid w:val="00066B4A"/>
    <w:pPr>
      <w:widowControl w:val="0"/>
      <w:spacing w:before="338" w:after="0" w:line="240" w:lineRule="auto"/>
      <w:ind w:left="3097" w:hanging="225"/>
    </w:pPr>
    <w:rPr>
      <w:rFonts w:ascii="Times New Roman" w:eastAsia="Times New Roman" w:hAnsi="Times New Roman"/>
      <w:sz w:val="24"/>
      <w:szCs w:val="24"/>
      <w:lang w:val="en-US"/>
    </w:rPr>
  </w:style>
  <w:style w:type="paragraph" w:customStyle="1" w:styleId="TableParagraph">
    <w:name w:val="Table Paragraph"/>
    <w:basedOn w:val="Normal"/>
    <w:uiPriority w:val="1"/>
    <w:qFormat/>
    <w:rsid w:val="00066B4A"/>
    <w:pPr>
      <w:widowControl w:val="0"/>
      <w:spacing w:after="0" w:line="240" w:lineRule="auto"/>
    </w:pPr>
    <w:rPr>
      <w:lang w:val="en-US"/>
    </w:rPr>
  </w:style>
  <w:style w:type="paragraph" w:styleId="NormalWeb">
    <w:name w:val="Normal (Web)"/>
    <w:basedOn w:val="Normal"/>
    <w:uiPriority w:val="99"/>
    <w:unhideWhenUsed/>
    <w:rsid w:val="00066B4A"/>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BalloonText1">
    <w:name w:val="Balloon Text1"/>
    <w:basedOn w:val="Normal"/>
    <w:next w:val="BalloonText"/>
    <w:link w:val="BalloonTextChar"/>
    <w:uiPriority w:val="99"/>
    <w:semiHidden/>
    <w:unhideWhenUsed/>
    <w:rsid w:val="00066B4A"/>
    <w:pPr>
      <w:widowControl w:val="0"/>
      <w:spacing w:after="0" w:line="240" w:lineRule="auto"/>
    </w:pPr>
    <w:rPr>
      <w:rFonts w:ascii="Tahoma" w:hAnsi="Tahoma" w:cs="Tahoma"/>
      <w:sz w:val="16"/>
      <w:szCs w:val="16"/>
    </w:rPr>
  </w:style>
  <w:style w:type="character" w:customStyle="1" w:styleId="BalloonTextChar">
    <w:name w:val="Balloon Text Char"/>
    <w:basedOn w:val="DefaultParagraphFont"/>
    <w:link w:val="BalloonText1"/>
    <w:uiPriority w:val="99"/>
    <w:semiHidden/>
    <w:rsid w:val="00066B4A"/>
    <w:rPr>
      <w:rFonts w:ascii="Tahoma" w:hAnsi="Tahoma" w:cs="Tahoma"/>
      <w:sz w:val="16"/>
      <w:szCs w:val="16"/>
    </w:rPr>
  </w:style>
  <w:style w:type="paragraph" w:styleId="TOC1">
    <w:name w:val="toc 1"/>
    <w:basedOn w:val="Normal"/>
    <w:next w:val="Normal"/>
    <w:autoRedefine/>
    <w:uiPriority w:val="39"/>
    <w:unhideWhenUsed/>
    <w:qFormat/>
    <w:rsid w:val="00066B4A"/>
    <w:pPr>
      <w:spacing w:after="100"/>
    </w:pPr>
  </w:style>
  <w:style w:type="paragraph" w:styleId="TOC2">
    <w:name w:val="toc 2"/>
    <w:basedOn w:val="Normal"/>
    <w:next w:val="Normal"/>
    <w:autoRedefine/>
    <w:uiPriority w:val="39"/>
    <w:unhideWhenUsed/>
    <w:qFormat/>
    <w:rsid w:val="00066B4A"/>
    <w:pPr>
      <w:spacing w:after="100"/>
      <w:ind w:left="220"/>
    </w:pPr>
  </w:style>
  <w:style w:type="paragraph" w:styleId="TOC3">
    <w:name w:val="toc 3"/>
    <w:basedOn w:val="Normal"/>
    <w:next w:val="Normal"/>
    <w:autoRedefine/>
    <w:uiPriority w:val="39"/>
    <w:unhideWhenUsed/>
    <w:qFormat/>
    <w:rsid w:val="00066B4A"/>
    <w:pPr>
      <w:spacing w:after="100"/>
      <w:ind w:left="440"/>
    </w:pPr>
  </w:style>
  <w:style w:type="paragraph" w:styleId="TOC4">
    <w:name w:val="toc 4"/>
    <w:basedOn w:val="Normal"/>
    <w:next w:val="Normal"/>
    <w:autoRedefine/>
    <w:uiPriority w:val="1"/>
    <w:unhideWhenUsed/>
    <w:qFormat/>
    <w:rsid w:val="00066B4A"/>
    <w:pPr>
      <w:spacing w:after="100"/>
      <w:ind w:left="660"/>
    </w:pPr>
  </w:style>
  <w:style w:type="paragraph" w:styleId="TOC5">
    <w:name w:val="toc 5"/>
    <w:basedOn w:val="Normal"/>
    <w:next w:val="Normal"/>
    <w:autoRedefine/>
    <w:uiPriority w:val="1"/>
    <w:unhideWhenUsed/>
    <w:qFormat/>
    <w:rsid w:val="00066B4A"/>
    <w:pPr>
      <w:spacing w:after="100"/>
      <w:ind w:left="880"/>
    </w:pPr>
  </w:style>
  <w:style w:type="paragraph" w:styleId="TOC6">
    <w:name w:val="toc 6"/>
    <w:basedOn w:val="Normal"/>
    <w:next w:val="Normal"/>
    <w:autoRedefine/>
    <w:uiPriority w:val="1"/>
    <w:unhideWhenUsed/>
    <w:qFormat/>
    <w:rsid w:val="00066B4A"/>
    <w:pPr>
      <w:spacing w:after="100"/>
      <w:ind w:left="1100"/>
    </w:pPr>
  </w:style>
  <w:style w:type="paragraph" w:styleId="TOC7">
    <w:name w:val="toc 7"/>
    <w:basedOn w:val="Normal"/>
    <w:next w:val="Normal"/>
    <w:autoRedefine/>
    <w:uiPriority w:val="1"/>
    <w:unhideWhenUsed/>
    <w:qFormat/>
    <w:rsid w:val="00066B4A"/>
    <w:pPr>
      <w:spacing w:after="100"/>
      <w:ind w:left="1320"/>
    </w:pPr>
  </w:style>
  <w:style w:type="paragraph" w:styleId="TOC8">
    <w:name w:val="toc 8"/>
    <w:basedOn w:val="Normal"/>
    <w:next w:val="Normal"/>
    <w:autoRedefine/>
    <w:uiPriority w:val="1"/>
    <w:unhideWhenUsed/>
    <w:qFormat/>
    <w:rsid w:val="00066B4A"/>
    <w:pPr>
      <w:spacing w:after="100"/>
      <w:ind w:left="1540"/>
    </w:pPr>
  </w:style>
  <w:style w:type="paragraph" w:styleId="TOC9">
    <w:name w:val="toc 9"/>
    <w:basedOn w:val="Normal"/>
    <w:next w:val="Normal"/>
    <w:autoRedefine/>
    <w:uiPriority w:val="1"/>
    <w:unhideWhenUsed/>
    <w:qFormat/>
    <w:rsid w:val="00066B4A"/>
    <w:pPr>
      <w:spacing w:after="100"/>
      <w:ind w:left="1760"/>
    </w:pPr>
  </w:style>
  <w:style w:type="paragraph" w:styleId="BalloonText">
    <w:name w:val="Balloon Text"/>
    <w:basedOn w:val="Normal"/>
    <w:link w:val="BalloonTextChar1"/>
    <w:uiPriority w:val="99"/>
    <w:semiHidden/>
    <w:unhideWhenUsed/>
    <w:rsid w:val="00066B4A"/>
    <w:pPr>
      <w:spacing w:after="0" w:line="240" w:lineRule="auto"/>
    </w:pPr>
    <w:rPr>
      <w:rFonts w:ascii="Segoe UI" w:hAnsi="Segoe UI" w:cs="Segoe UI"/>
      <w:sz w:val="18"/>
      <w:szCs w:val="18"/>
    </w:rPr>
  </w:style>
  <w:style w:type="character" w:customStyle="1" w:styleId="BalloonTextChar1">
    <w:name w:val="Balloon Text Char1"/>
    <w:basedOn w:val="DefaultParagraphFont"/>
    <w:link w:val="BalloonText"/>
    <w:uiPriority w:val="99"/>
    <w:semiHidden/>
    <w:rsid w:val="00066B4A"/>
    <w:rPr>
      <w:rFonts w:ascii="Segoe UI" w:hAnsi="Segoe UI" w:cs="Segoe UI"/>
      <w:sz w:val="18"/>
      <w:szCs w:val="18"/>
    </w:rPr>
  </w:style>
  <w:style w:type="numbering" w:customStyle="1" w:styleId="NoList2">
    <w:name w:val="No List2"/>
    <w:next w:val="NoList"/>
    <w:uiPriority w:val="99"/>
    <w:semiHidden/>
    <w:unhideWhenUsed/>
    <w:rsid w:val="007801FB"/>
  </w:style>
  <w:style w:type="paragraph" w:styleId="TOCHeading">
    <w:name w:val="TOC Heading"/>
    <w:basedOn w:val="Heading1"/>
    <w:next w:val="Normal"/>
    <w:uiPriority w:val="39"/>
    <w:unhideWhenUsed/>
    <w:qFormat/>
    <w:rsid w:val="00AD0084"/>
    <w:pPr>
      <w:keepNext/>
      <w:keepLines/>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customStyle="1" w:styleId="Heading41">
    <w:name w:val="Heading 41"/>
    <w:basedOn w:val="Normal"/>
    <w:next w:val="Normal"/>
    <w:link w:val="heading4Char0"/>
    <w:autoRedefine/>
    <w:qFormat/>
    <w:rsid w:val="00AF28A9"/>
    <w:pPr>
      <w:tabs>
        <w:tab w:val="left" w:pos="284"/>
      </w:tabs>
      <w:spacing w:after="0" w:line="276" w:lineRule="auto"/>
      <w:outlineLvl w:val="3"/>
    </w:pPr>
    <w:rPr>
      <w:rFonts w:asciiTheme="majorHAnsi" w:hAnsiTheme="majorHAnsi" w:cstheme="majorHAnsi"/>
      <w:b/>
      <w:sz w:val="26"/>
      <w:szCs w:val="26"/>
      <w:lang w:val="en-US"/>
    </w:rPr>
  </w:style>
  <w:style w:type="paragraph" w:customStyle="1" w:styleId="Figure">
    <w:name w:val="Figure"/>
    <w:basedOn w:val="Heading41"/>
    <w:link w:val="FigureChar"/>
    <w:qFormat/>
    <w:rsid w:val="00401627"/>
  </w:style>
  <w:style w:type="character" w:customStyle="1" w:styleId="heading4Char0">
    <w:name w:val="heading 4 Char"/>
    <w:basedOn w:val="SubtitleChar"/>
    <w:link w:val="Heading41"/>
    <w:rsid w:val="00AF28A9"/>
    <w:rPr>
      <w:rFonts w:asciiTheme="majorHAnsi" w:eastAsia="Times New Roman" w:hAnsiTheme="majorHAnsi" w:cstheme="majorHAnsi"/>
      <w:b/>
      <w:sz w:val="26"/>
      <w:szCs w:val="26"/>
      <w:lang w:val="en-US"/>
    </w:rPr>
  </w:style>
  <w:style w:type="character" w:customStyle="1" w:styleId="Heading3Char">
    <w:name w:val="Heading 3 Char"/>
    <w:basedOn w:val="DefaultParagraphFont"/>
    <w:link w:val="Heading3"/>
    <w:uiPriority w:val="9"/>
    <w:semiHidden/>
    <w:rsid w:val="009D1D76"/>
    <w:rPr>
      <w:rFonts w:asciiTheme="majorHAnsi" w:eastAsiaTheme="majorEastAsia" w:hAnsiTheme="majorHAnsi" w:cstheme="majorBidi"/>
      <w:color w:val="1F4D78" w:themeColor="accent1" w:themeShade="7F"/>
      <w:sz w:val="24"/>
      <w:szCs w:val="24"/>
    </w:rPr>
  </w:style>
  <w:style w:type="character" w:customStyle="1" w:styleId="FigureChar">
    <w:name w:val="Figure Char"/>
    <w:basedOn w:val="BodyTextChar"/>
    <w:link w:val="Figure"/>
    <w:rsid w:val="00401627"/>
    <w:rPr>
      <w:rFonts w:asciiTheme="majorHAnsi" w:eastAsia="Times New Roman" w:hAnsiTheme="majorHAnsi" w:cstheme="majorHAnsi"/>
      <w:b/>
      <w:sz w:val="26"/>
      <w:szCs w:val="26"/>
      <w:lang w:val="en-US"/>
    </w:rPr>
  </w:style>
  <w:style w:type="character" w:customStyle="1" w:styleId="Heading4Char">
    <w:name w:val="Heading 4 Char"/>
    <w:basedOn w:val="DefaultParagraphFont"/>
    <w:link w:val="Heading4"/>
    <w:uiPriority w:val="9"/>
    <w:rsid w:val="009D1D7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D1D7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D1D7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D1D7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D1D7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D1D76"/>
    <w:rPr>
      <w:rFonts w:asciiTheme="majorHAnsi" w:eastAsiaTheme="majorEastAsia" w:hAnsiTheme="majorHAnsi" w:cstheme="majorBidi"/>
      <w:i/>
      <w:iCs/>
      <w:color w:val="272727" w:themeColor="text1" w:themeTint="D8"/>
      <w:sz w:val="21"/>
      <w:szCs w:val="21"/>
    </w:rPr>
  </w:style>
  <w:style w:type="paragraph" w:customStyle="1" w:styleId="Heading51">
    <w:name w:val="Heading 51"/>
    <w:basedOn w:val="Normal"/>
    <w:next w:val="Normal"/>
    <w:link w:val="heading5Char0"/>
    <w:qFormat/>
    <w:rsid w:val="007D2513"/>
    <w:pPr>
      <w:widowControl w:val="0"/>
      <w:numPr>
        <w:ilvl w:val="3"/>
        <w:numId w:val="19"/>
      </w:numPr>
      <w:tabs>
        <w:tab w:val="left" w:pos="1221"/>
      </w:tabs>
      <w:spacing w:after="0" w:line="360" w:lineRule="auto"/>
      <w:ind w:left="0" w:right="550" w:hanging="782"/>
      <w:jc w:val="both"/>
      <w:outlineLvl w:val="4"/>
    </w:pPr>
    <w:rPr>
      <w:rFonts w:asciiTheme="majorHAnsi" w:eastAsia="Times New Roman" w:hAnsiTheme="majorHAnsi" w:cstheme="majorHAnsi"/>
      <w:b/>
      <w:bCs/>
      <w:sz w:val="26"/>
      <w:szCs w:val="26"/>
      <w:lang w:val="en-US"/>
    </w:rPr>
  </w:style>
  <w:style w:type="character" w:customStyle="1" w:styleId="heading5Char0">
    <w:name w:val="heading 5 Char"/>
    <w:basedOn w:val="DefaultParagraphFont"/>
    <w:link w:val="Heading51"/>
    <w:rsid w:val="007D2513"/>
    <w:rPr>
      <w:rFonts w:asciiTheme="majorHAnsi" w:eastAsia="Times New Roman" w:hAnsiTheme="majorHAnsi" w:cstheme="majorHAnsi"/>
      <w:b/>
      <w:bCs/>
      <w:sz w:val="26"/>
      <w:szCs w:val="26"/>
      <w:lang w:val="en-US"/>
    </w:rPr>
  </w:style>
  <w:style w:type="paragraph" w:styleId="CommentText">
    <w:name w:val="annotation text"/>
    <w:basedOn w:val="Normal"/>
    <w:link w:val="CommentTextChar"/>
    <w:uiPriority w:val="99"/>
    <w:semiHidden/>
    <w:unhideWhenUsed/>
    <w:rsid w:val="00C95BCC"/>
    <w:pPr>
      <w:spacing w:line="240" w:lineRule="auto"/>
    </w:pPr>
    <w:rPr>
      <w:sz w:val="20"/>
      <w:szCs w:val="20"/>
    </w:rPr>
  </w:style>
  <w:style w:type="character" w:customStyle="1" w:styleId="CommentTextChar">
    <w:name w:val="Comment Text Char"/>
    <w:basedOn w:val="DefaultParagraphFont"/>
    <w:link w:val="CommentText"/>
    <w:uiPriority w:val="99"/>
    <w:semiHidden/>
    <w:rsid w:val="00C95BCC"/>
    <w:rPr>
      <w:sz w:val="20"/>
      <w:szCs w:val="20"/>
    </w:rPr>
  </w:style>
  <w:style w:type="character" w:styleId="CommentReference">
    <w:name w:val="annotation reference"/>
    <w:basedOn w:val="DefaultParagraphFont"/>
    <w:uiPriority w:val="99"/>
    <w:semiHidden/>
    <w:unhideWhenUsed/>
    <w:rsid w:val="00C95BCC"/>
    <w:rPr>
      <w:sz w:val="16"/>
      <w:szCs w:val="16"/>
    </w:rPr>
  </w:style>
  <w:style w:type="paragraph" w:styleId="CommentSubject">
    <w:name w:val="annotation subject"/>
    <w:basedOn w:val="CommentText"/>
    <w:next w:val="CommentText"/>
    <w:link w:val="CommentSubjectChar"/>
    <w:uiPriority w:val="99"/>
    <w:semiHidden/>
    <w:unhideWhenUsed/>
    <w:rsid w:val="003C6CAE"/>
    <w:rPr>
      <w:b/>
      <w:bCs/>
    </w:rPr>
  </w:style>
  <w:style w:type="character" w:customStyle="1" w:styleId="CommentSubjectChar">
    <w:name w:val="Comment Subject Char"/>
    <w:basedOn w:val="CommentTextChar"/>
    <w:link w:val="CommentSubject"/>
    <w:uiPriority w:val="99"/>
    <w:semiHidden/>
    <w:rsid w:val="003C6CAE"/>
    <w:rPr>
      <w:b/>
      <w:bCs/>
      <w:sz w:val="20"/>
      <w:szCs w:val="20"/>
    </w:rPr>
  </w:style>
  <w:style w:type="paragraph" w:styleId="Revision">
    <w:name w:val="Revision"/>
    <w:hidden/>
    <w:uiPriority w:val="99"/>
    <w:semiHidden/>
    <w:rsid w:val="003C6CAE"/>
    <w:pPr>
      <w:spacing w:after="0" w:line="240" w:lineRule="auto"/>
    </w:pPr>
  </w:style>
  <w:style w:type="paragraph" w:styleId="NoSpacing">
    <w:name w:val="No Spacing"/>
    <w:uiPriority w:val="1"/>
    <w:qFormat/>
    <w:rsid w:val="001E0F59"/>
    <w:pPr>
      <w:spacing w:after="0" w:line="240" w:lineRule="auto"/>
    </w:pPr>
  </w:style>
  <w:style w:type="table" w:styleId="TableGrid">
    <w:name w:val="Table Grid"/>
    <w:basedOn w:val="TableNormal"/>
    <w:uiPriority w:val="39"/>
    <w:rsid w:val="001E0F5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aliases w:val="heading 2"/>
    <w:qFormat/>
    <w:rsid w:val="006A2CD6"/>
    <w:rPr>
      <w:rFonts w:ascii="Times New Roman" w:hAnsi="Times New Roman"/>
      <w:b/>
      <w:sz w:val="26"/>
    </w:rPr>
  </w:style>
  <w:style w:type="paragraph" w:styleId="TableofFigures">
    <w:name w:val="table of figures"/>
    <w:basedOn w:val="Normal"/>
    <w:next w:val="Normal"/>
    <w:autoRedefine/>
    <w:uiPriority w:val="99"/>
    <w:unhideWhenUsed/>
    <w:rsid w:val="006A2CD6"/>
    <w:pPr>
      <w:tabs>
        <w:tab w:val="right" w:leader="dot" w:pos="8630"/>
      </w:tabs>
      <w:spacing w:before="120" w:after="120" w:line="360" w:lineRule="auto"/>
      <w:jc w:val="center"/>
    </w:pPr>
    <w:rPr>
      <w:rFonts w:ascii="Times New Roman" w:eastAsia="Calibri" w:hAnsi="Times New Roman" w:cs="Times New Roman"/>
      <w:b/>
      <w:noProo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5620791">
      <w:bodyDiv w:val="1"/>
      <w:marLeft w:val="0"/>
      <w:marRight w:val="0"/>
      <w:marTop w:val="0"/>
      <w:marBottom w:val="0"/>
      <w:divBdr>
        <w:top w:val="none" w:sz="0" w:space="0" w:color="auto"/>
        <w:left w:val="none" w:sz="0" w:space="0" w:color="auto"/>
        <w:bottom w:val="none" w:sz="0" w:space="0" w:color="auto"/>
        <w:right w:val="none" w:sz="0" w:space="0" w:color="auto"/>
      </w:divBdr>
    </w:div>
    <w:div w:id="957643483">
      <w:bodyDiv w:val="1"/>
      <w:marLeft w:val="0"/>
      <w:marRight w:val="0"/>
      <w:marTop w:val="0"/>
      <w:marBottom w:val="0"/>
      <w:divBdr>
        <w:top w:val="none" w:sz="0" w:space="0" w:color="auto"/>
        <w:left w:val="none" w:sz="0" w:space="0" w:color="auto"/>
        <w:bottom w:val="none" w:sz="0" w:space="0" w:color="auto"/>
        <w:right w:val="none" w:sz="0" w:space="0" w:color="auto"/>
      </w:divBdr>
    </w:div>
    <w:div w:id="1485243824">
      <w:bodyDiv w:val="1"/>
      <w:marLeft w:val="0"/>
      <w:marRight w:val="0"/>
      <w:marTop w:val="0"/>
      <w:marBottom w:val="0"/>
      <w:divBdr>
        <w:top w:val="none" w:sz="0" w:space="0" w:color="auto"/>
        <w:left w:val="none" w:sz="0" w:space="0" w:color="auto"/>
        <w:bottom w:val="none" w:sz="0" w:space="0" w:color="auto"/>
        <w:right w:val="none" w:sz="0" w:space="0" w:color="auto"/>
      </w:divBdr>
    </w:div>
    <w:div w:id="1485850144">
      <w:bodyDiv w:val="1"/>
      <w:marLeft w:val="0"/>
      <w:marRight w:val="0"/>
      <w:marTop w:val="0"/>
      <w:marBottom w:val="0"/>
      <w:divBdr>
        <w:top w:val="none" w:sz="0" w:space="0" w:color="auto"/>
        <w:left w:val="none" w:sz="0" w:space="0" w:color="auto"/>
        <w:bottom w:val="none" w:sz="0" w:space="0" w:color="auto"/>
        <w:right w:val="none" w:sz="0" w:space="0" w:color="auto"/>
      </w:divBdr>
    </w:div>
    <w:div w:id="1533348293">
      <w:bodyDiv w:val="1"/>
      <w:marLeft w:val="0"/>
      <w:marRight w:val="0"/>
      <w:marTop w:val="0"/>
      <w:marBottom w:val="0"/>
      <w:divBdr>
        <w:top w:val="none" w:sz="0" w:space="0" w:color="auto"/>
        <w:left w:val="none" w:sz="0" w:space="0" w:color="auto"/>
        <w:bottom w:val="none" w:sz="0" w:space="0" w:color="auto"/>
        <w:right w:val="none" w:sz="0" w:space="0" w:color="auto"/>
      </w:divBdr>
    </w:div>
    <w:div w:id="1689989380">
      <w:bodyDiv w:val="1"/>
      <w:marLeft w:val="0"/>
      <w:marRight w:val="0"/>
      <w:marTop w:val="0"/>
      <w:marBottom w:val="0"/>
      <w:divBdr>
        <w:top w:val="none" w:sz="0" w:space="0" w:color="auto"/>
        <w:left w:val="none" w:sz="0" w:space="0" w:color="auto"/>
        <w:bottom w:val="none" w:sz="0" w:space="0" w:color="auto"/>
        <w:right w:val="none" w:sz="0" w:space="0" w:color="auto"/>
      </w:divBdr>
    </w:div>
    <w:div w:id="2103451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hyperlink" Target="http://csc.hcmiu.edu.vn/bmeconf/ecg/update_device.php" TargetMode="External"/><Relationship Id="rId63" Type="http://schemas.openxmlformats.org/officeDocument/2006/relationships/image" Target="media/image44.jpeg"/><Relationship Id="rId68" Type="http://schemas.openxmlformats.org/officeDocument/2006/relationships/image" Target="media/image41.png"/><Relationship Id="rId84" Type="http://schemas.openxmlformats.org/officeDocument/2006/relationships/image" Target="media/image53.png"/><Relationship Id="rId89" Type="http://schemas.openxmlformats.org/officeDocument/2006/relationships/hyperlink" Target="http://csc.hcmiu.edu.vn/bmeconf/ecg/update_device.php" TargetMode="External"/><Relationship Id="rId16" Type="http://schemas.openxmlformats.org/officeDocument/2006/relationships/image" Target="media/image5.png"/><Relationship Id="rId11" Type="http://schemas.openxmlformats.org/officeDocument/2006/relationships/image" Target="media/image2.jpeg"/><Relationship Id="rId32" Type="http://schemas.openxmlformats.org/officeDocument/2006/relationships/image" Target="media/image18.jpe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6.jpe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71.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csc.hcmiu.edu.vn/bmeconf/ecg/create_product.php" TargetMode="External"/><Relationship Id="rId48" Type="http://schemas.openxmlformats.org/officeDocument/2006/relationships/image" Target="media/image27.png"/><Relationship Id="rId64" Type="http://schemas.openxmlformats.org/officeDocument/2006/relationships/image" Target="media/image39.jp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7.png"/><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hyperlink" Target="http://csc.hcmiu.edu.vn/bmeconf/ecg/create_product.php" TargetMode="External"/><Relationship Id="rId59" Type="http://schemas.openxmlformats.org/officeDocument/2006/relationships/image" Target="media/image37.jpeg"/><Relationship Id="rId67" Type="http://schemas.openxmlformats.org/officeDocument/2006/relationships/image" Target="media/image48.jpe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2.png"/><Relationship Id="rId62" Type="http://schemas.openxmlformats.org/officeDocument/2006/relationships/image" Target="media/image43.jpeg"/><Relationship Id="rId70" Type="http://schemas.openxmlformats.org/officeDocument/2006/relationships/image" Target="media/image42.png"/><Relationship Id="rId75" Type="http://schemas.openxmlformats.org/officeDocument/2006/relationships/image" Target="media/image46.png"/><Relationship Id="rId83" Type="http://schemas.openxmlformats.org/officeDocument/2006/relationships/footer" Target="footer5.xml"/><Relationship Id="rId88" Type="http://schemas.openxmlformats.org/officeDocument/2006/relationships/hyperlink" Target="http://csc.hcmiu.edu.vn/bmeconf/ecg/create_product.php" TargetMode="External"/><Relationship Id="rId91" Type="http://schemas.openxmlformats.org/officeDocument/2006/relationships/image" Target="media/image66.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2.xml"/><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hyperlink" Target="http://csc.hcmiu.edu.vn/bmeconf/ecg/update_device.php" TargetMode="External"/><Relationship Id="rId52" Type="http://schemas.openxmlformats.org/officeDocument/2006/relationships/image" Target="media/image33.png"/><Relationship Id="rId60" Type="http://schemas.openxmlformats.org/officeDocument/2006/relationships/image" Target="media/image38.jpeg"/><Relationship Id="rId65" Type="http://schemas.openxmlformats.org/officeDocument/2006/relationships/image" Target="media/image46.jpe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62.png"/><Relationship Id="rId86" Type="http://schemas.openxmlformats.org/officeDocument/2006/relationships/hyperlink" Target="http://csc.hcmiu.edu.vn/bmeconf/ecg/create_product.php" TargetMode="External"/><Relationship Id="rId94" Type="http://schemas.openxmlformats.org/officeDocument/2006/relationships/image" Target="media/image56.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footer" Target="footer4.xml"/><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5.png"/><Relationship Id="rId76" Type="http://schemas.openxmlformats.org/officeDocument/2006/relationships/image" Target="media/image47.png"/><Relationship Id="rId97" Type="http://schemas.openxmlformats.org/officeDocument/2006/relationships/image" Target="media/image73.jpe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0.jpg"/><Relationship Id="rId87" Type="http://schemas.openxmlformats.org/officeDocument/2006/relationships/hyperlink" Target="http://csc.hcmiu.edu.vn/bmeconf/ecg/update_device.php" TargetMode="External"/><Relationship Id="rId61" Type="http://schemas.openxmlformats.org/officeDocument/2006/relationships/image" Target="media/image42.jpe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footer" Target="footer3.xm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1.png"/><Relationship Id="rId72" Type="http://schemas.openxmlformats.org/officeDocument/2006/relationships/image" Target="media/image43.png"/><Relationship Id="rId93" Type="http://schemas.openxmlformats.org/officeDocument/2006/relationships/image" Target="media/image69.png"/><Relationship Id="rId98" Type="http://schemas.openxmlformats.org/officeDocument/2006/relationships/header" Target="header2.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C20F6-00BC-4330-AACF-69D11982B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52</Pages>
  <Words>14007</Words>
  <Characters>79842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 Gia Huy</dc:creator>
  <cp:keywords/>
  <dc:description/>
  <cp:lastModifiedBy>Nguyen Pham</cp:lastModifiedBy>
  <cp:revision>8</cp:revision>
  <cp:lastPrinted>2015-10-09T15:59:00Z</cp:lastPrinted>
  <dcterms:created xsi:type="dcterms:W3CDTF">2015-09-29T07:46:00Z</dcterms:created>
  <dcterms:modified xsi:type="dcterms:W3CDTF">2016-12-01T16:27:00Z</dcterms:modified>
</cp:coreProperties>
</file>