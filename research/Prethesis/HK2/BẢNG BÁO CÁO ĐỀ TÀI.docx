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24808512" w:displacedByCustomXml="next"/>
    <w:sdt>
      <w:sdtPr>
        <w:rPr>
          <w:rFonts w:ascii="Times New Roman" w:eastAsiaTheme="minorHAnsi" w:hAnsi="Times New Roman" w:cs="Times New Roman"/>
          <w:color w:val="000000" w:themeColor="text1"/>
          <w:sz w:val="26"/>
          <w:szCs w:val="26"/>
          <w:lang w:val="vi-VN"/>
        </w:rPr>
        <w:id w:val="1317992241"/>
        <w:docPartObj>
          <w:docPartGallery w:val="Table of Contents"/>
          <w:docPartUnique/>
        </w:docPartObj>
      </w:sdtPr>
      <w:sdtEndPr>
        <w:rPr>
          <w:b/>
          <w:bCs/>
          <w:noProof/>
        </w:rPr>
      </w:sdtEndPr>
      <w:sdtContent>
        <w:p w:rsidR="0021320C" w:rsidRPr="00E61F65" w:rsidRDefault="0021320C" w:rsidP="00142C22">
          <w:pPr>
            <w:pStyle w:val="TOCHeading"/>
            <w:jc w:val="center"/>
            <w:rPr>
              <w:rFonts w:ascii="Times New Roman" w:hAnsi="Times New Roman" w:cs="Times New Roman"/>
              <w:b/>
              <w:color w:val="000000" w:themeColor="text1"/>
              <w:sz w:val="26"/>
              <w:szCs w:val="26"/>
            </w:rPr>
          </w:pPr>
          <w:r w:rsidRPr="009A5EFE">
            <w:rPr>
              <w:rFonts w:ascii="Times New Roman" w:hAnsi="Times New Roman" w:cs="Times New Roman"/>
              <w:b/>
              <w:color w:val="000000" w:themeColor="text1"/>
              <w:sz w:val="26"/>
              <w:szCs w:val="26"/>
            </w:rPr>
            <w:t>MỤC LỤ</w:t>
          </w:r>
          <w:r w:rsidR="00142C22" w:rsidRPr="009A5EFE">
            <w:rPr>
              <w:rFonts w:ascii="Times New Roman" w:hAnsi="Times New Roman" w:cs="Times New Roman"/>
              <w:b/>
              <w:color w:val="000000" w:themeColor="text1"/>
              <w:sz w:val="26"/>
              <w:szCs w:val="26"/>
            </w:rPr>
            <w:t>C</w:t>
          </w:r>
          <w:r w:rsidRPr="00E61F65">
            <w:rPr>
              <w:rFonts w:ascii="Times New Roman" w:hAnsi="Times New Roman" w:cs="Times New Roman"/>
              <w:b/>
              <w:color w:val="000000" w:themeColor="text1"/>
              <w:sz w:val="26"/>
              <w:szCs w:val="26"/>
            </w:rPr>
            <w:fldChar w:fldCharType="begin"/>
          </w:r>
          <w:r w:rsidRPr="00E61F65">
            <w:rPr>
              <w:rFonts w:ascii="Times New Roman" w:hAnsi="Times New Roman" w:cs="Times New Roman"/>
              <w:b/>
              <w:color w:val="000000" w:themeColor="text1"/>
              <w:sz w:val="26"/>
              <w:szCs w:val="26"/>
            </w:rPr>
            <w:instrText xml:space="preserve"> TOC \o "1-3" \h \z \u </w:instrText>
          </w:r>
          <w:r w:rsidRPr="00E61F65">
            <w:rPr>
              <w:rFonts w:ascii="Times New Roman" w:hAnsi="Times New Roman" w:cs="Times New Roman"/>
              <w:b/>
              <w:color w:val="000000" w:themeColor="text1"/>
              <w:sz w:val="26"/>
              <w:szCs w:val="26"/>
            </w:rPr>
            <w:fldChar w:fldCharType="separate"/>
          </w:r>
        </w:p>
        <w:p w:rsidR="0021320C" w:rsidRPr="00E61F65" w:rsidRDefault="00E61F65" w:rsidP="00257066">
          <w:pPr>
            <w:pStyle w:val="TOC1"/>
            <w:rPr>
              <w:rFonts w:eastAsiaTheme="minorEastAsia"/>
            </w:rPr>
          </w:pPr>
          <w:hyperlink w:anchor="_Toc431301065" w:history="1">
            <w:r w:rsidR="00962110" w:rsidRPr="00E61F65">
              <w:rPr>
                <w:rStyle w:val="Hyperlink"/>
                <w:color w:val="000000" w:themeColor="text1"/>
                <w:u w:val="none"/>
              </w:rPr>
              <w:t>TỔNG QUAN VỀ</w:t>
            </w:r>
            <w:r w:rsidR="0021320C" w:rsidRPr="00E61F65">
              <w:rPr>
                <w:rStyle w:val="Hyperlink"/>
                <w:color w:val="000000" w:themeColor="text1"/>
                <w:u w:val="none"/>
              </w:rPr>
              <w:t xml:space="preserve"> ĐỀ TÀI</w:t>
            </w:r>
            <w:r w:rsidR="0021320C" w:rsidRPr="00E61F65">
              <w:rPr>
                <w:webHidden/>
              </w:rPr>
              <w:tab/>
            </w:r>
          </w:hyperlink>
          <w:r w:rsidR="00257066" w:rsidRPr="00E61F65">
            <w:t>3.</w:t>
          </w:r>
        </w:p>
        <w:p w:rsidR="0021320C" w:rsidRPr="00E61F65" w:rsidRDefault="00E61F65" w:rsidP="00257066">
          <w:pPr>
            <w:pStyle w:val="TOC1"/>
            <w:rPr>
              <w:rFonts w:eastAsiaTheme="minorEastAsia"/>
            </w:rPr>
          </w:pPr>
          <w:hyperlink w:anchor="_Toc431301066" w:history="1">
            <w:r w:rsidR="0021320C" w:rsidRPr="00E61F65">
              <w:rPr>
                <w:rStyle w:val="Hyperlink"/>
                <w:color w:val="000000" w:themeColor="text1"/>
                <w:u w:val="none"/>
              </w:rPr>
              <w:t>PHẦN 1</w:t>
            </w:r>
            <w:r w:rsidR="0021320C" w:rsidRPr="00E61F65">
              <w:rPr>
                <w:webHidden/>
              </w:rPr>
              <w:tab/>
            </w:r>
          </w:hyperlink>
        </w:p>
        <w:p w:rsidR="0021320C" w:rsidRPr="00E61F65" w:rsidRDefault="002C60A0" w:rsidP="00257066">
          <w:pPr>
            <w:pStyle w:val="TOC1"/>
            <w:rPr>
              <w:rFonts w:eastAsiaTheme="minorEastAsia"/>
              <w:lang w:val="en-US"/>
            </w:rPr>
          </w:pPr>
          <w:r w:rsidRPr="00E61F65">
            <w:rPr>
              <w:rStyle w:val="Hyperlink"/>
              <w:color w:val="000000" w:themeColor="text1"/>
              <w:u w:val="none"/>
            </w:rPr>
            <w:t>TÌNH HÌNH VỀ VẤN ĐỀ TIM MẠCH TRÊN THẾ GIỚI VÀ VIỆT NAM</w:t>
          </w:r>
          <w:hyperlink w:anchor="_Toc431301067" w:history="1">
            <w:r w:rsidR="0021320C" w:rsidRPr="00E61F65">
              <w:rPr>
                <w:webHidden/>
              </w:rPr>
              <w:tab/>
            </w:r>
            <w:r w:rsidR="00257066" w:rsidRPr="00E61F65">
              <w:rPr>
                <w:webHidden/>
              </w:rPr>
              <w:t>4</w:t>
            </w:r>
            <w:r w:rsidR="0021320C" w:rsidRPr="00E61F65">
              <w:rPr>
                <w:webHidden/>
              </w:rPr>
              <w:fldChar w:fldCharType="begin"/>
            </w:r>
            <w:r w:rsidR="0021320C" w:rsidRPr="00E61F65">
              <w:rPr>
                <w:webHidden/>
              </w:rPr>
              <w:instrText xml:space="preserve"> PAGEREF _Toc431301067 \h </w:instrText>
            </w:r>
            <w:r w:rsidR="0021320C" w:rsidRPr="00E61F65">
              <w:rPr>
                <w:webHidden/>
              </w:rPr>
              <w:fldChar w:fldCharType="separate"/>
            </w:r>
            <w:r w:rsidR="00AF7FC2">
              <w:rPr>
                <w:b w:val="0"/>
                <w:bCs/>
                <w:webHidden/>
                <w:lang w:val="en-US"/>
              </w:rPr>
              <w:t>Error! Bookmark not defined.</w:t>
            </w:r>
            <w:r w:rsidR="0021320C" w:rsidRPr="00E61F65">
              <w:rPr>
                <w:webHidden/>
              </w:rPr>
              <w:fldChar w:fldCharType="end"/>
            </w:r>
          </w:hyperlink>
        </w:p>
        <w:p w:rsidR="0021320C" w:rsidRPr="00E61F65" w:rsidRDefault="0021320C" w:rsidP="00257066">
          <w:pPr>
            <w:pStyle w:val="TOC1"/>
            <w:rPr>
              <w:rFonts w:eastAsiaTheme="minorEastAsia"/>
            </w:rPr>
          </w:pPr>
          <w:r w:rsidRPr="00E61F65">
            <w:rPr>
              <w:rStyle w:val="Hyperlink"/>
              <w:color w:val="000000" w:themeColor="text1"/>
              <w:u w:val="none"/>
            </w:rPr>
            <w:t>PHẦN 2</w:t>
          </w:r>
          <w:hyperlink w:anchor="_Toc431301068" w:history="1">
            <w:r w:rsidRPr="00E61F65">
              <w:rPr>
                <w:webHidden/>
              </w:rPr>
              <w:tab/>
            </w:r>
          </w:hyperlink>
        </w:p>
        <w:p w:rsidR="0021320C" w:rsidRPr="00E61F65" w:rsidRDefault="00E61F65" w:rsidP="00257066">
          <w:pPr>
            <w:pStyle w:val="TOC1"/>
            <w:rPr>
              <w:rFonts w:eastAsiaTheme="minorEastAsia"/>
            </w:rPr>
          </w:pPr>
          <w:hyperlink w:anchor="_Toc431301069" w:history="1">
            <w:r w:rsidR="0021320C" w:rsidRPr="00E61F65">
              <w:rPr>
                <w:rStyle w:val="Hyperlink"/>
                <w:color w:val="000000" w:themeColor="text1"/>
                <w:u w:val="none"/>
              </w:rPr>
              <w:t>TỒNG QUAN LÝ THUYẾT</w:t>
            </w:r>
            <w:r w:rsidR="0021320C" w:rsidRPr="00E61F65">
              <w:rPr>
                <w:webHidden/>
              </w:rPr>
              <w:tab/>
            </w:r>
          </w:hyperlink>
          <w:r w:rsidR="00257066" w:rsidRPr="00E61F65">
            <w:t>5.</w:t>
          </w:r>
        </w:p>
        <w:p w:rsidR="0021320C" w:rsidRPr="00E61F65" w:rsidRDefault="00E61F65" w:rsidP="00257066">
          <w:pPr>
            <w:pStyle w:val="TOC1"/>
            <w:rPr>
              <w:rFonts w:eastAsiaTheme="minorEastAsia"/>
              <w:lang w:val="en-US"/>
            </w:rPr>
          </w:pPr>
          <w:hyperlink w:anchor="_Toc431301070" w:history="1">
            <w:r w:rsidR="0021320C" w:rsidRPr="00E61F65">
              <w:rPr>
                <w:rStyle w:val="Hyperlink"/>
                <w:bCs/>
                <w:color w:val="000000" w:themeColor="text1"/>
                <w:kern w:val="32"/>
                <w:u w:val="none"/>
              </w:rPr>
              <w:t>PHẦN 3</w:t>
            </w:r>
            <w:r w:rsidR="0021320C" w:rsidRPr="00E61F65">
              <w:rPr>
                <w:webHidden/>
              </w:rPr>
              <w:tab/>
            </w:r>
            <w:r w:rsidR="0021320C" w:rsidRPr="00E61F65">
              <w:rPr>
                <w:webHidden/>
              </w:rPr>
              <w:fldChar w:fldCharType="begin"/>
            </w:r>
            <w:r w:rsidR="0021320C" w:rsidRPr="00E61F65">
              <w:rPr>
                <w:webHidden/>
              </w:rPr>
              <w:instrText xml:space="preserve"> PAGEREF _Toc431301070 \h </w:instrText>
            </w:r>
            <w:r w:rsidR="0021320C" w:rsidRPr="00E61F65">
              <w:rPr>
                <w:webHidden/>
              </w:rPr>
              <w:fldChar w:fldCharType="separate"/>
            </w:r>
            <w:r w:rsidR="00AF7FC2">
              <w:rPr>
                <w:b w:val="0"/>
                <w:bCs/>
                <w:webHidden/>
                <w:lang w:val="en-US"/>
              </w:rPr>
              <w:t>Error! Bookmark not defined.</w:t>
            </w:r>
            <w:r w:rsidR="0021320C" w:rsidRPr="00E61F65">
              <w:rPr>
                <w:webHidden/>
              </w:rPr>
              <w:fldChar w:fldCharType="end"/>
            </w:r>
          </w:hyperlink>
        </w:p>
        <w:p w:rsidR="0021320C" w:rsidRPr="00E61F65" w:rsidRDefault="0021320C" w:rsidP="00257066">
          <w:pPr>
            <w:pStyle w:val="TOC1"/>
            <w:rPr>
              <w:rFonts w:eastAsiaTheme="minorEastAsia"/>
              <w:lang w:val="en-US"/>
            </w:rPr>
          </w:pPr>
          <w:r w:rsidRPr="00E61F65">
            <w:rPr>
              <w:rStyle w:val="Hyperlink"/>
              <w:color w:val="000000" w:themeColor="text1"/>
              <w:u w:val="none"/>
            </w:rPr>
            <w:t>THIẾT KẾ H</w:t>
          </w:r>
          <w:r w:rsidR="00E00F6C" w:rsidRPr="00E61F65">
            <w:rPr>
              <w:rStyle w:val="Hyperlink"/>
              <w:color w:val="000000" w:themeColor="text1"/>
              <w:u w:val="none"/>
            </w:rPr>
            <w:t>Ệ</w:t>
          </w:r>
          <w:r w:rsidRPr="00E61F65">
            <w:rPr>
              <w:rStyle w:val="Hyperlink"/>
              <w:color w:val="000000" w:themeColor="text1"/>
              <w:u w:val="none"/>
            </w:rPr>
            <w:t xml:space="preserve"> THỐNG</w:t>
          </w:r>
          <w:hyperlink w:anchor="_Toc431301071" w:history="1">
            <w:r w:rsidRPr="00E61F65">
              <w:rPr>
                <w:webHidden/>
              </w:rPr>
              <w:tab/>
            </w:r>
            <w:r w:rsidRPr="00E61F65">
              <w:rPr>
                <w:webHidden/>
              </w:rPr>
              <w:fldChar w:fldCharType="begin"/>
            </w:r>
            <w:r w:rsidRPr="00E61F65">
              <w:rPr>
                <w:webHidden/>
              </w:rPr>
              <w:instrText xml:space="preserve"> PAGEREF _Toc431301071 \h </w:instrText>
            </w:r>
            <w:r w:rsidRPr="00E61F65">
              <w:rPr>
                <w:webHidden/>
              </w:rPr>
              <w:fldChar w:fldCharType="separate"/>
            </w:r>
            <w:r w:rsidR="00AF7FC2">
              <w:rPr>
                <w:b w:val="0"/>
                <w:bCs/>
                <w:webHidden/>
                <w:lang w:val="en-US"/>
              </w:rPr>
              <w:t>Error! Bookmark not defined.</w:t>
            </w:r>
            <w:r w:rsidRPr="00E61F65">
              <w:rPr>
                <w:webHidden/>
              </w:rPr>
              <w:fldChar w:fldCharType="end"/>
            </w:r>
          </w:hyperlink>
        </w:p>
        <w:p w:rsidR="0021320C" w:rsidRPr="00E61F65" w:rsidRDefault="00E61F65" w:rsidP="0021320C">
          <w:pPr>
            <w:pStyle w:val="TOC3"/>
            <w:tabs>
              <w:tab w:val="right" w:leader="dot" w:pos="9210"/>
            </w:tabs>
            <w:rPr>
              <w:rFonts w:ascii="Times New Roman" w:eastAsiaTheme="minorEastAsia" w:hAnsi="Times New Roman" w:cs="Times New Roman"/>
              <w:b/>
              <w:noProof/>
              <w:color w:val="000000" w:themeColor="text1"/>
              <w:sz w:val="26"/>
              <w:szCs w:val="26"/>
              <w:lang w:val="en-US"/>
            </w:rPr>
          </w:pPr>
          <w:hyperlink w:anchor="_Toc431301072" w:history="1">
            <w:r w:rsidR="0021320C" w:rsidRPr="00E61F65">
              <w:rPr>
                <w:rStyle w:val="Hyperlink"/>
                <w:rFonts w:ascii="Times New Roman" w:hAnsi="Times New Roman" w:cs="Times New Roman"/>
                <w:b/>
                <w:noProof/>
                <w:color w:val="000000" w:themeColor="text1"/>
                <w:sz w:val="26"/>
                <w:szCs w:val="26"/>
                <w:u w:val="none"/>
              </w:rPr>
              <w:t xml:space="preserve">3.1. </w:t>
            </w:r>
            <w:r w:rsidR="0021320C" w:rsidRPr="00E61F65">
              <w:rPr>
                <w:rStyle w:val="Hyperlink"/>
                <w:rFonts w:ascii="Times New Roman" w:hAnsi="Times New Roman" w:cs="Times New Roman"/>
                <w:b/>
                <w:noProof/>
                <w:color w:val="000000" w:themeColor="text1"/>
                <w:sz w:val="26"/>
                <w:szCs w:val="26"/>
                <w:u w:val="none"/>
                <w:lang w:val="en-GB"/>
              </w:rPr>
              <w:t>Tổng quan về phương pháp</w:t>
            </w:r>
            <w:r w:rsidR="0021320C" w:rsidRPr="00E61F65">
              <w:rPr>
                <w:rFonts w:ascii="Times New Roman" w:hAnsi="Times New Roman" w:cs="Times New Roman"/>
                <w:b/>
                <w:noProof/>
                <w:webHidden/>
                <w:color w:val="000000" w:themeColor="text1"/>
                <w:sz w:val="26"/>
                <w:szCs w:val="26"/>
              </w:rPr>
              <w:tab/>
            </w:r>
            <w:r w:rsidR="0021320C" w:rsidRPr="00E61F65">
              <w:rPr>
                <w:rFonts w:ascii="Times New Roman" w:hAnsi="Times New Roman" w:cs="Times New Roman"/>
                <w:b/>
                <w:noProof/>
                <w:webHidden/>
                <w:color w:val="000000" w:themeColor="text1"/>
                <w:sz w:val="26"/>
                <w:szCs w:val="26"/>
              </w:rPr>
              <w:fldChar w:fldCharType="begin"/>
            </w:r>
            <w:r w:rsidR="0021320C" w:rsidRPr="00E61F65">
              <w:rPr>
                <w:rFonts w:ascii="Times New Roman" w:hAnsi="Times New Roman" w:cs="Times New Roman"/>
                <w:b/>
                <w:noProof/>
                <w:webHidden/>
                <w:color w:val="000000" w:themeColor="text1"/>
                <w:sz w:val="26"/>
                <w:szCs w:val="26"/>
              </w:rPr>
              <w:instrText xml:space="preserve"> PAGEREF _Toc431301072 \h </w:instrText>
            </w:r>
            <w:r w:rsidR="0021320C" w:rsidRPr="00E61F65">
              <w:rPr>
                <w:rFonts w:ascii="Times New Roman" w:hAnsi="Times New Roman" w:cs="Times New Roman"/>
                <w:b/>
                <w:noProof/>
                <w:webHidden/>
                <w:color w:val="000000" w:themeColor="text1"/>
                <w:sz w:val="26"/>
                <w:szCs w:val="26"/>
              </w:rPr>
              <w:fldChar w:fldCharType="separate"/>
            </w:r>
            <w:r w:rsidR="00AF7FC2">
              <w:rPr>
                <w:rFonts w:ascii="Times New Roman" w:hAnsi="Times New Roman" w:cs="Times New Roman"/>
                <w:bCs/>
                <w:noProof/>
                <w:webHidden/>
                <w:color w:val="000000" w:themeColor="text1"/>
                <w:sz w:val="26"/>
                <w:szCs w:val="26"/>
                <w:lang w:val="en-US"/>
              </w:rPr>
              <w:t>Error! Bookmark not defined.</w:t>
            </w:r>
            <w:r w:rsidR="0021320C" w:rsidRPr="00E61F65">
              <w:rPr>
                <w:rFonts w:ascii="Times New Roman" w:hAnsi="Times New Roman" w:cs="Times New Roman"/>
                <w:b/>
                <w:noProof/>
                <w:webHidden/>
                <w:color w:val="000000" w:themeColor="text1"/>
                <w:sz w:val="26"/>
                <w:szCs w:val="26"/>
              </w:rPr>
              <w:fldChar w:fldCharType="end"/>
            </w:r>
          </w:hyperlink>
        </w:p>
        <w:p w:rsidR="0021320C" w:rsidRPr="00E61F65" w:rsidRDefault="00E61F65" w:rsidP="0021320C">
          <w:pPr>
            <w:pStyle w:val="TOC3"/>
            <w:tabs>
              <w:tab w:val="right" w:leader="dot" w:pos="9210"/>
            </w:tabs>
            <w:rPr>
              <w:rFonts w:ascii="Times New Roman" w:eastAsiaTheme="minorEastAsia" w:hAnsi="Times New Roman" w:cs="Times New Roman"/>
              <w:b/>
              <w:noProof/>
              <w:color w:val="000000" w:themeColor="text1"/>
              <w:sz w:val="26"/>
              <w:szCs w:val="26"/>
              <w:lang w:val="en-US"/>
            </w:rPr>
          </w:pPr>
          <w:hyperlink w:anchor="_Toc431301073" w:history="1">
            <w:r w:rsidR="0021320C" w:rsidRPr="00E61F65">
              <w:rPr>
                <w:rStyle w:val="Hyperlink"/>
                <w:rFonts w:ascii="Times New Roman" w:hAnsi="Times New Roman" w:cs="Times New Roman"/>
                <w:b/>
                <w:noProof/>
                <w:color w:val="000000" w:themeColor="text1"/>
                <w:sz w:val="26"/>
                <w:szCs w:val="26"/>
                <w:u w:val="none"/>
              </w:rPr>
              <w:t>3.2.</w:t>
            </w:r>
            <w:r w:rsidR="0021320C" w:rsidRPr="00E61F65">
              <w:rPr>
                <w:rStyle w:val="Hyperlink"/>
                <w:rFonts w:ascii="Times New Roman" w:hAnsi="Times New Roman" w:cs="Times New Roman"/>
                <w:b/>
                <w:noProof/>
                <w:color w:val="000000" w:themeColor="text1"/>
                <w:sz w:val="26"/>
                <w:szCs w:val="26"/>
                <w:u w:val="none"/>
                <w:lang w:val="en-GB"/>
              </w:rPr>
              <w:t xml:space="preserve"> Thiết kế phần cứng</w:t>
            </w:r>
            <w:r w:rsidR="0021320C" w:rsidRPr="00E61F65">
              <w:rPr>
                <w:rFonts w:ascii="Times New Roman" w:hAnsi="Times New Roman" w:cs="Times New Roman"/>
                <w:b/>
                <w:noProof/>
                <w:webHidden/>
                <w:color w:val="000000" w:themeColor="text1"/>
                <w:sz w:val="26"/>
                <w:szCs w:val="26"/>
              </w:rPr>
              <w:tab/>
            </w:r>
            <w:r w:rsidR="0021320C" w:rsidRPr="00E61F65">
              <w:rPr>
                <w:rFonts w:ascii="Times New Roman" w:hAnsi="Times New Roman" w:cs="Times New Roman"/>
                <w:b/>
                <w:noProof/>
                <w:webHidden/>
                <w:color w:val="000000" w:themeColor="text1"/>
                <w:sz w:val="26"/>
                <w:szCs w:val="26"/>
              </w:rPr>
              <w:fldChar w:fldCharType="begin"/>
            </w:r>
            <w:r w:rsidR="0021320C" w:rsidRPr="00E61F65">
              <w:rPr>
                <w:rFonts w:ascii="Times New Roman" w:hAnsi="Times New Roman" w:cs="Times New Roman"/>
                <w:b/>
                <w:noProof/>
                <w:webHidden/>
                <w:color w:val="000000" w:themeColor="text1"/>
                <w:sz w:val="26"/>
                <w:szCs w:val="26"/>
              </w:rPr>
              <w:instrText xml:space="preserve"> PAGEREF _Toc431301073 \h </w:instrText>
            </w:r>
            <w:r w:rsidR="0021320C" w:rsidRPr="00E61F65">
              <w:rPr>
                <w:rFonts w:ascii="Times New Roman" w:hAnsi="Times New Roman" w:cs="Times New Roman"/>
                <w:b/>
                <w:noProof/>
                <w:webHidden/>
                <w:color w:val="000000" w:themeColor="text1"/>
                <w:sz w:val="26"/>
                <w:szCs w:val="26"/>
              </w:rPr>
              <w:fldChar w:fldCharType="separate"/>
            </w:r>
            <w:r w:rsidR="00AF7FC2">
              <w:rPr>
                <w:rFonts w:ascii="Times New Roman" w:hAnsi="Times New Roman" w:cs="Times New Roman"/>
                <w:bCs/>
                <w:noProof/>
                <w:webHidden/>
                <w:color w:val="000000" w:themeColor="text1"/>
                <w:sz w:val="26"/>
                <w:szCs w:val="26"/>
                <w:lang w:val="en-US"/>
              </w:rPr>
              <w:t>Error! Bookmark not defined.</w:t>
            </w:r>
            <w:r w:rsidR="0021320C" w:rsidRPr="00E61F65">
              <w:rPr>
                <w:rFonts w:ascii="Times New Roman" w:hAnsi="Times New Roman" w:cs="Times New Roman"/>
                <w:b/>
                <w:noProof/>
                <w:webHidden/>
                <w:color w:val="000000" w:themeColor="text1"/>
                <w:sz w:val="26"/>
                <w:szCs w:val="26"/>
              </w:rPr>
              <w:fldChar w:fldCharType="end"/>
            </w:r>
          </w:hyperlink>
        </w:p>
        <w:p w:rsidR="0021320C" w:rsidRPr="00E61F65" w:rsidRDefault="00E61F65" w:rsidP="0021320C">
          <w:pPr>
            <w:pStyle w:val="TOC3"/>
            <w:tabs>
              <w:tab w:val="right" w:leader="dot" w:pos="9210"/>
            </w:tabs>
            <w:rPr>
              <w:rFonts w:ascii="Times New Roman" w:eastAsiaTheme="minorEastAsia" w:hAnsi="Times New Roman" w:cs="Times New Roman"/>
              <w:b/>
              <w:noProof/>
              <w:color w:val="000000" w:themeColor="text1"/>
              <w:sz w:val="26"/>
              <w:szCs w:val="26"/>
              <w:lang w:val="en-US"/>
            </w:rPr>
          </w:pPr>
          <w:hyperlink w:anchor="_Toc431301074" w:history="1">
            <w:r w:rsidR="0021320C" w:rsidRPr="00E61F65">
              <w:rPr>
                <w:rStyle w:val="Hyperlink"/>
                <w:rFonts w:ascii="Times New Roman" w:hAnsi="Times New Roman" w:cs="Times New Roman"/>
                <w:b/>
                <w:noProof/>
                <w:color w:val="000000" w:themeColor="text1"/>
                <w:sz w:val="26"/>
                <w:szCs w:val="26"/>
                <w:u w:val="none"/>
              </w:rPr>
              <w:t xml:space="preserve">3.3. </w:t>
            </w:r>
            <w:r w:rsidR="0021320C" w:rsidRPr="00E61F65">
              <w:rPr>
                <w:rStyle w:val="Hyperlink"/>
                <w:rFonts w:ascii="Times New Roman" w:hAnsi="Times New Roman" w:cs="Times New Roman"/>
                <w:b/>
                <w:noProof/>
                <w:color w:val="000000" w:themeColor="text1"/>
                <w:sz w:val="26"/>
                <w:szCs w:val="26"/>
                <w:u w:val="none"/>
                <w:lang w:val="en-GB"/>
              </w:rPr>
              <w:t>Truyền nhận tín hiệu không dây với smartphone</w:t>
            </w:r>
            <w:r w:rsidR="0021320C" w:rsidRPr="00E61F65">
              <w:rPr>
                <w:rFonts w:ascii="Times New Roman" w:hAnsi="Times New Roman" w:cs="Times New Roman"/>
                <w:b/>
                <w:noProof/>
                <w:webHidden/>
                <w:color w:val="000000" w:themeColor="text1"/>
                <w:sz w:val="26"/>
                <w:szCs w:val="26"/>
              </w:rPr>
              <w:tab/>
            </w:r>
            <w:r w:rsidR="0021320C" w:rsidRPr="00E61F65">
              <w:rPr>
                <w:rFonts w:ascii="Times New Roman" w:hAnsi="Times New Roman" w:cs="Times New Roman"/>
                <w:b/>
                <w:noProof/>
                <w:webHidden/>
                <w:color w:val="000000" w:themeColor="text1"/>
                <w:sz w:val="26"/>
                <w:szCs w:val="26"/>
              </w:rPr>
              <w:fldChar w:fldCharType="begin"/>
            </w:r>
            <w:r w:rsidR="0021320C" w:rsidRPr="00E61F65">
              <w:rPr>
                <w:rFonts w:ascii="Times New Roman" w:hAnsi="Times New Roman" w:cs="Times New Roman"/>
                <w:b/>
                <w:noProof/>
                <w:webHidden/>
                <w:color w:val="000000" w:themeColor="text1"/>
                <w:sz w:val="26"/>
                <w:szCs w:val="26"/>
              </w:rPr>
              <w:instrText xml:space="preserve"> PAGEREF _Toc431301074 \h </w:instrText>
            </w:r>
            <w:r w:rsidR="0021320C" w:rsidRPr="00E61F65">
              <w:rPr>
                <w:rFonts w:ascii="Times New Roman" w:hAnsi="Times New Roman" w:cs="Times New Roman"/>
                <w:b/>
                <w:noProof/>
                <w:webHidden/>
                <w:color w:val="000000" w:themeColor="text1"/>
                <w:sz w:val="26"/>
                <w:szCs w:val="26"/>
              </w:rPr>
              <w:fldChar w:fldCharType="separate"/>
            </w:r>
            <w:r w:rsidR="00AF7FC2">
              <w:rPr>
                <w:rFonts w:ascii="Times New Roman" w:hAnsi="Times New Roman" w:cs="Times New Roman"/>
                <w:bCs/>
                <w:noProof/>
                <w:webHidden/>
                <w:color w:val="000000" w:themeColor="text1"/>
                <w:sz w:val="26"/>
                <w:szCs w:val="26"/>
                <w:lang w:val="en-US"/>
              </w:rPr>
              <w:t>Error! Bookmark not defined.</w:t>
            </w:r>
            <w:r w:rsidR="0021320C" w:rsidRPr="00E61F65">
              <w:rPr>
                <w:rFonts w:ascii="Times New Roman" w:hAnsi="Times New Roman" w:cs="Times New Roman"/>
                <w:b/>
                <w:noProof/>
                <w:webHidden/>
                <w:color w:val="000000" w:themeColor="text1"/>
                <w:sz w:val="26"/>
                <w:szCs w:val="26"/>
              </w:rPr>
              <w:fldChar w:fldCharType="end"/>
            </w:r>
          </w:hyperlink>
        </w:p>
        <w:p w:rsidR="0021320C" w:rsidRPr="00E61F65" w:rsidRDefault="00E61F65" w:rsidP="0021320C">
          <w:pPr>
            <w:pStyle w:val="TOC3"/>
            <w:tabs>
              <w:tab w:val="right" w:leader="dot" w:pos="9210"/>
            </w:tabs>
            <w:rPr>
              <w:rFonts w:ascii="Times New Roman" w:eastAsiaTheme="minorEastAsia" w:hAnsi="Times New Roman" w:cs="Times New Roman"/>
              <w:b/>
              <w:noProof/>
              <w:color w:val="000000" w:themeColor="text1"/>
              <w:sz w:val="26"/>
              <w:szCs w:val="26"/>
              <w:lang w:val="en-US"/>
            </w:rPr>
          </w:pPr>
          <w:hyperlink w:anchor="_Toc431301075" w:history="1">
            <w:r w:rsidR="0021320C" w:rsidRPr="00E61F65">
              <w:rPr>
                <w:rStyle w:val="Hyperlink"/>
                <w:rFonts w:ascii="Times New Roman" w:hAnsi="Times New Roman" w:cs="Times New Roman"/>
                <w:b/>
                <w:noProof/>
                <w:color w:val="000000" w:themeColor="text1"/>
                <w:sz w:val="26"/>
                <w:szCs w:val="26"/>
                <w:u w:val="none"/>
              </w:rPr>
              <w:t xml:space="preserve">3.4. </w:t>
            </w:r>
            <w:r w:rsidR="0021320C" w:rsidRPr="00E61F65">
              <w:rPr>
                <w:rStyle w:val="Hyperlink"/>
                <w:rFonts w:ascii="Times New Roman" w:hAnsi="Times New Roman" w:cs="Times New Roman"/>
                <w:b/>
                <w:noProof/>
                <w:color w:val="000000" w:themeColor="text1"/>
                <w:sz w:val="26"/>
                <w:szCs w:val="26"/>
                <w:u w:val="none"/>
                <w:lang w:val="en-GB"/>
              </w:rPr>
              <w:t>Thuật toán chuẩn đoán bệnh</w:t>
            </w:r>
            <w:r w:rsidR="0021320C" w:rsidRPr="00E61F65">
              <w:rPr>
                <w:rFonts w:ascii="Times New Roman" w:hAnsi="Times New Roman" w:cs="Times New Roman"/>
                <w:b/>
                <w:noProof/>
                <w:webHidden/>
                <w:color w:val="000000" w:themeColor="text1"/>
                <w:sz w:val="26"/>
                <w:szCs w:val="26"/>
              </w:rPr>
              <w:tab/>
            </w:r>
            <w:r w:rsidR="0021320C" w:rsidRPr="00E61F65">
              <w:rPr>
                <w:rFonts w:ascii="Times New Roman" w:hAnsi="Times New Roman" w:cs="Times New Roman"/>
                <w:b/>
                <w:noProof/>
                <w:webHidden/>
                <w:color w:val="000000" w:themeColor="text1"/>
                <w:sz w:val="26"/>
                <w:szCs w:val="26"/>
              </w:rPr>
              <w:fldChar w:fldCharType="begin"/>
            </w:r>
            <w:r w:rsidR="0021320C" w:rsidRPr="00E61F65">
              <w:rPr>
                <w:rFonts w:ascii="Times New Roman" w:hAnsi="Times New Roman" w:cs="Times New Roman"/>
                <w:b/>
                <w:noProof/>
                <w:webHidden/>
                <w:color w:val="000000" w:themeColor="text1"/>
                <w:sz w:val="26"/>
                <w:szCs w:val="26"/>
              </w:rPr>
              <w:instrText xml:space="preserve"> PAGEREF _Toc431301075 \h </w:instrText>
            </w:r>
            <w:r w:rsidR="0021320C" w:rsidRPr="00E61F65">
              <w:rPr>
                <w:rFonts w:ascii="Times New Roman" w:hAnsi="Times New Roman" w:cs="Times New Roman"/>
                <w:b/>
                <w:noProof/>
                <w:webHidden/>
                <w:color w:val="000000" w:themeColor="text1"/>
                <w:sz w:val="26"/>
                <w:szCs w:val="26"/>
              </w:rPr>
              <w:fldChar w:fldCharType="separate"/>
            </w:r>
            <w:r w:rsidR="00AF7FC2">
              <w:rPr>
                <w:rFonts w:ascii="Times New Roman" w:hAnsi="Times New Roman" w:cs="Times New Roman"/>
                <w:bCs/>
                <w:noProof/>
                <w:webHidden/>
                <w:color w:val="000000" w:themeColor="text1"/>
                <w:sz w:val="26"/>
                <w:szCs w:val="26"/>
                <w:lang w:val="en-US"/>
              </w:rPr>
              <w:t>Error! Bookmark not defined.</w:t>
            </w:r>
            <w:r w:rsidR="0021320C" w:rsidRPr="00E61F65">
              <w:rPr>
                <w:rFonts w:ascii="Times New Roman" w:hAnsi="Times New Roman" w:cs="Times New Roman"/>
                <w:b/>
                <w:noProof/>
                <w:webHidden/>
                <w:color w:val="000000" w:themeColor="text1"/>
                <w:sz w:val="26"/>
                <w:szCs w:val="26"/>
              </w:rPr>
              <w:fldChar w:fldCharType="end"/>
            </w:r>
          </w:hyperlink>
        </w:p>
        <w:p w:rsidR="0021320C" w:rsidRPr="00E61F65" w:rsidRDefault="00E61F65" w:rsidP="0021320C">
          <w:pPr>
            <w:pStyle w:val="TOC3"/>
            <w:tabs>
              <w:tab w:val="right" w:leader="dot" w:pos="9210"/>
            </w:tabs>
            <w:rPr>
              <w:rFonts w:ascii="Times New Roman" w:eastAsiaTheme="minorEastAsia" w:hAnsi="Times New Roman" w:cs="Times New Roman"/>
              <w:b/>
              <w:noProof/>
              <w:color w:val="000000" w:themeColor="text1"/>
              <w:sz w:val="26"/>
              <w:szCs w:val="26"/>
              <w:lang w:val="en-US"/>
            </w:rPr>
          </w:pPr>
          <w:hyperlink w:anchor="_Toc431301076" w:history="1">
            <w:r w:rsidR="0021320C" w:rsidRPr="00E61F65">
              <w:rPr>
                <w:rStyle w:val="Hyperlink"/>
                <w:rFonts w:ascii="Times New Roman" w:hAnsi="Times New Roman" w:cs="Times New Roman"/>
                <w:b/>
                <w:noProof/>
                <w:color w:val="000000" w:themeColor="text1"/>
                <w:sz w:val="26"/>
                <w:szCs w:val="26"/>
                <w:u w:val="none"/>
              </w:rPr>
              <w:t xml:space="preserve">3.6. </w:t>
            </w:r>
            <w:r w:rsidR="008F24EE" w:rsidRPr="00E61F65">
              <w:rPr>
                <w:rStyle w:val="Hyperlink"/>
                <w:rFonts w:ascii="Times New Roman" w:hAnsi="Times New Roman" w:cs="Times New Roman"/>
                <w:b/>
                <w:noProof/>
                <w:color w:val="000000" w:themeColor="text1"/>
                <w:sz w:val="26"/>
                <w:szCs w:val="26"/>
                <w:u w:val="none"/>
                <w:lang w:val="en-GB"/>
              </w:rPr>
              <w:t>Thiết kế cơ sở hạ tầng công nghệ thông tin</w:t>
            </w:r>
            <w:r w:rsidR="0021320C" w:rsidRPr="00E61F65">
              <w:rPr>
                <w:rFonts w:ascii="Times New Roman" w:hAnsi="Times New Roman" w:cs="Times New Roman"/>
                <w:b/>
                <w:noProof/>
                <w:webHidden/>
                <w:color w:val="000000" w:themeColor="text1"/>
                <w:sz w:val="26"/>
                <w:szCs w:val="26"/>
              </w:rPr>
              <w:tab/>
            </w:r>
            <w:r w:rsidR="0021320C" w:rsidRPr="00E61F65">
              <w:rPr>
                <w:rFonts w:ascii="Times New Roman" w:hAnsi="Times New Roman" w:cs="Times New Roman"/>
                <w:b/>
                <w:noProof/>
                <w:webHidden/>
                <w:color w:val="000000" w:themeColor="text1"/>
                <w:sz w:val="26"/>
                <w:szCs w:val="26"/>
              </w:rPr>
              <w:fldChar w:fldCharType="begin"/>
            </w:r>
            <w:r w:rsidR="0021320C" w:rsidRPr="00E61F65">
              <w:rPr>
                <w:rFonts w:ascii="Times New Roman" w:hAnsi="Times New Roman" w:cs="Times New Roman"/>
                <w:b/>
                <w:noProof/>
                <w:webHidden/>
                <w:color w:val="000000" w:themeColor="text1"/>
                <w:sz w:val="26"/>
                <w:szCs w:val="26"/>
              </w:rPr>
              <w:instrText xml:space="preserve"> PAGEREF _Toc431301076 \h </w:instrText>
            </w:r>
            <w:r w:rsidR="0021320C" w:rsidRPr="00E61F65">
              <w:rPr>
                <w:rFonts w:ascii="Times New Roman" w:hAnsi="Times New Roman" w:cs="Times New Roman"/>
                <w:b/>
                <w:noProof/>
                <w:webHidden/>
                <w:color w:val="000000" w:themeColor="text1"/>
                <w:sz w:val="26"/>
                <w:szCs w:val="26"/>
              </w:rPr>
              <w:fldChar w:fldCharType="separate"/>
            </w:r>
            <w:r w:rsidR="00AF7FC2">
              <w:rPr>
                <w:rFonts w:ascii="Times New Roman" w:hAnsi="Times New Roman" w:cs="Times New Roman"/>
                <w:bCs/>
                <w:noProof/>
                <w:webHidden/>
                <w:color w:val="000000" w:themeColor="text1"/>
                <w:sz w:val="26"/>
                <w:szCs w:val="26"/>
                <w:lang w:val="en-US"/>
              </w:rPr>
              <w:t>Error! Bookmark not defined.</w:t>
            </w:r>
            <w:r w:rsidR="0021320C" w:rsidRPr="00E61F65">
              <w:rPr>
                <w:rFonts w:ascii="Times New Roman" w:hAnsi="Times New Roman" w:cs="Times New Roman"/>
                <w:b/>
                <w:noProof/>
                <w:webHidden/>
                <w:color w:val="000000" w:themeColor="text1"/>
                <w:sz w:val="26"/>
                <w:szCs w:val="26"/>
              </w:rPr>
              <w:fldChar w:fldCharType="end"/>
            </w:r>
          </w:hyperlink>
        </w:p>
        <w:p w:rsidR="0021320C" w:rsidRPr="00E61F65" w:rsidRDefault="008F24EE" w:rsidP="00257066">
          <w:pPr>
            <w:pStyle w:val="TOC1"/>
            <w:rPr>
              <w:rFonts w:eastAsiaTheme="minorEastAsia"/>
              <w:lang w:val="en-US"/>
            </w:rPr>
          </w:pPr>
          <w:r w:rsidRPr="00E61F65">
            <w:rPr>
              <w:rStyle w:val="Hyperlink"/>
              <w:color w:val="000000" w:themeColor="text1"/>
              <w:u w:val="none"/>
            </w:rPr>
            <w:t>PHẦN 4</w:t>
          </w:r>
          <w:hyperlink w:anchor="_Toc431301077" w:history="1">
            <w:r w:rsidR="0021320C" w:rsidRPr="00E61F65">
              <w:rPr>
                <w:webHidden/>
              </w:rPr>
              <w:tab/>
            </w:r>
          </w:hyperlink>
        </w:p>
        <w:p w:rsidR="0021320C" w:rsidRPr="00E61F65" w:rsidRDefault="008F24EE" w:rsidP="00257066">
          <w:pPr>
            <w:pStyle w:val="TOC1"/>
            <w:rPr>
              <w:rFonts w:eastAsiaTheme="minorEastAsia"/>
            </w:rPr>
          </w:pPr>
          <w:r w:rsidRPr="00E61F65">
            <w:rPr>
              <w:rStyle w:val="Hyperlink"/>
              <w:color w:val="000000" w:themeColor="text1"/>
              <w:u w:val="none"/>
            </w:rPr>
            <w:t>NGHIỆM THU KẾT QUẢ</w:t>
          </w:r>
          <w:hyperlink w:anchor="_Toc431301078" w:history="1">
            <w:r w:rsidR="0021320C" w:rsidRPr="00E61F65">
              <w:rPr>
                <w:webHidden/>
              </w:rPr>
              <w:tab/>
            </w:r>
          </w:hyperlink>
          <w:r w:rsidR="00257066" w:rsidRPr="00E61F65">
            <w:t>27.</w:t>
          </w:r>
        </w:p>
        <w:p w:rsidR="0021320C" w:rsidRPr="00E61F65" w:rsidRDefault="00E61F65" w:rsidP="0021320C">
          <w:pPr>
            <w:pStyle w:val="TOC3"/>
            <w:tabs>
              <w:tab w:val="right" w:leader="dot" w:pos="9210"/>
            </w:tabs>
            <w:rPr>
              <w:rFonts w:ascii="Times New Roman" w:eastAsiaTheme="minorEastAsia" w:hAnsi="Times New Roman" w:cs="Times New Roman"/>
              <w:b/>
              <w:noProof/>
              <w:color w:val="000000" w:themeColor="text1"/>
              <w:sz w:val="26"/>
              <w:szCs w:val="26"/>
              <w:lang w:val="en-GB"/>
            </w:rPr>
          </w:pPr>
          <w:hyperlink w:anchor="_Toc431301079" w:history="1">
            <w:r w:rsidR="0021320C" w:rsidRPr="00E61F65">
              <w:rPr>
                <w:rStyle w:val="Hyperlink"/>
                <w:rFonts w:ascii="Times New Roman" w:hAnsi="Times New Roman" w:cs="Times New Roman"/>
                <w:b/>
                <w:noProof/>
                <w:color w:val="000000" w:themeColor="text1"/>
                <w:sz w:val="26"/>
                <w:szCs w:val="26"/>
                <w:u w:val="none"/>
              </w:rPr>
              <w:t>4.1.</w:t>
            </w:r>
            <w:r w:rsidR="008F24EE" w:rsidRPr="00E61F65">
              <w:rPr>
                <w:rStyle w:val="Hyperlink"/>
                <w:rFonts w:ascii="Times New Roman" w:hAnsi="Times New Roman" w:cs="Times New Roman"/>
                <w:b/>
                <w:noProof/>
                <w:color w:val="000000" w:themeColor="text1"/>
                <w:sz w:val="26"/>
                <w:szCs w:val="26"/>
                <w:u w:val="none"/>
                <w:lang w:val="en-GB"/>
              </w:rPr>
              <w:t xml:space="preserve"> </w:t>
            </w:r>
            <w:r w:rsidR="00D440FF" w:rsidRPr="00E61F65">
              <w:rPr>
                <w:rStyle w:val="Hyperlink"/>
                <w:rFonts w:ascii="Times New Roman" w:hAnsi="Times New Roman" w:cs="Times New Roman"/>
                <w:b/>
                <w:noProof/>
                <w:color w:val="000000" w:themeColor="text1"/>
                <w:sz w:val="26"/>
                <w:szCs w:val="26"/>
                <w:u w:val="none"/>
                <w:lang w:val="en-GB"/>
              </w:rPr>
              <w:t>Đánh giá mức độ chính xác qua tín hiệu giả lập</w:t>
            </w:r>
            <w:r w:rsidR="0021320C" w:rsidRPr="00E61F65">
              <w:rPr>
                <w:rFonts w:ascii="Times New Roman" w:hAnsi="Times New Roman" w:cs="Times New Roman"/>
                <w:b/>
                <w:noProof/>
                <w:webHidden/>
                <w:color w:val="000000" w:themeColor="text1"/>
                <w:sz w:val="26"/>
                <w:szCs w:val="26"/>
              </w:rPr>
              <w:tab/>
            </w:r>
          </w:hyperlink>
          <w:r w:rsidR="00257066" w:rsidRPr="00E61F65">
            <w:rPr>
              <w:rFonts w:ascii="Times New Roman" w:hAnsi="Times New Roman" w:cs="Times New Roman"/>
              <w:b/>
              <w:noProof/>
              <w:color w:val="000000" w:themeColor="text1"/>
              <w:sz w:val="26"/>
              <w:szCs w:val="26"/>
              <w:lang w:val="en-GB"/>
            </w:rPr>
            <w:t>28.</w:t>
          </w:r>
        </w:p>
        <w:p w:rsidR="0021320C" w:rsidRPr="00E61F65" w:rsidRDefault="00E61F65" w:rsidP="0021320C">
          <w:pPr>
            <w:pStyle w:val="TOC3"/>
            <w:tabs>
              <w:tab w:val="right" w:leader="dot" w:pos="9210"/>
            </w:tabs>
            <w:rPr>
              <w:rFonts w:ascii="Times New Roman" w:eastAsiaTheme="minorEastAsia" w:hAnsi="Times New Roman" w:cs="Times New Roman"/>
              <w:b/>
              <w:noProof/>
              <w:color w:val="000000" w:themeColor="text1"/>
              <w:sz w:val="26"/>
              <w:szCs w:val="26"/>
              <w:lang w:val="en-US"/>
            </w:rPr>
          </w:pPr>
          <w:hyperlink w:anchor="_Toc431301080" w:history="1">
            <w:r w:rsidR="0021320C" w:rsidRPr="00E61F65">
              <w:rPr>
                <w:rStyle w:val="Hyperlink"/>
                <w:rFonts w:ascii="Times New Roman" w:hAnsi="Times New Roman" w:cs="Times New Roman"/>
                <w:b/>
                <w:noProof/>
                <w:color w:val="000000" w:themeColor="text1"/>
                <w:sz w:val="26"/>
                <w:szCs w:val="26"/>
                <w:u w:val="none"/>
              </w:rPr>
              <w:t>4.2.</w:t>
            </w:r>
            <w:r w:rsidR="00D440FF" w:rsidRPr="00E61F65">
              <w:rPr>
                <w:rStyle w:val="Hyperlink"/>
                <w:rFonts w:ascii="Times New Roman" w:hAnsi="Times New Roman" w:cs="Times New Roman"/>
                <w:b/>
                <w:noProof/>
                <w:color w:val="000000" w:themeColor="text1"/>
                <w:sz w:val="26"/>
                <w:szCs w:val="26"/>
                <w:u w:val="none"/>
                <w:lang w:val="en-GB"/>
              </w:rPr>
              <w:t xml:space="preserve"> Đánh giá mức độ chính xác qua kiểm nghiệm lâm sàng</w:t>
            </w:r>
            <w:r w:rsidR="0021320C" w:rsidRPr="00E61F65">
              <w:rPr>
                <w:rFonts w:ascii="Times New Roman" w:hAnsi="Times New Roman" w:cs="Times New Roman"/>
                <w:b/>
                <w:noProof/>
                <w:webHidden/>
                <w:color w:val="000000" w:themeColor="text1"/>
                <w:sz w:val="26"/>
                <w:szCs w:val="26"/>
              </w:rPr>
              <w:tab/>
            </w:r>
            <w:r w:rsidR="0021320C" w:rsidRPr="00E61F65">
              <w:rPr>
                <w:rFonts w:ascii="Times New Roman" w:hAnsi="Times New Roman" w:cs="Times New Roman"/>
                <w:b/>
                <w:noProof/>
                <w:webHidden/>
                <w:color w:val="000000" w:themeColor="text1"/>
                <w:sz w:val="26"/>
                <w:szCs w:val="26"/>
              </w:rPr>
              <w:fldChar w:fldCharType="begin"/>
            </w:r>
            <w:r w:rsidR="0021320C" w:rsidRPr="00E61F65">
              <w:rPr>
                <w:rFonts w:ascii="Times New Roman" w:hAnsi="Times New Roman" w:cs="Times New Roman"/>
                <w:b/>
                <w:noProof/>
                <w:webHidden/>
                <w:color w:val="000000" w:themeColor="text1"/>
                <w:sz w:val="26"/>
                <w:szCs w:val="26"/>
              </w:rPr>
              <w:instrText xml:space="preserve"> PAGEREF _Toc431301080 \h </w:instrText>
            </w:r>
            <w:r w:rsidR="0021320C" w:rsidRPr="00E61F65">
              <w:rPr>
                <w:rFonts w:ascii="Times New Roman" w:hAnsi="Times New Roman" w:cs="Times New Roman"/>
                <w:b/>
                <w:noProof/>
                <w:webHidden/>
                <w:color w:val="000000" w:themeColor="text1"/>
                <w:sz w:val="26"/>
                <w:szCs w:val="26"/>
              </w:rPr>
              <w:fldChar w:fldCharType="separate"/>
            </w:r>
            <w:r w:rsidR="00AF7FC2">
              <w:rPr>
                <w:rFonts w:ascii="Times New Roman" w:hAnsi="Times New Roman" w:cs="Times New Roman"/>
                <w:bCs/>
                <w:noProof/>
                <w:webHidden/>
                <w:color w:val="000000" w:themeColor="text1"/>
                <w:sz w:val="26"/>
                <w:szCs w:val="26"/>
                <w:lang w:val="en-US"/>
              </w:rPr>
              <w:t>Error! Bookmark not defined.</w:t>
            </w:r>
            <w:r w:rsidR="0021320C" w:rsidRPr="00E61F65">
              <w:rPr>
                <w:rFonts w:ascii="Times New Roman" w:hAnsi="Times New Roman" w:cs="Times New Roman"/>
                <w:b/>
                <w:noProof/>
                <w:webHidden/>
                <w:color w:val="000000" w:themeColor="text1"/>
                <w:sz w:val="26"/>
                <w:szCs w:val="26"/>
              </w:rPr>
              <w:fldChar w:fldCharType="end"/>
            </w:r>
          </w:hyperlink>
        </w:p>
        <w:p w:rsidR="0021320C" w:rsidRPr="00E61F65" w:rsidRDefault="00E61F65" w:rsidP="00257066">
          <w:pPr>
            <w:pStyle w:val="TOC1"/>
            <w:rPr>
              <w:rFonts w:eastAsiaTheme="minorEastAsia"/>
              <w:lang w:val="en-US"/>
            </w:rPr>
          </w:pPr>
          <w:hyperlink w:anchor="_Toc431301081" w:history="1">
            <w:r w:rsidR="008F24EE" w:rsidRPr="00E61F65">
              <w:rPr>
                <w:rStyle w:val="Hyperlink"/>
                <w:color w:val="000000" w:themeColor="text1"/>
                <w:u w:val="none"/>
              </w:rPr>
              <w:t>PHẦN 5</w:t>
            </w:r>
            <w:r w:rsidR="0021320C" w:rsidRPr="00E61F65">
              <w:rPr>
                <w:webHidden/>
              </w:rPr>
              <w:tab/>
            </w:r>
          </w:hyperlink>
        </w:p>
        <w:p w:rsidR="0021320C" w:rsidRPr="00E61F65" w:rsidRDefault="009425BD" w:rsidP="00257066">
          <w:pPr>
            <w:pStyle w:val="TOC1"/>
            <w:rPr>
              <w:rFonts w:eastAsiaTheme="minorEastAsia"/>
            </w:rPr>
          </w:pPr>
          <w:r w:rsidRPr="00E61F65">
            <w:rPr>
              <w:rStyle w:val="Hyperlink"/>
              <w:color w:val="000000" w:themeColor="text1"/>
              <w:u w:val="none"/>
            </w:rPr>
            <w:t>ĐÁNH GIÁ Ý NGHĨA</w:t>
          </w:r>
          <w:r w:rsidR="00332DDD" w:rsidRPr="00E61F65">
            <w:rPr>
              <w:rStyle w:val="Hyperlink"/>
              <w:color w:val="000000" w:themeColor="text1"/>
              <w:u w:val="none"/>
            </w:rPr>
            <w:t xml:space="preserve"> CỦA ĐỀ TÀI</w:t>
          </w:r>
          <w:hyperlink w:anchor="_Toc431301082" w:history="1">
            <w:r w:rsidR="0021320C" w:rsidRPr="00E61F65">
              <w:rPr>
                <w:webHidden/>
              </w:rPr>
              <w:tab/>
            </w:r>
          </w:hyperlink>
          <w:r w:rsidR="00257066" w:rsidRPr="00E61F65">
            <w:t>32.</w:t>
          </w:r>
        </w:p>
        <w:p w:rsidR="0021320C" w:rsidRPr="00E61F65" w:rsidRDefault="00E61F65" w:rsidP="00257066">
          <w:pPr>
            <w:pStyle w:val="TOC1"/>
            <w:rPr>
              <w:rFonts w:eastAsiaTheme="minorEastAsia"/>
              <w:lang w:val="en-US"/>
            </w:rPr>
          </w:pPr>
          <w:hyperlink w:anchor="_Toc431301083" w:history="1">
            <w:r w:rsidR="00962110" w:rsidRPr="00E61F65">
              <w:rPr>
                <w:rStyle w:val="Hyperlink"/>
                <w:color w:val="000000" w:themeColor="text1"/>
                <w:u w:val="none"/>
              </w:rPr>
              <w:t>PHẦN</w:t>
            </w:r>
            <w:r w:rsidR="0021320C" w:rsidRPr="00E61F65">
              <w:rPr>
                <w:rStyle w:val="Hyperlink"/>
                <w:color w:val="000000" w:themeColor="text1"/>
                <w:u w:val="none"/>
              </w:rPr>
              <w:t xml:space="preserve"> 6</w:t>
            </w:r>
            <w:r w:rsidR="0021320C" w:rsidRPr="00E61F65">
              <w:rPr>
                <w:webHidden/>
              </w:rPr>
              <w:tab/>
            </w:r>
          </w:hyperlink>
        </w:p>
        <w:p w:rsidR="0021320C" w:rsidRPr="00E61F65" w:rsidRDefault="008F24EE" w:rsidP="00257066">
          <w:pPr>
            <w:pStyle w:val="TOC1"/>
            <w:rPr>
              <w:rFonts w:eastAsiaTheme="minorEastAsia"/>
            </w:rPr>
          </w:pPr>
          <w:r w:rsidRPr="00E61F65">
            <w:rPr>
              <w:rStyle w:val="Hyperlink"/>
              <w:color w:val="000000" w:themeColor="text1"/>
              <w:u w:val="none"/>
            </w:rPr>
            <w:t>TỔNG KẾ</w:t>
          </w:r>
          <w:r w:rsidR="0031695A" w:rsidRPr="00E61F65">
            <w:rPr>
              <w:rStyle w:val="Hyperlink"/>
              <w:color w:val="000000" w:themeColor="text1"/>
              <w:u w:val="none"/>
            </w:rPr>
            <w:t>T</w:t>
          </w:r>
          <w:hyperlink w:anchor="_Toc431301084" w:history="1">
            <w:r w:rsidR="0021320C" w:rsidRPr="00E61F65">
              <w:rPr>
                <w:webHidden/>
              </w:rPr>
              <w:tab/>
            </w:r>
          </w:hyperlink>
          <w:r w:rsidR="00257066" w:rsidRPr="00E61F65">
            <w:t>36.</w:t>
          </w:r>
        </w:p>
        <w:p w:rsidR="0021320C" w:rsidRPr="00E61F65" w:rsidRDefault="008F24EE" w:rsidP="00257066">
          <w:pPr>
            <w:pStyle w:val="TOC1"/>
            <w:rPr>
              <w:rFonts w:eastAsiaTheme="minorEastAsia"/>
            </w:rPr>
          </w:pPr>
          <w:r w:rsidRPr="00E61F65">
            <w:rPr>
              <w:rStyle w:val="Hyperlink"/>
              <w:color w:val="000000" w:themeColor="text1"/>
              <w:u w:val="none"/>
            </w:rPr>
            <w:t>NGUỒN THAM KHẢO</w:t>
          </w:r>
          <w:hyperlink w:anchor="_Toc431301085" w:history="1">
            <w:r w:rsidR="0021320C" w:rsidRPr="00E61F65">
              <w:rPr>
                <w:webHidden/>
              </w:rPr>
              <w:tab/>
            </w:r>
          </w:hyperlink>
          <w:r w:rsidR="00257066" w:rsidRPr="00E61F65">
            <w:t>38.</w:t>
          </w:r>
        </w:p>
        <w:p w:rsidR="0021320C" w:rsidRPr="009A5EFE" w:rsidRDefault="0021320C" w:rsidP="0021320C">
          <w:pPr>
            <w:rPr>
              <w:rFonts w:ascii="Times New Roman" w:hAnsi="Times New Roman" w:cs="Times New Roman"/>
              <w:color w:val="000000" w:themeColor="text1"/>
              <w:sz w:val="26"/>
              <w:szCs w:val="26"/>
            </w:rPr>
          </w:pPr>
          <w:r w:rsidRPr="00E61F65">
            <w:rPr>
              <w:rFonts w:ascii="Times New Roman" w:hAnsi="Times New Roman" w:cs="Times New Roman"/>
              <w:b/>
              <w:bCs/>
              <w:noProof/>
              <w:color w:val="000000" w:themeColor="text1"/>
              <w:sz w:val="26"/>
              <w:szCs w:val="26"/>
            </w:rPr>
            <w:fldChar w:fldCharType="end"/>
          </w:r>
        </w:p>
      </w:sdtContent>
    </w:sdt>
    <w:p w:rsidR="0021320C" w:rsidRPr="009A5EFE" w:rsidRDefault="0021320C" w:rsidP="0021320C">
      <w:pPr>
        <w:rPr>
          <w:rStyle w:val="Strong"/>
          <w:rFonts w:eastAsia="Times New Roman" w:cs="Times New Roman"/>
          <w:b w:val="0"/>
          <w:color w:val="000000" w:themeColor="text1"/>
          <w:szCs w:val="26"/>
          <w:lang w:val="en-US"/>
        </w:rPr>
      </w:pPr>
      <w:r w:rsidRPr="009A5EFE">
        <w:rPr>
          <w:rStyle w:val="Strong"/>
          <w:rFonts w:cs="Times New Roman"/>
          <w:color w:val="000000" w:themeColor="text1"/>
          <w:szCs w:val="26"/>
        </w:rPr>
        <w:br w:type="page"/>
      </w:r>
    </w:p>
    <w:p w:rsidR="0021320C" w:rsidRPr="009A5EFE" w:rsidRDefault="0021320C" w:rsidP="0021320C">
      <w:pPr>
        <w:rPr>
          <w:rStyle w:val="Strong"/>
          <w:rFonts w:cs="Times New Roman"/>
          <w:b w:val="0"/>
          <w:color w:val="000000" w:themeColor="text1"/>
          <w:szCs w:val="26"/>
        </w:rPr>
      </w:pPr>
      <w:bookmarkStart w:id="1" w:name="_Toc431211908"/>
    </w:p>
    <w:bookmarkEnd w:id="0"/>
    <w:bookmarkEnd w:id="1"/>
    <w:p w:rsidR="00962110" w:rsidRPr="009A5EFE" w:rsidRDefault="00962110" w:rsidP="0021320C">
      <w:pPr>
        <w:rPr>
          <w:rFonts w:ascii="Times New Roman" w:hAnsi="Times New Roman" w:cs="Times New Roman"/>
          <w:color w:val="000000" w:themeColor="text1"/>
          <w:sz w:val="26"/>
          <w:szCs w:val="26"/>
        </w:rPr>
      </w:pPr>
    </w:p>
    <w:p w:rsidR="00962110" w:rsidRPr="009A5EFE" w:rsidRDefault="00962110" w:rsidP="00962110">
      <w:pPr>
        <w:pStyle w:val="Chapterstyle"/>
        <w:spacing w:before="360" w:after="120" w:line="276" w:lineRule="auto"/>
        <w:rPr>
          <w:sz w:val="26"/>
          <w:szCs w:val="26"/>
        </w:rPr>
      </w:pPr>
      <w:r w:rsidRPr="009A5EFE">
        <w:rPr>
          <w:color w:val="000000" w:themeColor="text1"/>
          <w:sz w:val="26"/>
          <w:szCs w:val="26"/>
        </w:rPr>
        <w:br w:type="column"/>
      </w:r>
    </w:p>
    <w:p w:rsidR="00E9387D" w:rsidRPr="00E9387D" w:rsidRDefault="00E9387D" w:rsidP="00E9387D">
      <w:pPr>
        <w:jc w:val="center"/>
        <w:rPr>
          <w:rFonts w:ascii="Times New Roman" w:hAnsi="Times New Roman" w:cs="Times New Roman"/>
          <w:lang w:val="en-GB"/>
        </w:rPr>
      </w:pPr>
      <w:r w:rsidRPr="00E9387D">
        <w:rPr>
          <w:rFonts w:ascii="Times New Roman" w:eastAsiaTheme="majorEastAsia" w:hAnsi="Times New Roman" w:cs="Times New Roman"/>
          <w:b/>
          <w:i/>
          <w:spacing w:val="-10"/>
          <w:kern w:val="28"/>
          <w:sz w:val="32"/>
          <w:szCs w:val="32"/>
          <w:shd w:val="clear" w:color="auto" w:fill="FFFFFF"/>
        </w:rPr>
        <w:t>TỔNG QUAN VỀ ĐỀ TÀI</w:t>
      </w:r>
      <w:r>
        <w:rPr>
          <w:rFonts w:ascii="Times New Roman" w:eastAsiaTheme="majorEastAsia" w:hAnsi="Times New Roman" w:cs="Times New Roman"/>
          <w:b/>
          <w:i/>
          <w:spacing w:val="-10"/>
          <w:kern w:val="28"/>
          <w:sz w:val="32"/>
          <w:szCs w:val="32"/>
          <w:shd w:val="clear" w:color="auto" w:fill="FFFFFF"/>
          <w:lang w:val="en-GB"/>
        </w:rPr>
        <w:t xml:space="preserve"> NGHIÊN CỨU</w:t>
      </w:r>
    </w:p>
    <w:p w:rsidR="00E9387D" w:rsidRDefault="00E9387D" w:rsidP="00E9387D">
      <w:pPr>
        <w:jc w:val="center"/>
        <w:rPr>
          <w:rFonts w:ascii="Times New Roman" w:hAnsi="Times New Roman" w:cs="Times New Roman"/>
          <w:b/>
          <w:i/>
          <w:sz w:val="32"/>
          <w:szCs w:val="32"/>
          <w:shd w:val="clear" w:color="auto" w:fill="FFFFFF"/>
          <w:lang w:val="en-US"/>
        </w:rPr>
      </w:pPr>
      <w:r w:rsidRPr="00E9387D">
        <w:rPr>
          <w:rFonts w:ascii="Times New Roman" w:hAnsi="Times New Roman" w:cs="Times New Roman"/>
          <w:b/>
          <w:i/>
          <w:sz w:val="32"/>
          <w:szCs w:val="32"/>
          <w:shd w:val="clear" w:color="auto" w:fill="FFFFFF"/>
          <w:lang w:val="en-US"/>
        </w:rPr>
        <w:t>Thiết kế và thi công hệ thống theo dõi sức khỏe tim mạch thời gian thực và lưu động không dây tại nhà dành cho người cao tuổi, người có nguy cơ mắc bệnh tim mạch cao tại Việt Nam</w:t>
      </w:r>
    </w:p>
    <w:p w:rsidR="00E9387D" w:rsidRDefault="00E9387D" w:rsidP="00E9387D">
      <w:pPr>
        <w:jc w:val="center"/>
        <w:rPr>
          <w:rFonts w:ascii="Times New Roman" w:hAnsi="Times New Roman" w:cs="Times New Roman"/>
          <w:b/>
          <w:i/>
          <w:sz w:val="32"/>
          <w:szCs w:val="32"/>
          <w:shd w:val="clear" w:color="auto" w:fill="FFFFFF"/>
          <w:lang w:val="en-US"/>
        </w:rPr>
      </w:pPr>
    </w:p>
    <w:p w:rsidR="00E9387D" w:rsidRPr="00710E75" w:rsidRDefault="00E9387D" w:rsidP="00E9387D">
      <w:pPr>
        <w:pStyle w:val="Title"/>
        <w:jc w:val="center"/>
        <w:rPr>
          <w:rFonts w:ascii="Times New Roman" w:hAnsi="Times New Roman" w:cs="Times New Roman"/>
          <w:b/>
          <w:i/>
          <w:sz w:val="32"/>
          <w:szCs w:val="32"/>
          <w:shd w:val="clear" w:color="auto" w:fill="FFFFFF"/>
        </w:rPr>
      </w:pPr>
      <w:r w:rsidRPr="00710E75">
        <w:rPr>
          <w:rFonts w:ascii="Times New Roman" w:hAnsi="Times New Roman" w:cs="Times New Roman"/>
          <w:b/>
          <w:i/>
          <w:sz w:val="32"/>
          <w:szCs w:val="32"/>
          <w:shd w:val="clear" w:color="auto" w:fill="FFFFFF"/>
        </w:rPr>
        <w:t xml:space="preserve">Design </w:t>
      </w:r>
      <w:r w:rsidRPr="00710E75">
        <w:rPr>
          <w:rFonts w:ascii="Times New Roman" w:hAnsi="Times New Roman" w:cs="Times New Roman"/>
          <w:b/>
          <w:i/>
          <w:sz w:val="32"/>
          <w:szCs w:val="32"/>
          <w:shd w:val="clear" w:color="auto" w:fill="FFFFFF"/>
          <w:lang w:val="en-US"/>
        </w:rPr>
        <w:t>of</w:t>
      </w:r>
      <w:r w:rsidRPr="00710E75">
        <w:rPr>
          <w:rFonts w:ascii="Times New Roman" w:hAnsi="Times New Roman" w:cs="Times New Roman"/>
          <w:b/>
          <w:i/>
          <w:sz w:val="32"/>
          <w:szCs w:val="32"/>
          <w:shd w:val="clear" w:color="auto" w:fill="FFFFFF"/>
        </w:rPr>
        <w:t xml:space="preserve"> </w:t>
      </w:r>
      <w:r w:rsidRPr="00710E75">
        <w:rPr>
          <w:rFonts w:ascii="Times New Roman" w:hAnsi="Times New Roman" w:cs="Times New Roman"/>
          <w:b/>
          <w:i/>
          <w:sz w:val="32"/>
          <w:szCs w:val="32"/>
          <w:shd w:val="clear" w:color="auto" w:fill="FFFFFF"/>
          <w:lang w:val="en-US"/>
        </w:rPr>
        <w:t xml:space="preserve">a </w:t>
      </w:r>
      <w:r w:rsidRPr="00710E75">
        <w:rPr>
          <w:rFonts w:ascii="Times New Roman" w:hAnsi="Times New Roman" w:cs="Times New Roman"/>
          <w:b/>
          <w:i/>
          <w:sz w:val="32"/>
          <w:szCs w:val="32"/>
          <w:shd w:val="clear" w:color="auto" w:fill="FFFFFF"/>
        </w:rPr>
        <w:t>Wearable Ambulatory</w:t>
      </w:r>
      <w:r w:rsidRPr="00710E75">
        <w:rPr>
          <w:rFonts w:ascii="Times New Roman" w:hAnsi="Times New Roman" w:cs="Times New Roman"/>
          <w:b/>
          <w:i/>
          <w:sz w:val="32"/>
          <w:szCs w:val="32"/>
          <w:shd w:val="clear" w:color="auto" w:fill="FFFFFF"/>
          <w:lang w:val="en-US"/>
        </w:rPr>
        <w:t xml:space="preserve"> Real-Time </w:t>
      </w:r>
      <w:r w:rsidRPr="00710E75">
        <w:rPr>
          <w:rFonts w:ascii="Times New Roman" w:hAnsi="Times New Roman" w:cs="Times New Roman"/>
          <w:b/>
          <w:i/>
          <w:sz w:val="32"/>
          <w:szCs w:val="32"/>
          <w:shd w:val="clear" w:color="auto" w:fill="FFFFFF"/>
        </w:rPr>
        <w:t>Wireless E</w:t>
      </w:r>
      <w:r w:rsidRPr="00710E75">
        <w:rPr>
          <w:rFonts w:ascii="Times New Roman" w:hAnsi="Times New Roman" w:cs="Times New Roman"/>
          <w:b/>
          <w:i/>
          <w:sz w:val="32"/>
          <w:szCs w:val="32"/>
          <w:shd w:val="clear" w:color="auto" w:fill="FFFFFF"/>
          <w:lang w:val="en-US"/>
        </w:rPr>
        <w:t>lectrocardiogram</w:t>
      </w:r>
      <w:r w:rsidRPr="00710E75">
        <w:rPr>
          <w:rFonts w:ascii="Times New Roman" w:hAnsi="Times New Roman" w:cs="Times New Roman"/>
          <w:b/>
          <w:i/>
          <w:sz w:val="32"/>
          <w:szCs w:val="32"/>
          <w:shd w:val="clear" w:color="auto" w:fill="FFFFFF"/>
        </w:rPr>
        <w:t xml:space="preserve"> </w:t>
      </w:r>
      <w:r w:rsidRPr="00710E75">
        <w:rPr>
          <w:rFonts w:ascii="Times New Roman" w:hAnsi="Times New Roman" w:cs="Times New Roman"/>
          <w:b/>
          <w:i/>
          <w:sz w:val="32"/>
          <w:szCs w:val="32"/>
          <w:shd w:val="clear" w:color="auto" w:fill="FFFFFF"/>
          <w:lang w:val="en-US"/>
        </w:rPr>
        <w:t>System</w:t>
      </w:r>
      <w:r>
        <w:rPr>
          <w:rFonts w:ascii="Times New Roman" w:hAnsi="Times New Roman" w:cs="Times New Roman"/>
          <w:b/>
          <w:i/>
          <w:sz w:val="32"/>
          <w:szCs w:val="32"/>
          <w:shd w:val="clear" w:color="auto" w:fill="FFFFFF"/>
          <w:lang w:val="en-US"/>
        </w:rPr>
        <w:t xml:space="preserve"> for Vietnamese adult and elderly who are at high risk of cardiovascular diseases</w:t>
      </w:r>
    </w:p>
    <w:p w:rsidR="00E9387D" w:rsidRPr="00E9387D" w:rsidRDefault="00E9387D" w:rsidP="00E9387D">
      <w:pPr>
        <w:jc w:val="center"/>
        <w:rPr>
          <w:rFonts w:ascii="Times New Roman" w:hAnsi="Times New Roman" w:cs="Times New Roman"/>
          <w:b/>
          <w:i/>
          <w:sz w:val="32"/>
          <w:szCs w:val="32"/>
          <w:shd w:val="clear" w:color="auto" w:fill="FFFFFF"/>
          <w:lang w:val="en-US"/>
        </w:rPr>
      </w:pPr>
    </w:p>
    <w:p w:rsidR="00E9387D" w:rsidRPr="00E9387D" w:rsidRDefault="00E9387D" w:rsidP="00E9387D">
      <w:pPr>
        <w:spacing w:before="240"/>
        <w:jc w:val="both"/>
        <w:rPr>
          <w:rFonts w:ascii="Times New Roman" w:hAnsi="Times New Roman" w:cs="Times New Roman"/>
          <w:sz w:val="26"/>
          <w:szCs w:val="26"/>
        </w:rPr>
      </w:pPr>
      <w:r w:rsidRPr="00E9387D">
        <w:rPr>
          <w:rFonts w:ascii="Times New Roman" w:hAnsi="Times New Roman" w:cs="Times New Roman"/>
          <w:b/>
          <w:sz w:val="26"/>
          <w:szCs w:val="26"/>
          <w:lang w:val="en-US"/>
        </w:rPr>
        <w:t xml:space="preserve">Tóm tắt: </w:t>
      </w:r>
      <w:r w:rsidRPr="00E9387D">
        <w:rPr>
          <w:rFonts w:ascii="Times New Roman" w:hAnsi="Times New Roman" w:cs="Times New Roman"/>
          <w:sz w:val="26"/>
          <w:szCs w:val="26"/>
          <w:lang w:val="en-US"/>
        </w:rPr>
        <w:t xml:space="preserve">Sự phát triển của công nghệ truyền thông, đặc biệt trong lĩnh vực mạng không dây đã đưa đến nhiều giải pháp mới cho việc điều trị các bệnh tim mạch. Với những giải pháp này, việc phòng tránh và chẩn đoán sớm các bệnh tim mạch đã </w:t>
      </w:r>
      <w:r w:rsidRPr="00E9387D">
        <w:rPr>
          <w:rFonts w:ascii="Times New Roman" w:hAnsi="Times New Roman" w:cs="Times New Roman"/>
          <w:sz w:val="26"/>
          <w:szCs w:val="26"/>
          <w:lang w:val="en-GB"/>
        </w:rPr>
        <w:t>trở thành điều khả thi</w:t>
      </w:r>
      <w:r w:rsidRPr="00E9387D">
        <w:rPr>
          <w:rFonts w:ascii="Times New Roman" w:hAnsi="Times New Roman" w:cs="Times New Roman"/>
          <w:sz w:val="26"/>
          <w:szCs w:val="26"/>
          <w:lang w:val="en-US"/>
        </w:rPr>
        <w:t>. Tuy nhiên tại Việt Nam, một hệ thống đo điện tâm đồ (ECG) hoàn chỉnh vẫn chưa được phát triển. Do đó, đề tài đề xuất</w:t>
      </w:r>
      <w:r w:rsidRPr="00E9387D">
        <w:rPr>
          <w:rFonts w:ascii="Times New Roman" w:hAnsi="Times New Roman" w:cs="Times New Roman"/>
          <w:sz w:val="26"/>
          <w:szCs w:val="26"/>
          <w:lang w:val="en-GB"/>
        </w:rPr>
        <w:t xml:space="preserve"> xây dựng</w:t>
      </w:r>
      <w:r w:rsidRPr="00E9387D">
        <w:rPr>
          <w:rFonts w:ascii="Times New Roman" w:hAnsi="Times New Roman" w:cs="Times New Roman"/>
          <w:sz w:val="26"/>
          <w:szCs w:val="26"/>
          <w:lang w:val="en-US"/>
        </w:rPr>
        <w:t xml:space="preserve"> một hệ thống đo điện tâm đồ không dây thời gian thực</w:t>
      </w:r>
      <w:r w:rsidRPr="00E9387D">
        <w:rPr>
          <w:rFonts w:ascii="Times New Roman" w:hAnsi="Times New Roman" w:cs="Times New Roman"/>
          <w:sz w:val="26"/>
          <w:szCs w:val="26"/>
          <w:lang w:val="en-GB"/>
        </w:rPr>
        <w:t xml:space="preserve"> nhằm mục đích hỗ trợ bác sĩ chuẩn đoán từ xa các bệnh lý về tim mạch, qua đó sẽ góp phần giảm tải tình trạng đông đúc tại bệnh viện, giúp tiết kiệm chi phí chữa trị và mang đến sự an tâm sức khỏe tim mạch cho người cao tuổi, người có nguy cơ mắc bệnh tim mạch cao tại Việt Nam.</w:t>
      </w:r>
      <w:r w:rsidRPr="00E9387D">
        <w:rPr>
          <w:rFonts w:ascii="Times New Roman" w:hAnsi="Times New Roman" w:cs="Times New Roman"/>
          <w:sz w:val="26"/>
          <w:szCs w:val="26"/>
          <w:lang w:val="en-US"/>
        </w:rPr>
        <w:t xml:space="preserve"> </w:t>
      </w:r>
      <w:r w:rsidRPr="00E9387D">
        <w:rPr>
          <w:rFonts w:ascii="Times New Roman" w:hAnsi="Times New Roman" w:cs="Times New Roman"/>
          <w:sz w:val="26"/>
          <w:szCs w:val="26"/>
          <w:lang w:val="en-GB"/>
        </w:rPr>
        <w:t xml:space="preserve">Hệ thống </w:t>
      </w:r>
      <w:r w:rsidRPr="00E9387D">
        <w:rPr>
          <w:rFonts w:ascii="Times New Roman" w:hAnsi="Times New Roman" w:cs="Times New Roman"/>
          <w:sz w:val="26"/>
          <w:szCs w:val="26"/>
          <w:lang w:val="en-US"/>
        </w:rPr>
        <w:t>bao gồm một thiết bị đo nhỏ gọn, tiêu thụ ít điện năng, giá thành</w:t>
      </w:r>
      <w:r w:rsidRPr="00E9387D">
        <w:rPr>
          <w:rFonts w:ascii="Times New Roman" w:hAnsi="Times New Roman" w:cs="Times New Roman"/>
          <w:sz w:val="26"/>
          <w:szCs w:val="26"/>
          <w:lang w:val="en-GB"/>
        </w:rPr>
        <w:t xml:space="preserve"> thấp cho</w:t>
      </w:r>
      <w:r w:rsidRPr="00E9387D">
        <w:rPr>
          <w:rFonts w:ascii="Times New Roman" w:hAnsi="Times New Roman" w:cs="Times New Roman"/>
          <w:sz w:val="26"/>
          <w:szCs w:val="26"/>
          <w:lang w:val="en-US"/>
        </w:rPr>
        <w:t xml:space="preserve"> </w:t>
      </w:r>
      <w:r w:rsidRPr="00E9387D">
        <w:rPr>
          <w:rFonts w:ascii="Times New Roman" w:hAnsi="Times New Roman" w:cs="Times New Roman"/>
          <w:sz w:val="26"/>
          <w:szCs w:val="26"/>
          <w:lang w:val="en-GB"/>
        </w:rPr>
        <w:t xml:space="preserve">phép người dùng mang liên tục trong nhiều giờ , </w:t>
      </w:r>
      <w:r w:rsidRPr="00E9387D">
        <w:rPr>
          <w:rFonts w:ascii="Times New Roman" w:hAnsi="Times New Roman" w:cs="Times New Roman"/>
          <w:sz w:val="26"/>
          <w:szCs w:val="26"/>
          <w:lang w:val="en-US"/>
        </w:rPr>
        <w:t>một hệ thống truyền nhận tín hiệu không dây thông qua Bluetooth Low Energy</w:t>
      </w:r>
      <w:r w:rsidRPr="00E9387D">
        <w:rPr>
          <w:rFonts w:ascii="Times New Roman" w:hAnsi="Times New Roman" w:cs="Times New Roman"/>
          <w:sz w:val="26"/>
          <w:szCs w:val="26"/>
          <w:lang w:val="en-GB"/>
        </w:rPr>
        <w:t xml:space="preserve"> để đưa tín hiệu lên smarphone và một phần mềm được tích hợp vào website của bác sĩ nhằm hỗ trợ chuẩn đoán từ xa thông qua</w:t>
      </w:r>
      <w:r w:rsidRPr="00E9387D">
        <w:rPr>
          <w:rFonts w:ascii="Times New Roman" w:hAnsi="Times New Roman" w:cs="Times New Roman"/>
          <w:sz w:val="26"/>
          <w:szCs w:val="26"/>
          <w:lang w:val="en-US"/>
        </w:rPr>
        <w:t xml:space="preserve"> Internet. Tín hiệu thu nhận từ </w:t>
      </w:r>
      <w:r w:rsidRPr="00E9387D">
        <w:rPr>
          <w:rFonts w:ascii="Times New Roman" w:hAnsi="Times New Roman" w:cs="Times New Roman"/>
          <w:sz w:val="26"/>
          <w:szCs w:val="26"/>
          <w:lang w:val="en-GB"/>
        </w:rPr>
        <w:t xml:space="preserve">thiết bị đo </w:t>
      </w:r>
      <w:r w:rsidRPr="00E9387D">
        <w:rPr>
          <w:rFonts w:ascii="Times New Roman" w:hAnsi="Times New Roman" w:cs="Times New Roman"/>
          <w:sz w:val="26"/>
          <w:szCs w:val="26"/>
          <w:lang w:val="en-US"/>
        </w:rPr>
        <w:t>được đối chứng với máy đa ký giấc ngủ Alice 5</w:t>
      </w:r>
      <w:r w:rsidRPr="00E9387D">
        <w:rPr>
          <w:rFonts w:ascii="Times New Roman" w:hAnsi="Times New Roman" w:cs="Times New Roman"/>
          <w:sz w:val="26"/>
          <w:szCs w:val="26"/>
          <w:lang w:val="en-GB"/>
        </w:rPr>
        <w:t xml:space="preserve"> và mức độ tin cậy của thuật toán chuẩn đoán được so sánh trực tiếp với chuẩn đoán lâm sàng của bác sĩ cho thấy kết quả chính xác cao</w:t>
      </w:r>
      <w:r w:rsidRPr="00E9387D">
        <w:rPr>
          <w:rFonts w:ascii="Times New Roman" w:hAnsi="Times New Roman" w:cs="Times New Roman"/>
          <w:sz w:val="26"/>
          <w:szCs w:val="26"/>
          <w:lang w:val="en-US"/>
        </w:rPr>
        <w:t>. Kết quả chạy thử nghiệm lâm sàng tại trường đại học Quốc Tế - Đại học Quốc gia Thành phố Hồ Chí Minh cho thấy hệ thống có tính ổn định tốt, thời gian hoạt động liên tục trong nhiều giờ và đáp ứng được tiêu chí theo dõi sức khỏe tim mạch thời gian thực của các bác sĩ chuyên khoa.</w:t>
      </w:r>
      <w:r w:rsidRPr="00E9387D">
        <w:rPr>
          <w:rFonts w:ascii="Times New Roman" w:hAnsi="Times New Roman" w:cs="Times New Roman"/>
          <w:sz w:val="26"/>
          <w:szCs w:val="26"/>
        </w:rPr>
        <w:t xml:space="preserve"> </w:t>
      </w:r>
    </w:p>
    <w:p w:rsidR="00E9387D" w:rsidRDefault="00E9387D" w:rsidP="00E9387D">
      <w:pPr>
        <w:spacing w:before="240"/>
        <w:jc w:val="both"/>
        <w:rPr>
          <w:rFonts w:ascii="Times New Roman" w:hAnsi="Times New Roman" w:cs="Times New Roman"/>
          <w:sz w:val="26"/>
          <w:szCs w:val="26"/>
          <w:lang w:val="en-GB"/>
        </w:rPr>
      </w:pPr>
      <w:r w:rsidRPr="00E9387D">
        <w:rPr>
          <w:rFonts w:ascii="Times New Roman" w:hAnsi="Times New Roman" w:cs="Times New Roman"/>
          <w:sz w:val="26"/>
          <w:szCs w:val="26"/>
        </w:rPr>
        <w:t xml:space="preserve">(Đây là bản tóm tắt công trình theo yêu cầu của ban tổ chức </w:t>
      </w:r>
      <w:r w:rsidRPr="00E9387D">
        <w:rPr>
          <w:rFonts w:ascii="Times New Roman" w:hAnsi="Times New Roman" w:cs="Times New Roman"/>
          <w:sz w:val="26"/>
          <w:szCs w:val="26"/>
          <w:lang w:val="en-GB"/>
        </w:rPr>
        <w:t>Hội thi sáng tạo khoa học kỹ thuật Thành phố Hồ Chí Minh lần thứ 25</w:t>
      </w:r>
      <w:r>
        <w:rPr>
          <w:rFonts w:ascii="Times New Roman" w:hAnsi="Times New Roman" w:cs="Times New Roman"/>
          <w:sz w:val="26"/>
          <w:szCs w:val="26"/>
          <w:lang w:val="en-GB"/>
        </w:rPr>
        <w:t>)</w:t>
      </w:r>
    </w:p>
    <w:p w:rsidR="00E9387D" w:rsidRPr="00E9387D" w:rsidRDefault="00E9387D" w:rsidP="00E9387D">
      <w:pPr>
        <w:spacing w:before="240"/>
        <w:jc w:val="both"/>
        <w:rPr>
          <w:rFonts w:ascii="Times New Roman" w:hAnsi="Times New Roman" w:cs="Times New Roman"/>
          <w:i/>
          <w:sz w:val="26"/>
          <w:szCs w:val="26"/>
          <w:lang w:val="en-US"/>
        </w:rPr>
      </w:pPr>
      <w:r w:rsidRPr="00E9387D">
        <w:rPr>
          <w:rFonts w:ascii="Times New Roman" w:hAnsi="Times New Roman" w:cs="Times New Roman"/>
          <w:i/>
          <w:sz w:val="26"/>
          <w:szCs w:val="26"/>
          <w:lang w:val="en-US"/>
        </w:rPr>
        <w:t>Từ khóa: Thiết bị đo ECG lưu động, bệnh tim mạch, hệ thống không dây, thời gian thực.</w:t>
      </w:r>
    </w:p>
    <w:p w:rsidR="003C3051" w:rsidRPr="009A5EFE" w:rsidRDefault="003C3051" w:rsidP="0021320C">
      <w:pPr>
        <w:rPr>
          <w:rFonts w:ascii="Times New Roman" w:hAnsi="Times New Roman" w:cs="Times New Roman"/>
          <w:color w:val="000000" w:themeColor="text1"/>
          <w:sz w:val="26"/>
          <w:szCs w:val="26"/>
        </w:rPr>
      </w:pPr>
      <w:r w:rsidRPr="009A5EFE">
        <w:rPr>
          <w:rFonts w:ascii="Times New Roman" w:hAnsi="Times New Roman" w:cs="Times New Roman"/>
          <w:color w:val="000000" w:themeColor="text1"/>
          <w:sz w:val="26"/>
          <w:szCs w:val="26"/>
        </w:rPr>
        <w:br/>
      </w:r>
    </w:p>
    <w:p w:rsidR="00692A06" w:rsidRPr="009A5EFE" w:rsidRDefault="003C3051" w:rsidP="003C3051">
      <w:pPr>
        <w:jc w:val="center"/>
        <w:rPr>
          <w:rFonts w:ascii="Times New Roman" w:hAnsi="Times New Roman" w:cs="Times New Roman"/>
          <w:b/>
          <w:color w:val="000000" w:themeColor="text1"/>
          <w:sz w:val="26"/>
          <w:szCs w:val="26"/>
          <w:lang w:val="en-GB"/>
        </w:rPr>
      </w:pPr>
      <w:r w:rsidRPr="009A5EFE">
        <w:rPr>
          <w:rFonts w:ascii="Times New Roman" w:hAnsi="Times New Roman" w:cs="Times New Roman"/>
          <w:color w:val="000000" w:themeColor="text1"/>
          <w:sz w:val="26"/>
          <w:szCs w:val="26"/>
        </w:rPr>
        <w:br w:type="column"/>
      </w:r>
      <w:r w:rsidRPr="009A5EFE">
        <w:rPr>
          <w:rFonts w:ascii="Times New Roman" w:hAnsi="Times New Roman" w:cs="Times New Roman"/>
          <w:b/>
          <w:color w:val="000000" w:themeColor="text1"/>
          <w:sz w:val="26"/>
          <w:szCs w:val="26"/>
          <w:lang w:val="en-GB"/>
        </w:rPr>
        <w:lastRenderedPageBreak/>
        <w:t>PHẦN 1</w:t>
      </w:r>
    </w:p>
    <w:p w:rsidR="003C3051" w:rsidRPr="009A5EFE" w:rsidRDefault="006E11F2" w:rsidP="006E11F2">
      <w:pPr>
        <w:jc w:val="center"/>
        <w:rPr>
          <w:rFonts w:ascii="Times New Roman" w:hAnsi="Times New Roman" w:cs="Times New Roman"/>
          <w:b/>
          <w:color w:val="000000" w:themeColor="text1"/>
          <w:sz w:val="26"/>
          <w:szCs w:val="26"/>
          <w:lang w:val="en-GB"/>
        </w:rPr>
      </w:pPr>
      <w:r w:rsidRPr="009A5EFE">
        <w:rPr>
          <w:rFonts w:ascii="Times New Roman" w:hAnsi="Times New Roman" w:cs="Times New Roman"/>
          <w:b/>
          <w:color w:val="000000" w:themeColor="text1"/>
          <w:sz w:val="26"/>
          <w:szCs w:val="26"/>
          <w:lang w:val="en-GB"/>
        </w:rPr>
        <w:t>TÌNH HÌNH</w:t>
      </w:r>
      <w:r w:rsidR="007B6CF0" w:rsidRPr="009A5EFE">
        <w:rPr>
          <w:rFonts w:ascii="Times New Roman" w:hAnsi="Times New Roman" w:cs="Times New Roman"/>
          <w:b/>
          <w:color w:val="000000" w:themeColor="text1"/>
          <w:sz w:val="26"/>
          <w:szCs w:val="26"/>
          <w:lang w:val="en-GB"/>
        </w:rPr>
        <w:t xml:space="preserve"> VỀ</w:t>
      </w:r>
      <w:r w:rsidRPr="009A5EFE">
        <w:rPr>
          <w:rFonts w:ascii="Times New Roman" w:hAnsi="Times New Roman" w:cs="Times New Roman"/>
          <w:b/>
          <w:color w:val="000000" w:themeColor="text1"/>
          <w:sz w:val="26"/>
          <w:szCs w:val="26"/>
          <w:lang w:val="en-GB"/>
        </w:rPr>
        <w:t xml:space="preserve"> VẤN ĐỀ BỆNH</w:t>
      </w:r>
      <w:r w:rsidR="007B6CF0" w:rsidRPr="009A5EFE">
        <w:rPr>
          <w:rFonts w:ascii="Times New Roman" w:hAnsi="Times New Roman" w:cs="Times New Roman"/>
          <w:b/>
          <w:color w:val="000000" w:themeColor="text1"/>
          <w:sz w:val="26"/>
          <w:szCs w:val="26"/>
          <w:lang w:val="en-GB"/>
        </w:rPr>
        <w:t xml:space="preserve"> TIM MẠCH TRÊN THẾ GIỚI VÀ VIỆT NAM</w:t>
      </w:r>
    </w:p>
    <w:p w:rsidR="009E6D4B" w:rsidRPr="009A5EFE" w:rsidRDefault="007B6CF0" w:rsidP="00752DF0">
      <w:pPr>
        <w:ind w:firstLine="284"/>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Hiện nay, bệnh tim mạch</w:t>
      </w:r>
      <w:r w:rsidR="009E6D4B" w:rsidRPr="009A5EFE">
        <w:rPr>
          <w:rFonts w:ascii="Times New Roman" w:eastAsia="Times New Roman" w:hAnsi="Times New Roman" w:cs="Times New Roman"/>
          <w:bCs/>
          <w:color w:val="212121"/>
          <w:sz w:val="26"/>
          <w:szCs w:val="26"/>
          <w:lang w:val="it-IT"/>
        </w:rPr>
        <w:t xml:space="preserve"> (CAD)</w:t>
      </w:r>
      <w:r w:rsidRPr="009A5EFE">
        <w:rPr>
          <w:rFonts w:ascii="Times New Roman" w:eastAsia="Times New Roman" w:hAnsi="Times New Roman" w:cs="Times New Roman"/>
          <w:bCs/>
          <w:color w:val="212121"/>
          <w:sz w:val="26"/>
          <w:szCs w:val="26"/>
          <w:lang w:val="it-IT"/>
        </w:rPr>
        <w:t xml:space="preserve"> được cho là nguyên nhân chính gây tử vong ở nhiều quốc gia trên thế giới, trong đó có Việt Nam. Theo báo cáo của Tổ chức Y tế Thế giới, có khoảng 17.3 triệu người chết do bệnh tim mạch vào năm 2008, chiếm khoảng 30% tổng số người tử vong toàn cầu. Không những thế, con số này được dự đoán sẽ tăng lên đến 23 triệu người vào năm 2030. Liên đoàn Tim mạch thế giới (WHF) ước tính</w:t>
      </w:r>
      <w:r w:rsidR="009E6D4B" w:rsidRPr="009A5EFE">
        <w:rPr>
          <w:rFonts w:ascii="Times New Roman" w:eastAsia="Times New Roman" w:hAnsi="Times New Roman" w:cs="Times New Roman"/>
          <w:bCs/>
          <w:color w:val="212121"/>
          <w:sz w:val="26"/>
          <w:szCs w:val="26"/>
          <w:lang w:val="it-IT"/>
        </w:rPr>
        <w:t xml:space="preserve"> rằng tỉ lệ người mắc bệnh tim mạch tại</w:t>
      </w:r>
      <w:r w:rsidRPr="009A5EFE">
        <w:rPr>
          <w:rFonts w:ascii="Times New Roman" w:eastAsia="Times New Roman" w:hAnsi="Times New Roman" w:cs="Times New Roman"/>
          <w:bCs/>
          <w:color w:val="212121"/>
          <w:sz w:val="26"/>
          <w:szCs w:val="26"/>
          <w:lang w:val="it-IT"/>
        </w:rPr>
        <w:t xml:space="preserve"> Việt Nam vào năm 2017 có thể lên đến 20%, đứng thứ tư trên</w:t>
      </w:r>
      <w:r w:rsidR="009E6D4B" w:rsidRPr="009A5EFE">
        <w:rPr>
          <w:rFonts w:ascii="Times New Roman" w:eastAsia="Times New Roman" w:hAnsi="Times New Roman" w:cs="Times New Roman"/>
          <w:bCs/>
          <w:color w:val="212121"/>
          <w:sz w:val="26"/>
          <w:szCs w:val="26"/>
          <w:lang w:val="it-IT"/>
        </w:rPr>
        <w:t xml:space="preserve"> tổng số các quốc gia có tỉ lệ mắc bệnh tim mạch cao nhất trên</w:t>
      </w:r>
      <w:r w:rsidRPr="009A5EFE">
        <w:rPr>
          <w:rFonts w:ascii="Times New Roman" w:eastAsia="Times New Roman" w:hAnsi="Times New Roman" w:cs="Times New Roman"/>
          <w:bCs/>
          <w:color w:val="212121"/>
          <w:sz w:val="26"/>
          <w:szCs w:val="26"/>
          <w:lang w:val="it-IT"/>
        </w:rPr>
        <w:t xml:space="preserve"> thế giới. </w:t>
      </w:r>
    </w:p>
    <w:p w:rsidR="00B344F6" w:rsidRPr="009A5EFE" w:rsidRDefault="009E6D4B" w:rsidP="00752DF0">
      <w:pPr>
        <w:ind w:firstLine="284"/>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Bệnh tim mạch đe dọa</w:t>
      </w:r>
      <w:r w:rsidR="0086522D" w:rsidRPr="009A5EFE">
        <w:rPr>
          <w:rFonts w:ascii="Times New Roman" w:eastAsia="Times New Roman" w:hAnsi="Times New Roman" w:cs="Times New Roman"/>
          <w:bCs/>
          <w:color w:val="212121"/>
          <w:sz w:val="26"/>
          <w:szCs w:val="26"/>
          <w:lang w:val="it-IT"/>
        </w:rPr>
        <w:t xml:space="preserve"> trực tiếp đến sức khỏe</w:t>
      </w:r>
      <w:r w:rsidRPr="009A5EFE">
        <w:rPr>
          <w:rFonts w:ascii="Times New Roman" w:eastAsia="Times New Roman" w:hAnsi="Times New Roman" w:cs="Times New Roman"/>
          <w:bCs/>
          <w:color w:val="212121"/>
          <w:sz w:val="26"/>
          <w:szCs w:val="26"/>
          <w:lang w:val="it-IT"/>
        </w:rPr>
        <w:t xml:space="preserve"> và đời sống c</w:t>
      </w:r>
      <w:r w:rsidR="0086522D" w:rsidRPr="009A5EFE">
        <w:rPr>
          <w:rFonts w:ascii="Times New Roman" w:eastAsia="Times New Roman" w:hAnsi="Times New Roman" w:cs="Times New Roman"/>
          <w:bCs/>
          <w:color w:val="212121"/>
          <w:sz w:val="26"/>
          <w:szCs w:val="26"/>
          <w:lang w:val="it-IT"/>
        </w:rPr>
        <w:t xml:space="preserve">ủa rất nhiều người, trong số đó nhóm </w:t>
      </w:r>
      <w:r w:rsidRPr="009A5EFE">
        <w:rPr>
          <w:rFonts w:ascii="Times New Roman" w:eastAsia="Times New Roman" w:hAnsi="Times New Roman" w:cs="Times New Roman"/>
          <w:bCs/>
          <w:color w:val="212121"/>
          <w:sz w:val="26"/>
          <w:szCs w:val="26"/>
          <w:lang w:val="it-IT"/>
        </w:rPr>
        <w:t>người</w:t>
      </w:r>
      <w:r w:rsidR="0086522D" w:rsidRPr="009A5EFE">
        <w:rPr>
          <w:rFonts w:ascii="Times New Roman" w:eastAsia="Times New Roman" w:hAnsi="Times New Roman" w:cs="Times New Roman"/>
          <w:bCs/>
          <w:color w:val="212121"/>
          <w:sz w:val="26"/>
          <w:szCs w:val="26"/>
          <w:lang w:val="it-IT"/>
        </w:rPr>
        <w:t xml:space="preserve"> trung niên và </w:t>
      </w:r>
      <w:r w:rsidRPr="009A5EFE">
        <w:rPr>
          <w:rFonts w:ascii="Times New Roman" w:eastAsia="Times New Roman" w:hAnsi="Times New Roman" w:cs="Times New Roman"/>
          <w:bCs/>
          <w:color w:val="212121"/>
          <w:sz w:val="26"/>
          <w:szCs w:val="26"/>
          <w:lang w:val="it-IT"/>
        </w:rPr>
        <w:t>cao tuổi</w:t>
      </w:r>
      <w:r w:rsidR="0086522D" w:rsidRPr="009A5EFE">
        <w:rPr>
          <w:rFonts w:ascii="Times New Roman" w:eastAsia="Times New Roman" w:hAnsi="Times New Roman" w:cs="Times New Roman"/>
          <w:bCs/>
          <w:color w:val="212121"/>
          <w:sz w:val="26"/>
          <w:szCs w:val="26"/>
          <w:lang w:val="it-IT"/>
        </w:rPr>
        <w:t xml:space="preserve"> có tỉ lệ mắc bệnh cao nhất. Tại Việt Nam, vấn đề này càng trở nên trầm trọng hơn khi đại đa số người già, người trung niên còn mắc thêm chứng bệnh cao huyết áp, vốn cũng là nguyên nhân gây ra cái chết của hơn 7 triệu người trên thế giới mỗi năm. Theo khảo sát mới nhất của khoa tim mạch Việt Nam năm 2016, khoảng 48% người trưởng thành Việt Nam sẽ mắc chứng bệnh cao huyết áp (thông tin được trích xuất từ Hội nghị Tăng huyết áp Việt Nam lần thứ II năm 2016 tại Hà Nội với chủ đề "phương pháp tiếp cận đa ngành để tăng huyết áp"). </w:t>
      </w:r>
      <w:r w:rsidR="00B344F6" w:rsidRPr="009A5EFE">
        <w:rPr>
          <w:rFonts w:ascii="Times New Roman" w:eastAsia="Times New Roman" w:hAnsi="Times New Roman" w:cs="Times New Roman"/>
          <w:bCs/>
          <w:color w:val="212121"/>
          <w:sz w:val="26"/>
          <w:szCs w:val="26"/>
          <w:lang w:val="it-IT"/>
        </w:rPr>
        <w:t>Các số liệu thống kê qua các năm cho thấy sự biến chuyển xấu đi của tình hình mắc bệnh cao huyết áp cũng như nguy cơ mắc bệnh tim mạch tại Việt Nam:</w:t>
      </w:r>
      <w:r w:rsidR="0086522D" w:rsidRPr="009A5EFE">
        <w:rPr>
          <w:rFonts w:ascii="Times New Roman" w:eastAsia="Times New Roman" w:hAnsi="Times New Roman" w:cs="Times New Roman"/>
          <w:bCs/>
          <w:color w:val="212121"/>
          <w:sz w:val="26"/>
          <w:szCs w:val="26"/>
          <w:lang w:val="it-IT"/>
        </w:rPr>
        <w:t xml:space="preserve"> </w:t>
      </w:r>
    </w:p>
    <w:p w:rsidR="0086522D" w:rsidRPr="009A5EFE" w:rsidRDefault="00B344F6" w:rsidP="00752DF0">
      <w:pPr>
        <w:pStyle w:val="ListParagraph"/>
        <w:numPr>
          <w:ilvl w:val="0"/>
          <w:numId w:val="4"/>
        </w:numPr>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Năm</w:t>
      </w:r>
      <w:r w:rsidR="0086522D" w:rsidRPr="009A5EFE">
        <w:rPr>
          <w:rFonts w:ascii="Times New Roman" w:eastAsia="Times New Roman" w:hAnsi="Times New Roman" w:cs="Times New Roman"/>
          <w:bCs/>
          <w:color w:val="212121"/>
          <w:sz w:val="26"/>
          <w:szCs w:val="26"/>
          <w:lang w:val="it-IT"/>
        </w:rPr>
        <w:t xml:space="preserve"> 1960: chiếm 1%</w:t>
      </w:r>
      <w:r w:rsidRPr="009A5EFE">
        <w:rPr>
          <w:rFonts w:ascii="Times New Roman" w:eastAsia="Times New Roman" w:hAnsi="Times New Roman" w:cs="Times New Roman"/>
          <w:bCs/>
          <w:color w:val="212121"/>
          <w:sz w:val="26"/>
          <w:szCs w:val="26"/>
          <w:lang w:val="it-IT"/>
        </w:rPr>
        <w:t xml:space="preserve"> tổng</w:t>
      </w:r>
      <w:r w:rsidR="0086522D" w:rsidRPr="009A5EFE">
        <w:rPr>
          <w:rFonts w:ascii="Times New Roman" w:eastAsia="Times New Roman" w:hAnsi="Times New Roman" w:cs="Times New Roman"/>
          <w:bCs/>
          <w:color w:val="212121"/>
          <w:sz w:val="26"/>
          <w:szCs w:val="26"/>
          <w:lang w:val="it-IT"/>
        </w:rPr>
        <w:t xml:space="preserve"> </w:t>
      </w:r>
      <w:r w:rsidRPr="009A5EFE">
        <w:rPr>
          <w:rFonts w:ascii="Times New Roman" w:eastAsia="Times New Roman" w:hAnsi="Times New Roman" w:cs="Times New Roman"/>
          <w:bCs/>
          <w:color w:val="212121"/>
          <w:sz w:val="26"/>
          <w:szCs w:val="26"/>
          <w:lang w:val="it-IT"/>
        </w:rPr>
        <w:t>số người trung niên</w:t>
      </w:r>
      <w:r w:rsidR="0086522D" w:rsidRPr="009A5EFE">
        <w:rPr>
          <w:rFonts w:ascii="Times New Roman" w:eastAsia="Times New Roman" w:hAnsi="Times New Roman" w:cs="Times New Roman"/>
          <w:bCs/>
          <w:color w:val="212121"/>
          <w:sz w:val="26"/>
          <w:szCs w:val="26"/>
          <w:lang w:val="it-IT"/>
        </w:rPr>
        <w:t xml:space="preserve"> ở miền Bắc Việt Nam</w:t>
      </w:r>
      <w:r w:rsidRPr="009A5EFE">
        <w:rPr>
          <w:rFonts w:ascii="Times New Roman" w:eastAsia="Times New Roman" w:hAnsi="Times New Roman" w:cs="Times New Roman"/>
          <w:bCs/>
          <w:color w:val="212121"/>
          <w:sz w:val="26"/>
          <w:szCs w:val="26"/>
          <w:lang w:val="it-IT"/>
        </w:rPr>
        <w:t>.</w:t>
      </w:r>
    </w:p>
    <w:p w:rsidR="0086522D" w:rsidRPr="009A5EFE" w:rsidRDefault="00B344F6" w:rsidP="00752DF0">
      <w:pPr>
        <w:pStyle w:val="ListParagraph"/>
        <w:numPr>
          <w:ilvl w:val="0"/>
          <w:numId w:val="4"/>
        </w:numPr>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Năm</w:t>
      </w:r>
      <w:r w:rsidR="0086522D" w:rsidRPr="009A5EFE">
        <w:rPr>
          <w:rFonts w:ascii="Times New Roman" w:eastAsia="Times New Roman" w:hAnsi="Times New Roman" w:cs="Times New Roman"/>
          <w:bCs/>
          <w:color w:val="212121"/>
          <w:sz w:val="26"/>
          <w:szCs w:val="26"/>
          <w:lang w:val="it-IT"/>
        </w:rPr>
        <w:t xml:space="preserve"> 1976</w:t>
      </w:r>
      <w:r w:rsidRPr="009A5EFE">
        <w:rPr>
          <w:rFonts w:ascii="Times New Roman" w:eastAsia="Times New Roman" w:hAnsi="Times New Roman" w:cs="Times New Roman"/>
          <w:bCs/>
          <w:color w:val="212121"/>
          <w:sz w:val="26"/>
          <w:szCs w:val="26"/>
          <w:lang w:val="it-IT"/>
        </w:rPr>
        <w:t>:</w:t>
      </w:r>
      <w:r w:rsidR="0086522D" w:rsidRPr="009A5EFE">
        <w:rPr>
          <w:rFonts w:ascii="Times New Roman" w:eastAsia="Times New Roman" w:hAnsi="Times New Roman" w:cs="Times New Roman"/>
          <w:bCs/>
          <w:color w:val="212121"/>
          <w:sz w:val="26"/>
          <w:szCs w:val="26"/>
          <w:lang w:val="it-IT"/>
        </w:rPr>
        <w:t xml:space="preserve"> chiếm 1,9% </w:t>
      </w:r>
      <w:r w:rsidRPr="009A5EFE">
        <w:rPr>
          <w:rFonts w:ascii="Times New Roman" w:eastAsia="Times New Roman" w:hAnsi="Times New Roman" w:cs="Times New Roman"/>
          <w:bCs/>
          <w:color w:val="212121"/>
          <w:sz w:val="26"/>
          <w:szCs w:val="26"/>
          <w:lang w:val="it-IT"/>
        </w:rPr>
        <w:t>tổng số người trung niên ở miền Bắc Việt Nam.</w:t>
      </w:r>
    </w:p>
    <w:p w:rsidR="0086522D" w:rsidRPr="009A5EFE" w:rsidRDefault="00B344F6" w:rsidP="00752DF0">
      <w:pPr>
        <w:pStyle w:val="ListParagraph"/>
        <w:numPr>
          <w:ilvl w:val="0"/>
          <w:numId w:val="4"/>
        </w:numPr>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Năm</w:t>
      </w:r>
      <w:r w:rsidR="0086522D" w:rsidRPr="009A5EFE">
        <w:rPr>
          <w:rFonts w:ascii="Times New Roman" w:eastAsia="Times New Roman" w:hAnsi="Times New Roman" w:cs="Times New Roman"/>
          <w:bCs/>
          <w:color w:val="212121"/>
          <w:sz w:val="26"/>
          <w:szCs w:val="26"/>
          <w:lang w:val="it-IT"/>
        </w:rPr>
        <w:t xml:space="preserve"> 1992: chiếm 11,7% </w:t>
      </w:r>
      <w:r w:rsidRPr="009A5EFE">
        <w:rPr>
          <w:rFonts w:ascii="Times New Roman" w:eastAsia="Times New Roman" w:hAnsi="Times New Roman" w:cs="Times New Roman"/>
          <w:bCs/>
          <w:color w:val="212121"/>
          <w:sz w:val="26"/>
          <w:szCs w:val="26"/>
          <w:lang w:val="it-IT"/>
        </w:rPr>
        <w:t>tổng số người trung niên trên cả nước.</w:t>
      </w:r>
    </w:p>
    <w:p w:rsidR="0086522D" w:rsidRPr="009A5EFE" w:rsidRDefault="00B344F6" w:rsidP="00752DF0">
      <w:pPr>
        <w:pStyle w:val="ListParagraph"/>
        <w:numPr>
          <w:ilvl w:val="0"/>
          <w:numId w:val="4"/>
        </w:numPr>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Năm</w:t>
      </w:r>
      <w:r w:rsidR="0086522D" w:rsidRPr="009A5EFE">
        <w:rPr>
          <w:rFonts w:ascii="Times New Roman" w:eastAsia="Times New Roman" w:hAnsi="Times New Roman" w:cs="Times New Roman"/>
          <w:bCs/>
          <w:color w:val="212121"/>
          <w:sz w:val="26"/>
          <w:szCs w:val="26"/>
          <w:lang w:val="it-IT"/>
        </w:rPr>
        <w:t xml:space="preserve"> 1999: chiếm 16,05% </w:t>
      </w:r>
      <w:r w:rsidRPr="009A5EFE">
        <w:rPr>
          <w:rFonts w:ascii="Times New Roman" w:eastAsia="Times New Roman" w:hAnsi="Times New Roman" w:cs="Times New Roman"/>
          <w:bCs/>
          <w:color w:val="212121"/>
          <w:sz w:val="26"/>
          <w:szCs w:val="26"/>
          <w:lang w:val="it-IT"/>
        </w:rPr>
        <w:t>tổng số bệnh nhân tại thành phố Hà Nội nói riêng.</w:t>
      </w:r>
    </w:p>
    <w:p w:rsidR="0086522D" w:rsidRPr="009A5EFE" w:rsidRDefault="00B344F6" w:rsidP="00752DF0">
      <w:pPr>
        <w:pStyle w:val="ListParagraph"/>
        <w:numPr>
          <w:ilvl w:val="0"/>
          <w:numId w:val="4"/>
        </w:numPr>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Năm</w:t>
      </w:r>
      <w:r w:rsidR="0086522D" w:rsidRPr="009A5EFE">
        <w:rPr>
          <w:rFonts w:ascii="Times New Roman" w:eastAsia="Times New Roman" w:hAnsi="Times New Roman" w:cs="Times New Roman"/>
          <w:bCs/>
          <w:color w:val="212121"/>
          <w:sz w:val="26"/>
          <w:szCs w:val="26"/>
          <w:lang w:val="it-IT"/>
        </w:rPr>
        <w:t xml:space="preserve"> 2001: chiếm 23.06% </w:t>
      </w:r>
      <w:r w:rsidRPr="009A5EFE">
        <w:rPr>
          <w:rFonts w:ascii="Times New Roman" w:eastAsia="Times New Roman" w:hAnsi="Times New Roman" w:cs="Times New Roman"/>
          <w:bCs/>
          <w:color w:val="212121"/>
          <w:sz w:val="26"/>
          <w:szCs w:val="26"/>
          <w:lang w:val="it-IT"/>
        </w:rPr>
        <w:t>tổng số bệnh nhân tại thành phố Hà Nội nói riêng.</w:t>
      </w:r>
    </w:p>
    <w:p w:rsidR="0086522D" w:rsidRPr="009A5EFE" w:rsidRDefault="00B344F6" w:rsidP="00752DF0">
      <w:pPr>
        <w:pStyle w:val="ListParagraph"/>
        <w:numPr>
          <w:ilvl w:val="0"/>
          <w:numId w:val="4"/>
        </w:numPr>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Năm</w:t>
      </w:r>
      <w:r w:rsidR="0086522D" w:rsidRPr="009A5EFE">
        <w:rPr>
          <w:rFonts w:ascii="Times New Roman" w:eastAsia="Times New Roman" w:hAnsi="Times New Roman" w:cs="Times New Roman"/>
          <w:bCs/>
          <w:color w:val="212121"/>
          <w:sz w:val="26"/>
          <w:szCs w:val="26"/>
          <w:lang w:val="it-IT"/>
        </w:rPr>
        <w:t xml:space="preserve"> 2007: chiếm 16,32%</w:t>
      </w:r>
      <w:r w:rsidRPr="009A5EFE">
        <w:rPr>
          <w:rFonts w:ascii="Times New Roman" w:eastAsia="Times New Roman" w:hAnsi="Times New Roman" w:cs="Times New Roman"/>
          <w:bCs/>
          <w:color w:val="212121"/>
          <w:sz w:val="26"/>
          <w:szCs w:val="26"/>
          <w:lang w:val="it-IT"/>
        </w:rPr>
        <w:t xml:space="preserve"> tổng số</w:t>
      </w:r>
      <w:r w:rsidR="0086522D" w:rsidRPr="009A5EFE">
        <w:rPr>
          <w:rFonts w:ascii="Times New Roman" w:eastAsia="Times New Roman" w:hAnsi="Times New Roman" w:cs="Times New Roman"/>
          <w:bCs/>
          <w:color w:val="212121"/>
          <w:sz w:val="26"/>
          <w:szCs w:val="26"/>
          <w:lang w:val="it-IT"/>
        </w:rPr>
        <w:t xml:space="preserve"> </w:t>
      </w:r>
      <w:r w:rsidRPr="009A5EFE">
        <w:rPr>
          <w:rFonts w:ascii="Times New Roman" w:eastAsia="Times New Roman" w:hAnsi="Times New Roman" w:cs="Times New Roman"/>
          <w:bCs/>
          <w:color w:val="212121"/>
          <w:sz w:val="26"/>
          <w:szCs w:val="26"/>
          <w:lang w:val="it-IT"/>
        </w:rPr>
        <w:t>bệnh nhân trên</w:t>
      </w:r>
      <w:r w:rsidR="0086522D" w:rsidRPr="009A5EFE">
        <w:rPr>
          <w:rFonts w:ascii="Times New Roman" w:eastAsia="Times New Roman" w:hAnsi="Times New Roman" w:cs="Times New Roman"/>
          <w:bCs/>
          <w:color w:val="212121"/>
          <w:sz w:val="26"/>
          <w:szCs w:val="26"/>
          <w:lang w:val="it-IT"/>
        </w:rPr>
        <w:t xml:space="preserve"> cả nước.</w:t>
      </w:r>
    </w:p>
    <w:p w:rsidR="006B265E" w:rsidRPr="009A5EFE" w:rsidRDefault="006B265E" w:rsidP="00752DF0">
      <w:pPr>
        <w:ind w:firstLine="284"/>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Chính vì vậy, một trong những vấn đề cấp thiết của nền y học quốc gia chính là tìm giải pháp ngăn chặn "kẻ giết người thầm lặng": cao huyết áp, đau tim và đột quỵ.</w:t>
      </w:r>
    </w:p>
    <w:p w:rsidR="0086522D" w:rsidRPr="009A5EFE" w:rsidRDefault="006B265E" w:rsidP="00752DF0">
      <w:pPr>
        <w:ind w:firstLine="284"/>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 xml:space="preserve"> Thêm vào đó, tỷ lệ mắc bệnh ở thành thị cao hơn rất nhiều so với vùng nông thôn</w:t>
      </w:r>
      <w:r w:rsidR="0086522D" w:rsidRPr="009A5EFE">
        <w:rPr>
          <w:rFonts w:ascii="Times New Roman" w:eastAsia="Times New Roman" w:hAnsi="Times New Roman" w:cs="Times New Roman"/>
          <w:bCs/>
          <w:color w:val="212121"/>
          <w:sz w:val="26"/>
          <w:szCs w:val="26"/>
          <w:lang w:val="it-IT"/>
        </w:rPr>
        <w:t xml:space="preserve">. Giải thích hiện tượng này GS.TS Phạm Gia Khải, </w:t>
      </w:r>
      <w:r w:rsidRPr="009A5EFE">
        <w:rPr>
          <w:rFonts w:ascii="Times New Roman" w:eastAsia="Times New Roman" w:hAnsi="Times New Roman" w:cs="Times New Roman"/>
          <w:bCs/>
          <w:color w:val="212121"/>
          <w:sz w:val="26"/>
          <w:szCs w:val="26"/>
        </w:rPr>
        <w:t>Chủ tịch của Hội Tim mạch học Quốc gia Việt Nam</w:t>
      </w:r>
      <w:r w:rsidR="0086522D" w:rsidRPr="009A5EFE">
        <w:rPr>
          <w:rFonts w:ascii="Times New Roman" w:eastAsia="Times New Roman" w:hAnsi="Times New Roman" w:cs="Times New Roman"/>
          <w:bCs/>
          <w:color w:val="212121"/>
          <w:sz w:val="26"/>
          <w:szCs w:val="26"/>
          <w:lang w:val="it-IT"/>
        </w:rPr>
        <w:t>, cho</w:t>
      </w:r>
      <w:r w:rsidRPr="009A5EFE">
        <w:rPr>
          <w:rFonts w:ascii="Times New Roman" w:eastAsia="Times New Roman" w:hAnsi="Times New Roman" w:cs="Times New Roman"/>
          <w:bCs/>
          <w:color w:val="212121"/>
          <w:sz w:val="26"/>
          <w:szCs w:val="26"/>
          <w:lang w:val="it-IT"/>
        </w:rPr>
        <w:t xml:space="preserve"> biết chính</w:t>
      </w:r>
      <w:r w:rsidR="0086522D" w:rsidRPr="009A5EFE">
        <w:rPr>
          <w:rFonts w:ascii="Times New Roman" w:eastAsia="Times New Roman" w:hAnsi="Times New Roman" w:cs="Times New Roman"/>
          <w:bCs/>
          <w:color w:val="212121"/>
          <w:sz w:val="26"/>
          <w:szCs w:val="26"/>
          <w:lang w:val="it-IT"/>
        </w:rPr>
        <w:t xml:space="preserve"> lối sống kh</w:t>
      </w:r>
      <w:r w:rsidRPr="009A5EFE">
        <w:rPr>
          <w:rFonts w:ascii="Times New Roman" w:eastAsia="Times New Roman" w:hAnsi="Times New Roman" w:cs="Times New Roman"/>
          <w:bCs/>
          <w:color w:val="212121"/>
          <w:sz w:val="26"/>
          <w:szCs w:val="26"/>
          <w:lang w:val="it-IT"/>
        </w:rPr>
        <w:t>ông lành mạnh (thiếu rèn luyện thể chất) và ăn uống không khoa học</w:t>
      </w:r>
      <w:r w:rsidR="0086522D" w:rsidRPr="009A5EFE">
        <w:rPr>
          <w:rFonts w:ascii="Times New Roman" w:eastAsia="Times New Roman" w:hAnsi="Times New Roman" w:cs="Times New Roman"/>
          <w:bCs/>
          <w:color w:val="212121"/>
          <w:sz w:val="26"/>
          <w:szCs w:val="26"/>
          <w:lang w:val="it-IT"/>
        </w:rPr>
        <w:t xml:space="preserve"> là những nguyên nhân chính </w:t>
      </w:r>
      <w:r w:rsidRPr="009A5EFE">
        <w:rPr>
          <w:rFonts w:ascii="Times New Roman" w:eastAsia="Times New Roman" w:hAnsi="Times New Roman" w:cs="Times New Roman"/>
          <w:bCs/>
          <w:color w:val="212121"/>
          <w:sz w:val="26"/>
          <w:szCs w:val="26"/>
          <w:lang w:val="it-IT"/>
        </w:rPr>
        <w:t>cho</w:t>
      </w:r>
      <w:r w:rsidR="0086522D" w:rsidRPr="009A5EFE">
        <w:rPr>
          <w:rFonts w:ascii="Times New Roman" w:eastAsia="Times New Roman" w:hAnsi="Times New Roman" w:cs="Times New Roman"/>
          <w:bCs/>
          <w:color w:val="212121"/>
          <w:sz w:val="26"/>
          <w:szCs w:val="26"/>
          <w:lang w:val="it-IT"/>
        </w:rPr>
        <w:t xml:space="preserve"> tình trạng này.</w:t>
      </w:r>
    </w:p>
    <w:p w:rsidR="006E11F2" w:rsidRPr="009A5EFE" w:rsidRDefault="0086522D" w:rsidP="00752DF0">
      <w:pPr>
        <w:ind w:firstLine="284"/>
        <w:jc w:val="both"/>
        <w:rPr>
          <w:rFonts w:ascii="Times New Roman" w:eastAsia="Times New Roman" w:hAnsi="Times New Roman" w:cs="Times New Roman"/>
          <w:bCs/>
          <w:color w:val="212121"/>
          <w:sz w:val="26"/>
          <w:szCs w:val="26"/>
          <w:lang w:val="it-IT"/>
        </w:rPr>
      </w:pPr>
      <w:r w:rsidRPr="009A5EFE">
        <w:rPr>
          <w:rFonts w:ascii="Times New Roman" w:eastAsia="Times New Roman" w:hAnsi="Times New Roman" w:cs="Times New Roman"/>
          <w:bCs/>
          <w:color w:val="212121"/>
          <w:sz w:val="26"/>
          <w:szCs w:val="26"/>
          <w:lang w:val="it-IT"/>
        </w:rPr>
        <w:t>Hơn nữa,</w:t>
      </w:r>
      <w:r w:rsidR="006B265E" w:rsidRPr="009A5EFE">
        <w:rPr>
          <w:rFonts w:ascii="Times New Roman" w:eastAsia="Times New Roman" w:hAnsi="Times New Roman" w:cs="Times New Roman"/>
          <w:bCs/>
          <w:color w:val="212121"/>
          <w:sz w:val="26"/>
          <w:szCs w:val="26"/>
          <w:lang w:val="it-IT"/>
        </w:rPr>
        <w:t xml:space="preserve"> hệ thống các</w:t>
      </w:r>
      <w:r w:rsidRPr="009A5EFE">
        <w:rPr>
          <w:rFonts w:ascii="Times New Roman" w:eastAsia="Times New Roman" w:hAnsi="Times New Roman" w:cs="Times New Roman"/>
          <w:bCs/>
          <w:color w:val="212121"/>
          <w:sz w:val="26"/>
          <w:szCs w:val="26"/>
          <w:lang w:val="it-IT"/>
        </w:rPr>
        <w:t xml:space="preserve"> bệnh viện</w:t>
      </w:r>
      <w:r w:rsidR="006B265E" w:rsidRPr="009A5EFE">
        <w:rPr>
          <w:rFonts w:ascii="Times New Roman" w:eastAsia="Times New Roman" w:hAnsi="Times New Roman" w:cs="Times New Roman"/>
          <w:bCs/>
          <w:color w:val="212121"/>
          <w:sz w:val="26"/>
          <w:szCs w:val="26"/>
          <w:lang w:val="it-IT"/>
        </w:rPr>
        <w:t xml:space="preserve"> trong địa bàn thành phố đang phải chịu rất nhiều áp lực vì số lượng bệnh nhân ngày càng tăng</w:t>
      </w:r>
      <w:r w:rsidRPr="009A5EFE">
        <w:rPr>
          <w:rFonts w:ascii="Times New Roman" w:eastAsia="Times New Roman" w:hAnsi="Times New Roman" w:cs="Times New Roman"/>
          <w:bCs/>
          <w:color w:val="212121"/>
          <w:sz w:val="26"/>
          <w:szCs w:val="26"/>
          <w:lang w:val="it-IT"/>
        </w:rPr>
        <w:t xml:space="preserve">. </w:t>
      </w:r>
      <w:r w:rsidR="006B265E" w:rsidRPr="009A5EFE">
        <w:rPr>
          <w:rFonts w:ascii="Times New Roman" w:eastAsia="Times New Roman" w:hAnsi="Times New Roman" w:cs="Times New Roman"/>
          <w:bCs/>
          <w:color w:val="212121"/>
          <w:sz w:val="26"/>
          <w:szCs w:val="26"/>
          <w:lang w:val="it-IT"/>
        </w:rPr>
        <w:t>Theo thông tin từ Bộ Y Tế</w:t>
      </w:r>
      <w:r w:rsidRPr="009A5EFE">
        <w:rPr>
          <w:rFonts w:ascii="Times New Roman" w:eastAsia="Times New Roman" w:hAnsi="Times New Roman" w:cs="Times New Roman"/>
          <w:bCs/>
          <w:color w:val="212121"/>
          <w:sz w:val="26"/>
          <w:szCs w:val="26"/>
          <w:lang w:val="it-IT"/>
        </w:rPr>
        <w:t>, tỷ lệ</w:t>
      </w:r>
      <w:r w:rsidR="002C60A0" w:rsidRPr="009A5EFE">
        <w:rPr>
          <w:rFonts w:ascii="Times New Roman" w:eastAsia="Times New Roman" w:hAnsi="Times New Roman" w:cs="Times New Roman"/>
          <w:bCs/>
          <w:color w:val="212121"/>
          <w:sz w:val="26"/>
          <w:szCs w:val="26"/>
          <w:lang w:val="it-IT"/>
        </w:rPr>
        <w:t xml:space="preserve"> giữa số lượng</w:t>
      </w:r>
      <w:r w:rsidR="006B265E" w:rsidRPr="009A5EFE">
        <w:rPr>
          <w:rFonts w:ascii="Times New Roman" w:eastAsia="Times New Roman" w:hAnsi="Times New Roman" w:cs="Times New Roman"/>
          <w:bCs/>
          <w:color w:val="212121"/>
          <w:sz w:val="26"/>
          <w:szCs w:val="26"/>
          <w:lang w:val="it-IT"/>
        </w:rPr>
        <w:t xml:space="preserve"> </w:t>
      </w:r>
      <w:r w:rsidR="002C60A0" w:rsidRPr="009A5EFE">
        <w:rPr>
          <w:rFonts w:ascii="Times New Roman" w:eastAsia="Times New Roman" w:hAnsi="Times New Roman" w:cs="Times New Roman"/>
          <w:bCs/>
          <w:color w:val="212121"/>
          <w:sz w:val="26"/>
          <w:szCs w:val="26"/>
          <w:lang w:val="it-IT"/>
        </w:rPr>
        <w:t xml:space="preserve">bác sĩ và dược sĩ trên số lượng </w:t>
      </w:r>
      <w:r w:rsidR="006B265E" w:rsidRPr="009A5EFE">
        <w:rPr>
          <w:rFonts w:ascii="Times New Roman" w:eastAsia="Times New Roman" w:hAnsi="Times New Roman" w:cs="Times New Roman"/>
          <w:bCs/>
          <w:color w:val="212121"/>
          <w:sz w:val="26"/>
          <w:szCs w:val="26"/>
          <w:lang w:val="it-IT"/>
        </w:rPr>
        <w:t>bệnh nhân hiện tại đang là</w:t>
      </w:r>
      <w:r w:rsidR="007C23FF" w:rsidRPr="009A5EFE">
        <w:rPr>
          <w:rFonts w:ascii="Times New Roman" w:eastAsia="Times New Roman" w:hAnsi="Times New Roman" w:cs="Times New Roman"/>
          <w:bCs/>
          <w:color w:val="212121"/>
          <w:sz w:val="26"/>
          <w:szCs w:val="26"/>
          <w:lang w:val="it-IT"/>
        </w:rPr>
        <w:t xml:space="preserve"> 7.</w:t>
      </w:r>
      <w:r w:rsidRPr="009A5EFE">
        <w:rPr>
          <w:rFonts w:ascii="Times New Roman" w:eastAsia="Times New Roman" w:hAnsi="Times New Roman" w:cs="Times New Roman"/>
          <w:bCs/>
          <w:color w:val="212121"/>
          <w:sz w:val="26"/>
          <w:szCs w:val="26"/>
          <w:lang w:val="it-IT"/>
        </w:rPr>
        <w:t xml:space="preserve">61 </w:t>
      </w:r>
      <w:r w:rsidR="007C23FF" w:rsidRPr="009A5EFE">
        <w:rPr>
          <w:rFonts w:ascii="Times New Roman" w:eastAsia="Times New Roman" w:hAnsi="Times New Roman" w:cs="Times New Roman"/>
          <w:bCs/>
          <w:color w:val="212121"/>
          <w:sz w:val="26"/>
          <w:szCs w:val="26"/>
          <w:lang w:val="it-IT"/>
        </w:rPr>
        <w:t>và 2.</w:t>
      </w:r>
      <w:r w:rsidR="002C60A0" w:rsidRPr="009A5EFE">
        <w:rPr>
          <w:rFonts w:ascii="Times New Roman" w:eastAsia="Times New Roman" w:hAnsi="Times New Roman" w:cs="Times New Roman"/>
          <w:bCs/>
          <w:color w:val="212121"/>
          <w:sz w:val="26"/>
          <w:szCs w:val="26"/>
          <w:lang w:val="it-IT"/>
        </w:rPr>
        <w:t xml:space="preserve">2 </w:t>
      </w:r>
      <w:r w:rsidRPr="009A5EFE">
        <w:rPr>
          <w:rFonts w:ascii="Times New Roman" w:eastAsia="Times New Roman" w:hAnsi="Times New Roman" w:cs="Times New Roman"/>
          <w:bCs/>
          <w:color w:val="212121"/>
          <w:sz w:val="26"/>
          <w:szCs w:val="26"/>
          <w:lang w:val="it-IT"/>
        </w:rPr>
        <w:t>trên</w:t>
      </w:r>
      <w:r w:rsidR="002C60A0" w:rsidRPr="009A5EFE">
        <w:rPr>
          <w:rFonts w:ascii="Times New Roman" w:eastAsia="Times New Roman" w:hAnsi="Times New Roman" w:cs="Times New Roman"/>
          <w:bCs/>
          <w:color w:val="212121"/>
          <w:sz w:val="26"/>
          <w:szCs w:val="26"/>
          <w:lang w:val="it-IT"/>
        </w:rPr>
        <w:t xml:space="preserve"> tổng số</w:t>
      </w:r>
      <w:r w:rsidRPr="009A5EFE">
        <w:rPr>
          <w:rFonts w:ascii="Times New Roman" w:eastAsia="Times New Roman" w:hAnsi="Times New Roman" w:cs="Times New Roman"/>
          <w:bCs/>
          <w:color w:val="212121"/>
          <w:sz w:val="26"/>
          <w:szCs w:val="26"/>
          <w:lang w:val="it-IT"/>
        </w:rPr>
        <w:t xml:space="preserve"> 1</w:t>
      </w:r>
      <w:r w:rsidR="007C23FF" w:rsidRPr="009A5EFE">
        <w:rPr>
          <w:rFonts w:ascii="Times New Roman" w:eastAsia="Times New Roman" w:hAnsi="Times New Roman" w:cs="Times New Roman"/>
          <w:bCs/>
          <w:color w:val="212121"/>
          <w:sz w:val="26"/>
          <w:szCs w:val="26"/>
          <w:lang w:val="it-IT"/>
        </w:rPr>
        <w:t>,</w:t>
      </w:r>
      <w:r w:rsidRPr="009A5EFE">
        <w:rPr>
          <w:rFonts w:ascii="Times New Roman" w:eastAsia="Times New Roman" w:hAnsi="Times New Roman" w:cs="Times New Roman"/>
          <w:bCs/>
          <w:color w:val="212121"/>
          <w:sz w:val="26"/>
          <w:szCs w:val="26"/>
          <w:lang w:val="it-IT"/>
        </w:rPr>
        <w:t>000 người</w:t>
      </w:r>
      <w:r w:rsidR="002C60A0" w:rsidRPr="009A5EFE">
        <w:rPr>
          <w:rFonts w:ascii="Times New Roman" w:eastAsia="Times New Roman" w:hAnsi="Times New Roman" w:cs="Times New Roman"/>
          <w:bCs/>
          <w:color w:val="212121"/>
          <w:sz w:val="26"/>
          <w:szCs w:val="26"/>
          <w:lang w:val="it-IT"/>
        </w:rPr>
        <w:t xml:space="preserve"> bệnh</w:t>
      </w:r>
      <w:r w:rsidRPr="009A5EFE">
        <w:rPr>
          <w:rFonts w:ascii="Times New Roman" w:eastAsia="Times New Roman" w:hAnsi="Times New Roman" w:cs="Times New Roman"/>
          <w:bCs/>
          <w:color w:val="212121"/>
          <w:sz w:val="26"/>
          <w:szCs w:val="26"/>
          <w:lang w:val="it-IT"/>
        </w:rPr>
        <w:t xml:space="preserve">. </w:t>
      </w:r>
      <w:r w:rsidR="002C60A0" w:rsidRPr="009A5EFE">
        <w:rPr>
          <w:rFonts w:ascii="Times New Roman" w:eastAsia="Times New Roman" w:hAnsi="Times New Roman" w:cs="Times New Roman"/>
          <w:bCs/>
          <w:color w:val="212121"/>
          <w:sz w:val="26"/>
          <w:szCs w:val="26"/>
          <w:lang w:val="it-IT"/>
        </w:rPr>
        <w:t xml:space="preserve">Qua đó ta thấy được rằng bên cạnh sự tiến triển của bệnh tim mạch thì tình trạng quá tải bệnh nhân tại các bệnh viện </w:t>
      </w:r>
      <w:r w:rsidR="009A5EFE">
        <w:rPr>
          <w:rFonts w:ascii="Times New Roman" w:eastAsia="Times New Roman" w:hAnsi="Times New Roman" w:cs="Times New Roman"/>
          <w:bCs/>
          <w:color w:val="212121"/>
          <w:sz w:val="26"/>
          <w:szCs w:val="26"/>
          <w:lang w:val="it-IT"/>
        </w:rPr>
        <w:t>cũng là một trong những thách</w:t>
      </w:r>
      <w:r w:rsidR="007C23FF" w:rsidRPr="009A5EFE">
        <w:rPr>
          <w:rFonts w:ascii="Times New Roman" w:eastAsia="Times New Roman" w:hAnsi="Times New Roman" w:cs="Times New Roman"/>
          <w:bCs/>
          <w:color w:val="212121"/>
          <w:sz w:val="26"/>
          <w:szCs w:val="26"/>
          <w:lang w:val="it-IT"/>
        </w:rPr>
        <w:t xml:space="preserve"> thức xã hội lớn</w:t>
      </w:r>
      <w:r w:rsidR="002C60A0" w:rsidRPr="009A5EFE">
        <w:rPr>
          <w:rFonts w:ascii="Times New Roman" w:eastAsia="Times New Roman" w:hAnsi="Times New Roman" w:cs="Times New Roman"/>
          <w:bCs/>
          <w:color w:val="212121"/>
          <w:sz w:val="26"/>
          <w:szCs w:val="26"/>
          <w:lang w:val="it-IT"/>
        </w:rPr>
        <w:t xml:space="preserve"> đang cần lời giải đáp.</w:t>
      </w:r>
    </w:p>
    <w:p w:rsidR="007B6CF0" w:rsidRPr="009A5EFE" w:rsidRDefault="006E11F2" w:rsidP="006E11F2">
      <w:pPr>
        <w:ind w:firstLine="284"/>
        <w:jc w:val="center"/>
        <w:rPr>
          <w:rFonts w:ascii="Times New Roman" w:eastAsia="Times New Roman" w:hAnsi="Times New Roman" w:cs="Times New Roman"/>
          <w:b/>
          <w:bCs/>
          <w:color w:val="212121"/>
          <w:sz w:val="26"/>
          <w:szCs w:val="26"/>
          <w:lang w:val="it-IT"/>
        </w:rPr>
      </w:pPr>
      <w:r w:rsidRPr="009A5EFE">
        <w:rPr>
          <w:rFonts w:ascii="Times New Roman" w:eastAsia="Times New Roman" w:hAnsi="Times New Roman" w:cs="Times New Roman"/>
          <w:bCs/>
          <w:color w:val="212121"/>
          <w:sz w:val="26"/>
          <w:szCs w:val="26"/>
          <w:lang w:val="it-IT"/>
        </w:rPr>
        <w:br w:type="column"/>
      </w:r>
      <w:r w:rsidRPr="009A5EFE">
        <w:rPr>
          <w:rFonts w:ascii="Times New Roman" w:eastAsia="Times New Roman" w:hAnsi="Times New Roman" w:cs="Times New Roman"/>
          <w:b/>
          <w:bCs/>
          <w:color w:val="212121"/>
          <w:sz w:val="26"/>
          <w:szCs w:val="26"/>
          <w:lang w:val="it-IT"/>
        </w:rPr>
        <w:lastRenderedPageBreak/>
        <w:t>PHẦN 2</w:t>
      </w:r>
    </w:p>
    <w:p w:rsidR="006E11F2" w:rsidRPr="009A5EFE" w:rsidRDefault="006E11F2" w:rsidP="006E11F2">
      <w:pPr>
        <w:ind w:firstLine="284"/>
        <w:jc w:val="center"/>
        <w:rPr>
          <w:rFonts w:ascii="Times New Roman" w:eastAsia="Times New Roman" w:hAnsi="Times New Roman" w:cs="Times New Roman"/>
          <w:b/>
          <w:bCs/>
          <w:color w:val="212121"/>
          <w:sz w:val="26"/>
          <w:szCs w:val="26"/>
          <w:lang w:val="it-IT"/>
        </w:rPr>
      </w:pPr>
      <w:r w:rsidRPr="009A5EFE">
        <w:rPr>
          <w:rFonts w:ascii="Times New Roman" w:eastAsia="Times New Roman" w:hAnsi="Times New Roman" w:cs="Times New Roman"/>
          <w:b/>
          <w:bCs/>
          <w:color w:val="212121"/>
          <w:sz w:val="26"/>
          <w:szCs w:val="26"/>
          <w:lang w:val="it-IT"/>
        </w:rPr>
        <w:t>TỔNG QUAN LÝ THUYẾT</w:t>
      </w:r>
    </w:p>
    <w:p w:rsidR="002D5FF8" w:rsidRPr="009A5EFE" w:rsidRDefault="00BE6FBB" w:rsidP="002D5FF8">
      <w:pPr>
        <w:ind w:firstLine="284"/>
        <w:rPr>
          <w:rFonts w:ascii="Times New Roman" w:eastAsia="Times New Roman" w:hAnsi="Times New Roman" w:cs="Times New Roman"/>
          <w:b/>
          <w:bCs/>
          <w:color w:val="212121"/>
          <w:sz w:val="26"/>
          <w:szCs w:val="26"/>
          <w:lang w:val="it-IT"/>
        </w:rPr>
      </w:pPr>
      <w:r w:rsidRPr="009A5EFE">
        <w:rPr>
          <w:rFonts w:ascii="Times New Roman" w:eastAsia="Times New Roman" w:hAnsi="Times New Roman" w:cs="Times New Roman"/>
          <w:b/>
          <w:bCs/>
          <w:color w:val="212121"/>
          <w:sz w:val="26"/>
          <w:szCs w:val="26"/>
          <w:lang w:val="it-IT"/>
        </w:rPr>
        <w:t>I.</w:t>
      </w:r>
      <w:r w:rsidRPr="009A5EFE">
        <w:rPr>
          <w:rFonts w:ascii="Times New Roman" w:eastAsia="Times New Roman" w:hAnsi="Times New Roman" w:cs="Times New Roman"/>
          <w:bCs/>
          <w:color w:val="212121"/>
          <w:sz w:val="26"/>
          <w:szCs w:val="26"/>
          <w:lang w:val="it-IT"/>
        </w:rPr>
        <w:t xml:space="preserve"> </w:t>
      </w:r>
      <w:r w:rsidRPr="009A5EFE">
        <w:rPr>
          <w:rFonts w:ascii="Times New Roman" w:eastAsia="Times New Roman" w:hAnsi="Times New Roman" w:cs="Times New Roman"/>
          <w:b/>
          <w:bCs/>
          <w:color w:val="212121"/>
          <w:sz w:val="26"/>
          <w:szCs w:val="26"/>
          <w:lang w:val="it-IT"/>
        </w:rPr>
        <w:t xml:space="preserve">Sơ lược về nguyên nhân, triệu chứng </w:t>
      </w:r>
      <w:r w:rsidR="00DA0B0A" w:rsidRPr="009A5EFE">
        <w:rPr>
          <w:rFonts w:ascii="Times New Roman" w:eastAsia="Times New Roman" w:hAnsi="Times New Roman" w:cs="Times New Roman"/>
          <w:b/>
          <w:bCs/>
          <w:color w:val="212121"/>
          <w:sz w:val="26"/>
          <w:szCs w:val="26"/>
          <w:lang w:val="it-IT"/>
        </w:rPr>
        <w:t xml:space="preserve">lâm sàng </w:t>
      </w:r>
      <w:r w:rsidRPr="009A5EFE">
        <w:rPr>
          <w:rFonts w:ascii="Times New Roman" w:eastAsia="Times New Roman" w:hAnsi="Times New Roman" w:cs="Times New Roman"/>
          <w:b/>
          <w:bCs/>
          <w:color w:val="212121"/>
          <w:sz w:val="26"/>
          <w:szCs w:val="26"/>
          <w:lang w:val="it-IT"/>
        </w:rPr>
        <w:t>và cách chữa trị bệnh tim mạch</w:t>
      </w:r>
    </w:p>
    <w:p w:rsidR="00BE6FBB" w:rsidRPr="009A5EFE" w:rsidRDefault="00BE6FBB"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rPr>
        <w:t>Bệnh tim mạch</w:t>
      </w:r>
      <w:r w:rsidRPr="009A5EFE">
        <w:rPr>
          <w:rFonts w:ascii="Times New Roman" w:eastAsia="Times New Roman" w:hAnsi="Times New Roman" w:cs="Times New Roman"/>
          <w:bCs/>
          <w:color w:val="212121"/>
          <w:sz w:val="26"/>
          <w:szCs w:val="26"/>
          <w:lang w:val="en-GB"/>
        </w:rPr>
        <w:t xml:space="preserve"> (CAD)</w:t>
      </w:r>
      <w:r w:rsidRPr="009A5EFE">
        <w:rPr>
          <w:rFonts w:ascii="Times New Roman" w:eastAsia="Times New Roman" w:hAnsi="Times New Roman" w:cs="Times New Roman"/>
          <w:bCs/>
          <w:color w:val="212121"/>
          <w:sz w:val="26"/>
          <w:szCs w:val="26"/>
        </w:rPr>
        <w:t xml:space="preserve">, </w:t>
      </w:r>
      <w:r w:rsidRPr="009A5EFE">
        <w:rPr>
          <w:rFonts w:ascii="Times New Roman" w:eastAsia="Times New Roman" w:hAnsi="Times New Roman" w:cs="Times New Roman"/>
          <w:bCs/>
          <w:color w:val="212121"/>
          <w:sz w:val="26"/>
          <w:szCs w:val="26"/>
          <w:lang w:val="en-GB"/>
        </w:rPr>
        <w:t xml:space="preserve">hay </w:t>
      </w:r>
      <w:r w:rsidRPr="009A5EFE">
        <w:rPr>
          <w:rFonts w:ascii="Times New Roman" w:eastAsia="Times New Roman" w:hAnsi="Times New Roman" w:cs="Times New Roman"/>
          <w:bCs/>
          <w:color w:val="212121"/>
          <w:sz w:val="26"/>
          <w:szCs w:val="26"/>
        </w:rPr>
        <w:t xml:space="preserve">còn được gọi là </w:t>
      </w:r>
      <w:r w:rsidRPr="009A5EFE">
        <w:rPr>
          <w:rFonts w:ascii="Times New Roman" w:eastAsia="Times New Roman" w:hAnsi="Times New Roman" w:cs="Times New Roman"/>
          <w:bCs/>
          <w:color w:val="212121"/>
          <w:sz w:val="26"/>
          <w:szCs w:val="26"/>
          <w:lang w:val="en-GB"/>
        </w:rPr>
        <w:t>chứng suy tim mạch</w:t>
      </w:r>
      <w:r w:rsidRPr="009A5EFE">
        <w:rPr>
          <w:rFonts w:ascii="Times New Roman" w:eastAsia="Times New Roman" w:hAnsi="Times New Roman" w:cs="Times New Roman"/>
          <w:bCs/>
          <w:color w:val="212121"/>
          <w:sz w:val="26"/>
          <w:szCs w:val="26"/>
        </w:rPr>
        <w:t xml:space="preserve">, là </w:t>
      </w:r>
      <w:r w:rsidRPr="009A5EFE">
        <w:rPr>
          <w:rFonts w:ascii="Times New Roman" w:eastAsia="Times New Roman" w:hAnsi="Times New Roman" w:cs="Times New Roman"/>
          <w:bCs/>
          <w:color w:val="212121"/>
          <w:sz w:val="26"/>
          <w:szCs w:val="26"/>
          <w:lang w:val="en-GB"/>
        </w:rPr>
        <w:t>tập hợp những căn bệnh gây ra bởi sự thiếu hụt về nguồn máu đi nuôi cơ tim</w:t>
      </w:r>
      <w:r w:rsidRPr="009A5EFE">
        <w:rPr>
          <w:rFonts w:ascii="Times New Roman" w:eastAsia="Times New Roman" w:hAnsi="Times New Roman" w:cs="Times New Roman"/>
          <w:bCs/>
          <w:color w:val="212121"/>
          <w:sz w:val="26"/>
          <w:szCs w:val="26"/>
        </w:rPr>
        <w:t xml:space="preserve">. </w:t>
      </w:r>
      <w:r w:rsidRPr="009A5EFE">
        <w:rPr>
          <w:rFonts w:ascii="Times New Roman" w:eastAsia="Times New Roman" w:hAnsi="Times New Roman" w:cs="Times New Roman"/>
          <w:bCs/>
          <w:color w:val="212121"/>
          <w:sz w:val="26"/>
          <w:szCs w:val="26"/>
          <w:lang w:val="en-GB"/>
        </w:rPr>
        <w:t>Các tác nhân của sự thiếu hụt này bao gồm tuổi tác, sự chèn ép của lượng máu lên thành mạch máu và sự hình thành lớp chất béo và cholesterol dưới thành mạch gây cản trở dòng máu lưu thông</w:t>
      </w:r>
      <w:r w:rsidRPr="009A5EFE">
        <w:rPr>
          <w:rFonts w:ascii="Times New Roman" w:eastAsia="Times New Roman" w:hAnsi="Times New Roman" w:cs="Times New Roman"/>
          <w:bCs/>
          <w:color w:val="212121"/>
          <w:sz w:val="26"/>
          <w:szCs w:val="26"/>
        </w:rPr>
        <w:t xml:space="preserve">. </w:t>
      </w:r>
      <w:r w:rsidRPr="009A5EFE">
        <w:rPr>
          <w:rFonts w:ascii="Times New Roman" w:eastAsia="Times New Roman" w:hAnsi="Times New Roman" w:cs="Times New Roman"/>
          <w:bCs/>
          <w:color w:val="212121"/>
          <w:sz w:val="26"/>
          <w:szCs w:val="26"/>
          <w:lang w:val="en-GB"/>
        </w:rPr>
        <w:t>Khi tế bào cơ tim bị thiếu hụt về nguồn máu, chúng sẽ bị tổn thương</w:t>
      </w:r>
      <w:r w:rsidR="00B468F2" w:rsidRPr="009A5EFE">
        <w:rPr>
          <w:rFonts w:ascii="Times New Roman" w:eastAsia="Times New Roman" w:hAnsi="Times New Roman" w:cs="Times New Roman"/>
          <w:bCs/>
          <w:color w:val="212121"/>
          <w:sz w:val="26"/>
          <w:szCs w:val="26"/>
          <w:lang w:val="en-GB"/>
        </w:rPr>
        <w:t xml:space="preserve"> và dần bị tổn thương, gây ra những biểu hiện lâm sàng như cơn đau tức ngực dữ dội kèm theo chứng đau nhức các cơ khớp, vã mồ môi và khó thở. Nếu nguyên nhân gây bệnh không được chuẩn đoán kịp thời và các biện pháp y học nhằm phục hồi chức năng cơ tim không được áp dụng thì sẽ rất nguy hiểm đến tính mạng của bệnh nhân.</w:t>
      </w:r>
    </w:p>
    <w:p w:rsidR="00BE6FBB" w:rsidRPr="009A5EFE" w:rsidRDefault="00B468F2"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lang w:val="en-GB"/>
        </w:rPr>
        <w:t xml:space="preserve">Các phương pháp điều trị cho bệnh nhồi máu cơ tim tính đến thời điểm hiện tại như đặt ống dẫn stent hay </w:t>
      </w:r>
      <w:r w:rsidR="001D4FBE" w:rsidRPr="009A5EFE">
        <w:rPr>
          <w:rFonts w:ascii="Times New Roman" w:eastAsia="Times New Roman" w:hAnsi="Times New Roman" w:cs="Times New Roman"/>
          <w:bCs/>
          <w:color w:val="212121"/>
          <w:sz w:val="26"/>
          <w:szCs w:val="26"/>
          <w:lang w:val="en-GB"/>
        </w:rPr>
        <w:t xml:space="preserve">phương pháp </w:t>
      </w:r>
      <w:r w:rsidRPr="009A5EFE">
        <w:rPr>
          <w:rFonts w:ascii="Times New Roman" w:eastAsia="Times New Roman" w:hAnsi="Times New Roman" w:cs="Times New Roman"/>
          <w:bCs/>
          <w:color w:val="212121"/>
          <w:sz w:val="26"/>
          <w:szCs w:val="26"/>
          <w:lang w:val="en-GB"/>
        </w:rPr>
        <w:t>tưới máu mạch vành (bypass graph)</w:t>
      </w:r>
      <w:r w:rsidRPr="009A5EFE">
        <w:rPr>
          <w:rFonts w:ascii="Times New Roman" w:eastAsia="Times New Roman" w:hAnsi="Times New Roman" w:cs="Times New Roman"/>
          <w:bCs/>
          <w:color w:val="212121"/>
          <w:sz w:val="26"/>
          <w:szCs w:val="26"/>
        </w:rPr>
        <w:t xml:space="preserve"> vẫn</w:t>
      </w:r>
      <w:r w:rsidRPr="009A5EFE">
        <w:rPr>
          <w:rFonts w:ascii="Times New Roman" w:eastAsia="Times New Roman" w:hAnsi="Times New Roman" w:cs="Times New Roman"/>
          <w:bCs/>
          <w:color w:val="212121"/>
          <w:sz w:val="26"/>
          <w:szCs w:val="26"/>
          <w:lang w:val="en-GB"/>
        </w:rPr>
        <w:t xml:space="preserve"> còn rất tốn kém do sự yêu cầu gắt gao về đội ngũ bác sĩ chuyên khoa lành nghề</w:t>
      </w:r>
      <w:r w:rsidR="00BE6FBB" w:rsidRPr="009A5EFE">
        <w:rPr>
          <w:rFonts w:ascii="Times New Roman" w:eastAsia="Times New Roman" w:hAnsi="Times New Roman" w:cs="Times New Roman"/>
          <w:bCs/>
          <w:color w:val="212121"/>
          <w:sz w:val="26"/>
          <w:szCs w:val="26"/>
        </w:rPr>
        <w:t>.</w:t>
      </w:r>
      <w:r w:rsidRPr="009A5EFE">
        <w:rPr>
          <w:rFonts w:ascii="Times New Roman" w:eastAsia="Times New Roman" w:hAnsi="Times New Roman" w:cs="Times New Roman"/>
          <w:bCs/>
          <w:color w:val="212121"/>
          <w:sz w:val="26"/>
          <w:szCs w:val="26"/>
          <w:lang w:val="en-GB"/>
        </w:rPr>
        <w:t xml:space="preserve"> Tuy nhiên khi sử dụng phương pháp này, bệnh nhân vẫn đứng trước nguy cơ tử vong cao do </w:t>
      </w:r>
      <w:r w:rsidR="001D4FBE" w:rsidRPr="009A5EFE">
        <w:rPr>
          <w:rFonts w:ascii="Times New Roman" w:eastAsia="Times New Roman" w:hAnsi="Times New Roman" w:cs="Times New Roman"/>
          <w:bCs/>
          <w:color w:val="212121"/>
          <w:sz w:val="26"/>
          <w:szCs w:val="26"/>
          <w:lang w:val="en-GB"/>
        </w:rPr>
        <w:t>vấn đề viêm nhiễm trong và sau phẫu thuật.</w:t>
      </w:r>
    </w:p>
    <w:p w:rsidR="00BE6FBB" w:rsidRPr="009A5EFE" w:rsidRDefault="001D4FBE"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lang w:val="en-GB"/>
        </w:rPr>
        <w:t>Chính vì vậy, phương pháp hiệu quả nhất để điều trị bệnh nhồi máu cô tim chính là chuẩn đoán từ sớm nguy cơ mắc bệnh ngay từ khi các triệu chứng lâm sàng vẫn chưa xuất hiện và thông qua đó các phương pháp chữa trị sẽ được áp dụng từ sớm nhằm ngăn chặn sự hình thành của căn bệnh. Phương pháp điều trị này còn được gọi là “Y tế dự phòng”, vốn vẫn còn là một khái niệm còn mới tại Việt Nam.</w:t>
      </w:r>
    </w:p>
    <w:p w:rsidR="001D4FBE" w:rsidRPr="009A5EFE" w:rsidRDefault="00BE6FBB"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rPr>
        <w:t xml:space="preserve">Một số các </w:t>
      </w:r>
      <w:r w:rsidR="001D4FBE" w:rsidRPr="009A5EFE">
        <w:rPr>
          <w:rFonts w:ascii="Times New Roman" w:eastAsia="Times New Roman" w:hAnsi="Times New Roman" w:cs="Times New Roman"/>
          <w:bCs/>
          <w:color w:val="212121"/>
          <w:sz w:val="26"/>
          <w:szCs w:val="26"/>
          <w:lang w:val="en-GB"/>
        </w:rPr>
        <w:t>phương pháp chuẩn đoán được ứng dụng mạnh mẽ trong việc đánh giá mức độ tổn thương của lớp tế bào cơ tim bao gồm</w:t>
      </w:r>
      <w:r w:rsidRPr="009A5EFE">
        <w:rPr>
          <w:rFonts w:ascii="Times New Roman" w:eastAsia="Times New Roman" w:hAnsi="Times New Roman" w:cs="Times New Roman"/>
          <w:bCs/>
          <w:color w:val="212121"/>
          <w:sz w:val="26"/>
          <w:szCs w:val="26"/>
        </w:rPr>
        <w:t xml:space="preserve"> </w:t>
      </w:r>
      <w:r w:rsidR="001D4FBE" w:rsidRPr="009A5EFE">
        <w:rPr>
          <w:rFonts w:ascii="Times New Roman" w:eastAsia="Times New Roman" w:hAnsi="Times New Roman" w:cs="Times New Roman"/>
          <w:bCs/>
          <w:color w:val="212121"/>
          <w:sz w:val="26"/>
          <w:szCs w:val="26"/>
        </w:rPr>
        <w:t xml:space="preserve">chụp </w:t>
      </w:r>
      <w:r w:rsidRPr="009A5EFE">
        <w:rPr>
          <w:rFonts w:ascii="Times New Roman" w:eastAsia="Times New Roman" w:hAnsi="Times New Roman" w:cs="Times New Roman"/>
          <w:bCs/>
          <w:color w:val="212121"/>
          <w:sz w:val="26"/>
          <w:szCs w:val="26"/>
        </w:rPr>
        <w:t xml:space="preserve">MRI, </w:t>
      </w:r>
      <w:r w:rsidR="001D4FBE" w:rsidRPr="009A5EFE">
        <w:rPr>
          <w:rFonts w:ascii="Times New Roman" w:eastAsia="Times New Roman" w:hAnsi="Times New Roman" w:cs="Times New Roman"/>
          <w:bCs/>
          <w:color w:val="212121"/>
          <w:sz w:val="26"/>
          <w:szCs w:val="26"/>
          <w:lang w:val="en-GB"/>
        </w:rPr>
        <w:t xml:space="preserve">chụp </w:t>
      </w:r>
      <w:r w:rsidRPr="009A5EFE">
        <w:rPr>
          <w:rFonts w:ascii="Times New Roman" w:eastAsia="Times New Roman" w:hAnsi="Times New Roman" w:cs="Times New Roman"/>
          <w:bCs/>
          <w:color w:val="212121"/>
          <w:sz w:val="26"/>
          <w:szCs w:val="26"/>
        </w:rPr>
        <w:t>CT</w:t>
      </w:r>
      <w:r w:rsidR="001D4FBE" w:rsidRPr="009A5EFE">
        <w:rPr>
          <w:rFonts w:ascii="Times New Roman" w:eastAsia="Times New Roman" w:hAnsi="Times New Roman" w:cs="Times New Roman"/>
          <w:bCs/>
          <w:color w:val="212121"/>
          <w:sz w:val="26"/>
          <w:szCs w:val="26"/>
          <w:lang w:val="en-GB"/>
        </w:rPr>
        <w:t xml:space="preserve"> mạch vành và siêu âm tim. </w:t>
      </w:r>
      <w:r w:rsidRPr="009A5EFE">
        <w:rPr>
          <w:rFonts w:ascii="Times New Roman" w:eastAsia="Times New Roman" w:hAnsi="Times New Roman" w:cs="Times New Roman"/>
          <w:bCs/>
          <w:color w:val="212121"/>
          <w:sz w:val="26"/>
          <w:szCs w:val="26"/>
        </w:rPr>
        <w:t xml:space="preserve">Những kỹ thuật này </w:t>
      </w:r>
      <w:r w:rsidR="001D4FBE" w:rsidRPr="009A5EFE">
        <w:rPr>
          <w:rFonts w:ascii="Times New Roman" w:eastAsia="Times New Roman" w:hAnsi="Times New Roman" w:cs="Times New Roman"/>
          <w:bCs/>
          <w:color w:val="212121"/>
          <w:sz w:val="26"/>
          <w:szCs w:val="26"/>
          <w:lang w:val="en-GB"/>
        </w:rPr>
        <w:t>có lợi thế rất lớn ở</w:t>
      </w:r>
      <w:r w:rsidRPr="009A5EFE">
        <w:rPr>
          <w:rFonts w:ascii="Times New Roman" w:eastAsia="Times New Roman" w:hAnsi="Times New Roman" w:cs="Times New Roman"/>
          <w:bCs/>
          <w:color w:val="212121"/>
          <w:sz w:val="26"/>
          <w:szCs w:val="26"/>
        </w:rPr>
        <w:t xml:space="preserve"> độ chính xác cao,</w:t>
      </w:r>
      <w:r w:rsidR="001D4FBE" w:rsidRPr="009A5EFE">
        <w:rPr>
          <w:rFonts w:ascii="Times New Roman" w:eastAsia="Times New Roman" w:hAnsi="Times New Roman" w:cs="Times New Roman"/>
          <w:bCs/>
          <w:color w:val="212121"/>
          <w:sz w:val="26"/>
          <w:szCs w:val="26"/>
          <w:lang w:val="en-GB"/>
        </w:rPr>
        <w:t xml:space="preserve"> chất lượng hình ảnh</w:t>
      </w:r>
      <w:r w:rsidRPr="009A5EFE">
        <w:rPr>
          <w:rFonts w:ascii="Times New Roman" w:eastAsia="Times New Roman" w:hAnsi="Times New Roman" w:cs="Times New Roman"/>
          <w:bCs/>
          <w:color w:val="212121"/>
          <w:sz w:val="26"/>
          <w:szCs w:val="26"/>
        </w:rPr>
        <w:t xml:space="preserve"> rõ ràng và cung cấp </w:t>
      </w:r>
      <w:r w:rsidR="001D4FBE" w:rsidRPr="009A5EFE">
        <w:rPr>
          <w:rFonts w:ascii="Times New Roman" w:eastAsia="Times New Roman" w:hAnsi="Times New Roman" w:cs="Times New Roman"/>
          <w:bCs/>
          <w:color w:val="212121"/>
          <w:sz w:val="26"/>
          <w:szCs w:val="26"/>
          <w:lang w:val="en-GB"/>
        </w:rPr>
        <w:t>một cái nhìn toàn vẹn về tình trạng sức khỏe tim mạch của người bệnh</w:t>
      </w:r>
      <w:r w:rsidRPr="009A5EFE">
        <w:rPr>
          <w:rFonts w:ascii="Times New Roman" w:eastAsia="Times New Roman" w:hAnsi="Times New Roman" w:cs="Times New Roman"/>
          <w:bCs/>
          <w:color w:val="212121"/>
          <w:sz w:val="26"/>
          <w:szCs w:val="26"/>
        </w:rPr>
        <w:t>. Tuy nhiên, những</w:t>
      </w:r>
      <w:r w:rsidR="001D4FBE" w:rsidRPr="009A5EFE">
        <w:rPr>
          <w:rFonts w:ascii="Times New Roman" w:eastAsia="Times New Roman" w:hAnsi="Times New Roman" w:cs="Times New Roman"/>
          <w:bCs/>
          <w:color w:val="212121"/>
          <w:sz w:val="26"/>
          <w:szCs w:val="26"/>
          <w:lang w:val="en-GB"/>
        </w:rPr>
        <w:t xml:space="preserve"> </w:t>
      </w:r>
      <w:r w:rsidR="001D4FBE" w:rsidRPr="009A5EFE">
        <w:rPr>
          <w:rFonts w:ascii="Times New Roman" w:eastAsia="Times New Roman" w:hAnsi="Times New Roman" w:cs="Times New Roman"/>
          <w:bCs/>
          <w:color w:val="212121"/>
          <w:sz w:val="26"/>
          <w:szCs w:val="26"/>
        </w:rPr>
        <w:t>phương pháp chẩn đoán này lại</w:t>
      </w:r>
      <w:r w:rsidRPr="009A5EFE">
        <w:rPr>
          <w:rFonts w:ascii="Times New Roman" w:eastAsia="Times New Roman" w:hAnsi="Times New Roman" w:cs="Times New Roman"/>
          <w:bCs/>
          <w:color w:val="212121"/>
          <w:sz w:val="26"/>
          <w:szCs w:val="26"/>
        </w:rPr>
        <w:t xml:space="preserve"> không </w:t>
      </w:r>
      <w:r w:rsidR="001D4FBE" w:rsidRPr="009A5EFE">
        <w:rPr>
          <w:rFonts w:ascii="Times New Roman" w:eastAsia="Times New Roman" w:hAnsi="Times New Roman" w:cs="Times New Roman"/>
          <w:bCs/>
          <w:color w:val="212121"/>
          <w:sz w:val="26"/>
          <w:szCs w:val="26"/>
          <w:lang w:val="en-GB"/>
        </w:rPr>
        <w:t>phù</w:t>
      </w:r>
      <w:r w:rsidRPr="009A5EFE">
        <w:rPr>
          <w:rFonts w:ascii="Times New Roman" w:eastAsia="Times New Roman" w:hAnsi="Times New Roman" w:cs="Times New Roman"/>
          <w:bCs/>
          <w:color w:val="212121"/>
          <w:sz w:val="26"/>
          <w:szCs w:val="26"/>
        </w:rPr>
        <w:t xml:space="preserve"> hợp cho giải pháp chăm sóc </w:t>
      </w:r>
      <w:r w:rsidR="001D4FBE" w:rsidRPr="009A5EFE">
        <w:rPr>
          <w:rFonts w:ascii="Times New Roman" w:eastAsia="Times New Roman" w:hAnsi="Times New Roman" w:cs="Times New Roman"/>
          <w:bCs/>
          <w:color w:val="212121"/>
          <w:sz w:val="26"/>
          <w:szCs w:val="26"/>
          <w:lang w:val="en-GB"/>
        </w:rPr>
        <w:t xml:space="preserve">sức khỏe </w:t>
      </w:r>
      <w:r w:rsidRPr="009A5EFE">
        <w:rPr>
          <w:rFonts w:ascii="Times New Roman" w:eastAsia="Times New Roman" w:hAnsi="Times New Roman" w:cs="Times New Roman"/>
          <w:bCs/>
          <w:color w:val="212121"/>
          <w:sz w:val="26"/>
          <w:szCs w:val="26"/>
        </w:rPr>
        <w:t>gia đình và cũng không</w:t>
      </w:r>
      <w:r w:rsidR="001D4FBE" w:rsidRPr="009A5EFE">
        <w:rPr>
          <w:rFonts w:ascii="Times New Roman" w:eastAsia="Times New Roman" w:hAnsi="Times New Roman" w:cs="Times New Roman"/>
          <w:bCs/>
          <w:color w:val="212121"/>
          <w:sz w:val="26"/>
          <w:szCs w:val="26"/>
          <w:lang w:val="en-GB"/>
        </w:rPr>
        <w:t xml:space="preserve"> phổ biến</w:t>
      </w:r>
      <w:r w:rsidRPr="009A5EFE">
        <w:rPr>
          <w:rFonts w:ascii="Times New Roman" w:eastAsia="Times New Roman" w:hAnsi="Times New Roman" w:cs="Times New Roman"/>
          <w:bCs/>
          <w:color w:val="212121"/>
          <w:sz w:val="26"/>
          <w:szCs w:val="26"/>
        </w:rPr>
        <w:t xml:space="preserve"> </w:t>
      </w:r>
      <w:r w:rsidR="001D4FBE" w:rsidRPr="009A5EFE">
        <w:rPr>
          <w:rFonts w:ascii="Times New Roman" w:eastAsia="Times New Roman" w:hAnsi="Times New Roman" w:cs="Times New Roman"/>
          <w:bCs/>
          <w:color w:val="212121"/>
          <w:sz w:val="26"/>
          <w:szCs w:val="26"/>
          <w:lang w:val="en-GB"/>
        </w:rPr>
        <w:t xml:space="preserve">ở các bệnh viện vùng sâu vùng xa bởi giá thành rất cao, cách thức vận hành phức tạp và đòi hỏi phải có đội ngũ bác sĩ chuyên khoa lành nghề nhằm đánh giá tín hiệu được chuẩn xác. </w:t>
      </w:r>
    </w:p>
    <w:p w:rsidR="001B6755" w:rsidRPr="009A5EFE" w:rsidRDefault="001D4FBE" w:rsidP="00752DF0">
      <w:pPr>
        <w:ind w:firstLine="284"/>
        <w:jc w:val="both"/>
        <w:rPr>
          <w:rFonts w:ascii="Times New Roman" w:eastAsia="Times New Roman" w:hAnsi="Times New Roman" w:cs="Times New Roman"/>
          <w:bCs/>
          <w:color w:val="212121"/>
          <w:sz w:val="26"/>
          <w:szCs w:val="26"/>
        </w:rPr>
      </w:pPr>
      <w:r w:rsidRPr="009A5EFE">
        <w:rPr>
          <w:rFonts w:ascii="Times New Roman" w:eastAsia="Times New Roman" w:hAnsi="Times New Roman" w:cs="Times New Roman"/>
          <w:bCs/>
          <w:color w:val="212121"/>
          <w:sz w:val="26"/>
          <w:szCs w:val="26"/>
          <w:lang w:val="en-GB"/>
        </w:rPr>
        <w:t xml:space="preserve">Tuy nhiên, </w:t>
      </w:r>
      <w:r w:rsidRPr="009A5EFE">
        <w:rPr>
          <w:rFonts w:ascii="Times New Roman" w:eastAsia="Times New Roman" w:hAnsi="Times New Roman" w:cs="Times New Roman"/>
          <w:bCs/>
          <w:color w:val="212121"/>
          <w:sz w:val="26"/>
          <w:szCs w:val="26"/>
        </w:rPr>
        <w:t xml:space="preserve">bên cạnh những phương pháp này vẫn còn </w:t>
      </w:r>
      <w:r w:rsidR="00BE6FBB" w:rsidRPr="009A5EFE">
        <w:rPr>
          <w:rFonts w:ascii="Times New Roman" w:eastAsia="Times New Roman" w:hAnsi="Times New Roman" w:cs="Times New Roman"/>
          <w:bCs/>
          <w:color w:val="212121"/>
          <w:sz w:val="26"/>
          <w:szCs w:val="26"/>
        </w:rPr>
        <w:t xml:space="preserve">một kỹ thuật </w:t>
      </w:r>
      <w:r w:rsidRPr="009A5EFE">
        <w:rPr>
          <w:rFonts w:ascii="Times New Roman" w:eastAsia="Times New Roman" w:hAnsi="Times New Roman" w:cs="Times New Roman"/>
          <w:bCs/>
          <w:color w:val="212121"/>
          <w:sz w:val="26"/>
          <w:szCs w:val="26"/>
          <w:lang w:val="en-GB"/>
        </w:rPr>
        <w:t xml:space="preserve">rất </w:t>
      </w:r>
      <w:r w:rsidR="00BE6FBB" w:rsidRPr="009A5EFE">
        <w:rPr>
          <w:rFonts w:ascii="Times New Roman" w:eastAsia="Times New Roman" w:hAnsi="Times New Roman" w:cs="Times New Roman"/>
          <w:bCs/>
          <w:color w:val="212121"/>
          <w:sz w:val="26"/>
          <w:szCs w:val="26"/>
        </w:rPr>
        <w:t>đáng tin cậy</w:t>
      </w:r>
      <w:r w:rsidRPr="009A5EFE">
        <w:rPr>
          <w:rFonts w:ascii="Times New Roman" w:eastAsia="Times New Roman" w:hAnsi="Times New Roman" w:cs="Times New Roman"/>
          <w:bCs/>
          <w:color w:val="212121"/>
          <w:sz w:val="26"/>
          <w:szCs w:val="26"/>
          <w:lang w:val="en-GB"/>
        </w:rPr>
        <w:t xml:space="preserve"> khác mà hiện tại vẫn đang là tiêu chuẩn vàng cho việc tiếp nhận bệnh nhân vào điều trị nội trú tim mạch</w:t>
      </w:r>
      <w:r w:rsidRPr="009A5EFE">
        <w:rPr>
          <w:rFonts w:ascii="Times New Roman" w:eastAsia="Times New Roman" w:hAnsi="Times New Roman" w:cs="Times New Roman"/>
          <w:bCs/>
          <w:color w:val="212121"/>
          <w:sz w:val="26"/>
          <w:szCs w:val="26"/>
        </w:rPr>
        <w:t xml:space="preserve"> chính là </w:t>
      </w:r>
      <w:r w:rsidRPr="009A5EFE">
        <w:rPr>
          <w:rFonts w:ascii="Times New Roman" w:eastAsia="Times New Roman" w:hAnsi="Times New Roman" w:cs="Times New Roman"/>
          <w:bCs/>
          <w:color w:val="212121"/>
          <w:sz w:val="26"/>
          <w:szCs w:val="26"/>
          <w:lang w:val="en-GB"/>
        </w:rPr>
        <w:t xml:space="preserve">tín hiệu </w:t>
      </w:r>
      <w:r w:rsidRPr="009A5EFE">
        <w:rPr>
          <w:rFonts w:ascii="Times New Roman" w:eastAsia="Times New Roman" w:hAnsi="Times New Roman" w:cs="Times New Roman"/>
          <w:bCs/>
          <w:color w:val="212121"/>
          <w:sz w:val="26"/>
          <w:szCs w:val="26"/>
        </w:rPr>
        <w:t>điện tâm đồ (ECG).</w:t>
      </w:r>
    </w:p>
    <w:p w:rsidR="001B6755" w:rsidRPr="009A5EFE" w:rsidRDefault="001B6755" w:rsidP="00752DF0">
      <w:pPr>
        <w:jc w:val="both"/>
        <w:rPr>
          <w:rFonts w:ascii="Times New Roman" w:eastAsia="Times New Roman" w:hAnsi="Times New Roman" w:cs="Times New Roman"/>
          <w:b/>
          <w:bCs/>
          <w:color w:val="212121"/>
          <w:sz w:val="26"/>
          <w:szCs w:val="26"/>
          <w:lang w:val="en-GB"/>
        </w:rPr>
      </w:pPr>
      <w:r w:rsidRPr="009A5EFE">
        <w:rPr>
          <w:rFonts w:ascii="Times New Roman" w:eastAsia="Times New Roman" w:hAnsi="Times New Roman" w:cs="Times New Roman"/>
          <w:b/>
          <w:bCs/>
          <w:color w:val="212121"/>
          <w:sz w:val="26"/>
          <w:szCs w:val="26"/>
          <w:lang w:val="en-GB"/>
        </w:rPr>
        <w:t>II</w:t>
      </w:r>
      <w:r w:rsidRPr="009A5EFE">
        <w:rPr>
          <w:rFonts w:ascii="Times New Roman" w:eastAsia="Times New Roman" w:hAnsi="Times New Roman" w:cs="Times New Roman"/>
          <w:bCs/>
          <w:color w:val="212121"/>
          <w:sz w:val="26"/>
          <w:szCs w:val="26"/>
          <w:lang w:val="en-GB"/>
        </w:rPr>
        <w:t xml:space="preserve">. </w:t>
      </w:r>
      <w:r w:rsidRPr="009A5EFE">
        <w:rPr>
          <w:rFonts w:ascii="Times New Roman" w:eastAsia="Times New Roman" w:hAnsi="Times New Roman" w:cs="Times New Roman"/>
          <w:b/>
          <w:bCs/>
          <w:color w:val="212121"/>
          <w:sz w:val="26"/>
          <w:szCs w:val="26"/>
          <w:lang w:val="en-GB"/>
        </w:rPr>
        <w:t>Tổng quan về tín hiệu điện tâm đồ ECG</w:t>
      </w:r>
    </w:p>
    <w:p w:rsidR="001B6755" w:rsidRPr="009A5EFE" w:rsidRDefault="001B6755"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lang w:val="en-GB"/>
        </w:rPr>
        <w:t>Tín hiệu điện tâm đồ (ECG) là biểu đồ thể hiện quá trình hoạt động của các tế bào cơ tim trong mỗi chu kì tim đập thông qua việc đo giá trị điện thế</w:t>
      </w:r>
      <w:r w:rsidRPr="009A5EFE">
        <w:rPr>
          <w:rFonts w:ascii="Times New Roman" w:eastAsia="Times New Roman" w:hAnsi="Times New Roman" w:cs="Times New Roman"/>
          <w:bCs/>
          <w:color w:val="212121"/>
          <w:sz w:val="26"/>
          <w:szCs w:val="26"/>
        </w:rPr>
        <w:t xml:space="preserve">. Kỹ thuật </w:t>
      </w:r>
      <w:r w:rsidRPr="009A5EFE">
        <w:rPr>
          <w:rFonts w:ascii="Times New Roman" w:eastAsia="Times New Roman" w:hAnsi="Times New Roman" w:cs="Times New Roman"/>
          <w:bCs/>
          <w:color w:val="212121"/>
          <w:sz w:val="26"/>
          <w:szCs w:val="26"/>
          <w:lang w:val="en-GB"/>
        </w:rPr>
        <w:t xml:space="preserve">sử dụng ECG trong </w:t>
      </w:r>
      <w:r w:rsidRPr="009A5EFE">
        <w:rPr>
          <w:rFonts w:ascii="Times New Roman" w:eastAsia="Times New Roman" w:hAnsi="Times New Roman" w:cs="Times New Roman"/>
          <w:bCs/>
          <w:color w:val="212121"/>
          <w:sz w:val="26"/>
          <w:szCs w:val="26"/>
        </w:rPr>
        <w:t xml:space="preserve">chẩn đoán lâm sàng </w:t>
      </w:r>
      <w:r w:rsidRPr="009A5EFE">
        <w:rPr>
          <w:rFonts w:ascii="Times New Roman" w:eastAsia="Times New Roman" w:hAnsi="Times New Roman" w:cs="Times New Roman"/>
          <w:bCs/>
          <w:color w:val="212121"/>
          <w:sz w:val="26"/>
          <w:szCs w:val="26"/>
          <w:lang w:val="en-GB"/>
        </w:rPr>
        <w:t>dựa trên</w:t>
      </w:r>
      <w:r w:rsidRPr="009A5EFE">
        <w:rPr>
          <w:rFonts w:ascii="Times New Roman" w:eastAsia="Times New Roman" w:hAnsi="Times New Roman" w:cs="Times New Roman"/>
          <w:bCs/>
          <w:color w:val="212121"/>
          <w:sz w:val="26"/>
          <w:szCs w:val="26"/>
        </w:rPr>
        <w:t xml:space="preserve"> </w:t>
      </w:r>
      <w:r w:rsidRPr="009A5EFE">
        <w:rPr>
          <w:rFonts w:ascii="Times New Roman" w:eastAsia="Times New Roman" w:hAnsi="Times New Roman" w:cs="Times New Roman"/>
          <w:bCs/>
          <w:color w:val="212121"/>
          <w:sz w:val="26"/>
          <w:szCs w:val="26"/>
          <w:lang w:val="en-GB"/>
        </w:rPr>
        <w:t xml:space="preserve">những </w:t>
      </w:r>
      <w:r w:rsidRPr="009A5EFE">
        <w:rPr>
          <w:rFonts w:ascii="Times New Roman" w:eastAsia="Times New Roman" w:hAnsi="Times New Roman" w:cs="Times New Roman"/>
          <w:bCs/>
          <w:color w:val="212121"/>
          <w:sz w:val="26"/>
          <w:szCs w:val="26"/>
        </w:rPr>
        <w:t xml:space="preserve">phân tích </w:t>
      </w:r>
      <w:r w:rsidRPr="009A5EFE">
        <w:rPr>
          <w:rFonts w:ascii="Times New Roman" w:eastAsia="Times New Roman" w:hAnsi="Times New Roman" w:cs="Times New Roman"/>
          <w:bCs/>
          <w:color w:val="212121"/>
          <w:sz w:val="26"/>
          <w:szCs w:val="26"/>
          <w:lang w:val="en-GB"/>
        </w:rPr>
        <w:t xml:space="preserve">về </w:t>
      </w:r>
      <w:r w:rsidRPr="009A5EFE">
        <w:rPr>
          <w:rFonts w:ascii="Times New Roman" w:eastAsia="Times New Roman" w:hAnsi="Times New Roman" w:cs="Times New Roman"/>
          <w:bCs/>
          <w:color w:val="212121"/>
          <w:sz w:val="26"/>
          <w:szCs w:val="26"/>
        </w:rPr>
        <w:t xml:space="preserve">hình dạng của </w:t>
      </w:r>
      <w:r w:rsidRPr="009A5EFE">
        <w:rPr>
          <w:rFonts w:ascii="Times New Roman" w:eastAsia="Times New Roman" w:hAnsi="Times New Roman" w:cs="Times New Roman"/>
          <w:bCs/>
          <w:color w:val="212121"/>
          <w:sz w:val="26"/>
          <w:szCs w:val="26"/>
          <w:lang w:val="en-GB"/>
        </w:rPr>
        <w:t xml:space="preserve">tín hiệu này, bao gồm </w:t>
      </w:r>
      <w:r w:rsidRPr="009A5EFE">
        <w:rPr>
          <w:rFonts w:ascii="Times New Roman" w:eastAsia="Times New Roman" w:hAnsi="Times New Roman" w:cs="Times New Roman"/>
          <w:bCs/>
          <w:color w:val="212121"/>
          <w:sz w:val="26"/>
          <w:szCs w:val="26"/>
          <w:lang w:val="en-GB"/>
        </w:rPr>
        <w:lastRenderedPageBreak/>
        <w:t xml:space="preserve">những thông số về độ lớn, khoảng cách bước sóng, phân mức năng lượng (spectral analysis) và mức độ hỗn loạn (entropy) của tín hiệu. Thông qua những đánh giá đó, các vấn đề về cơ tim sẽ được chuẩn đoán một cách chính xác. </w:t>
      </w:r>
      <w:r w:rsidRPr="009A5EFE">
        <w:rPr>
          <w:rFonts w:ascii="Times New Roman" w:eastAsia="Times New Roman" w:hAnsi="Times New Roman" w:cs="Times New Roman"/>
          <w:bCs/>
          <w:color w:val="212121"/>
          <w:sz w:val="26"/>
          <w:szCs w:val="26"/>
        </w:rPr>
        <w:t>Ví dụ, bằng cách tập trung vào một số phân khúc cụ thể của tín hiệu bao gồm sóng P, sóng T, sự hiện diện</w:t>
      </w:r>
      <w:r w:rsidRPr="009A5EFE">
        <w:rPr>
          <w:rFonts w:ascii="Times New Roman" w:eastAsia="Times New Roman" w:hAnsi="Times New Roman" w:cs="Times New Roman"/>
          <w:bCs/>
          <w:color w:val="212121"/>
          <w:sz w:val="26"/>
          <w:szCs w:val="26"/>
          <w:lang w:val="en-GB"/>
        </w:rPr>
        <w:t xml:space="preserve"> </w:t>
      </w:r>
      <w:r w:rsidRPr="009A5EFE">
        <w:rPr>
          <w:rFonts w:ascii="Times New Roman" w:eastAsia="Times New Roman" w:hAnsi="Times New Roman" w:cs="Times New Roman"/>
          <w:bCs/>
          <w:color w:val="212121"/>
          <w:sz w:val="26"/>
          <w:szCs w:val="26"/>
        </w:rPr>
        <w:t xml:space="preserve">của đoạn ST </w:t>
      </w:r>
      <w:r w:rsidRPr="009A5EFE">
        <w:rPr>
          <w:rFonts w:ascii="Times New Roman" w:eastAsia="Times New Roman" w:hAnsi="Times New Roman" w:cs="Times New Roman"/>
          <w:bCs/>
          <w:color w:val="212121"/>
          <w:sz w:val="26"/>
          <w:szCs w:val="26"/>
          <w:lang w:val="en-GB"/>
        </w:rPr>
        <w:t xml:space="preserve">và </w:t>
      </w:r>
      <w:r w:rsidRPr="009A5EFE">
        <w:rPr>
          <w:rFonts w:ascii="Times New Roman" w:eastAsia="Times New Roman" w:hAnsi="Times New Roman" w:cs="Times New Roman"/>
          <w:bCs/>
          <w:color w:val="212121"/>
          <w:sz w:val="26"/>
          <w:szCs w:val="26"/>
        </w:rPr>
        <w:t xml:space="preserve">sóng Q, </w:t>
      </w:r>
      <w:r w:rsidRPr="009A5EFE">
        <w:rPr>
          <w:rFonts w:ascii="Times New Roman" w:eastAsia="Times New Roman" w:hAnsi="Times New Roman" w:cs="Times New Roman"/>
          <w:bCs/>
          <w:color w:val="212121"/>
          <w:sz w:val="26"/>
          <w:szCs w:val="26"/>
          <w:lang w:val="en-GB"/>
        </w:rPr>
        <w:t>các bác sĩ có thể chuẩn đoán được bệnh loạn nhịp tim, cơn nhồi máu cơ tim và đột quỵ</w:t>
      </w:r>
      <w:r w:rsidRPr="009A5EFE">
        <w:rPr>
          <w:rFonts w:ascii="Times New Roman" w:eastAsia="Times New Roman" w:hAnsi="Times New Roman" w:cs="Times New Roman"/>
          <w:bCs/>
          <w:color w:val="212121"/>
          <w:sz w:val="26"/>
          <w:szCs w:val="26"/>
        </w:rPr>
        <w:t>.</w:t>
      </w:r>
      <w:r w:rsidRPr="009A5EFE">
        <w:rPr>
          <w:rFonts w:ascii="Times New Roman" w:eastAsia="Times New Roman" w:hAnsi="Times New Roman" w:cs="Times New Roman"/>
          <w:bCs/>
          <w:color w:val="212121"/>
          <w:sz w:val="26"/>
          <w:szCs w:val="26"/>
          <w:lang w:val="en-GB"/>
        </w:rPr>
        <w:t xml:space="preserve"> Hình 1 bên dưới mô tả sự khác nhau giữa hình dạng của tín hiệu điện tâm đồ của người bình thường (hình bên trái) và người bị tổn thương lớp tế bào cơ tim (hình bên phải).</w:t>
      </w:r>
    </w:p>
    <w:p w:rsidR="001B6755" w:rsidRPr="009A5EFE" w:rsidRDefault="001B6755" w:rsidP="001B6755">
      <w:pPr>
        <w:keepNext/>
        <w:rPr>
          <w:rFonts w:ascii="Times New Roman" w:hAnsi="Times New Roman" w:cs="Times New Roman"/>
          <w:sz w:val="26"/>
          <w:szCs w:val="26"/>
        </w:rPr>
      </w:pPr>
      <w:r w:rsidRPr="009A5EFE">
        <w:rPr>
          <w:rFonts w:ascii="Times New Roman" w:eastAsia="Times New Roman" w:hAnsi="Times New Roman" w:cs="Times New Roman"/>
          <w:bCs/>
          <w:noProof/>
          <w:color w:val="212121"/>
          <w:sz w:val="26"/>
          <w:szCs w:val="26"/>
          <w:lang w:val="en-US"/>
        </w:rPr>
        <w:drawing>
          <wp:inline distT="0" distB="0" distL="0" distR="0">
            <wp:extent cx="5943600" cy="2865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rsidR="001B6755" w:rsidRPr="009A5EFE" w:rsidRDefault="001B6755" w:rsidP="001B6755">
      <w:pPr>
        <w:pStyle w:val="Caption"/>
        <w:jc w:val="center"/>
        <w:rPr>
          <w:rFonts w:ascii="Times New Roman" w:eastAsia="Times New Roman" w:hAnsi="Times New Roman" w:cs="Times New Roman"/>
          <w:bCs/>
          <w:color w:val="212121"/>
          <w:sz w:val="26"/>
          <w:szCs w:val="26"/>
          <w:lang w:val="en-GB"/>
        </w:rPr>
      </w:pPr>
      <w:r w:rsidRPr="009A5EFE">
        <w:rPr>
          <w:rFonts w:ascii="Times New Roman" w:hAnsi="Times New Roman" w:cs="Times New Roman"/>
          <w:b/>
          <w:sz w:val="26"/>
          <w:szCs w:val="26"/>
          <w:lang w:val="en-GB"/>
        </w:rPr>
        <w:t>Hình</w:t>
      </w:r>
      <w:r w:rsidRPr="009A5EFE">
        <w:rPr>
          <w:rFonts w:ascii="Times New Roman" w:hAnsi="Times New Roman" w:cs="Times New Roman"/>
          <w:b/>
          <w:sz w:val="26"/>
          <w:szCs w:val="26"/>
        </w:rPr>
        <w:t xml:space="preserve"> </w:t>
      </w:r>
      <w:r w:rsidRPr="009A5EFE">
        <w:rPr>
          <w:rFonts w:ascii="Times New Roman" w:hAnsi="Times New Roman" w:cs="Times New Roman"/>
          <w:b/>
          <w:sz w:val="26"/>
          <w:szCs w:val="26"/>
        </w:rPr>
        <w:fldChar w:fldCharType="begin"/>
      </w:r>
      <w:r w:rsidRPr="009A5EFE">
        <w:rPr>
          <w:rFonts w:ascii="Times New Roman" w:hAnsi="Times New Roman" w:cs="Times New Roman"/>
          <w:b/>
          <w:sz w:val="26"/>
          <w:szCs w:val="26"/>
        </w:rPr>
        <w:instrText xml:space="preserve"> SEQ Figure \* ARABIC </w:instrText>
      </w:r>
      <w:r w:rsidRPr="009A5EFE">
        <w:rPr>
          <w:rFonts w:ascii="Times New Roman" w:hAnsi="Times New Roman" w:cs="Times New Roman"/>
          <w:b/>
          <w:sz w:val="26"/>
          <w:szCs w:val="26"/>
        </w:rPr>
        <w:fldChar w:fldCharType="separate"/>
      </w:r>
      <w:r w:rsidR="00AF7FC2">
        <w:rPr>
          <w:rFonts w:ascii="Times New Roman" w:hAnsi="Times New Roman" w:cs="Times New Roman"/>
          <w:b/>
          <w:noProof/>
          <w:sz w:val="26"/>
          <w:szCs w:val="26"/>
        </w:rPr>
        <w:t>1</w:t>
      </w:r>
      <w:r w:rsidRPr="009A5EFE">
        <w:rPr>
          <w:rFonts w:ascii="Times New Roman" w:hAnsi="Times New Roman" w:cs="Times New Roman"/>
          <w:b/>
          <w:sz w:val="26"/>
          <w:szCs w:val="26"/>
        </w:rPr>
        <w:fldChar w:fldCharType="end"/>
      </w:r>
      <w:r w:rsidRPr="009A5EFE">
        <w:rPr>
          <w:rFonts w:ascii="Times New Roman" w:hAnsi="Times New Roman" w:cs="Times New Roman"/>
          <w:sz w:val="26"/>
          <w:szCs w:val="26"/>
          <w:lang w:val="en-GB"/>
        </w:rPr>
        <w:t>: từ trái sang phải là hình vẽ tín hiệu ECG của người bình thường (bên trái) và ECG của người bị tổn thương lớp tế bào cơ tim với mức độ khác nhau (bên phải). Hình chính giữa thể hiện hình dạng ECG khi người bệnh bị tổn thương nội thành và hình cuối cùng diễn tả sóng dạng ECG của người bệnh bị bị tổn thương xuyên thành.</w:t>
      </w:r>
    </w:p>
    <w:p w:rsidR="00BE3693" w:rsidRPr="009A5EFE" w:rsidRDefault="00F32589"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rPr>
        <w:t>Do bản chất đơn giản</w:t>
      </w:r>
      <w:r w:rsidRPr="009A5EFE">
        <w:rPr>
          <w:rFonts w:ascii="Times New Roman" w:eastAsia="Times New Roman" w:hAnsi="Times New Roman" w:cs="Times New Roman"/>
          <w:bCs/>
          <w:color w:val="212121"/>
          <w:sz w:val="26"/>
          <w:szCs w:val="26"/>
          <w:lang w:val="en-GB"/>
        </w:rPr>
        <w:t xml:space="preserve"> nhưng kết quả đo đáng tin cậy</w:t>
      </w:r>
      <w:r w:rsidRPr="009A5EFE">
        <w:rPr>
          <w:rFonts w:ascii="Times New Roman" w:eastAsia="Times New Roman" w:hAnsi="Times New Roman" w:cs="Times New Roman"/>
          <w:bCs/>
          <w:color w:val="212121"/>
          <w:sz w:val="26"/>
          <w:szCs w:val="26"/>
        </w:rPr>
        <w:t xml:space="preserve"> </w:t>
      </w:r>
      <w:r w:rsidRPr="009A5EFE">
        <w:rPr>
          <w:rFonts w:ascii="Times New Roman" w:eastAsia="Times New Roman" w:hAnsi="Times New Roman" w:cs="Times New Roman"/>
          <w:bCs/>
          <w:color w:val="212121"/>
          <w:sz w:val="26"/>
          <w:szCs w:val="26"/>
          <w:lang w:val="en-GB"/>
        </w:rPr>
        <w:t xml:space="preserve">và ít tốn kém chi phí mà </w:t>
      </w:r>
      <w:r w:rsidRPr="009A5EFE">
        <w:rPr>
          <w:rFonts w:ascii="Times New Roman" w:eastAsia="Times New Roman" w:hAnsi="Times New Roman" w:cs="Times New Roman"/>
          <w:bCs/>
          <w:color w:val="212121"/>
          <w:sz w:val="26"/>
          <w:szCs w:val="26"/>
        </w:rPr>
        <w:t xml:space="preserve">điện tâm đồ </w:t>
      </w:r>
      <w:r w:rsidRPr="009A5EFE">
        <w:rPr>
          <w:rFonts w:ascii="Times New Roman" w:eastAsia="Times New Roman" w:hAnsi="Times New Roman" w:cs="Times New Roman"/>
          <w:bCs/>
          <w:color w:val="212121"/>
          <w:sz w:val="26"/>
          <w:szCs w:val="26"/>
          <w:lang w:val="en-GB"/>
        </w:rPr>
        <w:t xml:space="preserve">ECG </w:t>
      </w:r>
      <w:r w:rsidRPr="009A5EFE">
        <w:rPr>
          <w:rFonts w:ascii="Times New Roman" w:eastAsia="Times New Roman" w:hAnsi="Times New Roman" w:cs="Times New Roman"/>
          <w:bCs/>
          <w:color w:val="212121"/>
          <w:sz w:val="26"/>
          <w:szCs w:val="26"/>
        </w:rPr>
        <w:t xml:space="preserve">được sử dụng như </w:t>
      </w:r>
      <w:r w:rsidR="00BE3693" w:rsidRPr="009A5EFE">
        <w:rPr>
          <w:rFonts w:ascii="Times New Roman" w:eastAsia="Times New Roman" w:hAnsi="Times New Roman" w:cs="Times New Roman"/>
          <w:bCs/>
          <w:color w:val="212121"/>
          <w:sz w:val="26"/>
          <w:szCs w:val="26"/>
        </w:rPr>
        <w:t xml:space="preserve">một quy trình chuẩn cho việc phê duyệt bệnh nhân tới </w:t>
      </w:r>
      <w:r w:rsidRPr="009A5EFE">
        <w:rPr>
          <w:rFonts w:ascii="Times New Roman" w:eastAsia="Times New Roman" w:hAnsi="Times New Roman" w:cs="Times New Roman"/>
          <w:bCs/>
          <w:color w:val="212121"/>
          <w:sz w:val="26"/>
          <w:szCs w:val="26"/>
          <w:lang w:val="en-GB"/>
        </w:rPr>
        <w:t xml:space="preserve">phòng điệu trị </w:t>
      </w:r>
      <w:r w:rsidR="00BE3693" w:rsidRPr="009A5EFE">
        <w:rPr>
          <w:rFonts w:ascii="Times New Roman" w:eastAsia="Times New Roman" w:hAnsi="Times New Roman" w:cs="Times New Roman"/>
          <w:bCs/>
          <w:color w:val="212121"/>
          <w:sz w:val="26"/>
          <w:szCs w:val="26"/>
        </w:rPr>
        <w:t>tim</w:t>
      </w:r>
      <w:r w:rsidRPr="009A5EFE">
        <w:rPr>
          <w:rFonts w:ascii="Times New Roman" w:eastAsia="Times New Roman" w:hAnsi="Times New Roman" w:cs="Times New Roman"/>
          <w:bCs/>
          <w:color w:val="212121"/>
          <w:sz w:val="26"/>
          <w:szCs w:val="26"/>
          <w:lang w:val="en-GB"/>
        </w:rPr>
        <w:t xml:space="preserve"> mạch tại các bệnh viện. </w:t>
      </w:r>
      <w:r w:rsidRPr="009A5EFE">
        <w:rPr>
          <w:rFonts w:ascii="Times New Roman" w:eastAsia="Times New Roman" w:hAnsi="Times New Roman" w:cs="Times New Roman"/>
          <w:bCs/>
          <w:color w:val="212121"/>
          <w:sz w:val="26"/>
          <w:szCs w:val="26"/>
        </w:rPr>
        <w:t>Không những vậy</w:t>
      </w:r>
      <w:r w:rsidR="00BE3693" w:rsidRPr="009A5EFE">
        <w:rPr>
          <w:rFonts w:ascii="Times New Roman" w:eastAsia="Times New Roman" w:hAnsi="Times New Roman" w:cs="Times New Roman"/>
          <w:bCs/>
          <w:color w:val="212121"/>
          <w:sz w:val="26"/>
          <w:szCs w:val="26"/>
        </w:rPr>
        <w:t>,</w:t>
      </w:r>
      <w:r w:rsidRPr="009A5EFE">
        <w:rPr>
          <w:rFonts w:ascii="Times New Roman" w:eastAsia="Times New Roman" w:hAnsi="Times New Roman" w:cs="Times New Roman"/>
          <w:bCs/>
          <w:color w:val="212121"/>
          <w:sz w:val="26"/>
          <w:szCs w:val="26"/>
          <w:lang w:val="en-GB"/>
        </w:rPr>
        <w:t xml:space="preserve"> về mặt kỹ thuật</w:t>
      </w:r>
      <w:r w:rsidR="00BE3693" w:rsidRPr="009A5EFE">
        <w:rPr>
          <w:rFonts w:ascii="Times New Roman" w:eastAsia="Times New Roman" w:hAnsi="Times New Roman" w:cs="Times New Roman"/>
          <w:bCs/>
          <w:color w:val="212121"/>
          <w:sz w:val="26"/>
          <w:szCs w:val="26"/>
        </w:rPr>
        <w:t xml:space="preserve"> </w:t>
      </w:r>
      <w:r w:rsidRPr="009A5EFE">
        <w:rPr>
          <w:rFonts w:ascii="Times New Roman" w:eastAsia="Times New Roman" w:hAnsi="Times New Roman" w:cs="Times New Roman"/>
          <w:bCs/>
          <w:color w:val="212121"/>
          <w:sz w:val="26"/>
          <w:szCs w:val="26"/>
          <w:lang w:val="en-GB"/>
        </w:rPr>
        <w:t xml:space="preserve">tín hiệu </w:t>
      </w:r>
      <w:r w:rsidR="00BE3693" w:rsidRPr="009A5EFE">
        <w:rPr>
          <w:rFonts w:ascii="Times New Roman" w:eastAsia="Times New Roman" w:hAnsi="Times New Roman" w:cs="Times New Roman"/>
          <w:bCs/>
          <w:color w:val="212121"/>
          <w:sz w:val="26"/>
          <w:szCs w:val="26"/>
        </w:rPr>
        <w:t>EC</w:t>
      </w:r>
      <w:r w:rsidRPr="009A5EFE">
        <w:rPr>
          <w:rFonts w:ascii="Times New Roman" w:eastAsia="Times New Roman" w:hAnsi="Times New Roman" w:cs="Times New Roman"/>
          <w:bCs/>
          <w:color w:val="212121"/>
          <w:sz w:val="26"/>
          <w:szCs w:val="26"/>
        </w:rPr>
        <w:t>G chính là</w:t>
      </w:r>
      <w:r w:rsidR="00BE3693" w:rsidRPr="009A5EFE">
        <w:rPr>
          <w:rFonts w:ascii="Times New Roman" w:eastAsia="Times New Roman" w:hAnsi="Times New Roman" w:cs="Times New Roman"/>
          <w:bCs/>
          <w:color w:val="212121"/>
          <w:sz w:val="26"/>
          <w:szCs w:val="26"/>
        </w:rPr>
        <w:t xml:space="preserve"> </w:t>
      </w:r>
      <w:r w:rsidRPr="009A5EFE">
        <w:rPr>
          <w:rFonts w:ascii="Times New Roman" w:eastAsia="Times New Roman" w:hAnsi="Times New Roman" w:cs="Times New Roman"/>
          <w:bCs/>
          <w:color w:val="212121"/>
          <w:sz w:val="26"/>
          <w:szCs w:val="26"/>
          <w:lang w:val="en-GB"/>
        </w:rPr>
        <w:t>giải pháp tuyệt vời cho việc thiết kế thiết bị theo dõi sức khỏe tim mạch gia đình. Hiện nay các công ty sản xuất linh kiện bán dẫn lớn trên thế giới bao gồm Texas Instrument và National Instrument đang cung cấp các loại cảm biến ECG đảm bảo được tính nhỏ gọn, tiêu thụ ít điện năng và cho kết quả chuẩn xác cao</w:t>
      </w:r>
      <w:r w:rsidR="00BE3693" w:rsidRPr="009A5EFE">
        <w:rPr>
          <w:rFonts w:ascii="Times New Roman" w:eastAsia="Times New Roman" w:hAnsi="Times New Roman" w:cs="Times New Roman"/>
          <w:bCs/>
          <w:color w:val="212121"/>
          <w:sz w:val="26"/>
          <w:szCs w:val="26"/>
        </w:rPr>
        <w:t>.</w:t>
      </w:r>
      <w:r w:rsidRPr="009A5EFE">
        <w:rPr>
          <w:rFonts w:ascii="Times New Roman" w:eastAsia="Times New Roman" w:hAnsi="Times New Roman" w:cs="Times New Roman"/>
          <w:bCs/>
          <w:color w:val="212121"/>
          <w:sz w:val="26"/>
          <w:szCs w:val="26"/>
          <w:lang w:val="en-GB"/>
        </w:rPr>
        <w:t xml:space="preserve"> Chính vì vậy, việc chế tạo một thiết bị đeo nhỏ gọn cho phép thu tín hiệu ECG liên tục trong nhiều phục vụ cho việc chăm sóc sức khỏe tim mạch gia đình giờ đã trở thành điều khả thi.</w:t>
      </w:r>
      <w:r w:rsidR="00BE3693" w:rsidRPr="009A5EFE">
        <w:rPr>
          <w:rFonts w:ascii="Times New Roman" w:eastAsia="Times New Roman" w:hAnsi="Times New Roman" w:cs="Times New Roman"/>
          <w:bCs/>
          <w:color w:val="212121"/>
          <w:sz w:val="26"/>
          <w:szCs w:val="26"/>
        </w:rPr>
        <w:t xml:space="preserve"> </w:t>
      </w:r>
      <w:r w:rsidRPr="009A5EFE">
        <w:rPr>
          <w:rFonts w:ascii="Times New Roman" w:eastAsia="Times New Roman" w:hAnsi="Times New Roman" w:cs="Times New Roman"/>
          <w:bCs/>
          <w:color w:val="212121"/>
          <w:sz w:val="26"/>
          <w:szCs w:val="26"/>
          <w:lang w:val="en-GB"/>
        </w:rPr>
        <w:t>Thêm vào đó, các nghiên cứu khoa học trên thế giới còn chỉ ra rằng</w:t>
      </w:r>
      <w:r w:rsidR="00BE3693" w:rsidRPr="009A5EFE">
        <w:rPr>
          <w:rFonts w:ascii="Times New Roman" w:eastAsia="Times New Roman" w:hAnsi="Times New Roman" w:cs="Times New Roman"/>
          <w:bCs/>
          <w:color w:val="212121"/>
          <w:sz w:val="26"/>
          <w:szCs w:val="26"/>
        </w:rPr>
        <w:t xml:space="preserve"> tín hiệu này còn giá trị tiên lượng</w:t>
      </w:r>
      <w:r w:rsidRPr="009A5EFE">
        <w:rPr>
          <w:rFonts w:ascii="Times New Roman" w:eastAsia="Times New Roman" w:hAnsi="Times New Roman" w:cs="Times New Roman"/>
          <w:bCs/>
          <w:color w:val="212121"/>
          <w:sz w:val="26"/>
          <w:szCs w:val="26"/>
          <w:lang w:val="en-GB"/>
        </w:rPr>
        <w:t>. Điều đó có nghĩa rằng khi ECG được thu nhận và theo dõi liên tục trong nhiều ngày thì các nhà nghiên cứu còn có thể dự đoán trước được nguy cơ mắc bệnh tim mạch ngay cả khi tín hiệu chưa có dấu hiệu của sự thay đổi bất thường</w:t>
      </w:r>
      <w:r w:rsidRPr="009A5EFE">
        <w:rPr>
          <w:rFonts w:ascii="Times New Roman" w:eastAsia="Times New Roman" w:hAnsi="Times New Roman" w:cs="Times New Roman"/>
          <w:bCs/>
          <w:color w:val="212121"/>
          <w:sz w:val="26"/>
          <w:szCs w:val="26"/>
        </w:rPr>
        <w:t>. Việc áp dụng ECG vào việc ảnh báo guy cơ mắc bệnh tim mạch từ sớm vẫn còn là một trong các lĩnh vực thu hút được sự quan tâm của các nhà nghiên cứu khoa học trên thế giới, nếu các nghiên cứu</w:t>
      </w:r>
      <w:r w:rsidRPr="009A5EFE">
        <w:rPr>
          <w:rFonts w:ascii="Times New Roman" w:eastAsia="Times New Roman" w:hAnsi="Times New Roman" w:cs="Times New Roman"/>
          <w:bCs/>
          <w:color w:val="212121"/>
          <w:sz w:val="26"/>
          <w:szCs w:val="26"/>
          <w:lang w:val="en-GB"/>
        </w:rPr>
        <w:t xml:space="preserve"> này thành công thì sẽ là một cuộc </w:t>
      </w:r>
      <w:r w:rsidRPr="009A5EFE">
        <w:rPr>
          <w:rFonts w:ascii="Times New Roman" w:eastAsia="Times New Roman" w:hAnsi="Times New Roman" w:cs="Times New Roman"/>
          <w:bCs/>
          <w:color w:val="212121"/>
          <w:sz w:val="26"/>
          <w:szCs w:val="26"/>
          <w:lang w:val="en-GB"/>
        </w:rPr>
        <w:lastRenderedPageBreak/>
        <w:t>cách mạng thay đổi hoàn toàn cách thức con người chữa trị các bệnh về tim mạch</w:t>
      </w:r>
      <w:r w:rsidR="00BE3693" w:rsidRPr="009A5EFE">
        <w:rPr>
          <w:rFonts w:ascii="Times New Roman" w:eastAsia="Times New Roman" w:hAnsi="Times New Roman" w:cs="Times New Roman"/>
          <w:bCs/>
          <w:color w:val="212121"/>
          <w:sz w:val="26"/>
          <w:szCs w:val="26"/>
        </w:rPr>
        <w:t xml:space="preserve">. </w:t>
      </w:r>
      <w:r w:rsidRPr="009A5EFE">
        <w:rPr>
          <w:rFonts w:ascii="Times New Roman" w:eastAsia="Times New Roman" w:hAnsi="Times New Roman" w:cs="Times New Roman"/>
          <w:bCs/>
          <w:color w:val="212121"/>
          <w:sz w:val="26"/>
          <w:szCs w:val="26"/>
          <w:lang w:val="en-GB"/>
        </w:rPr>
        <w:t xml:space="preserve">Khi đó, sự tồn tại của một phần mềm </w:t>
      </w:r>
      <w:r w:rsidR="00BE3693" w:rsidRPr="009A5EFE">
        <w:rPr>
          <w:rFonts w:ascii="Times New Roman" w:eastAsia="Times New Roman" w:hAnsi="Times New Roman" w:cs="Times New Roman"/>
          <w:bCs/>
          <w:color w:val="212121"/>
          <w:sz w:val="26"/>
          <w:szCs w:val="26"/>
        </w:rPr>
        <w:t xml:space="preserve">có thể dự đoán trước sự </w:t>
      </w:r>
      <w:r w:rsidRPr="009A5EFE">
        <w:rPr>
          <w:rFonts w:ascii="Times New Roman" w:eastAsia="Times New Roman" w:hAnsi="Times New Roman" w:cs="Times New Roman"/>
          <w:bCs/>
          <w:color w:val="212121"/>
          <w:sz w:val="26"/>
          <w:szCs w:val="26"/>
        </w:rPr>
        <w:t>xuất hiện của cơn đột quỵ</w:t>
      </w:r>
      <w:r w:rsidR="00BE3693" w:rsidRPr="009A5EFE">
        <w:rPr>
          <w:rFonts w:ascii="Times New Roman" w:eastAsia="Times New Roman" w:hAnsi="Times New Roman" w:cs="Times New Roman"/>
          <w:bCs/>
          <w:color w:val="212121"/>
          <w:sz w:val="26"/>
          <w:szCs w:val="26"/>
        </w:rPr>
        <w:t>,</w:t>
      </w:r>
      <w:r w:rsidRPr="009A5EFE">
        <w:rPr>
          <w:rFonts w:ascii="Times New Roman" w:eastAsia="Times New Roman" w:hAnsi="Times New Roman" w:cs="Times New Roman"/>
          <w:bCs/>
          <w:color w:val="212121"/>
          <w:sz w:val="26"/>
          <w:szCs w:val="26"/>
          <w:lang w:val="en-GB"/>
        </w:rPr>
        <w:t xml:space="preserve"> qua đó cảnh báo người dùng và</w:t>
      </w:r>
      <w:r w:rsidRPr="009A5EFE">
        <w:rPr>
          <w:rFonts w:ascii="Times New Roman" w:eastAsia="Times New Roman" w:hAnsi="Times New Roman" w:cs="Times New Roman"/>
          <w:bCs/>
          <w:color w:val="212121"/>
          <w:sz w:val="26"/>
          <w:szCs w:val="26"/>
        </w:rPr>
        <w:t xml:space="preserve"> </w:t>
      </w:r>
      <w:r w:rsidR="00BE3693" w:rsidRPr="009A5EFE">
        <w:rPr>
          <w:rFonts w:ascii="Times New Roman" w:eastAsia="Times New Roman" w:hAnsi="Times New Roman" w:cs="Times New Roman"/>
          <w:bCs/>
          <w:color w:val="212121"/>
          <w:sz w:val="26"/>
          <w:szCs w:val="26"/>
        </w:rPr>
        <w:t xml:space="preserve">báo động </w:t>
      </w:r>
      <w:r w:rsidRPr="009A5EFE">
        <w:rPr>
          <w:rFonts w:ascii="Times New Roman" w:eastAsia="Times New Roman" w:hAnsi="Times New Roman" w:cs="Times New Roman"/>
          <w:bCs/>
          <w:color w:val="212121"/>
          <w:sz w:val="26"/>
          <w:szCs w:val="26"/>
          <w:lang w:val="en-GB"/>
        </w:rPr>
        <w:t xml:space="preserve">cho </w:t>
      </w:r>
      <w:r w:rsidR="00BE3693" w:rsidRPr="009A5EFE">
        <w:rPr>
          <w:rFonts w:ascii="Times New Roman" w:eastAsia="Times New Roman" w:hAnsi="Times New Roman" w:cs="Times New Roman"/>
          <w:bCs/>
          <w:color w:val="212121"/>
          <w:sz w:val="26"/>
          <w:szCs w:val="26"/>
        </w:rPr>
        <w:t>bác sĩ</w:t>
      </w:r>
      <w:r w:rsidRPr="009A5EFE">
        <w:rPr>
          <w:rFonts w:ascii="Times New Roman" w:eastAsia="Times New Roman" w:hAnsi="Times New Roman" w:cs="Times New Roman"/>
          <w:bCs/>
          <w:color w:val="212121"/>
          <w:sz w:val="26"/>
          <w:szCs w:val="26"/>
          <w:lang w:val="en-GB"/>
        </w:rPr>
        <w:t xml:space="preserve"> cũng như các cơ sơ y tế gần nhất để có biện pháp hỗ trợ kiệp thời nhằm cứu sống bệnh nhân cũng sẽ trở thành điều khả thi.</w:t>
      </w:r>
    </w:p>
    <w:p w:rsidR="001B6755" w:rsidRPr="009A5EFE" w:rsidRDefault="007E7547"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lang w:val="en-GB"/>
        </w:rPr>
        <w:t>Chính vì những nguyên nhân như trên, nhóm nghiên cứu đã quyết địnhh chọn tín hiệu điện tâm đồ ECG như là một giải pháp cho bài toán về bệnh tim mạch tại Việt Nam. Các tiêu chí được chọn ra khi tiến hành nghiên cứu loại thiết bị này bao gồm tính nhỏ gọn, lưu động và dễ sử dụng, ch</w:t>
      </w:r>
      <w:r w:rsidR="006B4B83" w:rsidRPr="009A5EFE">
        <w:rPr>
          <w:rFonts w:ascii="Times New Roman" w:eastAsia="Times New Roman" w:hAnsi="Times New Roman" w:cs="Times New Roman"/>
          <w:bCs/>
          <w:color w:val="212121"/>
          <w:sz w:val="26"/>
          <w:szCs w:val="26"/>
          <w:lang w:val="en-GB"/>
        </w:rPr>
        <w:t xml:space="preserve">o phép đo liên tục </w:t>
      </w:r>
      <w:r w:rsidRPr="009A5EFE">
        <w:rPr>
          <w:rFonts w:ascii="Times New Roman" w:eastAsia="Times New Roman" w:hAnsi="Times New Roman" w:cs="Times New Roman"/>
          <w:bCs/>
          <w:color w:val="212121"/>
          <w:sz w:val="26"/>
          <w:szCs w:val="26"/>
          <w:lang w:val="en-GB"/>
        </w:rPr>
        <w:t>trong nhiều gi</w:t>
      </w:r>
      <w:r w:rsidR="006B4B83" w:rsidRPr="009A5EFE">
        <w:rPr>
          <w:rFonts w:ascii="Times New Roman" w:eastAsia="Times New Roman" w:hAnsi="Times New Roman" w:cs="Times New Roman"/>
          <w:bCs/>
          <w:color w:val="212121"/>
          <w:sz w:val="26"/>
          <w:szCs w:val="26"/>
          <w:lang w:val="en-GB"/>
        </w:rPr>
        <w:t>ờ và có độ chính xác cao.</w:t>
      </w:r>
    </w:p>
    <w:p w:rsidR="006B4B83" w:rsidRPr="009A5EFE" w:rsidRDefault="001F2D29" w:rsidP="00752DF0">
      <w:pPr>
        <w:jc w:val="both"/>
        <w:rPr>
          <w:rFonts w:ascii="Times New Roman" w:eastAsia="Times New Roman" w:hAnsi="Times New Roman" w:cs="Times New Roman"/>
          <w:b/>
          <w:bCs/>
          <w:color w:val="212121"/>
          <w:sz w:val="26"/>
          <w:szCs w:val="26"/>
          <w:lang w:val="en-GB"/>
        </w:rPr>
      </w:pPr>
      <w:r w:rsidRPr="009A5EFE">
        <w:rPr>
          <w:rFonts w:ascii="Times New Roman" w:eastAsia="Times New Roman" w:hAnsi="Times New Roman" w:cs="Times New Roman"/>
          <w:b/>
          <w:bCs/>
          <w:color w:val="212121"/>
          <w:sz w:val="26"/>
          <w:szCs w:val="26"/>
          <w:lang w:val="en-GB"/>
        </w:rPr>
        <w:t>II. Nghiên cứu, đánh giá các sản phẩm hiện có trên thị trường</w:t>
      </w:r>
    </w:p>
    <w:p w:rsidR="001F2D29" w:rsidRPr="009A5EFE" w:rsidRDefault="001F2D29"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rPr>
        <w:t>Đầu tiên, loại thiết bị y tế thông dụng nhất thường được trang bị tại hầu hết các bệnh viện trong nước chính là máy đa ký giấc ngủ Alice 5.</w:t>
      </w:r>
      <w:r w:rsidRPr="009A5EFE">
        <w:rPr>
          <w:rFonts w:ascii="Times New Roman" w:eastAsia="Times New Roman" w:hAnsi="Times New Roman" w:cs="Times New Roman"/>
          <w:bCs/>
          <w:color w:val="212121"/>
          <w:sz w:val="26"/>
          <w:szCs w:val="26"/>
          <w:lang w:val="en-GB"/>
        </w:rPr>
        <w:t xml:space="preserve"> Thiết bị này cho phép thu </w:t>
      </w:r>
      <w:r w:rsidR="003D5A84" w:rsidRPr="009A5EFE">
        <w:rPr>
          <w:rFonts w:ascii="Times New Roman" w:eastAsia="Times New Roman" w:hAnsi="Times New Roman" w:cs="Times New Roman"/>
          <w:bCs/>
          <w:color w:val="212121"/>
          <w:sz w:val="26"/>
          <w:szCs w:val="26"/>
          <w:lang w:val="en-GB"/>
        </w:rPr>
        <w:t>tín hiệu</w:t>
      </w:r>
      <w:r w:rsidRPr="009A5EFE">
        <w:rPr>
          <w:rFonts w:ascii="Times New Roman" w:eastAsia="Times New Roman" w:hAnsi="Times New Roman" w:cs="Times New Roman"/>
          <w:bCs/>
          <w:color w:val="212121"/>
          <w:sz w:val="26"/>
          <w:szCs w:val="26"/>
          <w:lang w:val="en-GB"/>
        </w:rPr>
        <w:t xml:space="preserve"> điện tâm đồ ECG liên tục trong vòng 8 giờ, tương ứng quãng thời gian của một giấc ngủ bình thường. Hơn những thế máy Alice 5 còn có khả năng thu nhận dữ liệu trên tất cả 15 chuyển đạo, mỗi chuyển đạo mô tả hoạt động của cơ tim dưới một </w:t>
      </w:r>
      <w:r w:rsidR="003D5A84" w:rsidRPr="009A5EFE">
        <w:rPr>
          <w:rFonts w:ascii="Times New Roman" w:eastAsia="Times New Roman" w:hAnsi="Times New Roman" w:cs="Times New Roman"/>
          <w:bCs/>
          <w:color w:val="212121"/>
          <w:sz w:val="26"/>
          <w:szCs w:val="26"/>
          <w:lang w:val="en-GB"/>
        </w:rPr>
        <w:t>góc</w:t>
      </w:r>
      <w:r w:rsidRPr="009A5EFE">
        <w:rPr>
          <w:rFonts w:ascii="Times New Roman" w:eastAsia="Times New Roman" w:hAnsi="Times New Roman" w:cs="Times New Roman"/>
          <w:bCs/>
          <w:color w:val="212121"/>
          <w:sz w:val="26"/>
          <w:szCs w:val="26"/>
          <w:lang w:val="en-GB"/>
        </w:rPr>
        <w:t xml:space="preserve"> </w:t>
      </w:r>
      <w:r w:rsidR="003D5A84" w:rsidRPr="009A5EFE">
        <w:rPr>
          <w:rFonts w:ascii="Times New Roman" w:eastAsia="Times New Roman" w:hAnsi="Times New Roman" w:cs="Times New Roman"/>
          <w:bCs/>
          <w:color w:val="212121"/>
          <w:sz w:val="26"/>
          <w:szCs w:val="26"/>
          <w:lang w:val="en-GB"/>
        </w:rPr>
        <w:t>nhìn</w:t>
      </w:r>
      <w:r w:rsidRPr="009A5EFE">
        <w:rPr>
          <w:rFonts w:ascii="Times New Roman" w:eastAsia="Times New Roman" w:hAnsi="Times New Roman" w:cs="Times New Roman"/>
          <w:bCs/>
          <w:color w:val="212121"/>
          <w:sz w:val="26"/>
          <w:szCs w:val="26"/>
          <w:lang w:val="en-GB"/>
        </w:rPr>
        <w:t xml:space="preserve"> khác nhau và </w:t>
      </w:r>
      <w:r w:rsidR="003D5A84" w:rsidRPr="009A5EFE">
        <w:rPr>
          <w:rFonts w:ascii="Times New Roman" w:eastAsia="Times New Roman" w:hAnsi="Times New Roman" w:cs="Times New Roman"/>
          <w:bCs/>
          <w:color w:val="212121"/>
          <w:sz w:val="26"/>
          <w:szCs w:val="26"/>
          <w:lang w:val="en-GB"/>
        </w:rPr>
        <w:t>qua đó cung cấp một cái nhìn toà</w:t>
      </w:r>
      <w:r w:rsidRPr="009A5EFE">
        <w:rPr>
          <w:rFonts w:ascii="Times New Roman" w:eastAsia="Times New Roman" w:hAnsi="Times New Roman" w:cs="Times New Roman"/>
          <w:bCs/>
          <w:color w:val="212121"/>
          <w:sz w:val="26"/>
          <w:szCs w:val="26"/>
          <w:lang w:val="en-GB"/>
        </w:rPr>
        <w:t xml:space="preserve">n vẹn về tình trạng bệnh lý của cơ tim ở tất cả </w:t>
      </w:r>
      <w:r w:rsidR="003D5A84" w:rsidRPr="009A5EFE">
        <w:rPr>
          <w:rFonts w:ascii="Times New Roman" w:eastAsia="Times New Roman" w:hAnsi="Times New Roman" w:cs="Times New Roman"/>
          <w:bCs/>
          <w:color w:val="212121"/>
          <w:sz w:val="26"/>
          <w:szCs w:val="26"/>
          <w:lang w:val="en-GB"/>
        </w:rPr>
        <w:t>các phân vùng bao gồm vùng trên, vùng giữa, vùng mặt sau và vùng dưới. Hơn thế nữa, thiết bị còn đạt được</w:t>
      </w:r>
      <w:r w:rsidRPr="009A5EFE">
        <w:rPr>
          <w:rFonts w:ascii="Times New Roman" w:eastAsia="Times New Roman" w:hAnsi="Times New Roman" w:cs="Times New Roman"/>
          <w:bCs/>
          <w:color w:val="212121"/>
          <w:sz w:val="26"/>
          <w:szCs w:val="26"/>
          <w:lang w:val="en-GB"/>
        </w:rPr>
        <w:t xml:space="preserve"> mức độ chính xác rất cao với tốc độ lấy mẫu lên đến 1000Hz. </w:t>
      </w:r>
      <w:r w:rsidR="003D5A84" w:rsidRPr="009A5EFE">
        <w:rPr>
          <w:rFonts w:ascii="Times New Roman" w:eastAsia="Times New Roman" w:hAnsi="Times New Roman" w:cs="Times New Roman"/>
          <w:bCs/>
          <w:color w:val="212121"/>
          <w:sz w:val="26"/>
          <w:szCs w:val="26"/>
        </w:rPr>
        <w:t xml:space="preserve">Tuy nhiên, với </w:t>
      </w:r>
      <w:r w:rsidRPr="009A5EFE">
        <w:rPr>
          <w:rFonts w:ascii="Times New Roman" w:eastAsia="Times New Roman" w:hAnsi="Times New Roman" w:cs="Times New Roman"/>
          <w:bCs/>
          <w:color w:val="212121"/>
          <w:sz w:val="26"/>
          <w:szCs w:val="26"/>
        </w:rPr>
        <w:t>chi phí</w:t>
      </w:r>
      <w:r w:rsidR="003D5A84" w:rsidRPr="009A5EFE">
        <w:rPr>
          <w:rFonts w:ascii="Times New Roman" w:eastAsia="Times New Roman" w:hAnsi="Times New Roman" w:cs="Times New Roman"/>
          <w:bCs/>
          <w:color w:val="212121"/>
          <w:sz w:val="26"/>
          <w:szCs w:val="26"/>
        </w:rPr>
        <w:t xml:space="preserve"> tốn kém và thiết kế cồng kềnh</w:t>
      </w:r>
      <w:r w:rsidR="003D5A84" w:rsidRPr="009A5EFE">
        <w:rPr>
          <w:rFonts w:ascii="Times New Roman" w:eastAsia="Times New Roman" w:hAnsi="Times New Roman" w:cs="Times New Roman"/>
          <w:bCs/>
          <w:color w:val="212121"/>
          <w:sz w:val="26"/>
          <w:szCs w:val="26"/>
          <w:lang w:val="en-GB"/>
        </w:rPr>
        <w:t>,</w:t>
      </w:r>
      <w:r w:rsidR="003D5A84" w:rsidRPr="009A5EFE">
        <w:rPr>
          <w:rFonts w:ascii="Times New Roman" w:eastAsia="Times New Roman" w:hAnsi="Times New Roman" w:cs="Times New Roman"/>
          <w:bCs/>
          <w:color w:val="212121"/>
          <w:sz w:val="26"/>
          <w:szCs w:val="26"/>
        </w:rPr>
        <w:t xml:space="preserve"> thiết bị này</w:t>
      </w:r>
      <w:r w:rsidRPr="009A5EFE">
        <w:rPr>
          <w:rFonts w:ascii="Times New Roman" w:eastAsia="Times New Roman" w:hAnsi="Times New Roman" w:cs="Times New Roman"/>
          <w:bCs/>
          <w:color w:val="212121"/>
          <w:sz w:val="26"/>
          <w:szCs w:val="26"/>
        </w:rPr>
        <w:t xml:space="preserve"> không</w:t>
      </w:r>
      <w:r w:rsidR="003D5A84" w:rsidRPr="009A5EFE">
        <w:rPr>
          <w:rFonts w:ascii="Times New Roman" w:eastAsia="Times New Roman" w:hAnsi="Times New Roman" w:cs="Times New Roman"/>
          <w:bCs/>
          <w:color w:val="212121"/>
          <w:sz w:val="26"/>
          <w:szCs w:val="26"/>
          <w:lang w:val="en-GB"/>
        </w:rPr>
        <w:t xml:space="preserve"> thật sự</w:t>
      </w:r>
      <w:r w:rsidRPr="009A5EFE">
        <w:rPr>
          <w:rFonts w:ascii="Times New Roman" w:eastAsia="Times New Roman" w:hAnsi="Times New Roman" w:cs="Times New Roman"/>
          <w:bCs/>
          <w:color w:val="212121"/>
          <w:sz w:val="26"/>
          <w:szCs w:val="26"/>
        </w:rPr>
        <w:t xml:space="preserve"> phù hợp với giải pháp chăm sóc </w:t>
      </w:r>
      <w:r w:rsidR="003D5A84" w:rsidRPr="009A5EFE">
        <w:rPr>
          <w:rFonts w:ascii="Times New Roman" w:eastAsia="Times New Roman" w:hAnsi="Times New Roman" w:cs="Times New Roman"/>
          <w:bCs/>
          <w:color w:val="212121"/>
          <w:sz w:val="26"/>
          <w:szCs w:val="26"/>
          <w:lang w:val="en-GB"/>
        </w:rPr>
        <w:t>sức khỏe tại</w:t>
      </w:r>
      <w:r w:rsidR="003D5A84" w:rsidRPr="009A5EFE">
        <w:rPr>
          <w:rFonts w:ascii="Times New Roman" w:eastAsia="Times New Roman" w:hAnsi="Times New Roman" w:cs="Times New Roman"/>
          <w:bCs/>
          <w:color w:val="212121"/>
          <w:sz w:val="26"/>
          <w:szCs w:val="26"/>
        </w:rPr>
        <w:t xml:space="preserve"> nhà. Bên cạnh đó </w:t>
      </w:r>
      <w:r w:rsidR="003D5A84" w:rsidRPr="009A5EFE">
        <w:rPr>
          <w:rFonts w:ascii="Times New Roman" w:eastAsia="Times New Roman" w:hAnsi="Times New Roman" w:cs="Times New Roman"/>
          <w:bCs/>
          <w:color w:val="212121"/>
          <w:sz w:val="26"/>
          <w:szCs w:val="26"/>
          <w:lang w:val="en-GB"/>
        </w:rPr>
        <w:t xml:space="preserve">với một số các thiết bị truyền thống khác, </w:t>
      </w:r>
      <w:r w:rsidR="003D5A84" w:rsidRPr="009A5EFE">
        <w:rPr>
          <w:rFonts w:ascii="Times New Roman" w:eastAsia="Times New Roman" w:hAnsi="Times New Roman" w:cs="Times New Roman"/>
          <w:bCs/>
          <w:color w:val="212121"/>
          <w:sz w:val="26"/>
          <w:szCs w:val="26"/>
        </w:rPr>
        <w:t xml:space="preserve">kết quả </w:t>
      </w:r>
      <w:r w:rsidR="003D5A84" w:rsidRPr="009A5EFE">
        <w:rPr>
          <w:rFonts w:ascii="Times New Roman" w:eastAsia="Times New Roman" w:hAnsi="Times New Roman" w:cs="Times New Roman"/>
          <w:bCs/>
          <w:color w:val="212121"/>
          <w:sz w:val="26"/>
          <w:szCs w:val="26"/>
          <w:lang w:val="en-GB"/>
        </w:rPr>
        <w:t xml:space="preserve">còn </w:t>
      </w:r>
      <w:r w:rsidR="003D5A84" w:rsidRPr="009A5EFE">
        <w:rPr>
          <w:rFonts w:ascii="Times New Roman" w:eastAsia="Times New Roman" w:hAnsi="Times New Roman" w:cs="Times New Roman"/>
          <w:bCs/>
          <w:color w:val="212121"/>
          <w:sz w:val="26"/>
          <w:szCs w:val="26"/>
        </w:rPr>
        <w:t xml:space="preserve">được còn được in trên giấy đo. </w:t>
      </w:r>
      <w:r w:rsidR="003D5A84" w:rsidRPr="009A5EFE">
        <w:rPr>
          <w:rFonts w:ascii="Times New Roman" w:eastAsia="Times New Roman" w:hAnsi="Times New Roman" w:cs="Times New Roman"/>
          <w:bCs/>
          <w:color w:val="212121"/>
          <w:sz w:val="26"/>
          <w:szCs w:val="26"/>
          <w:lang w:val="en-GB"/>
        </w:rPr>
        <w:t>Mỗi</w:t>
      </w:r>
      <w:r w:rsidR="003D5A84" w:rsidRPr="009A5EFE">
        <w:rPr>
          <w:rFonts w:ascii="Times New Roman" w:eastAsia="Times New Roman" w:hAnsi="Times New Roman" w:cs="Times New Roman"/>
          <w:bCs/>
          <w:color w:val="212121"/>
          <w:sz w:val="26"/>
          <w:szCs w:val="26"/>
        </w:rPr>
        <w:t xml:space="preserve"> đoạn giấy dữ liệu</w:t>
      </w:r>
      <w:r w:rsidR="003D5A84" w:rsidRPr="009A5EFE">
        <w:rPr>
          <w:rFonts w:ascii="Times New Roman" w:eastAsia="Times New Roman" w:hAnsi="Times New Roman" w:cs="Times New Roman"/>
          <w:bCs/>
          <w:color w:val="212121"/>
          <w:sz w:val="26"/>
          <w:szCs w:val="26"/>
          <w:lang w:val="en-GB"/>
        </w:rPr>
        <w:t xml:space="preserve"> này</w:t>
      </w:r>
      <w:r w:rsidR="003D5A84" w:rsidRPr="009A5EFE">
        <w:rPr>
          <w:rFonts w:ascii="Times New Roman" w:eastAsia="Times New Roman" w:hAnsi="Times New Roman" w:cs="Times New Roman"/>
          <w:bCs/>
          <w:color w:val="212121"/>
          <w:sz w:val="26"/>
          <w:szCs w:val="26"/>
        </w:rPr>
        <w:t xml:space="preserve"> chỉ kéo dài trong 2,5 giây nên nó không thể nói lên</w:t>
      </w:r>
      <w:r w:rsidR="003D5A84" w:rsidRPr="009A5EFE">
        <w:rPr>
          <w:rFonts w:ascii="Times New Roman" w:eastAsia="Times New Roman" w:hAnsi="Times New Roman" w:cs="Times New Roman"/>
          <w:bCs/>
          <w:color w:val="212121"/>
          <w:sz w:val="26"/>
          <w:szCs w:val="26"/>
          <w:lang w:val="en-GB"/>
        </w:rPr>
        <w:t xml:space="preserve"> được hết tình trạng bệnh lý mà bệnh nhân đang mắc phải.</w:t>
      </w:r>
    </w:p>
    <w:p w:rsidR="001F2D29" w:rsidRPr="009A5EFE" w:rsidRDefault="003D5A84"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lang w:val="en-GB"/>
        </w:rPr>
        <w:t>Hiểu được các mặc hạn chế của thiết bị truyền thống, các công ty thiết bị Y tế hàng đầu thế giới đã cho ra đời một loại thiết bị thông dụng hơn, dễ sử dụng hơn chính là Holter monitor. Thiết bị này cho phép thu tín hiệu trong nhiều giờ liên tục với tốc độ lấy mẫu khá cao (từ 250 đến 500Hz)</w:t>
      </w:r>
      <w:r w:rsidR="004326F5" w:rsidRPr="009A5EFE">
        <w:rPr>
          <w:rFonts w:ascii="Times New Roman" w:eastAsia="Times New Roman" w:hAnsi="Times New Roman" w:cs="Times New Roman"/>
          <w:bCs/>
          <w:color w:val="212121"/>
          <w:sz w:val="26"/>
          <w:szCs w:val="26"/>
          <w:lang w:val="en-GB"/>
        </w:rPr>
        <w:t xml:space="preserve"> và kết quả</w:t>
      </w:r>
      <w:r w:rsidRPr="009A5EFE">
        <w:rPr>
          <w:rFonts w:ascii="Times New Roman" w:eastAsia="Times New Roman" w:hAnsi="Times New Roman" w:cs="Times New Roman"/>
          <w:bCs/>
          <w:color w:val="212121"/>
          <w:sz w:val="26"/>
          <w:szCs w:val="26"/>
          <w:lang w:val="en-GB"/>
        </w:rPr>
        <w:t xml:space="preserve"> được hiển thị </w:t>
      </w:r>
      <w:r w:rsidR="004326F5" w:rsidRPr="009A5EFE">
        <w:rPr>
          <w:rFonts w:ascii="Times New Roman" w:eastAsia="Times New Roman" w:hAnsi="Times New Roman" w:cs="Times New Roman"/>
          <w:bCs/>
          <w:color w:val="212121"/>
          <w:sz w:val="26"/>
          <w:szCs w:val="26"/>
          <w:lang w:val="en-GB"/>
        </w:rPr>
        <w:t>lên màn hình của thiết bị</w:t>
      </w:r>
      <w:r w:rsidRPr="009A5EFE">
        <w:rPr>
          <w:rFonts w:ascii="Times New Roman" w:eastAsia="Times New Roman" w:hAnsi="Times New Roman" w:cs="Times New Roman"/>
          <w:bCs/>
          <w:color w:val="212121"/>
          <w:sz w:val="26"/>
          <w:szCs w:val="26"/>
          <w:lang w:val="en-GB"/>
        </w:rPr>
        <w:t xml:space="preserve"> để bác sĩ trực tiếp đánh giá. </w:t>
      </w:r>
      <w:r w:rsidR="00F56CF4" w:rsidRPr="009A5EFE">
        <w:rPr>
          <w:rFonts w:ascii="Times New Roman" w:eastAsia="Times New Roman" w:hAnsi="Times New Roman" w:cs="Times New Roman"/>
          <w:bCs/>
          <w:color w:val="212121"/>
          <w:sz w:val="26"/>
          <w:szCs w:val="26"/>
          <w:lang w:val="en-US"/>
        </w:rPr>
        <w:t xml:space="preserve">Tính đến thời điểm hiện tại, nhiều thiết bị Holter monitor đã được nghiên cứu và thương mại hóa điển hình như thiết bị Holter của GE, Phillips được sử dụng rộng rãi trong các bệnh viện hoặc trung tâm chăm sóc sức khỏe trên toàn thế giới. </w:t>
      </w:r>
      <w:r w:rsidRPr="009A5EFE">
        <w:rPr>
          <w:rFonts w:ascii="Times New Roman" w:eastAsia="Times New Roman" w:hAnsi="Times New Roman" w:cs="Times New Roman"/>
          <w:bCs/>
          <w:color w:val="212121"/>
          <w:sz w:val="26"/>
          <w:szCs w:val="26"/>
          <w:lang w:val="en-GB"/>
        </w:rPr>
        <w:t xml:space="preserve">Tuy nhiên, </w:t>
      </w:r>
      <w:r w:rsidR="00F56CF4" w:rsidRPr="009A5EFE">
        <w:rPr>
          <w:rFonts w:ascii="Times New Roman" w:eastAsia="Times New Roman" w:hAnsi="Times New Roman" w:cs="Times New Roman"/>
          <w:bCs/>
          <w:color w:val="212121"/>
          <w:sz w:val="26"/>
          <w:szCs w:val="26"/>
          <w:lang w:val="en-GB"/>
        </w:rPr>
        <w:t xml:space="preserve">điểm yếu của loại thiết bị này nằm ở chỗ </w:t>
      </w:r>
      <w:r w:rsidRPr="009A5EFE">
        <w:rPr>
          <w:rFonts w:ascii="Times New Roman" w:eastAsia="Times New Roman" w:hAnsi="Times New Roman" w:cs="Times New Roman"/>
          <w:bCs/>
          <w:color w:val="212121"/>
          <w:sz w:val="26"/>
          <w:szCs w:val="26"/>
          <w:lang w:val="en-GB"/>
        </w:rPr>
        <w:t>dữ liệu đo được không thể gửi trực tiếp cho bác sĩ nếu bệnh nhân đang tiến hành đo tại nhà và vì vậy nó không thật sự phù hợp cho việc chăm sóc sức khỏe gia đình, cả về mặt giá thành lẫn độ linh động</w:t>
      </w:r>
      <w:r w:rsidR="004326F5" w:rsidRPr="009A5EFE">
        <w:rPr>
          <w:rFonts w:ascii="Times New Roman" w:eastAsia="Times New Roman" w:hAnsi="Times New Roman" w:cs="Times New Roman"/>
          <w:bCs/>
          <w:color w:val="212121"/>
          <w:sz w:val="26"/>
          <w:szCs w:val="26"/>
          <w:lang w:val="en-GB"/>
        </w:rPr>
        <w:t xml:space="preserve"> cần có</w:t>
      </w:r>
      <w:r w:rsidRPr="009A5EFE">
        <w:rPr>
          <w:rFonts w:ascii="Times New Roman" w:eastAsia="Times New Roman" w:hAnsi="Times New Roman" w:cs="Times New Roman"/>
          <w:bCs/>
          <w:color w:val="212121"/>
          <w:sz w:val="26"/>
          <w:szCs w:val="26"/>
          <w:lang w:val="en-GB"/>
        </w:rPr>
        <w:t>.</w:t>
      </w:r>
    </w:p>
    <w:p w:rsidR="00F56CF4" w:rsidRPr="009A5EFE" w:rsidRDefault="00F56CF4" w:rsidP="00752DF0">
      <w:pPr>
        <w:ind w:firstLine="284"/>
        <w:jc w:val="both"/>
        <w:rPr>
          <w:rFonts w:ascii="Times New Roman" w:eastAsia="Times New Roman" w:hAnsi="Times New Roman" w:cs="Times New Roman"/>
          <w:bCs/>
          <w:color w:val="212121"/>
          <w:sz w:val="26"/>
          <w:szCs w:val="26"/>
          <w:lang w:val="en-GB"/>
        </w:rPr>
      </w:pPr>
      <w:r w:rsidRPr="009A5EFE">
        <w:rPr>
          <w:rFonts w:ascii="Times New Roman" w:eastAsia="Times New Roman" w:hAnsi="Times New Roman" w:cs="Times New Roman"/>
          <w:bCs/>
          <w:color w:val="212121"/>
          <w:sz w:val="26"/>
          <w:szCs w:val="26"/>
          <w:lang w:val="en-GB"/>
        </w:rPr>
        <w:t>Qua đó, thế hệ cuối cùng của thiết bị đo ECG tập trung mạnh vào tính linh động và để đạt được điều đó nó chấp nhận đánh đổi một phần chất lượng của tín hiệu. Mặc dù tốc độ lấy mẫu chỉ từ 100Hz đế 250Hz (con số này vừa đủ chấp nhận được để có thể đưa ra các chuẩn đoán y khoa), các thiết bị đo này lại đạt được sự nhỏ gọn cần thiết để bệnh nhân có thể mang theo bên mình và rất phù hợp cho giải pháp chăm sóc sức khỏe gia đình.</w:t>
      </w:r>
      <w:r w:rsidRPr="009A5EFE">
        <w:rPr>
          <w:rFonts w:ascii="Times New Roman" w:eastAsia="Times New Roman" w:hAnsi="Times New Roman" w:cs="Times New Roman"/>
          <w:bCs/>
          <w:color w:val="212121"/>
          <w:sz w:val="26"/>
          <w:szCs w:val="26"/>
          <w:lang w:val="en-US"/>
        </w:rPr>
        <w:t xml:space="preserve"> </w:t>
      </w:r>
      <w:r w:rsidRPr="009A5EFE">
        <w:rPr>
          <w:rFonts w:ascii="Times New Roman" w:eastAsia="Times New Roman" w:hAnsi="Times New Roman" w:cs="Times New Roman"/>
          <w:bCs/>
          <w:color w:val="212121"/>
          <w:sz w:val="26"/>
          <w:szCs w:val="26"/>
          <w:lang w:val="en-GB"/>
        </w:rPr>
        <w:t>Hiện tại, các công ty thiết bị y tế lớn như OMRON, NIHON đang tập trung nghiên cứu để cải thiện các loại thiết bị này</w:t>
      </w:r>
      <w:r w:rsidR="00305EB4" w:rsidRPr="009A5EFE">
        <w:rPr>
          <w:rFonts w:ascii="Times New Roman" w:eastAsia="Times New Roman" w:hAnsi="Times New Roman" w:cs="Times New Roman"/>
          <w:bCs/>
          <w:color w:val="212121"/>
          <w:sz w:val="26"/>
          <w:szCs w:val="26"/>
          <w:lang w:val="en-GB"/>
        </w:rPr>
        <w:t xml:space="preserve"> nhằm tích hợp nó vào hệ thống Y học viễn thông (Telemedicines)</w:t>
      </w:r>
      <w:r w:rsidRPr="009A5EFE">
        <w:rPr>
          <w:rFonts w:ascii="Times New Roman" w:eastAsia="Times New Roman" w:hAnsi="Times New Roman" w:cs="Times New Roman"/>
          <w:bCs/>
          <w:color w:val="212121"/>
          <w:sz w:val="26"/>
          <w:szCs w:val="26"/>
          <w:lang w:val="en-US"/>
        </w:rPr>
        <w:t xml:space="preserve">. Gần đây, IMEC, Qardio và những sản phẩm khác từ các phòng thí nghiệm trong trường </w:t>
      </w:r>
      <w:r w:rsidRPr="009A5EFE">
        <w:rPr>
          <w:rFonts w:ascii="Times New Roman" w:eastAsia="Times New Roman" w:hAnsi="Times New Roman" w:cs="Times New Roman"/>
          <w:bCs/>
          <w:color w:val="212121"/>
          <w:sz w:val="26"/>
          <w:szCs w:val="26"/>
          <w:lang w:val="en-US"/>
        </w:rPr>
        <w:lastRenderedPageBreak/>
        <w:t>đại học đã và đang dẫn đầu trong sự phát triển của các thiết bị ECG lưu động về nghiên cứu lẫn ứng dụng lâm sàng.</w:t>
      </w:r>
      <w:r w:rsidRPr="009A5EFE">
        <w:rPr>
          <w:rFonts w:ascii="Times New Roman" w:eastAsia="Times New Roman" w:hAnsi="Times New Roman" w:cs="Times New Roman"/>
          <w:bCs/>
          <w:color w:val="212121"/>
          <w:sz w:val="26"/>
          <w:szCs w:val="26"/>
          <w:lang w:val="en-GB"/>
        </w:rPr>
        <w:t xml:space="preserve"> Tuy nhiên </w:t>
      </w:r>
      <w:r w:rsidR="00763546" w:rsidRPr="009A5EFE">
        <w:rPr>
          <w:rFonts w:ascii="Times New Roman" w:eastAsia="Times New Roman" w:hAnsi="Times New Roman" w:cs="Times New Roman"/>
          <w:bCs/>
          <w:color w:val="212121"/>
          <w:sz w:val="26"/>
          <w:szCs w:val="26"/>
          <w:lang w:val="en-GB"/>
        </w:rPr>
        <w:t xml:space="preserve">nó vẫn còn mắc phải rất nhiều các mặt hạn chế. </w:t>
      </w:r>
      <w:r w:rsidR="00763546" w:rsidRPr="009A5EFE">
        <w:rPr>
          <w:rFonts w:ascii="Times New Roman" w:eastAsia="Times New Roman" w:hAnsi="Times New Roman" w:cs="Times New Roman"/>
          <w:bCs/>
          <w:color w:val="212121"/>
          <w:sz w:val="26"/>
          <w:szCs w:val="26"/>
          <w:lang w:val="en-US"/>
        </w:rPr>
        <w:t>Những thiết bị này hiện nay tại Việt Nam phần lớn còn lạc hậu và đắt tiền. Bên cạnh đó, phương thức truyền nhận tín hiệu đa phần dựa trên việc lưu trữ và sao chép từ thẻ nhớ SD.</w:t>
      </w:r>
      <w:r w:rsidR="00763546" w:rsidRPr="009A5EFE">
        <w:rPr>
          <w:rFonts w:ascii="Times New Roman" w:eastAsia="Times New Roman" w:hAnsi="Times New Roman" w:cs="Times New Roman"/>
          <w:bCs/>
          <w:color w:val="212121"/>
          <w:sz w:val="26"/>
          <w:szCs w:val="26"/>
          <w:lang w:val="en-GB"/>
        </w:rPr>
        <w:t xml:space="preserve"> Bên cạnh đó thì điểm yếu lớn nhất còn </w:t>
      </w:r>
      <w:r w:rsidRPr="009A5EFE">
        <w:rPr>
          <w:rFonts w:ascii="Times New Roman" w:eastAsia="Times New Roman" w:hAnsi="Times New Roman" w:cs="Times New Roman"/>
          <w:bCs/>
          <w:color w:val="212121"/>
          <w:sz w:val="26"/>
          <w:szCs w:val="26"/>
          <w:lang w:val="en-GB"/>
        </w:rPr>
        <w:t>nằm ở thời lượng bin, bộ nhớ dữ liệu thấp, không mang tính thời gian thực, không thể gửi trực tiếp kết quả đo cho bác sĩ và đặc biệt là giá thành còn rất cao chưa phù hợp với đại đa số người dùng tại Việt Nam.</w:t>
      </w:r>
    </w:p>
    <w:p w:rsidR="00DA0B0A" w:rsidRPr="009A5EFE" w:rsidRDefault="00DA0B0A" w:rsidP="00DA0B0A">
      <w:pPr>
        <w:keepNext/>
        <w:rPr>
          <w:rFonts w:ascii="Times New Roman" w:hAnsi="Times New Roman" w:cs="Times New Roman"/>
          <w:sz w:val="26"/>
          <w:szCs w:val="26"/>
        </w:rPr>
      </w:pPr>
      <w:r w:rsidRPr="009A5EFE">
        <w:rPr>
          <w:rFonts w:ascii="Times New Roman" w:hAnsi="Times New Roman" w:cs="Times New Roman"/>
          <w:noProof/>
          <w:sz w:val="26"/>
          <w:szCs w:val="26"/>
          <w:lang w:val="en-US"/>
        </w:rPr>
        <w:drawing>
          <wp:inline distT="0" distB="0" distL="0" distR="0" wp14:anchorId="29FAEA57" wp14:editId="19FCD377">
            <wp:extent cx="5943600" cy="18319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31975"/>
                    </a:xfrm>
                    <a:prstGeom prst="rect">
                      <a:avLst/>
                    </a:prstGeom>
                  </pic:spPr>
                </pic:pic>
              </a:graphicData>
            </a:graphic>
          </wp:inline>
        </w:drawing>
      </w:r>
    </w:p>
    <w:p w:rsidR="00BE6FBB" w:rsidRPr="009A5EFE" w:rsidRDefault="00DA0B0A" w:rsidP="00E00F6C">
      <w:pPr>
        <w:pStyle w:val="Caption"/>
        <w:jc w:val="center"/>
        <w:rPr>
          <w:rFonts w:ascii="Times New Roman" w:eastAsia="Times New Roman" w:hAnsi="Times New Roman" w:cs="Times New Roman"/>
          <w:bCs/>
          <w:color w:val="212121"/>
          <w:sz w:val="26"/>
          <w:szCs w:val="26"/>
          <w:lang w:val="it-IT"/>
        </w:rPr>
      </w:pPr>
      <w:r w:rsidRPr="009A5EFE">
        <w:rPr>
          <w:rFonts w:ascii="Times New Roman" w:hAnsi="Times New Roman" w:cs="Times New Roman"/>
          <w:b/>
          <w:sz w:val="26"/>
          <w:szCs w:val="26"/>
          <w:lang w:val="en-GB"/>
        </w:rPr>
        <w:t>Hình</w:t>
      </w:r>
      <w:r w:rsidRPr="009A5EFE">
        <w:rPr>
          <w:rFonts w:ascii="Times New Roman" w:hAnsi="Times New Roman" w:cs="Times New Roman"/>
          <w:b/>
          <w:sz w:val="26"/>
          <w:szCs w:val="26"/>
        </w:rPr>
        <w:t xml:space="preserve"> </w:t>
      </w:r>
      <w:r w:rsidRPr="009A5EFE">
        <w:rPr>
          <w:rFonts w:ascii="Times New Roman" w:hAnsi="Times New Roman" w:cs="Times New Roman"/>
          <w:b/>
          <w:sz w:val="26"/>
          <w:szCs w:val="26"/>
        </w:rPr>
        <w:fldChar w:fldCharType="begin"/>
      </w:r>
      <w:r w:rsidRPr="009A5EFE">
        <w:rPr>
          <w:rFonts w:ascii="Times New Roman" w:hAnsi="Times New Roman" w:cs="Times New Roman"/>
          <w:b/>
          <w:sz w:val="26"/>
          <w:szCs w:val="26"/>
        </w:rPr>
        <w:instrText xml:space="preserve"> SEQ Figure \* ARABIC </w:instrText>
      </w:r>
      <w:r w:rsidRPr="009A5EFE">
        <w:rPr>
          <w:rFonts w:ascii="Times New Roman" w:hAnsi="Times New Roman" w:cs="Times New Roman"/>
          <w:b/>
          <w:sz w:val="26"/>
          <w:szCs w:val="26"/>
        </w:rPr>
        <w:fldChar w:fldCharType="separate"/>
      </w:r>
      <w:r w:rsidR="00AF7FC2">
        <w:rPr>
          <w:rFonts w:ascii="Times New Roman" w:hAnsi="Times New Roman" w:cs="Times New Roman"/>
          <w:b/>
          <w:noProof/>
          <w:sz w:val="26"/>
          <w:szCs w:val="26"/>
        </w:rPr>
        <w:t>2</w:t>
      </w:r>
      <w:r w:rsidRPr="009A5EFE">
        <w:rPr>
          <w:rFonts w:ascii="Times New Roman" w:hAnsi="Times New Roman" w:cs="Times New Roman"/>
          <w:b/>
          <w:sz w:val="26"/>
          <w:szCs w:val="26"/>
        </w:rPr>
        <w:fldChar w:fldCharType="end"/>
      </w:r>
      <w:r w:rsidRPr="009A5EFE">
        <w:rPr>
          <w:rFonts w:ascii="Times New Roman" w:hAnsi="Times New Roman" w:cs="Times New Roman"/>
          <w:b/>
          <w:sz w:val="26"/>
          <w:szCs w:val="26"/>
          <w:lang w:val="en-GB"/>
        </w:rPr>
        <w:t>:</w:t>
      </w:r>
      <w:r w:rsidRPr="009A5EFE">
        <w:rPr>
          <w:rFonts w:ascii="Times New Roman" w:hAnsi="Times New Roman" w:cs="Times New Roman"/>
          <w:sz w:val="26"/>
          <w:szCs w:val="26"/>
          <w:lang w:val="en-GB"/>
        </w:rPr>
        <w:t xml:space="preserve"> từ trái sang phải là hình ảnh của thiết bị theo dõi tín hiệu điện tâm đồ truyển thống, thiết bị theo dõi lưu động của OMRON và thiết bị Holter của NIHON</w:t>
      </w:r>
    </w:p>
    <w:p w:rsidR="00083EB5" w:rsidRPr="009A5EFE" w:rsidRDefault="00083EB5" w:rsidP="00083EB5">
      <w:pPr>
        <w:rPr>
          <w:rFonts w:ascii="Times New Roman" w:hAnsi="Times New Roman" w:cs="Times New Roman"/>
          <w:b/>
          <w:sz w:val="26"/>
          <w:szCs w:val="26"/>
          <w:lang w:val="it-IT"/>
        </w:rPr>
      </w:pPr>
      <w:r w:rsidRPr="009A5EFE">
        <w:rPr>
          <w:rFonts w:ascii="Times New Roman" w:hAnsi="Times New Roman" w:cs="Times New Roman"/>
          <w:b/>
          <w:sz w:val="26"/>
          <w:szCs w:val="26"/>
          <w:lang w:val="it-IT"/>
        </w:rPr>
        <w:t xml:space="preserve">III. </w:t>
      </w:r>
      <w:r w:rsidR="009D1FD1" w:rsidRPr="009A5EFE">
        <w:rPr>
          <w:rFonts w:ascii="Times New Roman" w:hAnsi="Times New Roman" w:cs="Times New Roman"/>
          <w:b/>
          <w:sz w:val="26"/>
          <w:szCs w:val="26"/>
          <w:lang w:val="it-IT"/>
        </w:rPr>
        <w:t>Tổng quan về Y học viễn thông và Internet của vạn vật</w:t>
      </w:r>
    </w:p>
    <w:p w:rsidR="00083EB5" w:rsidRPr="009A5EFE" w:rsidRDefault="00083EB5" w:rsidP="00083EB5">
      <w:pPr>
        <w:rPr>
          <w:rFonts w:ascii="Times New Roman" w:hAnsi="Times New Roman" w:cs="Times New Roman"/>
          <w:b/>
          <w:sz w:val="26"/>
          <w:szCs w:val="26"/>
          <w:lang w:val="it-IT"/>
        </w:rPr>
      </w:pPr>
      <w:r w:rsidRPr="009A5EFE">
        <w:rPr>
          <w:rFonts w:ascii="Times New Roman" w:hAnsi="Times New Roman" w:cs="Times New Roman"/>
          <w:b/>
          <w:sz w:val="26"/>
          <w:szCs w:val="26"/>
          <w:lang w:val="it-IT"/>
        </w:rPr>
        <w:t xml:space="preserve">1. Y </w:t>
      </w:r>
      <w:r w:rsidR="009D1FD1" w:rsidRPr="009A5EFE">
        <w:rPr>
          <w:rFonts w:ascii="Times New Roman" w:hAnsi="Times New Roman" w:cs="Times New Roman"/>
          <w:b/>
          <w:sz w:val="26"/>
          <w:szCs w:val="26"/>
          <w:lang w:val="it-IT"/>
        </w:rPr>
        <w:t>học viễn thông</w:t>
      </w:r>
    </w:p>
    <w:p w:rsidR="006B7996" w:rsidRPr="009A5EFE" w:rsidRDefault="006B7996" w:rsidP="00752DF0">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rPr>
        <w:t>Y học từ xa</w:t>
      </w:r>
      <w:r w:rsidR="009D1FD1" w:rsidRPr="009A5EFE">
        <w:rPr>
          <w:rFonts w:ascii="Times New Roman" w:hAnsi="Times New Roman" w:cs="Times New Roman"/>
          <w:sz w:val="26"/>
          <w:szCs w:val="26"/>
          <w:lang w:val="en-GB"/>
        </w:rPr>
        <w:t xml:space="preserve"> (Telemedicines)</w:t>
      </w:r>
      <w:r w:rsidRPr="009A5EFE">
        <w:rPr>
          <w:rFonts w:ascii="Times New Roman" w:hAnsi="Times New Roman" w:cs="Times New Roman"/>
          <w:sz w:val="26"/>
          <w:szCs w:val="26"/>
        </w:rPr>
        <w:t xml:space="preserve"> được phát triển </w:t>
      </w:r>
      <w:r w:rsidRPr="009A5EFE">
        <w:rPr>
          <w:rFonts w:ascii="Times New Roman" w:hAnsi="Times New Roman" w:cs="Times New Roman"/>
          <w:sz w:val="26"/>
          <w:szCs w:val="26"/>
          <w:lang w:val="en-GB"/>
        </w:rPr>
        <w:t xml:space="preserve">lần </w:t>
      </w:r>
      <w:r w:rsidRPr="009A5EFE">
        <w:rPr>
          <w:rFonts w:ascii="Times New Roman" w:hAnsi="Times New Roman" w:cs="Times New Roman"/>
          <w:sz w:val="26"/>
          <w:szCs w:val="26"/>
        </w:rPr>
        <w:t xml:space="preserve">đầu tiên tại Mỹ </w:t>
      </w:r>
      <w:r w:rsidRPr="009A5EFE">
        <w:rPr>
          <w:rFonts w:ascii="Times New Roman" w:hAnsi="Times New Roman" w:cs="Times New Roman"/>
          <w:sz w:val="26"/>
          <w:szCs w:val="26"/>
          <w:lang w:val="en-GB"/>
        </w:rPr>
        <w:t xml:space="preserve">vào </w:t>
      </w:r>
      <w:r w:rsidRPr="009A5EFE">
        <w:rPr>
          <w:rFonts w:ascii="Times New Roman" w:hAnsi="Times New Roman" w:cs="Times New Roman"/>
          <w:sz w:val="26"/>
          <w:szCs w:val="26"/>
        </w:rPr>
        <w:t xml:space="preserve">năm 1987 </w:t>
      </w:r>
      <w:r w:rsidRPr="009A5EFE">
        <w:rPr>
          <w:rFonts w:ascii="Times New Roman" w:hAnsi="Times New Roman" w:cs="Times New Roman"/>
          <w:sz w:val="26"/>
          <w:szCs w:val="26"/>
          <w:lang w:val="en-GB"/>
        </w:rPr>
        <w:t xml:space="preserve">dựa trên nền tảng HL7 của tố chức Y tế thế giới mà </w:t>
      </w:r>
      <w:r w:rsidRPr="009A5EFE">
        <w:rPr>
          <w:rFonts w:ascii="Times New Roman" w:hAnsi="Times New Roman" w:cs="Times New Roman"/>
          <w:sz w:val="26"/>
          <w:szCs w:val="26"/>
        </w:rPr>
        <w:t xml:space="preserve">sau này </w:t>
      </w:r>
      <w:r w:rsidRPr="009A5EFE">
        <w:rPr>
          <w:rFonts w:ascii="Times New Roman" w:hAnsi="Times New Roman" w:cs="Times New Roman"/>
          <w:sz w:val="26"/>
          <w:szCs w:val="26"/>
          <w:lang w:val="en-GB"/>
        </w:rPr>
        <w:t xml:space="preserve">được </w:t>
      </w:r>
      <w:r w:rsidRPr="009A5EFE">
        <w:rPr>
          <w:rFonts w:ascii="Times New Roman" w:hAnsi="Times New Roman" w:cs="Times New Roman"/>
          <w:sz w:val="26"/>
          <w:szCs w:val="26"/>
        </w:rPr>
        <w:t xml:space="preserve">đổi tên thành Viện Tiêu chuẩn Quốc gia Hoa Kỳ (ANSI). </w:t>
      </w:r>
      <w:r w:rsidRPr="009A5EFE">
        <w:rPr>
          <w:rFonts w:ascii="Times New Roman" w:hAnsi="Times New Roman" w:cs="Times New Roman"/>
          <w:sz w:val="26"/>
          <w:szCs w:val="26"/>
          <w:lang w:val="en-GB"/>
        </w:rPr>
        <w:t>Đầu</w:t>
      </w:r>
      <w:r w:rsidRPr="009A5EFE">
        <w:rPr>
          <w:rFonts w:ascii="Times New Roman" w:hAnsi="Times New Roman" w:cs="Times New Roman"/>
          <w:sz w:val="26"/>
          <w:szCs w:val="26"/>
        </w:rPr>
        <w:t xml:space="preserve"> thế kỷ 21 là thời đại</w:t>
      </w:r>
      <w:r w:rsidRPr="009A5EFE">
        <w:rPr>
          <w:rFonts w:ascii="Times New Roman" w:hAnsi="Times New Roman" w:cs="Times New Roman"/>
          <w:sz w:val="26"/>
          <w:szCs w:val="26"/>
          <w:lang w:val="en-GB"/>
        </w:rPr>
        <w:t xml:space="preserve"> bùng nổ</w:t>
      </w:r>
      <w:r w:rsidRPr="009A5EFE">
        <w:rPr>
          <w:rFonts w:ascii="Times New Roman" w:hAnsi="Times New Roman" w:cs="Times New Roman"/>
          <w:sz w:val="26"/>
          <w:szCs w:val="26"/>
        </w:rPr>
        <w:t xml:space="preserve"> của </w:t>
      </w:r>
      <w:r w:rsidRPr="009A5EFE">
        <w:rPr>
          <w:rFonts w:ascii="Times New Roman" w:hAnsi="Times New Roman" w:cs="Times New Roman"/>
          <w:sz w:val="26"/>
          <w:szCs w:val="26"/>
          <w:lang w:val="en-GB"/>
        </w:rPr>
        <w:t>nền Y học viễn thông</w:t>
      </w:r>
      <w:r w:rsidRPr="009A5EFE">
        <w:rPr>
          <w:rFonts w:ascii="Times New Roman" w:hAnsi="Times New Roman" w:cs="Times New Roman"/>
          <w:sz w:val="26"/>
          <w:szCs w:val="26"/>
        </w:rPr>
        <w:t xml:space="preserve"> đi kèm với sự phát triển nhanh chóng cả về chất lượng và số lượng</w:t>
      </w:r>
      <w:r w:rsidRPr="009A5EFE">
        <w:rPr>
          <w:rFonts w:ascii="Times New Roman" w:hAnsi="Times New Roman" w:cs="Times New Roman"/>
          <w:sz w:val="26"/>
          <w:szCs w:val="26"/>
          <w:lang w:val="en-GB"/>
        </w:rPr>
        <w:t xml:space="preserve"> của các loại hình thiết bị</w:t>
      </w:r>
      <w:r w:rsidRPr="009A5EFE">
        <w:rPr>
          <w:rFonts w:ascii="Times New Roman" w:hAnsi="Times New Roman" w:cs="Times New Roman"/>
          <w:sz w:val="26"/>
          <w:szCs w:val="26"/>
        </w:rPr>
        <w:t xml:space="preserve">. </w:t>
      </w:r>
      <w:r w:rsidRPr="009A5EFE">
        <w:rPr>
          <w:rFonts w:ascii="Times New Roman" w:hAnsi="Times New Roman" w:cs="Times New Roman"/>
          <w:sz w:val="26"/>
          <w:szCs w:val="26"/>
          <w:lang w:val="en-GB"/>
        </w:rPr>
        <w:t xml:space="preserve">Đầu tiên, </w:t>
      </w:r>
      <w:r w:rsidRPr="009A5EFE">
        <w:rPr>
          <w:rFonts w:ascii="Times New Roman" w:hAnsi="Times New Roman" w:cs="Times New Roman"/>
          <w:sz w:val="26"/>
          <w:szCs w:val="26"/>
        </w:rPr>
        <w:t xml:space="preserve">thời </w:t>
      </w:r>
      <w:r w:rsidRPr="009A5EFE">
        <w:rPr>
          <w:rFonts w:ascii="Times New Roman" w:hAnsi="Times New Roman" w:cs="Times New Roman"/>
          <w:sz w:val="26"/>
          <w:szCs w:val="26"/>
          <w:lang w:val="en-GB"/>
        </w:rPr>
        <w:t>điểm</w:t>
      </w:r>
      <w:r w:rsidRPr="009A5EFE">
        <w:rPr>
          <w:rFonts w:ascii="Times New Roman" w:hAnsi="Times New Roman" w:cs="Times New Roman"/>
          <w:sz w:val="26"/>
          <w:szCs w:val="26"/>
        </w:rPr>
        <w:t xml:space="preserve"> này</w:t>
      </w:r>
      <w:r w:rsidRPr="009A5EFE">
        <w:rPr>
          <w:rFonts w:ascii="Times New Roman" w:hAnsi="Times New Roman" w:cs="Times New Roman"/>
          <w:sz w:val="26"/>
          <w:szCs w:val="26"/>
          <w:lang w:val="en-GB"/>
        </w:rPr>
        <w:t xml:space="preserve"> đánh dấu sự ra đời của</w:t>
      </w:r>
      <w:r w:rsidRPr="009A5EFE">
        <w:rPr>
          <w:rFonts w:ascii="Times New Roman" w:hAnsi="Times New Roman" w:cs="Times New Roman"/>
          <w:sz w:val="26"/>
          <w:szCs w:val="26"/>
        </w:rPr>
        <w:t xml:space="preserve"> cơ sở hạ tầng Web</w:t>
      </w:r>
      <w:r w:rsidRPr="009A5EFE">
        <w:rPr>
          <w:rFonts w:ascii="Times New Roman" w:hAnsi="Times New Roman" w:cs="Times New Roman"/>
          <w:sz w:val="26"/>
          <w:szCs w:val="26"/>
          <w:lang w:val="en-GB"/>
        </w:rPr>
        <w:t xml:space="preserve"> </w:t>
      </w:r>
      <w:r w:rsidRPr="009A5EFE">
        <w:rPr>
          <w:rFonts w:ascii="Times New Roman" w:hAnsi="Times New Roman" w:cs="Times New Roman"/>
          <w:sz w:val="26"/>
          <w:szCs w:val="26"/>
        </w:rPr>
        <w:t xml:space="preserve">và hồ sơ y tế điện tử (EHRs). </w:t>
      </w:r>
      <w:r w:rsidRPr="009A5EFE">
        <w:rPr>
          <w:rFonts w:ascii="Times New Roman" w:hAnsi="Times New Roman" w:cs="Times New Roman"/>
          <w:sz w:val="26"/>
          <w:szCs w:val="26"/>
          <w:lang w:val="en-GB"/>
        </w:rPr>
        <w:t>Sau này, nền Y học viễn thông được thừa hưởng mạnh mẽ từ</w:t>
      </w:r>
      <w:r w:rsidRPr="009A5EFE">
        <w:rPr>
          <w:rFonts w:ascii="Times New Roman" w:hAnsi="Times New Roman" w:cs="Times New Roman"/>
          <w:sz w:val="26"/>
          <w:szCs w:val="26"/>
        </w:rPr>
        <w:t xml:space="preserve"> EHRs, sau đó mở rộng để trở thành một hệ thống y tế </w:t>
      </w:r>
      <w:r w:rsidR="009D1FD1" w:rsidRPr="009A5EFE">
        <w:rPr>
          <w:rFonts w:ascii="Times New Roman" w:hAnsi="Times New Roman" w:cs="Times New Roman"/>
          <w:sz w:val="26"/>
          <w:szCs w:val="26"/>
          <w:lang w:val="en-GB"/>
        </w:rPr>
        <w:t>cộng đồng</w:t>
      </w:r>
      <w:r w:rsidRPr="009A5EFE">
        <w:rPr>
          <w:rFonts w:ascii="Times New Roman" w:hAnsi="Times New Roman" w:cs="Times New Roman"/>
          <w:sz w:val="26"/>
          <w:szCs w:val="26"/>
        </w:rPr>
        <w:t xml:space="preserve">. </w:t>
      </w:r>
      <w:r w:rsidRPr="009A5EFE">
        <w:rPr>
          <w:rFonts w:ascii="Times New Roman" w:hAnsi="Times New Roman" w:cs="Times New Roman"/>
          <w:sz w:val="26"/>
          <w:szCs w:val="26"/>
          <w:lang w:val="en-GB"/>
        </w:rPr>
        <w:t>Thêm vào đó</w:t>
      </w:r>
      <w:r w:rsidRPr="009A5EFE">
        <w:rPr>
          <w:rFonts w:ascii="Times New Roman" w:hAnsi="Times New Roman" w:cs="Times New Roman"/>
          <w:sz w:val="26"/>
          <w:szCs w:val="26"/>
        </w:rPr>
        <w:t>,</w:t>
      </w:r>
      <w:r w:rsidRPr="009A5EFE">
        <w:rPr>
          <w:rFonts w:ascii="Times New Roman" w:hAnsi="Times New Roman" w:cs="Times New Roman"/>
          <w:sz w:val="26"/>
          <w:szCs w:val="26"/>
          <w:lang w:val="en-GB"/>
        </w:rPr>
        <w:t xml:space="preserve"> </w:t>
      </w:r>
      <w:r w:rsidR="009D1FD1" w:rsidRPr="009A5EFE">
        <w:rPr>
          <w:rFonts w:ascii="Times New Roman" w:hAnsi="Times New Roman" w:cs="Times New Roman"/>
          <w:sz w:val="26"/>
          <w:szCs w:val="26"/>
          <w:lang w:val="en-GB"/>
        </w:rPr>
        <w:t>Y tế cộng đồng</w:t>
      </w:r>
      <w:r w:rsidRPr="009A5EFE">
        <w:rPr>
          <w:rFonts w:ascii="Times New Roman" w:hAnsi="Times New Roman" w:cs="Times New Roman"/>
          <w:sz w:val="26"/>
          <w:szCs w:val="26"/>
          <w:lang w:val="en-GB"/>
        </w:rPr>
        <w:t xml:space="preserve"> còn được thừa hưởng từ sự phát triển của ngành công nghệ truyền thông không dây như</w:t>
      </w:r>
      <w:r w:rsidRPr="009A5EFE">
        <w:rPr>
          <w:rFonts w:ascii="Times New Roman" w:hAnsi="Times New Roman" w:cs="Times New Roman"/>
          <w:sz w:val="26"/>
          <w:szCs w:val="26"/>
        </w:rPr>
        <w:t xml:space="preserve"> Wifi, Bluetooth, 3G / 4G và Zigbee. </w:t>
      </w:r>
      <w:r w:rsidRPr="009A5EFE">
        <w:rPr>
          <w:rFonts w:ascii="Times New Roman" w:hAnsi="Times New Roman" w:cs="Times New Roman"/>
          <w:sz w:val="26"/>
          <w:szCs w:val="26"/>
          <w:lang w:val="en-GB"/>
        </w:rPr>
        <w:t>Gần đây, sự ra đời và phát triển nhanh chóng của</w:t>
      </w:r>
      <w:r w:rsidRPr="009A5EFE">
        <w:rPr>
          <w:rFonts w:ascii="Times New Roman" w:hAnsi="Times New Roman" w:cs="Times New Roman"/>
          <w:sz w:val="26"/>
          <w:szCs w:val="26"/>
        </w:rPr>
        <w:t xml:space="preserve"> điện thoại thông minh </w:t>
      </w:r>
      <w:r w:rsidR="009D1FD1" w:rsidRPr="009A5EFE">
        <w:rPr>
          <w:rFonts w:ascii="Times New Roman" w:hAnsi="Times New Roman" w:cs="Times New Roman"/>
          <w:sz w:val="26"/>
          <w:szCs w:val="26"/>
          <w:lang w:val="en-GB"/>
        </w:rPr>
        <w:t xml:space="preserve">smartphone </w:t>
      </w:r>
      <w:r w:rsidRPr="009A5EFE">
        <w:rPr>
          <w:rFonts w:ascii="Times New Roman" w:hAnsi="Times New Roman" w:cs="Times New Roman"/>
          <w:sz w:val="26"/>
          <w:szCs w:val="26"/>
          <w:lang w:val="en-GB"/>
        </w:rPr>
        <w:t>còn làm thay đổi</w:t>
      </w:r>
      <w:r w:rsidRPr="009A5EFE">
        <w:rPr>
          <w:rFonts w:ascii="Times New Roman" w:hAnsi="Times New Roman" w:cs="Times New Roman"/>
          <w:sz w:val="26"/>
          <w:szCs w:val="26"/>
        </w:rPr>
        <w:t xml:space="preserve"> đáng kể </w:t>
      </w:r>
      <w:r w:rsidRPr="009A5EFE">
        <w:rPr>
          <w:rFonts w:ascii="Times New Roman" w:hAnsi="Times New Roman" w:cs="Times New Roman"/>
          <w:sz w:val="26"/>
          <w:szCs w:val="26"/>
          <w:lang w:val="en-GB"/>
        </w:rPr>
        <w:t xml:space="preserve">mô hình cơ sở hạ tầng của ngành Y tế truyền thông, hứa hẹn sẽ mang đến giải pháp quản lý toàn diện cho </w:t>
      </w:r>
      <w:r w:rsidR="009D1FD1" w:rsidRPr="009A5EFE">
        <w:rPr>
          <w:rFonts w:ascii="Times New Roman" w:hAnsi="Times New Roman" w:cs="Times New Roman"/>
          <w:sz w:val="26"/>
          <w:szCs w:val="26"/>
          <w:lang w:val="en-GB"/>
        </w:rPr>
        <w:t>các bệnh viện và trung tâm y tế trong và ngoài nước</w:t>
      </w:r>
      <w:r w:rsidRPr="009A5EFE">
        <w:rPr>
          <w:rFonts w:ascii="Times New Roman" w:hAnsi="Times New Roman" w:cs="Times New Roman"/>
          <w:sz w:val="26"/>
          <w:szCs w:val="26"/>
        </w:rPr>
        <w:t>.</w:t>
      </w:r>
    </w:p>
    <w:p w:rsidR="00083EB5" w:rsidRPr="009A5EFE" w:rsidRDefault="009D1FD1" w:rsidP="00752DF0">
      <w:pPr>
        <w:jc w:val="both"/>
        <w:rPr>
          <w:rFonts w:ascii="Times New Roman" w:hAnsi="Times New Roman" w:cs="Times New Roman"/>
          <w:b/>
          <w:sz w:val="26"/>
          <w:szCs w:val="26"/>
          <w:lang w:val="it-IT"/>
        </w:rPr>
      </w:pPr>
      <w:r w:rsidRPr="009A5EFE">
        <w:rPr>
          <w:rFonts w:ascii="Times New Roman" w:hAnsi="Times New Roman" w:cs="Times New Roman"/>
          <w:b/>
          <w:sz w:val="26"/>
          <w:szCs w:val="26"/>
          <w:lang w:val="it-IT"/>
        </w:rPr>
        <w:t>2. Internet của vạn vật</w:t>
      </w:r>
    </w:p>
    <w:p w:rsidR="009D1FD1" w:rsidRPr="009A5EFE" w:rsidRDefault="009D1FD1" w:rsidP="00752DF0">
      <w:pPr>
        <w:ind w:firstLine="284"/>
        <w:jc w:val="both"/>
        <w:rPr>
          <w:rFonts w:ascii="Times New Roman" w:hAnsi="Times New Roman" w:cs="Times New Roman"/>
          <w:sz w:val="26"/>
          <w:szCs w:val="26"/>
          <w:lang w:val="en-GB"/>
        </w:rPr>
      </w:pPr>
      <w:r w:rsidRPr="009A5EFE">
        <w:rPr>
          <w:rFonts w:ascii="Times New Roman" w:hAnsi="Times New Roman" w:cs="Times New Roman"/>
          <w:sz w:val="26"/>
          <w:szCs w:val="26"/>
          <w:lang w:val="en-GB"/>
        </w:rPr>
        <w:t>Internet của vạn vật</w:t>
      </w:r>
      <w:r w:rsidRPr="009A5EFE">
        <w:rPr>
          <w:rFonts w:ascii="Times New Roman" w:hAnsi="Times New Roman" w:cs="Times New Roman"/>
          <w:sz w:val="26"/>
          <w:szCs w:val="26"/>
        </w:rPr>
        <w:t>, hay còn đượ</w:t>
      </w:r>
      <w:r w:rsidRPr="009A5EFE">
        <w:rPr>
          <w:rFonts w:ascii="Times New Roman" w:hAnsi="Times New Roman" w:cs="Times New Roman"/>
          <w:sz w:val="26"/>
          <w:szCs w:val="26"/>
          <w:lang w:val="en-GB"/>
        </w:rPr>
        <w:t>c</w:t>
      </w:r>
      <w:r w:rsidRPr="009A5EFE">
        <w:rPr>
          <w:rFonts w:ascii="Times New Roman" w:hAnsi="Times New Roman" w:cs="Times New Roman"/>
          <w:sz w:val="26"/>
          <w:szCs w:val="26"/>
        </w:rPr>
        <w:t xml:space="preserve"> gọi là </w:t>
      </w:r>
      <w:r w:rsidRPr="009A5EFE">
        <w:rPr>
          <w:rFonts w:ascii="Times New Roman" w:hAnsi="Times New Roman" w:cs="Times New Roman"/>
          <w:sz w:val="26"/>
          <w:szCs w:val="26"/>
          <w:lang w:val="en-GB"/>
        </w:rPr>
        <w:t>mạng lưới vạn vật kết nối (IoT)</w:t>
      </w:r>
      <w:r w:rsidRPr="009A5EFE">
        <w:rPr>
          <w:rFonts w:ascii="Times New Roman" w:hAnsi="Times New Roman" w:cs="Times New Roman"/>
          <w:sz w:val="26"/>
          <w:szCs w:val="26"/>
        </w:rPr>
        <w:t xml:space="preserve"> </w:t>
      </w:r>
      <w:r w:rsidRPr="009A5EFE">
        <w:rPr>
          <w:rFonts w:ascii="Times New Roman" w:hAnsi="Times New Roman" w:cs="Times New Roman"/>
          <w:sz w:val="26"/>
          <w:szCs w:val="26"/>
          <w:lang w:val="en-GB"/>
        </w:rPr>
        <w:t>là một cơ sở hạ tầng được xây dựng trên nền tảng công nghệ thông tin</w:t>
      </w:r>
      <w:r w:rsidRPr="009A5EFE">
        <w:rPr>
          <w:rFonts w:ascii="Times New Roman" w:hAnsi="Times New Roman" w:cs="Times New Roman"/>
          <w:sz w:val="26"/>
          <w:szCs w:val="26"/>
        </w:rPr>
        <w:t>, khi mà mỗi đồ vật, con người được cung cấp một định danh riêng</w:t>
      </w:r>
      <w:r w:rsidRPr="009A5EFE">
        <w:rPr>
          <w:rFonts w:ascii="Times New Roman" w:hAnsi="Times New Roman" w:cs="Times New Roman"/>
          <w:sz w:val="26"/>
          <w:szCs w:val="26"/>
          <w:lang w:val="en-GB"/>
        </w:rPr>
        <w:t xml:space="preserve"> của</w:t>
      </w:r>
      <w:r w:rsidRPr="009A5EFE">
        <w:rPr>
          <w:rFonts w:ascii="Times New Roman" w:hAnsi="Times New Roman" w:cs="Times New Roman"/>
          <w:sz w:val="26"/>
          <w:szCs w:val="26"/>
        </w:rPr>
        <w:t xml:space="preserve"> mình </w:t>
      </w:r>
      <w:r w:rsidRPr="009A5EFE">
        <w:rPr>
          <w:rFonts w:ascii="Times New Roman" w:hAnsi="Times New Roman" w:cs="Times New Roman"/>
          <w:sz w:val="26"/>
          <w:szCs w:val="26"/>
          <w:lang w:val="en-GB"/>
        </w:rPr>
        <w:t xml:space="preserve">trong mạng lưới </w:t>
      </w:r>
      <w:r w:rsidRPr="009A5EFE">
        <w:rPr>
          <w:rFonts w:ascii="Times New Roman" w:hAnsi="Times New Roman" w:cs="Times New Roman"/>
          <w:sz w:val="26"/>
          <w:szCs w:val="26"/>
        </w:rPr>
        <w:t xml:space="preserve">và tất cả </w:t>
      </w:r>
      <w:r w:rsidRPr="009A5EFE">
        <w:rPr>
          <w:rFonts w:ascii="Times New Roman" w:hAnsi="Times New Roman" w:cs="Times New Roman"/>
          <w:sz w:val="26"/>
          <w:szCs w:val="26"/>
          <w:lang w:val="en-GB"/>
        </w:rPr>
        <w:t xml:space="preserve">đều </w:t>
      </w:r>
      <w:r w:rsidRPr="009A5EFE">
        <w:rPr>
          <w:rFonts w:ascii="Times New Roman" w:hAnsi="Times New Roman" w:cs="Times New Roman"/>
          <w:sz w:val="26"/>
          <w:szCs w:val="26"/>
        </w:rPr>
        <w:t xml:space="preserve">có khả năng truyền tải, trao đổi thông tin, dữ </w:t>
      </w:r>
      <w:r w:rsidRPr="009A5EFE">
        <w:rPr>
          <w:rFonts w:ascii="Times New Roman" w:hAnsi="Times New Roman" w:cs="Times New Roman"/>
          <w:sz w:val="26"/>
          <w:szCs w:val="26"/>
          <w:lang w:val="en-GB"/>
        </w:rPr>
        <w:t xml:space="preserve">liệu mà </w:t>
      </w:r>
      <w:r w:rsidRPr="009A5EFE">
        <w:rPr>
          <w:rFonts w:ascii="Times New Roman" w:hAnsi="Times New Roman" w:cs="Times New Roman"/>
          <w:sz w:val="26"/>
          <w:szCs w:val="26"/>
        </w:rPr>
        <w:t xml:space="preserve">không cần đến sự tương tác trực tiếp giữa người với người hay người với máy tính. IoT </w:t>
      </w:r>
      <w:r w:rsidRPr="009A5EFE">
        <w:rPr>
          <w:rFonts w:ascii="Times New Roman" w:hAnsi="Times New Roman" w:cs="Times New Roman"/>
          <w:sz w:val="26"/>
          <w:szCs w:val="26"/>
          <w:lang w:val="en-GB"/>
        </w:rPr>
        <w:t>được</w:t>
      </w:r>
      <w:r w:rsidRPr="009A5EFE">
        <w:rPr>
          <w:rFonts w:ascii="Times New Roman" w:hAnsi="Times New Roman" w:cs="Times New Roman"/>
          <w:sz w:val="26"/>
          <w:szCs w:val="26"/>
        </w:rPr>
        <w:t xml:space="preserve"> phát triển từ sự hội tụ của công nghệ </w:t>
      </w:r>
      <w:r w:rsidRPr="009A5EFE">
        <w:rPr>
          <w:rFonts w:ascii="Times New Roman" w:hAnsi="Times New Roman" w:cs="Times New Roman"/>
          <w:sz w:val="26"/>
          <w:szCs w:val="26"/>
        </w:rPr>
        <w:lastRenderedPageBreak/>
        <w:t xml:space="preserve">không dây, công nghệ vi cơ điện tử và Internet. </w:t>
      </w:r>
      <w:r w:rsidRPr="009A5EFE">
        <w:rPr>
          <w:rFonts w:ascii="Times New Roman" w:hAnsi="Times New Roman" w:cs="Times New Roman"/>
          <w:sz w:val="26"/>
          <w:szCs w:val="26"/>
          <w:lang w:val="en-GB"/>
        </w:rPr>
        <w:t>Sự kết hợp và trao đổi thông tin giúp các đồ vật phối hợp cùng nhau thực hiện một công việc cụ thể, ví dụ như cửa sổ tự động đóng lại khi các cảm biến bên ngoài phát hiện sự thay đổi đột ngột của độ ẩm trong không khí gây ra bởi cơn mưa.</w:t>
      </w:r>
    </w:p>
    <w:p w:rsidR="009D1FD1" w:rsidRPr="009A5EFE" w:rsidRDefault="00305EB4" w:rsidP="00752DF0">
      <w:pPr>
        <w:jc w:val="both"/>
        <w:rPr>
          <w:rFonts w:ascii="Times New Roman" w:hAnsi="Times New Roman" w:cs="Times New Roman"/>
          <w:b/>
          <w:sz w:val="26"/>
          <w:szCs w:val="26"/>
          <w:lang w:val="en-GB"/>
        </w:rPr>
      </w:pPr>
      <w:r w:rsidRPr="009A5EFE">
        <w:rPr>
          <w:rFonts w:ascii="Times New Roman" w:hAnsi="Times New Roman" w:cs="Times New Roman"/>
          <w:b/>
          <w:sz w:val="26"/>
          <w:szCs w:val="26"/>
          <w:lang w:val="en-GB"/>
        </w:rPr>
        <w:t>IV. Mô hình công nghệ của đề tài</w:t>
      </w:r>
      <w:r w:rsidR="008F1575" w:rsidRPr="009A5EFE">
        <w:rPr>
          <w:rFonts w:ascii="Times New Roman" w:hAnsi="Times New Roman" w:cs="Times New Roman"/>
          <w:b/>
          <w:sz w:val="26"/>
          <w:szCs w:val="26"/>
          <w:lang w:val="en-GB"/>
        </w:rPr>
        <w:t xml:space="preserve"> nghiên cứu</w:t>
      </w:r>
    </w:p>
    <w:p w:rsidR="00350173" w:rsidRPr="009A5EFE" w:rsidRDefault="00305EB4" w:rsidP="00752DF0">
      <w:pPr>
        <w:ind w:firstLine="284"/>
        <w:jc w:val="both"/>
        <w:rPr>
          <w:rFonts w:ascii="Times New Roman" w:hAnsi="Times New Roman" w:cs="Times New Roman"/>
          <w:b/>
          <w:sz w:val="26"/>
          <w:szCs w:val="26"/>
          <w:lang w:val="en-US"/>
        </w:rPr>
      </w:pPr>
      <w:r w:rsidRPr="009A5EFE">
        <w:rPr>
          <w:rFonts w:ascii="Times New Roman" w:hAnsi="Times New Roman" w:cs="Times New Roman"/>
          <w:sz w:val="26"/>
          <w:szCs w:val="26"/>
          <w:lang w:val="it-IT"/>
        </w:rPr>
        <w:t>Hiểu được mặt hạn chế của các thiết bị theo dõi tín hiệu điện tâm đồ tuyền thống và những yếu điểm còn tồn đọng của các thiết bị lưu động hiện tại, thêm vào đó là sự nắm bắt xu thế phát triển của khoa học công nghệ trên lĩnh vực Y tế truyề</w:t>
      </w:r>
      <w:r w:rsidR="005625C3" w:rsidRPr="009A5EFE">
        <w:rPr>
          <w:rFonts w:ascii="Times New Roman" w:hAnsi="Times New Roman" w:cs="Times New Roman"/>
          <w:sz w:val="26"/>
          <w:szCs w:val="26"/>
          <w:lang w:val="it-IT"/>
        </w:rPr>
        <w:t xml:space="preserve">n thông </w:t>
      </w:r>
      <w:r w:rsidRPr="009A5EFE">
        <w:rPr>
          <w:rFonts w:ascii="Times New Roman" w:hAnsi="Times New Roman" w:cs="Times New Roman"/>
          <w:sz w:val="26"/>
          <w:szCs w:val="26"/>
          <w:lang w:val="it-IT"/>
        </w:rPr>
        <w:t xml:space="preserve">(Telemedicine) và Internet của vạn vật (Internet of Things – IoT), nhóm dự án đã tiến hành nghiên cứu và phát triển sản phẩm theo dõi sức khỏe tim mạch nhỏ gọn hơn, phù hợp hơn cho giải pháp chăm sóc sức khỏe gia đình với giá thành thấp hơn. Đồng thời sản phẩm cũng đáp ứng được nhu cầu theo dõi thời gian thực nhờ vào khả năng gửi trực tiếp kết quả cho bác sĩ thông qua mạng Internet. Hình 3 bên dưới mô tả hệ </w:t>
      </w:r>
      <w:r w:rsidR="00350173" w:rsidRPr="009A5EFE">
        <w:rPr>
          <w:rFonts w:ascii="Times New Roman" w:hAnsi="Times New Roman" w:cs="Times New Roman"/>
          <w:noProof/>
          <w:sz w:val="26"/>
          <w:szCs w:val="26"/>
          <w:lang w:val="en-US"/>
        </w:rPr>
        <mc:AlternateContent>
          <mc:Choice Requires="wps">
            <w:drawing>
              <wp:anchor distT="0" distB="0" distL="114300" distR="114300" simplePos="0" relativeHeight="251655168" behindDoc="0" locked="0" layoutInCell="1" allowOverlap="1" wp14:anchorId="5A322940" wp14:editId="5165672C">
                <wp:simplePos x="0" y="0"/>
                <wp:positionH relativeFrom="column">
                  <wp:posOffset>20955</wp:posOffset>
                </wp:positionH>
                <wp:positionV relativeFrom="paragraph">
                  <wp:posOffset>3689350</wp:posOffset>
                </wp:positionV>
                <wp:extent cx="5730875" cy="416560"/>
                <wp:effectExtent l="0" t="0" r="3175" b="2540"/>
                <wp:wrapSquare wrapText="bothSides"/>
                <wp:docPr id="3" name="Text Box 3"/>
                <wp:cNvGraphicFramePr/>
                <a:graphic xmlns:a="http://schemas.openxmlformats.org/drawingml/2006/main">
                  <a:graphicData uri="http://schemas.microsoft.com/office/word/2010/wordprocessingShape">
                    <wps:wsp>
                      <wps:cNvSpPr txBox="1"/>
                      <wps:spPr>
                        <a:xfrm>
                          <a:off x="0" y="0"/>
                          <a:ext cx="5730875" cy="416560"/>
                        </a:xfrm>
                        <a:prstGeom prst="rect">
                          <a:avLst/>
                        </a:prstGeom>
                        <a:solidFill>
                          <a:prstClr val="white"/>
                        </a:solidFill>
                        <a:ln>
                          <a:noFill/>
                        </a:ln>
                        <a:effectLst/>
                      </wps:spPr>
                      <wps:txbx>
                        <w:txbxContent>
                          <w:p w:rsidR="00E61F65" w:rsidRPr="00350173" w:rsidRDefault="00E61F65" w:rsidP="00350173">
                            <w:pPr>
                              <w:pStyle w:val="Caption"/>
                              <w:jc w:val="center"/>
                              <w:rPr>
                                <w:rFonts w:cstheme="minorHAnsi"/>
                                <w:sz w:val="22"/>
                                <w:szCs w:val="22"/>
                                <w:lang w:val="it-IT"/>
                              </w:rPr>
                            </w:pPr>
                            <w:r w:rsidRPr="00350173">
                              <w:rPr>
                                <w:b/>
                                <w:sz w:val="22"/>
                                <w:szCs w:val="22"/>
                              </w:rPr>
                              <w:t>Hình 3</w:t>
                            </w:r>
                            <w:r w:rsidRPr="00350173">
                              <w:rPr>
                                <w:sz w:val="22"/>
                                <w:szCs w:val="22"/>
                                <w:lang w:val="en-GB"/>
                              </w:rPr>
                              <w:t>: hệ thống cơ sở hạ tầng của thiết bị đo tín hiệ</w:t>
                            </w:r>
                            <w:r>
                              <w:rPr>
                                <w:sz w:val="22"/>
                                <w:szCs w:val="22"/>
                                <w:lang w:val="en-GB"/>
                              </w:rPr>
                              <w:t>u điệ</w:t>
                            </w:r>
                            <w:r w:rsidRPr="00350173">
                              <w:rPr>
                                <w:sz w:val="22"/>
                                <w:szCs w:val="22"/>
                                <w:lang w:val="en-GB"/>
                              </w:rPr>
                              <w:t>n tâm đồ ECG lưu động được trình bày trong đề tài này</w:t>
                            </w:r>
                          </w:p>
                          <w:p w:rsidR="00E61F65" w:rsidRPr="00242A50" w:rsidRDefault="00E61F65" w:rsidP="00350173">
                            <w:pPr>
                              <w:pStyle w:val="Caption"/>
                              <w:rPr>
                                <w:rFonts w:cstheme="minorHAnsi"/>
                                <w:sz w:val="26"/>
                                <w:szCs w:val="26"/>
                                <w:lang w:val="it-IT"/>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322940" id="_x0000_t202" coordsize="21600,21600" o:spt="202" path="m,l,21600r21600,l21600,xe">
                <v:stroke joinstyle="miter"/>
                <v:path gradientshapeok="t" o:connecttype="rect"/>
              </v:shapetype>
              <v:shape id="Text Box 3" o:spid="_x0000_s1026" type="#_x0000_t202" style="position:absolute;left:0;text-align:left;margin-left:1.65pt;margin-top:290.5pt;width:451.25pt;height:32.8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" stroked="f">
                <v:textbox inset="0,0,0,0">
                  <w:txbxContent>
                    <w:p w:rsidR="00E61F65" w:rsidRPr="00350173" w:rsidRDefault="00E61F65" w:rsidP="00350173">
                      <w:pPr>
                        <w:pStyle w:val="Caption"/>
                        <w:jc w:val="center"/>
                        <w:rPr>
                          <w:rFonts w:cstheme="minorHAnsi"/>
                          <w:sz w:val="22"/>
                          <w:szCs w:val="22"/>
                          <w:lang w:val="it-IT"/>
                        </w:rPr>
                      </w:pPr>
                      <w:r w:rsidRPr="00350173">
                        <w:rPr>
                          <w:b/>
                          <w:sz w:val="22"/>
                          <w:szCs w:val="22"/>
                        </w:rPr>
                        <w:t>Hình 3</w:t>
                      </w:r>
                      <w:r w:rsidRPr="00350173">
                        <w:rPr>
                          <w:sz w:val="22"/>
                          <w:szCs w:val="22"/>
                          <w:lang w:val="en-GB"/>
                        </w:rPr>
                        <w:t>: hệ thống cơ sở hạ tầng của thiết bị đo tín hiệ</w:t>
                      </w:r>
                      <w:r>
                        <w:rPr>
                          <w:sz w:val="22"/>
                          <w:szCs w:val="22"/>
                          <w:lang w:val="en-GB"/>
                        </w:rPr>
                        <w:t>u điệ</w:t>
                      </w:r>
                      <w:r w:rsidRPr="00350173">
                        <w:rPr>
                          <w:sz w:val="22"/>
                          <w:szCs w:val="22"/>
                          <w:lang w:val="en-GB"/>
                        </w:rPr>
                        <w:t>n tâm đồ ECG lưu động được trình bày trong đề tài này</w:t>
                      </w:r>
                    </w:p>
                    <w:p w:rsidR="00E61F65" w:rsidRPr="00242A50" w:rsidRDefault="00E61F65" w:rsidP="00350173">
                      <w:pPr>
                        <w:pStyle w:val="Caption"/>
                        <w:rPr>
                          <w:rFonts w:cstheme="minorHAnsi"/>
                          <w:sz w:val="26"/>
                          <w:szCs w:val="26"/>
                          <w:lang w:val="it-IT"/>
                        </w:rPr>
                      </w:pPr>
                    </w:p>
                  </w:txbxContent>
                </v:textbox>
                <w10:wrap type="square"/>
              </v:shape>
            </w:pict>
          </mc:Fallback>
        </mc:AlternateContent>
      </w:r>
      <w:r w:rsidR="00350173" w:rsidRPr="009A5EFE">
        <w:rPr>
          <w:rFonts w:ascii="Times New Roman" w:hAnsi="Times New Roman" w:cs="Times New Roman"/>
          <w:noProof/>
          <w:sz w:val="26"/>
          <w:szCs w:val="26"/>
          <w:lang w:val="en-US"/>
        </w:rPr>
        <mc:AlternateContent>
          <mc:Choice Requires="wpg">
            <w:drawing>
              <wp:anchor distT="0" distB="0" distL="114300" distR="114300" simplePos="0" relativeHeight="251653120" behindDoc="0" locked="0" layoutInCell="1" allowOverlap="1" wp14:anchorId="3D1A8F62" wp14:editId="3EFB8728">
                <wp:simplePos x="0" y="0"/>
                <wp:positionH relativeFrom="column">
                  <wp:posOffset>20955</wp:posOffset>
                </wp:positionH>
                <wp:positionV relativeFrom="paragraph">
                  <wp:posOffset>494030</wp:posOffset>
                </wp:positionV>
                <wp:extent cx="5730875" cy="3223260"/>
                <wp:effectExtent l="19050" t="19050" r="22225" b="0"/>
                <wp:wrapSquare wrapText="bothSides"/>
                <wp:docPr id="45" name="Group 45"/>
                <wp:cNvGraphicFramePr/>
                <a:graphic xmlns:a="http://schemas.openxmlformats.org/drawingml/2006/main">
                  <a:graphicData uri="http://schemas.microsoft.com/office/word/2010/wordprocessingGroup">
                    <wpg:wgp>
                      <wpg:cNvGrpSpPr/>
                      <wpg:grpSpPr>
                        <a:xfrm>
                          <a:off x="0" y="0"/>
                          <a:ext cx="5730875" cy="3223260"/>
                          <a:chOff x="0" y="0"/>
                          <a:chExt cx="5730875" cy="3223349"/>
                        </a:xfrm>
                      </wpg:grpSpPr>
                      <pic:pic xmlns:pic="http://schemas.openxmlformats.org/drawingml/2006/picture">
                        <pic:nvPicPr>
                          <pic:cNvPr id="6" name="Picture 6"/>
                          <pic:cNvPicPr>
                            <a:picLocks noChangeAspect="1"/>
                          </pic:cNvPicPr>
                        </pic:nvPicPr>
                        <pic:blipFill rotWithShape="1">
                          <a:blip r:embed="rId10" cstate="print">
                            <a:extLst>
                              <a:ext uri="{28A0092B-C50C-407E-A947-70E740481C1C}">
                                <a14:useLocalDpi xmlns:a14="http://schemas.microsoft.com/office/drawing/2010/main" val="0"/>
                              </a:ext>
                            </a:extLst>
                          </a:blip>
                          <a:srcRect t="29841" b="1677"/>
                          <a:stretch/>
                        </pic:blipFill>
                        <pic:spPr bwMode="auto">
                          <a:xfrm>
                            <a:off x="0" y="0"/>
                            <a:ext cx="5730875" cy="3138805"/>
                          </a:xfrm>
                          <a:prstGeom prst="rect">
                            <a:avLst/>
                          </a:prstGeom>
                          <a:ln w="6350">
                            <a:solidFill>
                              <a:schemeClr val="tx1"/>
                            </a:solidFill>
                          </a:ln>
                          <a:extLst>
                            <a:ext uri="{53640926-AAD7-44D8-BBD7-CCE9431645EC}">
                              <a14:shadowObscured xmlns:a14="http://schemas.microsoft.com/office/drawing/2010/main"/>
                            </a:ext>
                          </a:extLst>
                        </pic:spPr>
                      </pic:pic>
                      <wps:wsp>
                        <wps:cNvPr id="44" name="Text Box 44"/>
                        <wps:cNvSpPr txBox="1"/>
                        <wps:spPr>
                          <a:xfrm>
                            <a:off x="0" y="3168059"/>
                            <a:ext cx="5730875" cy="552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C22D09" w:rsidRDefault="00E61F65" w:rsidP="00350173">
                              <w:pPr>
                                <w:rPr>
                                  <w:rFonts w:asciiTheme="majorHAnsi" w:hAnsiTheme="majorHAnsi" w:cstheme="majorHAnsi"/>
                                  <w:sz w:val="26"/>
                                  <w:szCs w:val="2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1A8F62" id="Group 45" o:spid="_x0000_s1027" style="position:absolute;left:0;text-align:left;margin-left:1.65pt;margin-top:38.9pt;width:451.25pt;height:253.8pt;z-index:251653120;mso-height-relative:margin" coordsize="57308,32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&#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style="position:absolute;width:57308;height:31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6CsfFAAAA2gAAAA8AAABkcnMvZG93bnJldi54bWxEj09rwkAUxO+C32F5Qi9iNrYiIWYVLVha&#10;7KH1z/01+5oEs2/D7lbTb98VhB6HmfkNU6x604oLOd9YVjBNUhDEpdUNVwqOh+0kA+EDssbWMin4&#10;JQ+r5XBQYK7tlT/psg+ViBD2OSqoQ+hyKX1Zk0Gf2I44et/WGQxRukpqh9cIN618TNO5NNhwXKix&#10;o+eayvP+xyh4eRuXM2xOh4/t7klnU1d9bd7XSj2M+vUCRKA+/Ifv7VetYA63K/EG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K+grHxQAAANoAAAAPAAAAAAAAAAAAAAAA&#10;AJ8CAABkcnMvZG93bnJldi54bWxQSwUGAAAAAAQABAD3AAAAkQMAAAAA&#10;" stroked="t" strokecolor="black [3213]" strokeweight=".5pt">
                  <v:imagedata r:id="rId11" o:title="" croptop="19557f" cropbottom="1099f"/>
                  <v:path arrowok="t"/>
                </v:shape>
                <v:shape id="Text Box 44" o:spid="_x0000_s1029" type="#_x0000_t202" style="position:absolute;top:31680;width:57308;height: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uxsYA&#10;AADbAAAADwAAAGRycy9kb3ducmV2LnhtbESPT2vCQBTE70K/w/IKXopu6t8SXUWkteJNoy29PbLP&#10;JDT7NmS3Sfz23ULB4zAzv2GW686UoqHaFZYVPA8jEMSp1QVnCs7J2+AFhPPIGkvLpOBGDtarh94S&#10;Y21bPlJz8pkIEHYxKsi9r2IpXZqTQTe0FXHwrrY26IOsM6lrbAPclHIURTNpsOCwkGNF25zS79OP&#10;UfD1lH0eXLe7tOPpuHp9b5L5h06U6j92mwUIT52/h//be61gMo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mtuxsYAAADbAAAADwAAAAAAAAAAAAAAAACYAgAAZHJz&#10;L2Rvd25yZXYueG1sUEsFBgAAAAAEAAQA9QAAAIsDAAAAAA==&#10;" fillcolor="white [3201]" stroked="f" strokeweight=".5pt">
                  <v:textbox>
                    <w:txbxContent>
                      <w:p w:rsidR="00E61F65" w:rsidRPr="00C22D09" w:rsidRDefault="00E61F65" w:rsidP="00350173">
                        <w:pPr>
                          <w:rPr>
                            <w:rFonts w:asciiTheme="majorHAnsi" w:hAnsiTheme="majorHAnsi" w:cstheme="majorHAnsi"/>
                            <w:sz w:val="26"/>
                            <w:szCs w:val="26"/>
                            <w:lang w:val="en-US"/>
                          </w:rPr>
                        </w:pPr>
                      </w:p>
                    </w:txbxContent>
                  </v:textbox>
                </v:shape>
                <w10:wrap type="square"/>
              </v:group>
            </w:pict>
          </mc:Fallback>
        </mc:AlternateContent>
      </w:r>
      <w:r w:rsidRPr="009A5EFE">
        <w:rPr>
          <w:rFonts w:ascii="Times New Roman" w:hAnsi="Times New Roman" w:cs="Times New Roman"/>
          <w:sz w:val="26"/>
          <w:szCs w:val="26"/>
          <w:lang w:val="it-IT"/>
        </w:rPr>
        <w:t>thống cơ sở hạ tầng của đề</w:t>
      </w:r>
      <w:r w:rsidR="00350173" w:rsidRPr="009A5EFE">
        <w:rPr>
          <w:rFonts w:ascii="Times New Roman" w:hAnsi="Times New Roman" w:cs="Times New Roman"/>
          <w:sz w:val="26"/>
          <w:szCs w:val="26"/>
          <w:lang w:val="it-IT"/>
        </w:rPr>
        <w:t xml:space="preserve"> tài</w:t>
      </w:r>
    </w:p>
    <w:p w:rsidR="00350173" w:rsidRPr="009A5EFE" w:rsidRDefault="00F8681A" w:rsidP="00752DF0">
      <w:pPr>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 xml:space="preserve">Đề tài này trình bày một hệ thống cho phép đo, truyền dữ liệu và phân tích, đánh giá tín hiệu ECG trong thời gian dài thông qua mạng Internet. Hệ thống bao gồm một thiết bị đeo nhỏ gọn cho phép bệnh nhân mang bên mình liên tục trong trong nhiều giờ mà không gây ra quá nhiều phiền toái cho cuộc sống hằng ngày. Thiết bị này có thể thu nhận tín hiệu ECG trong thời gian thực trên 4 chuyển đạo tim, bao gồm 3 chuyển đạo chi (chuyển đạo I, II, III) và 1 chuyển đạo ngực (V1) so với tất cả 15 chuyển đạo của máy đa ký giấc ngủ Alice 5. Hơn thế nữa, tín hiệu thu được sẽ được truyền đến smart phone thông qua giao tiếp không dây Bluetooth 4.0, chính vì thế sản phẩm cuối cùng sẽ rất cơ động và bệnh nhân có thể tự đánh giá tình trạng sức khỏe của mình ngay tại nhà. Cuối cùng, tín hiệu thô sẽ được </w:t>
      </w:r>
      <w:r w:rsidRPr="009A5EFE">
        <w:rPr>
          <w:rFonts w:ascii="Times New Roman" w:hAnsi="Times New Roman" w:cs="Times New Roman"/>
          <w:bCs/>
          <w:sz w:val="26"/>
          <w:szCs w:val="26"/>
          <w:lang w:val="it-IT"/>
        </w:rPr>
        <w:lastRenderedPageBreak/>
        <w:t>điện thoại gửi lên hệ thống máy chủ server cho việc phân tích, xử lý và kết quả sẽ được gửi cho bác sĩ đánh giá. Thông qua đó chuẩn đoán của bác sĩ sẽ được gửi ngược trở về smartphone của bệnh nhân kèm thêm những cảnh báo và lời khuyên về sức khỏe. Hệ thống sẽ mang lại giải pháp chăm sóc sức khỏe tim mạch tự động và liên tục cho những bệnh nhân có nguy cơ mắc bệnh về tim mạch cao, đặc biệt là người cao tuổi, người có tiền sử bệnh tim hoặc huyết áp cao tại Việt Nam. Ngoài ra hệ thống còn có</w:t>
      </w:r>
      <w:r w:rsidR="000A7193" w:rsidRPr="009A5EFE">
        <w:rPr>
          <w:rFonts w:ascii="Times New Roman" w:hAnsi="Times New Roman" w:cs="Times New Roman"/>
          <w:bCs/>
          <w:sz w:val="26"/>
          <w:szCs w:val="26"/>
          <w:lang w:val="it-IT"/>
        </w:rPr>
        <w:t xml:space="preserve"> phần mềm tích hợp nhằm</w:t>
      </w:r>
      <w:r w:rsidRPr="009A5EFE">
        <w:rPr>
          <w:rFonts w:ascii="Times New Roman" w:hAnsi="Times New Roman" w:cs="Times New Roman"/>
          <w:bCs/>
          <w:sz w:val="26"/>
          <w:szCs w:val="26"/>
          <w:lang w:val="it-IT"/>
        </w:rPr>
        <w:t xml:space="preserve"> hỗ trợ bác sĩ </w:t>
      </w:r>
      <w:r w:rsidR="000A7193" w:rsidRPr="009A5EFE">
        <w:rPr>
          <w:rFonts w:ascii="Times New Roman" w:hAnsi="Times New Roman" w:cs="Times New Roman"/>
          <w:bCs/>
          <w:sz w:val="26"/>
          <w:szCs w:val="26"/>
          <w:lang w:val="it-IT"/>
        </w:rPr>
        <w:t>đưa ra chuẩn đoán nhanh hơn, chính xác hơn và</w:t>
      </w:r>
      <w:r w:rsidRPr="009A5EFE">
        <w:rPr>
          <w:rFonts w:ascii="Times New Roman" w:hAnsi="Times New Roman" w:cs="Times New Roman"/>
          <w:bCs/>
          <w:sz w:val="26"/>
          <w:szCs w:val="26"/>
          <w:lang w:val="it-IT"/>
        </w:rPr>
        <w:t xml:space="preserve"> </w:t>
      </w:r>
      <w:r w:rsidR="000A7193" w:rsidRPr="009A5EFE">
        <w:rPr>
          <w:rFonts w:ascii="Times New Roman" w:hAnsi="Times New Roman" w:cs="Times New Roman"/>
          <w:bCs/>
          <w:sz w:val="26"/>
          <w:szCs w:val="26"/>
          <w:lang w:val="it-IT"/>
        </w:rPr>
        <w:t>cho nhiều bệnh nhân cùng lúc</w:t>
      </w:r>
      <w:r w:rsidRPr="009A5EFE">
        <w:rPr>
          <w:rFonts w:ascii="Times New Roman" w:hAnsi="Times New Roman" w:cs="Times New Roman"/>
          <w:bCs/>
          <w:sz w:val="26"/>
          <w:szCs w:val="26"/>
          <w:lang w:val="it-IT"/>
        </w:rPr>
        <w:t xml:space="preserve">, qua đó giúp tiết kiệm chi phí </w:t>
      </w:r>
      <w:r w:rsidR="000A7193" w:rsidRPr="009A5EFE">
        <w:rPr>
          <w:rFonts w:ascii="Times New Roman" w:hAnsi="Times New Roman" w:cs="Times New Roman"/>
          <w:bCs/>
          <w:sz w:val="26"/>
          <w:szCs w:val="26"/>
          <w:lang w:val="it-IT"/>
        </w:rPr>
        <w:t>điều trị cho người bệnh</w:t>
      </w:r>
      <w:r w:rsidRPr="009A5EFE">
        <w:rPr>
          <w:rFonts w:ascii="Times New Roman" w:hAnsi="Times New Roman" w:cs="Times New Roman"/>
          <w:bCs/>
          <w:sz w:val="26"/>
          <w:szCs w:val="26"/>
          <w:lang w:val="it-IT"/>
        </w:rPr>
        <w:t xml:space="preserve"> và </w:t>
      </w:r>
      <w:r w:rsidR="000A7193" w:rsidRPr="009A5EFE">
        <w:rPr>
          <w:rFonts w:ascii="Times New Roman" w:hAnsi="Times New Roman" w:cs="Times New Roman"/>
          <w:bCs/>
          <w:sz w:val="26"/>
          <w:szCs w:val="26"/>
          <w:lang w:val="it-IT"/>
        </w:rPr>
        <w:t>làm giảm thiểu tình trạng quá tải tại các bệnh viện</w:t>
      </w:r>
      <w:r w:rsidRPr="009A5EFE">
        <w:rPr>
          <w:rFonts w:ascii="Times New Roman" w:hAnsi="Times New Roman" w:cs="Times New Roman"/>
          <w:bCs/>
          <w:sz w:val="26"/>
          <w:szCs w:val="26"/>
          <w:lang w:val="it-IT"/>
        </w:rPr>
        <w:t>. Hy vọng rằng dự án sẽ góp phần nâng cao nhận thức của người Việt về vấn đề tự chăm sóc sức khỏe cho bản thân, mang lại cảm giác an tâm về</w:t>
      </w:r>
      <w:r w:rsidR="005C1DB1" w:rsidRPr="009A5EFE">
        <w:rPr>
          <w:rFonts w:ascii="Times New Roman" w:hAnsi="Times New Roman" w:cs="Times New Roman"/>
          <w:bCs/>
          <w:sz w:val="26"/>
          <w:szCs w:val="26"/>
          <w:lang w:val="it-IT"/>
        </w:rPr>
        <w:t xml:space="preserve"> sức khỏe</w:t>
      </w:r>
      <w:r w:rsidRPr="009A5EFE">
        <w:rPr>
          <w:rFonts w:ascii="Times New Roman" w:hAnsi="Times New Roman" w:cs="Times New Roman"/>
          <w:bCs/>
          <w:sz w:val="26"/>
          <w:szCs w:val="26"/>
          <w:lang w:val="it-IT"/>
        </w:rPr>
        <w:t xml:space="preserve"> tim mạch cho người </w:t>
      </w:r>
      <w:r w:rsidR="005C1DB1" w:rsidRPr="009A5EFE">
        <w:rPr>
          <w:rFonts w:ascii="Times New Roman" w:hAnsi="Times New Roman" w:cs="Times New Roman"/>
          <w:bCs/>
          <w:sz w:val="26"/>
          <w:szCs w:val="26"/>
          <w:lang w:val="it-IT"/>
        </w:rPr>
        <w:t>cao tuổi và người có nguy cơ mắc bệnh tim mạch cao tại Việt Nam</w:t>
      </w:r>
      <w:r w:rsidRPr="009A5EFE">
        <w:rPr>
          <w:rFonts w:ascii="Times New Roman" w:hAnsi="Times New Roman" w:cs="Times New Roman"/>
          <w:bCs/>
          <w:sz w:val="26"/>
          <w:szCs w:val="26"/>
          <w:lang w:val="it-IT"/>
        </w:rPr>
        <w:t>.</w:t>
      </w:r>
    </w:p>
    <w:p w:rsidR="00E00F6C" w:rsidRPr="009A5EFE" w:rsidRDefault="00E00F6C" w:rsidP="00E00F6C">
      <w:pPr>
        <w:jc w:val="center"/>
        <w:rPr>
          <w:rFonts w:ascii="Times New Roman" w:hAnsi="Times New Roman" w:cs="Times New Roman"/>
          <w:bCs/>
          <w:i/>
          <w:sz w:val="26"/>
          <w:szCs w:val="26"/>
          <w:lang w:val="it-IT"/>
        </w:rPr>
      </w:pPr>
      <w:r w:rsidRPr="009A5EFE">
        <w:rPr>
          <w:rFonts w:ascii="Times New Roman" w:hAnsi="Times New Roman" w:cs="Times New Roman"/>
          <w:bCs/>
          <w:i/>
          <w:sz w:val="26"/>
          <w:szCs w:val="26"/>
          <w:lang w:val="it-IT"/>
        </w:rPr>
        <w:t>Tóm tắt nội dung phần 2:</w:t>
      </w:r>
    </w:p>
    <w:p w:rsidR="00E00F6C" w:rsidRPr="009A5EFE" w:rsidRDefault="00E00F6C" w:rsidP="00E00F6C">
      <w:pPr>
        <w:spacing w:after="0" w:line="240" w:lineRule="auto"/>
        <w:jc w:val="both"/>
        <w:rPr>
          <w:rFonts w:ascii="Times New Roman" w:eastAsia="Times New Roman" w:hAnsi="Times New Roman" w:cs="Times New Roman"/>
          <w:bCs/>
          <w:color w:val="000000"/>
          <w:sz w:val="26"/>
          <w:szCs w:val="26"/>
          <w:lang w:val="it-IT"/>
        </w:rPr>
      </w:pPr>
      <w:r w:rsidRPr="009A5EFE">
        <w:rPr>
          <w:rFonts w:ascii="Times New Roman" w:eastAsia="Times New Roman" w:hAnsi="Times New Roman" w:cs="Times New Roman"/>
          <w:bCs/>
          <w:color w:val="000000"/>
          <w:sz w:val="26"/>
          <w:szCs w:val="26"/>
          <w:lang w:val="it-IT"/>
        </w:rPr>
        <w:t xml:space="preserve">Như đã được đề cập </w:t>
      </w:r>
      <w:r w:rsidR="00995F92" w:rsidRPr="009A5EFE">
        <w:rPr>
          <w:rFonts w:ascii="Times New Roman" w:eastAsia="Times New Roman" w:hAnsi="Times New Roman" w:cs="Times New Roman"/>
          <w:bCs/>
          <w:color w:val="000000"/>
          <w:sz w:val="26"/>
          <w:szCs w:val="26"/>
          <w:lang w:val="it-IT"/>
        </w:rPr>
        <w:t>như trên</w:t>
      </w:r>
      <w:r w:rsidRPr="009A5EFE">
        <w:rPr>
          <w:rFonts w:ascii="Times New Roman" w:eastAsia="Times New Roman" w:hAnsi="Times New Roman" w:cs="Times New Roman"/>
          <w:bCs/>
          <w:color w:val="000000"/>
          <w:sz w:val="26"/>
          <w:szCs w:val="26"/>
          <w:lang w:val="it-IT"/>
        </w:rPr>
        <w:t>, đề tài này trình bày một hệ thống đo, truyền nhận dữ liệu và hỗ trợ bác sĩ chuẩn đoán, đánh giá tình trạng sức khỏe tim mạch từ xa. Mục tiêu của đề tài là giải quyết các mặt hạn chế của các thiết bị truyền thống đang có mặt trên thị trường Việt Nam.</w:t>
      </w:r>
    </w:p>
    <w:p w:rsidR="00330C20" w:rsidRPr="009A5EFE" w:rsidRDefault="00330C20" w:rsidP="00E00F6C">
      <w:pPr>
        <w:spacing w:after="0" w:line="240" w:lineRule="auto"/>
        <w:jc w:val="both"/>
        <w:rPr>
          <w:rFonts w:ascii="Times New Roman" w:eastAsia="Times New Roman" w:hAnsi="Times New Roman" w:cs="Times New Roman"/>
          <w:bCs/>
          <w:color w:val="000000"/>
          <w:sz w:val="26"/>
          <w:szCs w:val="26"/>
          <w:lang w:val="it-IT"/>
        </w:rPr>
      </w:pPr>
    </w:p>
    <w:p w:rsidR="00E00F6C" w:rsidRPr="009A5EFE" w:rsidRDefault="00E00F6C" w:rsidP="00E00F6C">
      <w:pPr>
        <w:pStyle w:val="ListParagraph"/>
        <w:numPr>
          <w:ilvl w:val="0"/>
          <w:numId w:val="12"/>
        </w:numPr>
        <w:spacing w:after="0" w:line="240" w:lineRule="auto"/>
        <w:ind w:left="284" w:hanging="284"/>
        <w:jc w:val="both"/>
        <w:rPr>
          <w:rFonts w:ascii="Times New Roman" w:eastAsia="Times New Roman" w:hAnsi="Times New Roman" w:cs="Times New Roman"/>
          <w:sz w:val="26"/>
          <w:szCs w:val="26"/>
          <w:lang w:val="en-US"/>
        </w:rPr>
      </w:pPr>
      <w:r w:rsidRPr="009A5EFE">
        <w:rPr>
          <w:rFonts w:ascii="Times New Roman" w:eastAsia="Times New Roman" w:hAnsi="Times New Roman" w:cs="Times New Roman"/>
          <w:b/>
          <w:sz w:val="26"/>
          <w:szCs w:val="26"/>
          <w:lang w:val="en-US"/>
        </w:rPr>
        <w:t>Điểm mạnh:</w:t>
      </w:r>
      <w:r w:rsidRPr="009A5EFE">
        <w:rPr>
          <w:rFonts w:ascii="Times New Roman" w:eastAsia="Times New Roman" w:hAnsi="Times New Roman" w:cs="Times New Roman"/>
          <w:sz w:val="26"/>
          <w:szCs w:val="26"/>
          <w:lang w:val="en-US"/>
        </w:rPr>
        <w:t xml:space="preserve"> </w:t>
      </w:r>
      <w:r w:rsidRPr="009A5EFE">
        <w:rPr>
          <w:rFonts w:ascii="Times New Roman" w:eastAsia="Times New Roman" w:hAnsi="Times New Roman" w:cs="Times New Roman"/>
          <w:i/>
          <w:sz w:val="26"/>
          <w:szCs w:val="26"/>
          <w:lang w:val="en-US"/>
        </w:rPr>
        <w:t>phần cứng nhỏ gọn, tính linh động cao với chi phí sản xuất thấp, phần mềm gồm mobile app cho phép bệnh nhân tự theo dõi sức khỏe tại nhà và website truyền dữ liệu cho bác sĩ đánh giá là các điểm nhấn của dự án</w:t>
      </w:r>
      <w:r w:rsidRPr="009A5EFE">
        <w:rPr>
          <w:rFonts w:ascii="Times New Roman" w:eastAsia="Times New Roman" w:hAnsi="Times New Roman" w:cs="Times New Roman"/>
          <w:sz w:val="26"/>
          <w:szCs w:val="26"/>
          <w:lang w:val="en-US"/>
        </w:rPr>
        <w:t>.</w:t>
      </w:r>
    </w:p>
    <w:p w:rsidR="00E00F6C" w:rsidRPr="009A5EFE" w:rsidRDefault="00E00F6C" w:rsidP="00E00F6C">
      <w:pPr>
        <w:numPr>
          <w:ilvl w:val="0"/>
          <w:numId w:val="12"/>
        </w:numPr>
        <w:spacing w:before="120" w:after="120" w:line="240" w:lineRule="auto"/>
        <w:ind w:left="284" w:hanging="284"/>
        <w:jc w:val="both"/>
        <w:rPr>
          <w:rFonts w:ascii="Times New Roman" w:eastAsia="Times New Roman" w:hAnsi="Times New Roman" w:cs="Times New Roman"/>
          <w:sz w:val="26"/>
          <w:szCs w:val="26"/>
          <w:lang w:val="en-US"/>
        </w:rPr>
      </w:pPr>
      <w:r w:rsidRPr="009A5EFE">
        <w:rPr>
          <w:rFonts w:ascii="Times New Roman" w:eastAsia="Times New Roman" w:hAnsi="Times New Roman" w:cs="Times New Roman"/>
          <w:b/>
          <w:sz w:val="26"/>
          <w:szCs w:val="26"/>
          <w:lang w:val="en-US"/>
        </w:rPr>
        <w:t>Điểm yếu</w:t>
      </w:r>
      <w:r w:rsidRPr="009A5EFE">
        <w:rPr>
          <w:rFonts w:ascii="Times New Roman" w:eastAsia="Times New Roman" w:hAnsi="Times New Roman" w:cs="Times New Roman"/>
          <w:sz w:val="26"/>
          <w:szCs w:val="26"/>
          <w:lang w:val="en-US"/>
        </w:rPr>
        <w:t xml:space="preserve">: </w:t>
      </w:r>
      <w:r w:rsidR="00BC17C2" w:rsidRPr="009A5EFE">
        <w:rPr>
          <w:rFonts w:ascii="Times New Roman" w:eastAsia="Times New Roman" w:hAnsi="Times New Roman" w:cs="Times New Roman"/>
          <w:i/>
          <w:sz w:val="26"/>
          <w:szCs w:val="26"/>
          <w:lang w:val="en-US"/>
        </w:rPr>
        <w:t>vì còn</w:t>
      </w:r>
      <w:r w:rsidR="00BC17C2" w:rsidRPr="009A5EFE">
        <w:rPr>
          <w:rFonts w:ascii="Times New Roman" w:eastAsia="Times New Roman" w:hAnsi="Times New Roman" w:cs="Times New Roman"/>
          <w:sz w:val="26"/>
          <w:szCs w:val="26"/>
          <w:lang w:val="en-US"/>
        </w:rPr>
        <w:t xml:space="preserve"> </w:t>
      </w:r>
      <w:r w:rsidRPr="009A5EFE">
        <w:rPr>
          <w:rFonts w:ascii="Times New Roman" w:eastAsia="Times New Roman" w:hAnsi="Times New Roman" w:cs="Times New Roman"/>
          <w:i/>
          <w:sz w:val="26"/>
          <w:szCs w:val="26"/>
          <w:lang w:val="en-US"/>
        </w:rPr>
        <w:t xml:space="preserve">trong giai đoạn đầu phát triển, tính ổn định của phần cứng </w:t>
      </w:r>
      <w:r w:rsidR="00BC17C2" w:rsidRPr="009A5EFE">
        <w:rPr>
          <w:rFonts w:ascii="Times New Roman" w:eastAsia="Times New Roman" w:hAnsi="Times New Roman" w:cs="Times New Roman"/>
          <w:i/>
          <w:sz w:val="26"/>
          <w:szCs w:val="26"/>
          <w:lang w:val="en-US"/>
        </w:rPr>
        <w:t xml:space="preserve">và độ </w:t>
      </w:r>
      <w:r w:rsidRPr="009A5EFE">
        <w:rPr>
          <w:rFonts w:ascii="Times New Roman" w:eastAsia="Times New Roman" w:hAnsi="Times New Roman" w:cs="Times New Roman"/>
          <w:i/>
          <w:sz w:val="26"/>
          <w:szCs w:val="26"/>
          <w:lang w:val="en-US"/>
        </w:rPr>
        <w:t>chính xác của phần mềm</w:t>
      </w:r>
      <w:r w:rsidR="00BC17C2" w:rsidRPr="009A5EFE">
        <w:rPr>
          <w:rFonts w:ascii="Times New Roman" w:eastAsia="Times New Roman" w:hAnsi="Times New Roman" w:cs="Times New Roman"/>
          <w:i/>
          <w:sz w:val="26"/>
          <w:szCs w:val="26"/>
          <w:lang w:val="en-US"/>
        </w:rPr>
        <w:t xml:space="preserve"> cần được cải thiện</w:t>
      </w:r>
      <w:r w:rsidRPr="009A5EFE">
        <w:rPr>
          <w:rFonts w:ascii="Times New Roman" w:eastAsia="Times New Roman" w:hAnsi="Times New Roman" w:cs="Times New Roman"/>
          <w:sz w:val="26"/>
          <w:szCs w:val="26"/>
          <w:lang w:val="en-US"/>
        </w:rPr>
        <w:t>.</w:t>
      </w:r>
    </w:p>
    <w:p w:rsidR="00E00F6C" w:rsidRPr="009A5EFE" w:rsidRDefault="00E00F6C" w:rsidP="00E00F6C">
      <w:pPr>
        <w:numPr>
          <w:ilvl w:val="0"/>
          <w:numId w:val="12"/>
        </w:numPr>
        <w:spacing w:before="120" w:after="120" w:line="240" w:lineRule="auto"/>
        <w:ind w:left="284" w:hanging="284"/>
        <w:jc w:val="both"/>
        <w:rPr>
          <w:rFonts w:ascii="Times New Roman" w:eastAsia="Times New Roman" w:hAnsi="Times New Roman" w:cs="Times New Roman"/>
          <w:sz w:val="26"/>
          <w:szCs w:val="26"/>
          <w:lang w:val="en-US"/>
        </w:rPr>
      </w:pPr>
      <w:r w:rsidRPr="009A5EFE">
        <w:rPr>
          <w:rFonts w:ascii="Times New Roman" w:eastAsia="Times New Roman" w:hAnsi="Times New Roman" w:cs="Times New Roman"/>
          <w:b/>
          <w:sz w:val="26"/>
          <w:szCs w:val="26"/>
          <w:lang w:val="en-US"/>
        </w:rPr>
        <w:t>Nét riêng khác biệt</w:t>
      </w:r>
      <w:r w:rsidRPr="009A5EFE">
        <w:rPr>
          <w:rFonts w:ascii="Times New Roman" w:eastAsia="Times New Roman" w:hAnsi="Times New Roman" w:cs="Times New Roman"/>
          <w:sz w:val="26"/>
          <w:szCs w:val="26"/>
          <w:lang w:val="en-US"/>
        </w:rPr>
        <w:t xml:space="preserve">: </w:t>
      </w:r>
      <w:r w:rsidRPr="009A5EFE">
        <w:rPr>
          <w:rFonts w:ascii="Times New Roman" w:eastAsia="Times New Roman" w:hAnsi="Times New Roman" w:cs="Times New Roman"/>
          <w:i/>
          <w:sz w:val="26"/>
          <w:szCs w:val="26"/>
          <w:lang w:val="en-US"/>
        </w:rPr>
        <w:t>sản phẩm cung cấp giải pháp chăm sóc sức khỏe từ xa và liên tục cho những người có nguy cơ mắc bệnh tim mạch cao như người cao tuổi, người có tiền sự bị bệnh tim, từ đó giúp hạn chế sự hình thành cơn đột quỵ, mang đến sự an tâm về sức khỏe tim mạch cho người sử dụng.</w:t>
      </w:r>
    </w:p>
    <w:p w:rsidR="00E00F6C" w:rsidRPr="009A5EFE" w:rsidRDefault="00E00F6C" w:rsidP="00752DF0">
      <w:pPr>
        <w:jc w:val="both"/>
        <w:rPr>
          <w:rFonts w:ascii="Times New Roman" w:hAnsi="Times New Roman" w:cs="Times New Roman"/>
          <w:sz w:val="26"/>
          <w:szCs w:val="26"/>
          <w:lang w:val="it-IT"/>
        </w:rPr>
      </w:pPr>
    </w:p>
    <w:p w:rsidR="00350173" w:rsidRPr="009A5EFE" w:rsidRDefault="00350173" w:rsidP="00752DF0">
      <w:pPr>
        <w:jc w:val="both"/>
        <w:rPr>
          <w:rFonts w:ascii="Times New Roman" w:hAnsi="Times New Roman" w:cs="Times New Roman"/>
          <w:sz w:val="26"/>
          <w:szCs w:val="26"/>
          <w:lang w:val="it-IT"/>
        </w:rPr>
      </w:pPr>
    </w:p>
    <w:p w:rsidR="00E00F6C" w:rsidRPr="009A5EFE" w:rsidRDefault="006E6001" w:rsidP="00E00F6C">
      <w:pPr>
        <w:jc w:val="center"/>
        <w:rPr>
          <w:rFonts w:ascii="Times New Roman" w:hAnsi="Times New Roman" w:cs="Times New Roman"/>
          <w:b/>
          <w:sz w:val="26"/>
          <w:szCs w:val="26"/>
          <w:lang w:val="it-IT"/>
        </w:rPr>
      </w:pPr>
      <w:r w:rsidRPr="009A5EFE">
        <w:rPr>
          <w:rFonts w:ascii="Times New Roman" w:hAnsi="Times New Roman" w:cs="Times New Roman"/>
          <w:sz w:val="26"/>
          <w:szCs w:val="26"/>
          <w:lang w:val="it-IT"/>
        </w:rPr>
        <w:br w:type="column"/>
      </w:r>
      <w:r w:rsidR="00E00F6C" w:rsidRPr="009A5EFE">
        <w:rPr>
          <w:rFonts w:ascii="Times New Roman" w:hAnsi="Times New Roman" w:cs="Times New Roman"/>
          <w:b/>
          <w:sz w:val="26"/>
          <w:szCs w:val="26"/>
          <w:lang w:val="it-IT"/>
        </w:rPr>
        <w:lastRenderedPageBreak/>
        <w:t>PHẦN 3</w:t>
      </w:r>
    </w:p>
    <w:p w:rsidR="00E00F6C" w:rsidRPr="009A5EFE" w:rsidRDefault="00E00F6C" w:rsidP="00E00F6C">
      <w:pPr>
        <w:jc w:val="center"/>
        <w:rPr>
          <w:rFonts w:ascii="Times New Roman" w:hAnsi="Times New Roman" w:cs="Times New Roman"/>
          <w:b/>
          <w:sz w:val="26"/>
          <w:szCs w:val="26"/>
          <w:lang w:val="it-IT"/>
        </w:rPr>
      </w:pPr>
      <w:r w:rsidRPr="009A5EFE">
        <w:rPr>
          <w:rFonts w:ascii="Times New Roman" w:hAnsi="Times New Roman" w:cs="Times New Roman"/>
          <w:b/>
          <w:sz w:val="26"/>
          <w:szCs w:val="26"/>
          <w:lang w:val="it-IT"/>
        </w:rPr>
        <w:t>THIẾT KẾ HỆ THỐNG</w:t>
      </w:r>
    </w:p>
    <w:p w:rsidR="00E00F6C" w:rsidRPr="009A5EFE" w:rsidRDefault="00D97622" w:rsidP="00E00F6C">
      <w:pPr>
        <w:spacing w:line="240" w:lineRule="auto"/>
        <w:jc w:val="both"/>
        <w:rPr>
          <w:rFonts w:ascii="Times New Roman" w:hAnsi="Times New Roman" w:cs="Times New Roman"/>
          <w:b/>
          <w:sz w:val="26"/>
          <w:szCs w:val="26"/>
          <w:lang w:val="fr-FR"/>
        </w:rPr>
      </w:pPr>
      <w:r w:rsidRPr="009A5EFE">
        <w:rPr>
          <w:rFonts w:ascii="Times New Roman" w:hAnsi="Times New Roman" w:cs="Times New Roman"/>
          <w:b/>
          <w:sz w:val="26"/>
          <w:szCs w:val="26"/>
          <w:lang w:val="fr-FR"/>
        </w:rPr>
        <w:t>I. Thiết kế kiểu dáng công nghiệp của thiết bị đo</w:t>
      </w:r>
    </w:p>
    <w:p w:rsidR="00D97622" w:rsidRPr="009A5EFE" w:rsidRDefault="00D97622" w:rsidP="00D97622">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t xml:space="preserve">Mạch đo ECG được thiết kế từ mạch PCB cứng. Hình 4 cho thấy mạch có hình tròn với đường kính 6 cm, và độ dày 0.8mm. Bảng mạch được thiết kế bo tròn nhằm mục đích tránh gây thương tổn cho người sử dụng so với mạch có góc cạnh. Bên cạnh đó, hình dạng tròn giúp mạch phù hợp với miếng dán điện tim phổ biến trên thị trường. Độ dày mạch được lựa chọn phù hợp với tiêu chí gọn nhẹ nhưng không giòn và có độ bền cơ học cao. Phần trung tâm mạch được trang bị 1 điện cực với đường kính 1.54 cm loại nút bấm 4.0. Điện cực này được thiết kế với vai trò điện cực tay phải do đó mạch được đặt chếch về góc phải của bệnh nhân. Ngoài điện cực đặt ở trung tâm, mạch được thiết kế 4 dây điện cực nằm ở viền mạch. 4 dây này tương ứng với các điện cực: tay trái (LA), chân trái (LL), chân phải (RL) và ngực (V1).  Hiện tại phiên bản 2 của thiết bị đang được hoàn chỉnh, sử dụng chất liệu mạch dẻo dày 0.16mm và có hình dạng chữ nhật dài với các điện cực gắn trực tiếp lên mạch. </w:t>
      </w:r>
    </w:p>
    <w:p w:rsidR="00D97622" w:rsidRPr="009A5EFE" w:rsidRDefault="00D97622" w:rsidP="00D97622">
      <w:pPr>
        <w:ind w:firstLine="284"/>
        <w:jc w:val="both"/>
        <w:rPr>
          <w:rFonts w:ascii="Times New Roman" w:hAnsi="Times New Roman" w:cs="Times New Roman"/>
          <w:sz w:val="26"/>
          <w:szCs w:val="26"/>
          <w:lang w:val="en-US"/>
        </w:rPr>
      </w:pPr>
      <w:r w:rsidRPr="009A5EFE">
        <w:rPr>
          <w:rFonts w:ascii="Times New Roman" w:hAnsi="Times New Roman" w:cs="Times New Roman"/>
          <w:noProof/>
          <w:sz w:val="26"/>
          <w:szCs w:val="26"/>
          <w:lang w:val="en-US"/>
        </w:rPr>
        <mc:AlternateContent>
          <mc:Choice Requires="wpg">
            <w:drawing>
              <wp:anchor distT="0" distB="0" distL="114300" distR="114300" simplePos="0" relativeHeight="251657216" behindDoc="0" locked="0" layoutInCell="1" allowOverlap="1">
                <wp:simplePos x="0" y="0"/>
                <wp:positionH relativeFrom="column">
                  <wp:posOffset>705487</wp:posOffset>
                </wp:positionH>
                <wp:positionV relativeFrom="paragraph">
                  <wp:posOffset>17653</wp:posOffset>
                </wp:positionV>
                <wp:extent cx="4588766" cy="2034859"/>
                <wp:effectExtent l="0" t="0" r="2540" b="3810"/>
                <wp:wrapSquare wrapText="bothSides"/>
                <wp:docPr id="5"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8766" cy="2034859"/>
                          <a:chOff x="0" y="0"/>
                          <a:chExt cx="55820" cy="26409"/>
                        </a:xfrm>
                      </wpg:grpSpPr>
                      <pic:pic xmlns:pic="http://schemas.openxmlformats.org/drawingml/2006/picture">
                        <pic:nvPicPr>
                          <pic:cNvPr id="7" name="Picture 40"/>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7194" y="0"/>
                            <a:ext cx="28626" cy="263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42"/>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6" cy="264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w14:anchorId="0E34F8F3" id="Group 43" o:spid="_x0000_s1026" style="position:absolute;margin-left:55.55pt;margin-top:1.4pt;width:361.3pt;height:160.25pt;z-index:251657216" coordsize="55820,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">
                <v:shape id="Picture 40" o:spid="_x0000_s1027" type="#_x0000_t75" style="position:absolute;left:27194;width:28626;height:2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bkEm3CAAAA2gAAAA8AAABkcnMvZG93bnJldi54bWxEj0GLwjAUhO+C/yE8wYtouiuodI1SFoRF&#10;D2qVZY+P5tmWbV5KE2v990YQPA4z8w2zXHemEi01rrSs4GMSgSDOrC45V3A+bcYLEM4ja6wsk4I7&#10;OViv+r0lxtre+Eht6nMRIOxiVFB4X8dSuqwgg25ia+LgXWxj0AfZ5FI3eAtwU8nPKJpJgyWHhQJr&#10;+i4o+0+vRsFlpLdpZ7e/U9PWlNjD4W+3T5QaDrrkC4Snzr/Dr/aPVjCH55VwA+Tq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m5BJtwgAAANoAAAAPAAAAAAAAAAAAAAAAAJ8C&#10;AABkcnMvZG93bnJldi54bWxQSwUGAAAAAAQABAD3AAAAjgMAAAAA&#10;">
                  <v:imagedata r:id="rId14" o:title=""/>
                  <v:path arrowok="t"/>
                </v:shape>
                <v:shape id="Picture 42" o:spid="_x0000_s1028" type="#_x0000_t75" style="position:absolute;width:26186;height:26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zzinAAAAA2gAAAA8AAABkcnMvZG93bnJldi54bWxET89rwjAUvgv+D+ENdtN0MkSqUaSgjO3g&#10;rIrXZ/Nsis1LaWLt9tcvh4HHj+/3YtXbWnTU+sqxgrdxAoK4cLriUsHxsBnNQPiArLF2TAp+yMNq&#10;ORwsMNXuwXvq8lCKGMI+RQUmhCaV0heGLPqxa4gjd3WtxRBhW0rd4iOG21pOkmQqLVYcGww2lBkq&#10;bvndKqjxd92Z93z3mVVbPt2/v7Jzf1Hq9aVfz0EE6sNT/O/+0Ari1ngl3gC5/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HPOKcAAAADaAAAADwAAAAAAAAAAAAAAAACfAgAA&#10;ZHJzL2Rvd25yZXYueG1sUEsFBgAAAAAEAAQA9wAAAIwDAAAAAA==&#10;">
                  <v:imagedata r:id="rId15" o:title=""/>
                  <v:path arrowok="t"/>
                </v:shape>
                <w10:wrap type="square"/>
              </v:group>
            </w:pict>
          </mc:Fallback>
        </mc:AlternateContent>
      </w:r>
    </w:p>
    <w:p w:rsidR="00E00F6C" w:rsidRPr="009A5EFE" w:rsidRDefault="00E00F6C" w:rsidP="00752DF0">
      <w:pPr>
        <w:jc w:val="both"/>
        <w:rPr>
          <w:rFonts w:ascii="Times New Roman" w:hAnsi="Times New Roman" w:cs="Times New Roman"/>
          <w:sz w:val="26"/>
          <w:szCs w:val="26"/>
          <w:lang w:val="it-IT"/>
        </w:rPr>
      </w:pPr>
    </w:p>
    <w:p w:rsidR="00350173" w:rsidRPr="009A5EFE" w:rsidRDefault="00350173" w:rsidP="00752DF0">
      <w:pPr>
        <w:jc w:val="both"/>
        <w:rPr>
          <w:rFonts w:ascii="Times New Roman" w:hAnsi="Times New Roman" w:cs="Times New Roman"/>
          <w:sz w:val="26"/>
          <w:szCs w:val="26"/>
          <w:lang w:val="it-IT"/>
        </w:rPr>
      </w:pPr>
    </w:p>
    <w:p w:rsidR="00D97622" w:rsidRPr="009A5EFE" w:rsidRDefault="00D97622" w:rsidP="00752DF0">
      <w:pPr>
        <w:jc w:val="both"/>
        <w:rPr>
          <w:rFonts w:ascii="Times New Roman" w:hAnsi="Times New Roman" w:cs="Times New Roman"/>
          <w:sz w:val="26"/>
          <w:szCs w:val="26"/>
          <w:lang w:val="it-IT"/>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659264" behindDoc="0" locked="0" layoutInCell="1" allowOverlap="1" wp14:anchorId="5FE2E14E" wp14:editId="1DEA5809">
                <wp:simplePos x="0" y="0"/>
                <wp:positionH relativeFrom="column">
                  <wp:posOffset>799614</wp:posOffset>
                </wp:positionH>
                <wp:positionV relativeFrom="paragraph">
                  <wp:posOffset>1195025</wp:posOffset>
                </wp:positionV>
                <wp:extent cx="4604385"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4604385" cy="635"/>
                        </a:xfrm>
                        <a:prstGeom prst="rect">
                          <a:avLst/>
                        </a:prstGeom>
                        <a:solidFill>
                          <a:prstClr val="white"/>
                        </a:solidFill>
                        <a:ln>
                          <a:noFill/>
                        </a:ln>
                        <a:effectLst/>
                      </wps:spPr>
                      <wps:txbx>
                        <w:txbxContent>
                          <w:p w:rsidR="00E61F65" w:rsidRPr="00D97622" w:rsidRDefault="00E61F65" w:rsidP="00D97622">
                            <w:pPr>
                              <w:pStyle w:val="Caption"/>
                              <w:jc w:val="center"/>
                              <w:rPr>
                                <w:noProof/>
                                <w:sz w:val="22"/>
                                <w:szCs w:val="22"/>
                              </w:rPr>
                            </w:pPr>
                            <w:r>
                              <w:rPr>
                                <w:b/>
                                <w:sz w:val="22"/>
                                <w:szCs w:val="22"/>
                                <w:lang w:val="en-GB"/>
                              </w:rPr>
                              <w:t>Hình 4</w:t>
                            </w:r>
                            <w:r w:rsidRPr="00D97622">
                              <w:rPr>
                                <w:sz w:val="22"/>
                                <w:szCs w:val="22"/>
                                <w:lang w:val="en-GB"/>
                              </w:rPr>
                              <w:t>: thiết kế kiểu dáng công nghiệp của thiết bị đo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E2E14E" id="Text Box 10" o:spid="_x0000_s1030" type="#_x0000_t202" style="position:absolute;left:0;text-align:left;margin-left:62.95pt;margin-top:94.1pt;width:362.5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" stroked="f">
                <v:textbox style="mso-fit-shape-to-text:t" inset="0,0,0,0">
                  <w:txbxContent>
                    <w:p w:rsidR="00E61F65" w:rsidRPr="00D97622" w:rsidRDefault="00E61F65" w:rsidP="00D97622">
                      <w:pPr>
                        <w:pStyle w:val="Caption"/>
                        <w:jc w:val="center"/>
                        <w:rPr>
                          <w:noProof/>
                          <w:sz w:val="22"/>
                          <w:szCs w:val="22"/>
                        </w:rPr>
                      </w:pPr>
                      <w:r>
                        <w:rPr>
                          <w:b/>
                          <w:sz w:val="22"/>
                          <w:szCs w:val="22"/>
                          <w:lang w:val="en-GB"/>
                        </w:rPr>
                        <w:t>Hình 4</w:t>
                      </w:r>
                      <w:r w:rsidRPr="00D97622">
                        <w:rPr>
                          <w:sz w:val="22"/>
                          <w:szCs w:val="22"/>
                          <w:lang w:val="en-GB"/>
                        </w:rPr>
                        <w:t>: thiết kế kiểu dáng công nghiệp của thiết bị đo</w:t>
                      </w:r>
                    </w:p>
                  </w:txbxContent>
                </v:textbox>
                <w10:wrap type="square"/>
              </v:shape>
            </w:pict>
          </mc:Fallback>
        </mc:AlternateContent>
      </w:r>
    </w:p>
    <w:p w:rsidR="00D97622" w:rsidRPr="009A5EFE" w:rsidRDefault="00D97622" w:rsidP="00D97622">
      <w:pPr>
        <w:rPr>
          <w:rFonts w:ascii="Times New Roman" w:hAnsi="Times New Roman" w:cs="Times New Roman"/>
          <w:sz w:val="26"/>
          <w:szCs w:val="26"/>
          <w:lang w:val="it-IT"/>
        </w:rPr>
      </w:pPr>
    </w:p>
    <w:p w:rsidR="00D97622" w:rsidRPr="009A5EFE" w:rsidRDefault="00D97622" w:rsidP="00D97622">
      <w:pPr>
        <w:rPr>
          <w:rFonts w:ascii="Times New Roman" w:hAnsi="Times New Roman" w:cs="Times New Roman"/>
          <w:sz w:val="26"/>
          <w:szCs w:val="26"/>
          <w:lang w:val="it-IT"/>
        </w:rPr>
      </w:pPr>
    </w:p>
    <w:p w:rsidR="00D97622" w:rsidRPr="009A5EFE" w:rsidRDefault="00D97622" w:rsidP="00D97622">
      <w:pPr>
        <w:rPr>
          <w:rFonts w:ascii="Times New Roman" w:hAnsi="Times New Roman" w:cs="Times New Roman"/>
          <w:sz w:val="26"/>
          <w:szCs w:val="26"/>
          <w:lang w:val="it-IT"/>
        </w:rPr>
      </w:pPr>
    </w:p>
    <w:p w:rsidR="00D97622" w:rsidRPr="009A5EFE" w:rsidRDefault="00D97622" w:rsidP="00D97622">
      <w:pPr>
        <w:rPr>
          <w:rFonts w:ascii="Times New Roman" w:hAnsi="Times New Roman" w:cs="Times New Roman"/>
          <w:sz w:val="26"/>
          <w:szCs w:val="26"/>
          <w:lang w:val="it-IT"/>
        </w:rPr>
      </w:pPr>
    </w:p>
    <w:p w:rsidR="00305EB4" w:rsidRPr="009A5EFE" w:rsidRDefault="00D97622" w:rsidP="00D97622">
      <w:pPr>
        <w:rPr>
          <w:rFonts w:ascii="Times New Roman" w:hAnsi="Times New Roman" w:cs="Times New Roman"/>
          <w:b/>
          <w:sz w:val="26"/>
          <w:szCs w:val="26"/>
          <w:lang w:val="it-IT"/>
        </w:rPr>
      </w:pPr>
      <w:r w:rsidRPr="009A5EFE">
        <w:rPr>
          <w:rFonts w:ascii="Times New Roman" w:hAnsi="Times New Roman" w:cs="Times New Roman"/>
          <w:b/>
          <w:sz w:val="26"/>
          <w:szCs w:val="26"/>
          <w:lang w:val="it-IT"/>
        </w:rPr>
        <w:t>II. Thiết kế phần điện</w:t>
      </w:r>
    </w:p>
    <w:p w:rsidR="00D97622" w:rsidRPr="009A5EFE" w:rsidRDefault="00D97622" w:rsidP="009A5EFE">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t xml:space="preserve">Thiết bị bao gồm ba phần chính: mạch tương tự với chức năng đệm và khuếch đại tín hiệu; mạch giao tiếp Bluetooth Low Energy; mạch nguồn. Thiết bị có thể được lập trình với tần số lấy mẫu từ 20Hz đến 1000Hz tùy theo nhu cầu sử dụng. Bên cạnh đó, thiết bị có khả năng lấy mẫu với độ phân giải cao 24bits. Hình bên dưới thể hiên sơ đồ khối của phần mạch.  </w:t>
      </w:r>
    </w:p>
    <w:p w:rsidR="00D97622" w:rsidRPr="009A5EFE" w:rsidRDefault="00D97622" w:rsidP="009A5EFE">
      <w:pPr>
        <w:jc w:val="both"/>
        <w:rPr>
          <w:rFonts w:ascii="Times New Roman" w:hAnsi="Times New Roman" w:cs="Times New Roman"/>
          <w:sz w:val="26"/>
          <w:szCs w:val="26"/>
          <w:lang w:val="en-US"/>
        </w:rPr>
      </w:pPr>
      <w:r w:rsidRPr="009A5EFE">
        <w:rPr>
          <w:rFonts w:ascii="Times New Roman" w:hAnsi="Times New Roman" w:cs="Times New Roman"/>
          <w:noProof/>
          <w:sz w:val="26"/>
          <w:szCs w:val="26"/>
          <w:lang w:val="en-US"/>
        </w:rPr>
        <w:lastRenderedPageBreak/>
        <w:drawing>
          <wp:anchor distT="0" distB="0" distL="114300" distR="114300" simplePos="0" relativeHeight="251662336" behindDoc="0" locked="0" layoutInCell="1" allowOverlap="1">
            <wp:simplePos x="0" y="0"/>
            <wp:positionH relativeFrom="column">
              <wp:posOffset>253365</wp:posOffset>
            </wp:positionH>
            <wp:positionV relativeFrom="paragraph">
              <wp:posOffset>0</wp:posOffset>
            </wp:positionV>
            <wp:extent cx="5241925" cy="334899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1925" cy="3348990"/>
                    </a:xfrm>
                    <a:prstGeom prst="rect">
                      <a:avLst/>
                    </a:prstGeom>
                    <a:noFill/>
                    <a:ln>
                      <a:noFill/>
                    </a:ln>
                  </pic:spPr>
                </pic:pic>
              </a:graphicData>
            </a:graphic>
            <wp14:sizeRelH relativeFrom="margin">
              <wp14:pctWidth>0</wp14:pctWidth>
            </wp14:sizeRelH>
          </wp:anchor>
        </w:drawing>
      </w:r>
    </w:p>
    <w:p w:rsidR="00D97622" w:rsidRPr="009A5EFE" w:rsidRDefault="00D97622" w:rsidP="009A5EFE">
      <w:pPr>
        <w:jc w:val="both"/>
        <w:rPr>
          <w:rFonts w:ascii="Times New Roman" w:hAnsi="Times New Roman" w:cs="Times New Roman"/>
          <w:sz w:val="26"/>
          <w:szCs w:val="26"/>
          <w:lang w:val="en-US"/>
        </w:rPr>
      </w:pPr>
    </w:p>
    <w:p w:rsidR="00D97622" w:rsidRPr="009A5EFE" w:rsidRDefault="00D97622" w:rsidP="009A5EFE">
      <w:pPr>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tab/>
      </w:r>
    </w:p>
    <w:p w:rsidR="00D97622" w:rsidRPr="009A5EFE" w:rsidRDefault="00D97622" w:rsidP="009A5EFE">
      <w:pPr>
        <w:jc w:val="both"/>
        <w:rPr>
          <w:rFonts w:ascii="Times New Roman" w:hAnsi="Times New Roman" w:cs="Times New Roman"/>
          <w:sz w:val="26"/>
          <w:szCs w:val="26"/>
          <w:lang w:val="en-US"/>
        </w:rPr>
      </w:pPr>
    </w:p>
    <w:p w:rsidR="00D97622" w:rsidRPr="009A5EFE" w:rsidRDefault="00D97622" w:rsidP="009A5EFE">
      <w:pPr>
        <w:jc w:val="both"/>
        <w:rPr>
          <w:rFonts w:ascii="Times New Roman" w:hAnsi="Times New Roman" w:cs="Times New Roman"/>
          <w:sz w:val="26"/>
          <w:szCs w:val="26"/>
          <w:lang w:val="en-US"/>
        </w:rPr>
      </w:pPr>
    </w:p>
    <w:p w:rsidR="00D97622" w:rsidRPr="009A5EFE" w:rsidRDefault="00D97622" w:rsidP="009A5EFE">
      <w:pPr>
        <w:jc w:val="both"/>
        <w:rPr>
          <w:rFonts w:ascii="Times New Roman" w:hAnsi="Times New Roman" w:cs="Times New Roman"/>
          <w:sz w:val="26"/>
          <w:szCs w:val="26"/>
          <w:lang w:val="en-US"/>
        </w:rPr>
      </w:pPr>
    </w:p>
    <w:p w:rsidR="00D97622" w:rsidRPr="009A5EFE" w:rsidRDefault="00D97622" w:rsidP="009A5EFE">
      <w:pPr>
        <w:jc w:val="both"/>
        <w:rPr>
          <w:rFonts w:ascii="Times New Roman" w:hAnsi="Times New Roman" w:cs="Times New Roman"/>
          <w:sz w:val="26"/>
          <w:szCs w:val="26"/>
          <w:lang w:val="en-US"/>
        </w:rPr>
      </w:pPr>
    </w:p>
    <w:p w:rsidR="00D97622" w:rsidRPr="009A5EFE" w:rsidRDefault="00D97622" w:rsidP="009A5EFE">
      <w:pPr>
        <w:jc w:val="both"/>
        <w:rPr>
          <w:rFonts w:ascii="Times New Roman" w:hAnsi="Times New Roman" w:cs="Times New Roman"/>
          <w:sz w:val="26"/>
          <w:szCs w:val="26"/>
          <w:lang w:val="en-US"/>
        </w:rPr>
      </w:pPr>
    </w:p>
    <w:p w:rsidR="00D97622" w:rsidRPr="009A5EFE" w:rsidRDefault="00D97622" w:rsidP="009A5EFE">
      <w:pPr>
        <w:jc w:val="both"/>
        <w:rPr>
          <w:rFonts w:ascii="Times New Roman" w:hAnsi="Times New Roman" w:cs="Times New Roman"/>
          <w:sz w:val="26"/>
          <w:szCs w:val="26"/>
          <w:lang w:val="en-US"/>
        </w:rPr>
      </w:pPr>
    </w:p>
    <w:p w:rsidR="00D97622" w:rsidRPr="009A5EFE" w:rsidRDefault="00D97622" w:rsidP="009A5EFE">
      <w:pPr>
        <w:jc w:val="both"/>
        <w:rPr>
          <w:rFonts w:ascii="Times New Roman" w:hAnsi="Times New Roman" w:cs="Times New Roman"/>
          <w:sz w:val="26"/>
          <w:szCs w:val="26"/>
          <w:lang w:val="en-US"/>
        </w:rPr>
      </w:pPr>
    </w:p>
    <w:p w:rsidR="00D97622" w:rsidRPr="009A5EFE" w:rsidRDefault="00D97622" w:rsidP="009A5EFE">
      <w:pPr>
        <w:jc w:val="both"/>
        <w:rPr>
          <w:rFonts w:ascii="Times New Roman" w:hAnsi="Times New Roman" w:cs="Times New Roman"/>
          <w:sz w:val="26"/>
          <w:szCs w:val="26"/>
          <w:lang w:val="en-US"/>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664384" behindDoc="0" locked="0" layoutInCell="1" allowOverlap="1" wp14:anchorId="1E51D5A1" wp14:editId="447D3437">
                <wp:simplePos x="0" y="0"/>
                <wp:positionH relativeFrom="column">
                  <wp:posOffset>338272</wp:posOffset>
                </wp:positionH>
                <wp:positionV relativeFrom="paragraph">
                  <wp:posOffset>295275</wp:posOffset>
                </wp:positionV>
                <wp:extent cx="5102225" cy="635"/>
                <wp:effectExtent l="0" t="0" r="3175" b="6985"/>
                <wp:wrapSquare wrapText="bothSides"/>
                <wp:docPr id="14" name="Text Box 14"/>
                <wp:cNvGraphicFramePr/>
                <a:graphic xmlns:a="http://schemas.openxmlformats.org/drawingml/2006/main">
                  <a:graphicData uri="http://schemas.microsoft.com/office/word/2010/wordprocessingShape">
                    <wps:wsp>
                      <wps:cNvSpPr txBox="1"/>
                      <wps:spPr>
                        <a:xfrm>
                          <a:off x="0" y="0"/>
                          <a:ext cx="5102225" cy="635"/>
                        </a:xfrm>
                        <a:prstGeom prst="rect">
                          <a:avLst/>
                        </a:prstGeom>
                        <a:solidFill>
                          <a:prstClr val="white"/>
                        </a:solidFill>
                        <a:ln>
                          <a:noFill/>
                        </a:ln>
                        <a:effectLst/>
                      </wps:spPr>
                      <wps:txbx>
                        <w:txbxContent>
                          <w:p w:rsidR="00E61F65" w:rsidRPr="00D97622" w:rsidRDefault="00E61F65" w:rsidP="00D97622">
                            <w:pPr>
                              <w:pStyle w:val="Caption"/>
                              <w:jc w:val="center"/>
                              <w:rPr>
                                <w:rFonts w:cstheme="minorHAnsi"/>
                                <w:sz w:val="22"/>
                                <w:szCs w:val="22"/>
                              </w:rPr>
                            </w:pPr>
                            <w:r w:rsidRPr="00D97622">
                              <w:rPr>
                                <w:b/>
                                <w:sz w:val="22"/>
                                <w:szCs w:val="22"/>
                              </w:rPr>
                              <w:t>Hình 5:</w:t>
                            </w:r>
                            <w:r w:rsidRPr="00D97622">
                              <w:rPr>
                                <w:sz w:val="22"/>
                                <w:szCs w:val="22"/>
                                <w:lang w:val="en-GB"/>
                              </w:rPr>
                              <w:t xml:space="preserve"> Sơ đồ khối của mạch ECG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51D5A1" id="Text Box 14" o:spid="_x0000_s1031" type="#_x0000_t202" style="position:absolute;left:0;text-align:left;margin-left:26.65pt;margin-top:23.25pt;width:401.75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" stroked="f">
                <v:textbox style="mso-fit-shape-to-text:t" inset="0,0,0,0">
                  <w:txbxContent>
                    <w:p w:rsidR="00E61F65" w:rsidRPr="00D97622" w:rsidRDefault="00E61F65" w:rsidP="00D97622">
                      <w:pPr>
                        <w:pStyle w:val="Caption"/>
                        <w:jc w:val="center"/>
                        <w:rPr>
                          <w:rFonts w:cstheme="minorHAnsi"/>
                          <w:sz w:val="22"/>
                          <w:szCs w:val="22"/>
                        </w:rPr>
                      </w:pPr>
                      <w:r w:rsidRPr="00D97622">
                        <w:rPr>
                          <w:b/>
                          <w:sz w:val="22"/>
                          <w:szCs w:val="22"/>
                        </w:rPr>
                        <w:t>Hình 5:</w:t>
                      </w:r>
                      <w:r w:rsidRPr="00D97622">
                        <w:rPr>
                          <w:sz w:val="22"/>
                          <w:szCs w:val="22"/>
                          <w:lang w:val="en-GB"/>
                        </w:rPr>
                        <w:t xml:space="preserve"> Sơ đồ khối của mạch ECG</w:t>
                      </w:r>
                    </w:p>
                  </w:txbxContent>
                </v:textbox>
                <w10:wrap type="square"/>
              </v:shape>
            </w:pict>
          </mc:Fallback>
        </mc:AlternateContent>
      </w:r>
    </w:p>
    <w:p w:rsidR="00D97622" w:rsidRPr="009A5EFE" w:rsidRDefault="00D97622" w:rsidP="009A5EFE">
      <w:pPr>
        <w:jc w:val="both"/>
        <w:rPr>
          <w:rFonts w:ascii="Times New Roman" w:hAnsi="Times New Roman" w:cs="Times New Roman"/>
          <w:sz w:val="26"/>
          <w:szCs w:val="26"/>
          <w:lang w:val="en-US"/>
        </w:rPr>
      </w:pPr>
    </w:p>
    <w:p w:rsidR="00D97622" w:rsidRPr="009A5EFE" w:rsidRDefault="00D97622" w:rsidP="009A5EFE">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t>Trong chế độ đo 5 kênh, mạch sử dụng bộ Nhận dạng chung nhằm lấy hệ số trung bình của ba tín hiệu đầu vào IN1, IN2, IN3 và sử dụng tín hiệu này trong mạch hồi tiếp chân phải. Tín hiệu đầu ra của bộ khuếch đại RLD được nối với chân phải thông qua cổng vào IN4 để sử dụng. Điểm trung tâm Wilson (Wilson Central) được IC tạo ra và sử sụng như một điểm tham chiếu trong quá trình đo chuyển đạo ngực V1. Wilson Central được tính bằng cách lấy trung bình cộng của 3 chuyển đạo chi.</w:t>
      </w:r>
    </w:p>
    <w:p w:rsidR="00D97622" w:rsidRPr="009A5EFE" w:rsidRDefault="00D97622" w:rsidP="009A5EFE">
      <w:pPr>
        <w:jc w:val="center"/>
        <w:rPr>
          <w:rFonts w:ascii="Times New Roman" w:hAnsi="Times New Roman" w:cs="Times New Roman"/>
          <w:i/>
          <w:sz w:val="26"/>
          <w:szCs w:val="26"/>
          <w:lang w:val="fr-FR"/>
        </w:rPr>
      </w:pPr>
      <w:r w:rsidRPr="009A5EFE">
        <w:rPr>
          <w:rFonts w:ascii="Times New Roman" w:hAnsi="Times New Roman" w:cs="Times New Roman"/>
          <w:i/>
          <w:sz w:val="26"/>
          <w:szCs w:val="26"/>
          <w:lang w:val="fr-FR"/>
        </w:rPr>
        <w:t>Wilson Central Terminal = (RA + LA + LL)/3</w:t>
      </w:r>
    </w:p>
    <w:p w:rsidR="00AB6047" w:rsidRPr="009A5EFE" w:rsidRDefault="0012094C" w:rsidP="009A5EFE">
      <w:pPr>
        <w:jc w:val="both"/>
        <w:rPr>
          <w:rFonts w:ascii="Times New Roman" w:hAnsi="Times New Roman" w:cs="Times New Roman"/>
          <w:b/>
          <w:sz w:val="26"/>
          <w:szCs w:val="26"/>
          <w:lang w:val="it-IT"/>
        </w:rPr>
      </w:pPr>
      <w:r w:rsidRPr="009A5EFE">
        <w:rPr>
          <w:rFonts w:ascii="Times New Roman" w:hAnsi="Times New Roman" w:cs="Times New Roman"/>
          <w:b/>
          <w:sz w:val="26"/>
          <w:szCs w:val="26"/>
          <w:lang w:val="it-IT"/>
        </w:rPr>
        <w:t xml:space="preserve">III. </w:t>
      </w:r>
      <w:r w:rsidR="00AB6047" w:rsidRPr="009A5EFE">
        <w:rPr>
          <w:rFonts w:ascii="Times New Roman" w:hAnsi="Times New Roman" w:cs="Times New Roman"/>
          <w:b/>
          <w:sz w:val="26"/>
          <w:szCs w:val="26"/>
          <w:lang w:val="it-IT"/>
        </w:rPr>
        <w:t>Hệ thống truyền nhận tín hiệu không dây</w:t>
      </w:r>
    </w:p>
    <w:p w:rsidR="0012094C" w:rsidRPr="009A5EFE" w:rsidRDefault="0012094C" w:rsidP="009A5EFE">
      <w:pPr>
        <w:ind w:firstLine="284"/>
        <w:jc w:val="both"/>
        <w:rPr>
          <w:rFonts w:ascii="Times New Roman" w:hAnsi="Times New Roman" w:cs="Times New Roman"/>
          <w:sz w:val="26"/>
          <w:szCs w:val="26"/>
          <w:lang w:val="it-IT"/>
        </w:rPr>
      </w:pPr>
      <w:r w:rsidRPr="009A5EFE">
        <w:rPr>
          <w:rFonts w:ascii="Times New Roman" w:hAnsi="Times New Roman" w:cs="Times New Roman"/>
          <w:sz w:val="26"/>
          <w:szCs w:val="26"/>
          <w:lang w:val="it-IT"/>
        </w:rPr>
        <w:t>Hệ thống truyền nhận tín hiệu không dây bao gồm 2 phần : phần kết nối giữa thiết bị ECG và điện thoại thông minh Android thông qua giao thứ</w:t>
      </w:r>
      <w:r w:rsidR="009A5EFE">
        <w:rPr>
          <w:rFonts w:ascii="Times New Roman" w:hAnsi="Times New Roman" w:cs="Times New Roman"/>
          <w:sz w:val="26"/>
          <w:szCs w:val="26"/>
          <w:lang w:val="it-IT"/>
        </w:rPr>
        <w:t xml:space="preserve">c Bluetooth Low Energy (BLE); </w:t>
      </w:r>
      <w:r w:rsidRPr="009A5EFE">
        <w:rPr>
          <w:rFonts w:ascii="Times New Roman" w:hAnsi="Times New Roman" w:cs="Times New Roman"/>
          <w:sz w:val="26"/>
          <w:szCs w:val="26"/>
          <w:lang w:val="it-IT"/>
        </w:rPr>
        <w:t xml:space="preserve">phần truyền nhận giữa điện thoại thông minh và máy chủ thông qua mạng Internet. </w:t>
      </w:r>
    </w:p>
    <w:p w:rsidR="00853018" w:rsidRPr="009A5EFE" w:rsidRDefault="0012094C" w:rsidP="009A5EFE">
      <w:pPr>
        <w:ind w:firstLine="284"/>
        <w:jc w:val="both"/>
        <w:rPr>
          <w:rFonts w:ascii="Times New Roman" w:hAnsi="Times New Roman" w:cs="Times New Roman"/>
          <w:sz w:val="26"/>
          <w:szCs w:val="26"/>
          <w:lang w:val="fr-FR"/>
        </w:rPr>
      </w:pPr>
      <w:r w:rsidRPr="009A5EFE">
        <w:rPr>
          <w:rFonts w:ascii="Times New Roman" w:hAnsi="Times New Roman" w:cs="Times New Roman"/>
          <w:sz w:val="26"/>
          <w:szCs w:val="26"/>
          <w:lang w:val="it-IT"/>
        </w:rPr>
        <w:t>Kết nối BLE được sử dụng vì tính hiệu quả và tiết kiệm năng lượng. Qua so sánh, phương thức BLE đảm bảo cho việc truyền tìn hiệu ECG trên thời gian thực và tiết kiệm năng lượng tiêu thụ hơn gấp 8 lần so với giao thức Bluetooth truyền thống (Bluetooth 2.0). Khoảng cách truyền nhận tín hiệu được tối ưu trong phạm vi 10m và điều này phù hợp với mục tiêu của đề</w:t>
      </w:r>
      <w:r w:rsidR="002F1B40" w:rsidRPr="009A5EFE">
        <w:rPr>
          <w:rFonts w:ascii="Times New Roman" w:hAnsi="Times New Roman" w:cs="Times New Roman"/>
          <w:sz w:val="26"/>
          <w:szCs w:val="26"/>
          <w:lang w:val="it-IT"/>
        </w:rPr>
        <w:t xml:space="preserve"> tài. Chương trình được viết bằng ngôn ngữ Ionic của Google, một ngôn ngữ lập trình đa nền tảng có thể xây dựng app đồng thời cho cả Android và iOS. Giao thức liên kết với thiết bị ngoại vi thông qua Bluetooth 4.0 được viết bằng ngôn ngữ JavaScript sử dụng thư viện ngCordova cho phép phần mềm điều khiển phần cứng của điện thoại</w:t>
      </w:r>
      <w:r w:rsidRPr="009A5EFE">
        <w:rPr>
          <w:rFonts w:ascii="Times New Roman" w:hAnsi="Times New Roman" w:cs="Times New Roman"/>
          <w:sz w:val="26"/>
          <w:szCs w:val="26"/>
          <w:lang w:val="it-IT"/>
        </w:rPr>
        <w:t xml:space="preserve">. </w:t>
      </w:r>
      <w:r w:rsidRPr="009A5EFE">
        <w:rPr>
          <w:rFonts w:ascii="Times New Roman" w:hAnsi="Times New Roman" w:cs="Times New Roman"/>
          <w:sz w:val="26"/>
          <w:szCs w:val="26"/>
          <w:lang w:val="fr-FR"/>
        </w:rPr>
        <w:t xml:space="preserve">Bảng 1 sau thể hiện </w:t>
      </w:r>
      <w:r w:rsidR="002F1B40" w:rsidRPr="009A5EFE">
        <w:rPr>
          <w:rFonts w:ascii="Times New Roman" w:hAnsi="Times New Roman" w:cs="Times New Roman"/>
          <w:sz w:val="26"/>
          <w:szCs w:val="26"/>
          <w:lang w:val="fr-FR"/>
        </w:rPr>
        <w:t>chức năng của các hàm và hình 6 mô tả sơ đồ khối</w:t>
      </w:r>
      <w:r w:rsidR="007B3DB4" w:rsidRPr="009A5EFE">
        <w:rPr>
          <w:rFonts w:ascii="Times New Roman" w:hAnsi="Times New Roman" w:cs="Times New Roman"/>
          <w:sz w:val="26"/>
          <w:szCs w:val="26"/>
          <w:lang w:val="fr-FR"/>
        </w:rPr>
        <w:t xml:space="preserve"> thể hiện cách thức sử dụng phần mềm</w:t>
      </w:r>
      <w:r w:rsidR="002F1B40" w:rsidRPr="009A5EFE">
        <w:rPr>
          <w:rFonts w:ascii="Times New Roman" w:hAnsi="Times New Roman" w:cs="Times New Roman"/>
          <w:sz w:val="26"/>
          <w:szCs w:val="26"/>
          <w:lang w:val="fr-FR"/>
        </w:rPr>
        <w:t xml:space="preserve"> app mobile</w:t>
      </w:r>
      <w:r w:rsidRPr="009A5EFE">
        <w:rPr>
          <w:rFonts w:ascii="Times New Roman" w:hAnsi="Times New Roman" w:cs="Times New Roman"/>
          <w:sz w:val="26"/>
          <w:szCs w:val="26"/>
          <w:lang w:val="fr-FR"/>
        </w:rPr>
        <w:t xml:space="preserve">. </w:t>
      </w:r>
    </w:p>
    <w:tbl>
      <w:tblPr>
        <w:tblStyle w:val="TableGrid"/>
        <w:tblW w:w="0" w:type="auto"/>
        <w:tblLook w:val="04A0" w:firstRow="1" w:lastRow="0" w:firstColumn="1" w:lastColumn="0" w:noHBand="0" w:noVBand="1"/>
      </w:tblPr>
      <w:tblGrid>
        <w:gridCol w:w="920"/>
        <w:gridCol w:w="4386"/>
        <w:gridCol w:w="4044"/>
      </w:tblGrid>
      <w:tr w:rsidR="0012094C" w:rsidRPr="009A5EFE" w:rsidTr="000E29B1">
        <w:tc>
          <w:tcPr>
            <w:tcW w:w="841" w:type="dxa"/>
            <w:vAlign w:val="center"/>
          </w:tcPr>
          <w:p w:rsidR="0012094C" w:rsidRPr="009A5EFE" w:rsidRDefault="0012094C" w:rsidP="00E879EB">
            <w:pPr>
              <w:ind w:firstLine="284"/>
              <w:rPr>
                <w:rFonts w:ascii="Times New Roman" w:hAnsi="Times New Roman" w:cs="Times New Roman"/>
                <w:i/>
                <w:sz w:val="26"/>
                <w:szCs w:val="26"/>
                <w:lang w:val="fr-FR"/>
              </w:rPr>
            </w:pPr>
            <w:r w:rsidRPr="009A5EFE">
              <w:rPr>
                <w:rFonts w:ascii="Times New Roman" w:hAnsi="Times New Roman" w:cs="Times New Roman"/>
                <w:i/>
                <w:sz w:val="26"/>
                <w:szCs w:val="26"/>
                <w:lang w:val="fr-FR"/>
              </w:rPr>
              <w:lastRenderedPageBreak/>
              <w:t>STT</w:t>
            </w:r>
          </w:p>
        </w:tc>
        <w:tc>
          <w:tcPr>
            <w:tcW w:w="3794" w:type="dxa"/>
            <w:vAlign w:val="center"/>
          </w:tcPr>
          <w:p w:rsidR="0012094C" w:rsidRPr="009A5EFE" w:rsidRDefault="0012094C" w:rsidP="00E879EB">
            <w:pPr>
              <w:ind w:firstLine="284"/>
              <w:rPr>
                <w:rFonts w:ascii="Times New Roman" w:hAnsi="Times New Roman" w:cs="Times New Roman"/>
                <w:i/>
                <w:sz w:val="26"/>
                <w:szCs w:val="26"/>
                <w:lang w:val="fr-FR"/>
              </w:rPr>
            </w:pPr>
            <w:r w:rsidRPr="009A5EFE">
              <w:rPr>
                <w:rFonts w:ascii="Times New Roman" w:hAnsi="Times New Roman" w:cs="Times New Roman"/>
                <w:i/>
                <w:sz w:val="26"/>
                <w:szCs w:val="26"/>
                <w:lang w:val="fr-FR"/>
              </w:rPr>
              <w:t>Tên hàm</w:t>
            </w:r>
          </w:p>
        </w:tc>
        <w:tc>
          <w:tcPr>
            <w:tcW w:w="4715" w:type="dxa"/>
            <w:vAlign w:val="center"/>
          </w:tcPr>
          <w:p w:rsidR="0012094C" w:rsidRPr="009A5EFE" w:rsidRDefault="0012094C" w:rsidP="00E879EB">
            <w:pPr>
              <w:ind w:firstLine="284"/>
              <w:rPr>
                <w:rFonts w:ascii="Times New Roman" w:hAnsi="Times New Roman" w:cs="Times New Roman"/>
                <w:i/>
                <w:sz w:val="26"/>
                <w:szCs w:val="26"/>
                <w:lang w:val="fr-FR"/>
              </w:rPr>
            </w:pPr>
            <w:r w:rsidRPr="009A5EFE">
              <w:rPr>
                <w:rFonts w:ascii="Times New Roman" w:hAnsi="Times New Roman" w:cs="Times New Roman"/>
                <w:i/>
                <w:sz w:val="26"/>
                <w:szCs w:val="26"/>
                <w:lang w:val="fr-FR"/>
              </w:rPr>
              <w:t>Chức năng</w:t>
            </w:r>
          </w:p>
        </w:tc>
      </w:tr>
      <w:tr w:rsidR="0012094C" w:rsidRPr="009A5EFE" w:rsidTr="000E29B1">
        <w:trPr>
          <w:trHeight w:val="600"/>
        </w:trPr>
        <w:tc>
          <w:tcPr>
            <w:tcW w:w="841" w:type="dxa"/>
            <w:vAlign w:val="center"/>
          </w:tcPr>
          <w:p w:rsidR="0012094C" w:rsidRPr="009A5EFE" w:rsidRDefault="0012094C" w:rsidP="00E879EB">
            <w:pPr>
              <w:ind w:firstLine="284"/>
              <w:rPr>
                <w:rFonts w:ascii="Times New Roman" w:hAnsi="Times New Roman" w:cs="Times New Roman"/>
                <w:sz w:val="26"/>
                <w:szCs w:val="26"/>
                <w:lang w:val="fr-FR"/>
              </w:rPr>
            </w:pPr>
            <w:r w:rsidRPr="009A5EFE">
              <w:rPr>
                <w:rFonts w:ascii="Times New Roman" w:hAnsi="Times New Roman" w:cs="Times New Roman"/>
                <w:sz w:val="26"/>
                <w:szCs w:val="26"/>
                <w:lang w:val="fr-FR"/>
              </w:rPr>
              <w:t>1</w:t>
            </w:r>
          </w:p>
        </w:tc>
        <w:tc>
          <w:tcPr>
            <w:tcW w:w="3794" w:type="dxa"/>
            <w:vAlign w:val="center"/>
          </w:tcPr>
          <w:p w:rsidR="0012094C" w:rsidRPr="009A5EFE" w:rsidRDefault="002F1B40"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$scope.startScan()</w:t>
            </w:r>
          </w:p>
        </w:tc>
        <w:tc>
          <w:tcPr>
            <w:tcW w:w="4715" w:type="dxa"/>
            <w:vAlign w:val="center"/>
          </w:tcPr>
          <w:p w:rsidR="0012094C" w:rsidRPr="009A5EFE" w:rsidRDefault="0012094C"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 xml:space="preserve">Dò tìm thiết bị có </w:t>
            </w:r>
            <w:r w:rsidR="002F1B40" w:rsidRPr="009A5EFE">
              <w:rPr>
                <w:rFonts w:ascii="Times New Roman" w:hAnsi="Times New Roman" w:cs="Times New Roman"/>
                <w:sz w:val="26"/>
                <w:szCs w:val="26"/>
                <w:lang w:val="fr-FR"/>
              </w:rPr>
              <w:t>thể</w:t>
            </w:r>
            <w:r w:rsidRPr="009A5EFE">
              <w:rPr>
                <w:rFonts w:ascii="Times New Roman" w:hAnsi="Times New Roman" w:cs="Times New Roman"/>
                <w:sz w:val="26"/>
                <w:szCs w:val="26"/>
                <w:lang w:val="fr-FR"/>
              </w:rPr>
              <w:t xml:space="preserve"> kết nố</w:t>
            </w:r>
            <w:r w:rsidR="002F1B40" w:rsidRPr="009A5EFE">
              <w:rPr>
                <w:rFonts w:ascii="Times New Roman" w:hAnsi="Times New Roman" w:cs="Times New Roman"/>
                <w:sz w:val="26"/>
                <w:szCs w:val="26"/>
                <w:lang w:val="fr-FR"/>
              </w:rPr>
              <w:t>i với điện thoại</w:t>
            </w:r>
          </w:p>
        </w:tc>
      </w:tr>
      <w:tr w:rsidR="0012094C" w:rsidRPr="009A5EFE" w:rsidTr="000E29B1">
        <w:tc>
          <w:tcPr>
            <w:tcW w:w="841" w:type="dxa"/>
            <w:vAlign w:val="center"/>
          </w:tcPr>
          <w:p w:rsidR="0012094C" w:rsidRPr="009A5EFE" w:rsidRDefault="0012094C" w:rsidP="00E879EB">
            <w:pPr>
              <w:ind w:firstLine="284"/>
              <w:rPr>
                <w:rFonts w:ascii="Times New Roman" w:hAnsi="Times New Roman" w:cs="Times New Roman"/>
                <w:sz w:val="26"/>
                <w:szCs w:val="26"/>
                <w:lang w:val="fr-FR"/>
              </w:rPr>
            </w:pPr>
            <w:r w:rsidRPr="009A5EFE">
              <w:rPr>
                <w:rFonts w:ascii="Times New Roman" w:hAnsi="Times New Roman" w:cs="Times New Roman"/>
                <w:sz w:val="26"/>
                <w:szCs w:val="26"/>
                <w:lang w:val="fr-FR"/>
              </w:rPr>
              <w:t>2</w:t>
            </w:r>
          </w:p>
        </w:tc>
        <w:tc>
          <w:tcPr>
            <w:tcW w:w="3794" w:type="dxa"/>
            <w:vAlign w:val="center"/>
          </w:tcPr>
          <w:p w:rsidR="0012094C" w:rsidRPr="009A5EFE" w:rsidRDefault="002F1B40"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$scope.addDevice()</w:t>
            </w:r>
          </w:p>
        </w:tc>
        <w:tc>
          <w:tcPr>
            <w:tcW w:w="4715" w:type="dxa"/>
            <w:vAlign w:val="center"/>
          </w:tcPr>
          <w:p w:rsidR="0012094C" w:rsidRPr="009A5EFE" w:rsidRDefault="0012094C"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Thiết lập kết nối ngoại vi với thiết bị phù hợp mã GATT</w:t>
            </w:r>
          </w:p>
        </w:tc>
      </w:tr>
      <w:tr w:rsidR="0012094C" w:rsidRPr="009A5EFE" w:rsidTr="000E29B1">
        <w:tc>
          <w:tcPr>
            <w:tcW w:w="841" w:type="dxa"/>
            <w:vAlign w:val="center"/>
          </w:tcPr>
          <w:p w:rsidR="0012094C" w:rsidRPr="009A5EFE" w:rsidRDefault="0012094C" w:rsidP="00E879EB">
            <w:pPr>
              <w:ind w:firstLine="284"/>
              <w:rPr>
                <w:rFonts w:ascii="Times New Roman" w:hAnsi="Times New Roman" w:cs="Times New Roman"/>
                <w:sz w:val="26"/>
                <w:szCs w:val="26"/>
                <w:lang w:val="fr-FR"/>
              </w:rPr>
            </w:pPr>
            <w:r w:rsidRPr="009A5EFE">
              <w:rPr>
                <w:rFonts w:ascii="Times New Roman" w:hAnsi="Times New Roman" w:cs="Times New Roman"/>
                <w:sz w:val="26"/>
                <w:szCs w:val="26"/>
                <w:lang w:val="fr-FR"/>
              </w:rPr>
              <w:t>3</w:t>
            </w:r>
          </w:p>
        </w:tc>
        <w:tc>
          <w:tcPr>
            <w:tcW w:w="3794" w:type="dxa"/>
            <w:vAlign w:val="center"/>
          </w:tcPr>
          <w:p w:rsidR="0012094C" w:rsidRPr="009A5EFE" w:rsidRDefault="007B3DB4"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$scope.subscribe()</w:t>
            </w:r>
          </w:p>
        </w:tc>
        <w:tc>
          <w:tcPr>
            <w:tcW w:w="4715" w:type="dxa"/>
            <w:vAlign w:val="center"/>
          </w:tcPr>
          <w:p w:rsidR="0012094C" w:rsidRPr="009A5EFE" w:rsidRDefault="007B3DB4"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Nhận các gói tín hiệu được gửi từ thiết bị ngoại vi và tiến hành xử lý, phân tích</w:t>
            </w:r>
          </w:p>
        </w:tc>
      </w:tr>
      <w:tr w:rsidR="0012094C" w:rsidRPr="009A5EFE" w:rsidTr="000E29B1">
        <w:tc>
          <w:tcPr>
            <w:tcW w:w="841" w:type="dxa"/>
            <w:vAlign w:val="center"/>
          </w:tcPr>
          <w:p w:rsidR="0012094C" w:rsidRPr="009A5EFE" w:rsidRDefault="0012094C" w:rsidP="00E879EB">
            <w:pPr>
              <w:ind w:firstLine="284"/>
              <w:rPr>
                <w:rFonts w:ascii="Times New Roman" w:hAnsi="Times New Roman" w:cs="Times New Roman"/>
                <w:sz w:val="26"/>
                <w:szCs w:val="26"/>
                <w:lang w:val="fr-FR"/>
              </w:rPr>
            </w:pPr>
            <w:r w:rsidRPr="009A5EFE">
              <w:rPr>
                <w:rFonts w:ascii="Times New Roman" w:hAnsi="Times New Roman" w:cs="Times New Roman"/>
                <w:sz w:val="26"/>
                <w:szCs w:val="26"/>
                <w:lang w:val="fr-FR"/>
              </w:rPr>
              <w:t>4</w:t>
            </w:r>
          </w:p>
        </w:tc>
        <w:tc>
          <w:tcPr>
            <w:tcW w:w="3794" w:type="dxa"/>
            <w:vAlign w:val="center"/>
          </w:tcPr>
          <w:p w:rsidR="0012094C" w:rsidRPr="009A5EFE" w:rsidRDefault="007B3DB4"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$scope.animateMeasuring()</w:t>
            </w:r>
          </w:p>
        </w:tc>
        <w:tc>
          <w:tcPr>
            <w:tcW w:w="4715" w:type="dxa"/>
            <w:vAlign w:val="center"/>
          </w:tcPr>
          <w:p w:rsidR="0012094C" w:rsidRPr="009A5EFE" w:rsidRDefault="007B3DB4"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Lưu trữ và vẽ tín hiệu điện tim trên app mobile</w:t>
            </w:r>
          </w:p>
        </w:tc>
      </w:tr>
      <w:tr w:rsidR="007B3DB4" w:rsidRPr="009A5EFE" w:rsidTr="000E29B1">
        <w:tc>
          <w:tcPr>
            <w:tcW w:w="841" w:type="dxa"/>
            <w:vAlign w:val="center"/>
          </w:tcPr>
          <w:p w:rsidR="007B3DB4" w:rsidRPr="009A5EFE" w:rsidRDefault="007B3DB4" w:rsidP="00E879EB">
            <w:pPr>
              <w:ind w:firstLine="284"/>
              <w:rPr>
                <w:rFonts w:ascii="Times New Roman" w:hAnsi="Times New Roman" w:cs="Times New Roman"/>
                <w:sz w:val="26"/>
                <w:szCs w:val="26"/>
                <w:lang w:val="fr-FR"/>
              </w:rPr>
            </w:pPr>
            <w:r w:rsidRPr="009A5EFE">
              <w:rPr>
                <w:rFonts w:ascii="Times New Roman" w:hAnsi="Times New Roman" w:cs="Times New Roman"/>
                <w:sz w:val="26"/>
                <w:szCs w:val="26"/>
                <w:lang w:val="fr-FR"/>
              </w:rPr>
              <w:t>5</w:t>
            </w:r>
          </w:p>
        </w:tc>
        <w:tc>
          <w:tcPr>
            <w:tcW w:w="3794" w:type="dxa"/>
            <w:vAlign w:val="center"/>
          </w:tcPr>
          <w:p w:rsidR="007B3DB4" w:rsidRPr="009A5EFE" w:rsidRDefault="007B3DB4"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socket.emit("dataFromPhoneToServer", data);</w:t>
            </w:r>
          </w:p>
        </w:tc>
        <w:tc>
          <w:tcPr>
            <w:tcW w:w="4715" w:type="dxa"/>
            <w:vAlign w:val="center"/>
          </w:tcPr>
          <w:p w:rsidR="007B3DB4" w:rsidRPr="009A5EFE" w:rsidRDefault="007B3DB4"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Gửi dữ liệu lên server đến website của bác sĩ</w:t>
            </w:r>
          </w:p>
        </w:tc>
      </w:tr>
      <w:tr w:rsidR="007B3DB4" w:rsidRPr="009A5EFE" w:rsidTr="000E29B1">
        <w:tc>
          <w:tcPr>
            <w:tcW w:w="841" w:type="dxa"/>
            <w:vAlign w:val="center"/>
          </w:tcPr>
          <w:p w:rsidR="007B3DB4" w:rsidRPr="009A5EFE" w:rsidRDefault="007B3DB4" w:rsidP="00E879EB">
            <w:pPr>
              <w:ind w:firstLine="284"/>
              <w:rPr>
                <w:rFonts w:ascii="Times New Roman" w:hAnsi="Times New Roman" w:cs="Times New Roman"/>
                <w:sz w:val="26"/>
                <w:szCs w:val="26"/>
                <w:lang w:val="fr-FR"/>
              </w:rPr>
            </w:pPr>
            <w:r w:rsidRPr="009A5EFE">
              <w:rPr>
                <w:rFonts w:ascii="Times New Roman" w:hAnsi="Times New Roman" w:cs="Times New Roman"/>
                <w:sz w:val="26"/>
                <w:szCs w:val="26"/>
                <w:lang w:val="fr-FR"/>
              </w:rPr>
              <w:t>6</w:t>
            </w:r>
          </w:p>
        </w:tc>
        <w:tc>
          <w:tcPr>
            <w:tcW w:w="3794" w:type="dxa"/>
            <w:vAlign w:val="center"/>
          </w:tcPr>
          <w:p w:rsidR="007B3DB4" w:rsidRPr="009A5EFE" w:rsidRDefault="007B3DB4"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Socket.on(‘’dataFromServerToPhone’’,</w:t>
            </w:r>
          </w:p>
          <w:p w:rsidR="007B3DB4" w:rsidRPr="009A5EFE" w:rsidRDefault="007B3DB4"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data)</w:t>
            </w:r>
          </w:p>
        </w:tc>
        <w:tc>
          <w:tcPr>
            <w:tcW w:w="4715" w:type="dxa"/>
            <w:vAlign w:val="center"/>
          </w:tcPr>
          <w:p w:rsidR="007B3DB4" w:rsidRPr="009A5EFE" w:rsidRDefault="007B3DB4" w:rsidP="00E879EB">
            <w:pPr>
              <w:rPr>
                <w:rFonts w:ascii="Times New Roman" w:hAnsi="Times New Roman" w:cs="Times New Roman"/>
                <w:sz w:val="26"/>
                <w:szCs w:val="26"/>
                <w:lang w:val="fr-FR"/>
              </w:rPr>
            </w:pPr>
            <w:r w:rsidRPr="009A5EFE">
              <w:rPr>
                <w:rFonts w:ascii="Times New Roman" w:hAnsi="Times New Roman" w:cs="Times New Roman"/>
                <w:sz w:val="26"/>
                <w:szCs w:val="26"/>
                <w:lang w:val="fr-FR"/>
              </w:rPr>
              <w:t>Kết quả chuẩn đoán được gửi trở về cho bệnh nhân và được hiển thị lên màn hình</w:t>
            </w:r>
          </w:p>
        </w:tc>
      </w:tr>
    </w:tbl>
    <w:p w:rsidR="007B3DB4" w:rsidRPr="009A5EFE" w:rsidRDefault="009A5EFE" w:rsidP="000E29B1">
      <w:pPr>
        <w:pStyle w:val="Caption"/>
        <w:jc w:val="center"/>
        <w:rPr>
          <w:rFonts w:ascii="Times New Roman" w:hAnsi="Times New Roman" w:cs="Times New Roman"/>
          <w:sz w:val="26"/>
          <w:szCs w:val="26"/>
        </w:rPr>
      </w:pPr>
      <w:r w:rsidRPr="009A5EFE">
        <w:rPr>
          <w:rFonts w:ascii="Times New Roman" w:hAnsi="Times New Roman" w:cs="Times New Roman"/>
          <w:b/>
          <w:i w:val="0"/>
          <w:noProof/>
          <w:sz w:val="26"/>
          <w:szCs w:val="26"/>
          <w:lang w:val="en-US"/>
        </w:rPr>
        <mc:AlternateContent>
          <mc:Choice Requires="wps">
            <w:drawing>
              <wp:anchor distT="0" distB="0" distL="114300" distR="114300" simplePos="0" relativeHeight="251670528" behindDoc="0" locked="0" layoutInCell="1" allowOverlap="1" wp14:anchorId="54724B92" wp14:editId="3FCA136E">
                <wp:simplePos x="0" y="0"/>
                <wp:positionH relativeFrom="margin">
                  <wp:posOffset>-263525</wp:posOffset>
                </wp:positionH>
                <wp:positionV relativeFrom="paragraph">
                  <wp:posOffset>358511</wp:posOffset>
                </wp:positionV>
                <wp:extent cx="972820" cy="452755"/>
                <wp:effectExtent l="0" t="0" r="17780" b="23495"/>
                <wp:wrapNone/>
                <wp:docPr id="4" name="Rectangle 4"/>
                <wp:cNvGraphicFramePr/>
                <a:graphic xmlns:a="http://schemas.openxmlformats.org/drawingml/2006/main">
                  <a:graphicData uri="http://schemas.microsoft.com/office/word/2010/wordprocessingShape">
                    <wps:wsp>
                      <wps:cNvSpPr/>
                      <wps:spPr>
                        <a:xfrm>
                          <a:off x="0" y="0"/>
                          <a:ext cx="972820" cy="45275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695DCD" w:rsidRDefault="00E61F65" w:rsidP="00695DCD">
                            <w:pPr>
                              <w:jc w:val="center"/>
                              <w:rPr>
                                <w:lang w:val="en-GB"/>
                              </w:rPr>
                            </w:pPr>
                            <w:r>
                              <w:rPr>
                                <w:lang w:val="en-GB"/>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724B92" id="Rectangle 4" o:spid="_x0000_s1032" style="position:absolute;left:0;text-align:left;margin-left:-20.75pt;margin-top:28.25pt;width:76.6pt;height:35.65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" fillcolor="white [3201]" strokecolor="black [3200]" strokeweight="1pt">
                <v:textbox>
                  <w:txbxContent>
                    <w:p w:rsidR="00E61F65" w:rsidRPr="00695DCD" w:rsidRDefault="00E61F65" w:rsidP="00695DCD">
                      <w:pPr>
                        <w:jc w:val="center"/>
                        <w:rPr>
                          <w:lang w:val="en-GB"/>
                        </w:rPr>
                      </w:pPr>
                      <w:r>
                        <w:rPr>
                          <w:lang w:val="en-GB"/>
                        </w:rPr>
                        <w:t>Bắt đầu</w:t>
                      </w:r>
                    </w:p>
                  </w:txbxContent>
                </v:textbox>
                <w10:wrap anchorx="margin"/>
              </v:rect>
            </w:pict>
          </mc:Fallback>
        </mc:AlternateContent>
      </w:r>
      <w:r w:rsidR="000E29B1" w:rsidRPr="009A5EFE">
        <w:rPr>
          <w:rFonts w:ascii="Times New Roman" w:hAnsi="Times New Roman" w:cs="Times New Roman"/>
          <w:b/>
          <w:sz w:val="26"/>
          <w:szCs w:val="26"/>
          <w:lang w:val="en-GB"/>
        </w:rPr>
        <w:t>Bảng 1</w:t>
      </w:r>
      <w:r w:rsidR="000E29B1" w:rsidRPr="009A5EFE">
        <w:rPr>
          <w:rFonts w:ascii="Times New Roman" w:hAnsi="Times New Roman" w:cs="Times New Roman"/>
          <w:b/>
          <w:sz w:val="26"/>
          <w:szCs w:val="26"/>
        </w:rPr>
        <w:t>:</w:t>
      </w:r>
      <w:r w:rsidR="000E29B1" w:rsidRPr="009A5EFE">
        <w:rPr>
          <w:rFonts w:ascii="Times New Roman" w:hAnsi="Times New Roman" w:cs="Times New Roman"/>
          <w:sz w:val="26"/>
          <w:szCs w:val="26"/>
          <w:lang w:val="en-GB"/>
        </w:rPr>
        <w:t xml:space="preserve"> Tên hàm và chức năng của các hàm trên app mobile</w:t>
      </w:r>
    </w:p>
    <w:p w:rsidR="00695DCD" w:rsidRPr="009A5EFE" w:rsidRDefault="00695DCD" w:rsidP="003C5BE8">
      <w:pPr>
        <w:ind w:firstLine="284"/>
        <w:jc w:val="center"/>
        <w:rPr>
          <w:rFonts w:ascii="Times New Roman" w:hAnsi="Times New Roman" w:cs="Times New Roman"/>
          <w:i/>
          <w:sz w:val="26"/>
          <w:szCs w:val="26"/>
          <w:lang w:val="it-IT"/>
        </w:rPr>
      </w:pPr>
      <w:r w:rsidRPr="009A5EFE">
        <w:rPr>
          <w:rFonts w:ascii="Times New Roman" w:hAnsi="Times New Roman" w:cs="Times New Roman"/>
          <w:b/>
          <w:i/>
          <w:noProof/>
          <w:sz w:val="26"/>
          <w:szCs w:val="26"/>
          <w:lang w:val="en-US"/>
        </w:rPr>
        <mc:AlternateContent>
          <mc:Choice Requires="wps">
            <w:drawing>
              <wp:anchor distT="0" distB="0" distL="114300" distR="114300" simplePos="0" relativeHeight="251695104" behindDoc="0" locked="0" layoutInCell="1" allowOverlap="1" wp14:anchorId="26945A84" wp14:editId="24614808">
                <wp:simplePos x="0" y="0"/>
                <wp:positionH relativeFrom="column">
                  <wp:posOffset>2258695</wp:posOffset>
                </wp:positionH>
                <wp:positionV relativeFrom="paragraph">
                  <wp:posOffset>1231900</wp:posOffset>
                </wp:positionV>
                <wp:extent cx="300355" cy="0"/>
                <wp:effectExtent l="38100" t="76200" r="0" b="95250"/>
                <wp:wrapNone/>
                <wp:docPr id="30" name="Straight Arrow Connector 30"/>
                <wp:cNvGraphicFramePr/>
                <a:graphic xmlns:a="http://schemas.openxmlformats.org/drawingml/2006/main">
                  <a:graphicData uri="http://schemas.microsoft.com/office/word/2010/wordprocessingShape">
                    <wps:wsp>
                      <wps:cNvCnPr/>
                      <wps:spPr>
                        <a:xfrm flipH="1">
                          <a:off x="0" y="0"/>
                          <a:ext cx="3003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8DD75EA" id="_x0000_t32" coordsize="21600,21600" o:spt="32" o:oned="t" path="m,l21600,21600e" filled="f">
                <v:path arrowok="t" fillok="f" o:connecttype="none"/>
                <o:lock v:ext="edit" shapetype="t"/>
              </v:shapetype>
              <v:shape id="Straight Arrow Connector 30" o:spid="_x0000_s1026" type="#_x0000_t32" style="position:absolute;margin-left:177.85pt;margin-top:97pt;width:23.65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" strokecolor="#5b9bd5 [3204]" strokeweight=".5pt">
                <v:stroke endarrow="block" joinstyle="miter"/>
              </v:shape>
            </w:pict>
          </mc:Fallback>
        </mc:AlternateContent>
      </w:r>
      <w:r w:rsidRPr="009A5EFE">
        <w:rPr>
          <w:rFonts w:ascii="Times New Roman" w:hAnsi="Times New Roman" w:cs="Times New Roman"/>
          <w:b/>
          <w:i/>
          <w:noProof/>
          <w:sz w:val="26"/>
          <w:szCs w:val="26"/>
          <w:lang w:val="en-US"/>
        </w:rPr>
        <mc:AlternateContent>
          <mc:Choice Requires="wps">
            <w:drawing>
              <wp:anchor distT="0" distB="0" distL="114300" distR="114300" simplePos="0" relativeHeight="251682816" behindDoc="0" locked="0" layoutInCell="1" allowOverlap="1" wp14:anchorId="2A1C4798" wp14:editId="19F351C3">
                <wp:simplePos x="0" y="0"/>
                <wp:positionH relativeFrom="margin">
                  <wp:posOffset>2559685</wp:posOffset>
                </wp:positionH>
                <wp:positionV relativeFrom="paragraph">
                  <wp:posOffset>1012190</wp:posOffset>
                </wp:positionV>
                <wp:extent cx="1060450" cy="452755"/>
                <wp:effectExtent l="0" t="0" r="25400" b="23495"/>
                <wp:wrapNone/>
                <wp:docPr id="18" name="Rectangle 18"/>
                <wp:cNvGraphicFramePr/>
                <a:graphic xmlns:a="http://schemas.openxmlformats.org/drawingml/2006/main">
                  <a:graphicData uri="http://schemas.microsoft.com/office/word/2010/wordprocessingShape">
                    <wps:wsp>
                      <wps:cNvSpPr/>
                      <wps:spPr>
                        <a:xfrm>
                          <a:off x="0" y="0"/>
                          <a:ext cx="1060450" cy="45275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695DCD" w:rsidRDefault="00E61F65" w:rsidP="00695DCD">
                            <w:pPr>
                              <w:jc w:val="center"/>
                              <w:rPr>
                                <w:lang w:val="en-GB"/>
                              </w:rPr>
                            </w:pPr>
                            <w:r>
                              <w:rPr>
                                <w:lang w:val="en-GB"/>
                              </w:rPr>
                              <w:t>Sao lưu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C4798" id="Rectangle 18" o:spid="_x0000_s1033" style="position:absolute;left:0;text-align:left;margin-left:201.55pt;margin-top:79.7pt;width:83.5pt;height:35.6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" fillcolor="white [3201]" strokecolor="black [3200]" strokeweight="1pt">
                <v:textbox>
                  <w:txbxContent>
                    <w:p w:rsidR="00E61F65" w:rsidRPr="00695DCD" w:rsidRDefault="00E61F65" w:rsidP="00695DCD">
                      <w:pPr>
                        <w:jc w:val="center"/>
                        <w:rPr>
                          <w:lang w:val="en-GB"/>
                        </w:rPr>
                      </w:pPr>
                      <w:r>
                        <w:rPr>
                          <w:lang w:val="en-GB"/>
                        </w:rPr>
                        <w:t>Sao lưu dữ liệu</w:t>
                      </w:r>
                    </w:p>
                  </w:txbxContent>
                </v:textbox>
                <w10:wrap anchorx="margin"/>
              </v:rect>
            </w:pict>
          </mc:Fallback>
        </mc:AlternateContent>
      </w:r>
      <w:r w:rsidRPr="009A5EFE">
        <w:rPr>
          <w:rFonts w:ascii="Times New Roman" w:hAnsi="Times New Roman" w:cs="Times New Roman"/>
          <w:b/>
          <w:i/>
          <w:noProof/>
          <w:sz w:val="26"/>
          <w:szCs w:val="26"/>
          <w:lang w:val="en-US"/>
        </w:rPr>
        <mc:AlternateContent>
          <mc:Choice Requires="wps">
            <w:drawing>
              <wp:anchor distT="0" distB="0" distL="114300" distR="114300" simplePos="0" relativeHeight="251680768" behindDoc="0" locked="0" layoutInCell="1" allowOverlap="1" wp14:anchorId="48809271" wp14:editId="077EE4CD">
                <wp:simplePos x="0" y="0"/>
                <wp:positionH relativeFrom="margin">
                  <wp:posOffset>3865880</wp:posOffset>
                </wp:positionH>
                <wp:positionV relativeFrom="paragraph">
                  <wp:posOffset>1013460</wp:posOffset>
                </wp:positionV>
                <wp:extent cx="1016635" cy="452755"/>
                <wp:effectExtent l="0" t="0" r="12065" b="23495"/>
                <wp:wrapNone/>
                <wp:docPr id="17" name="Rectangle 17"/>
                <wp:cNvGraphicFramePr/>
                <a:graphic xmlns:a="http://schemas.openxmlformats.org/drawingml/2006/main">
                  <a:graphicData uri="http://schemas.microsoft.com/office/word/2010/wordprocessingShape">
                    <wps:wsp>
                      <wps:cNvSpPr/>
                      <wps:spPr>
                        <a:xfrm>
                          <a:off x="0" y="0"/>
                          <a:ext cx="1016635" cy="45275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695DCD" w:rsidRDefault="00E61F65" w:rsidP="00695DCD">
                            <w:pPr>
                              <w:jc w:val="center"/>
                              <w:rPr>
                                <w:lang w:val="en-GB"/>
                              </w:rPr>
                            </w:pPr>
                            <w:r>
                              <w:rPr>
                                <w:lang w:val="en-GB"/>
                              </w:rPr>
                              <w:t>Tiến hành đo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809271" id="Rectangle 17" o:spid="_x0000_s1034" style="position:absolute;left:0;text-align:left;margin-left:304.4pt;margin-top:79.8pt;width:80.05pt;height:35.6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" fillcolor="white [3201]" strokecolor="black [3200]" strokeweight="1pt">
                <v:textbox>
                  <w:txbxContent>
                    <w:p w:rsidR="00E61F65" w:rsidRPr="00695DCD" w:rsidRDefault="00E61F65" w:rsidP="00695DCD">
                      <w:pPr>
                        <w:jc w:val="center"/>
                        <w:rPr>
                          <w:lang w:val="en-GB"/>
                        </w:rPr>
                      </w:pPr>
                      <w:r>
                        <w:rPr>
                          <w:lang w:val="en-GB"/>
                        </w:rPr>
                        <w:t>Tiến hành đo</w:t>
                      </w:r>
                    </w:p>
                  </w:txbxContent>
                </v:textbox>
                <w10:wrap anchorx="margin"/>
              </v:rect>
            </w:pict>
          </mc:Fallback>
        </mc:AlternateContent>
      </w:r>
      <w:r w:rsidRPr="009A5EFE">
        <w:rPr>
          <w:rFonts w:ascii="Times New Roman" w:hAnsi="Times New Roman" w:cs="Times New Roman"/>
          <w:b/>
          <w:i/>
          <w:noProof/>
          <w:sz w:val="26"/>
          <w:szCs w:val="26"/>
          <w:lang w:val="en-US"/>
        </w:rPr>
        <mc:AlternateContent>
          <mc:Choice Requires="wps">
            <w:drawing>
              <wp:anchor distT="0" distB="0" distL="114300" distR="114300" simplePos="0" relativeHeight="251684864" behindDoc="0" locked="0" layoutInCell="1" allowOverlap="1" wp14:anchorId="76381492" wp14:editId="607A223E">
                <wp:simplePos x="0" y="0"/>
                <wp:positionH relativeFrom="margin">
                  <wp:posOffset>1052195</wp:posOffset>
                </wp:positionH>
                <wp:positionV relativeFrom="paragraph">
                  <wp:posOffset>1012190</wp:posOffset>
                </wp:positionV>
                <wp:extent cx="1206500" cy="452755"/>
                <wp:effectExtent l="0" t="0" r="12700" b="23495"/>
                <wp:wrapNone/>
                <wp:docPr id="19" name="Rectangle 19"/>
                <wp:cNvGraphicFramePr/>
                <a:graphic xmlns:a="http://schemas.openxmlformats.org/drawingml/2006/main">
                  <a:graphicData uri="http://schemas.microsoft.com/office/word/2010/wordprocessingShape">
                    <wps:wsp>
                      <wps:cNvSpPr/>
                      <wps:spPr>
                        <a:xfrm>
                          <a:off x="0" y="0"/>
                          <a:ext cx="1206500" cy="45275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695DCD" w:rsidRDefault="00E61F65" w:rsidP="00695DCD">
                            <w:pPr>
                              <w:jc w:val="center"/>
                              <w:rPr>
                                <w:lang w:val="en-GB"/>
                              </w:rPr>
                            </w:pPr>
                            <w:r>
                              <w:rPr>
                                <w:lang w:val="en-GB"/>
                              </w:rPr>
                              <w:t>Nhận kết quả chuẩn đoán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81492" id="Rectangle 19" o:spid="_x0000_s1035" style="position:absolute;left:0;text-align:left;margin-left:82.85pt;margin-top:79.7pt;width:95pt;height:35.6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" fillcolor="white [3201]" strokecolor="black [3200]" strokeweight="1pt">
                <v:textbox>
                  <w:txbxContent>
                    <w:p w:rsidR="00E61F65" w:rsidRPr="00695DCD" w:rsidRDefault="00E61F65" w:rsidP="00695DCD">
                      <w:pPr>
                        <w:jc w:val="center"/>
                        <w:rPr>
                          <w:lang w:val="en-GB"/>
                        </w:rPr>
                      </w:pPr>
                      <w:r>
                        <w:rPr>
                          <w:lang w:val="en-GB"/>
                        </w:rPr>
                        <w:t>Nhận kết quả chuẩn đoán</w:t>
                      </w:r>
                    </w:p>
                  </w:txbxContent>
                </v:textbox>
                <w10:wrap anchorx="margin"/>
              </v:rect>
            </w:pict>
          </mc:Fallback>
        </mc:AlternateContent>
      </w:r>
      <w:r w:rsidRPr="009A5EFE">
        <w:rPr>
          <w:rFonts w:ascii="Times New Roman" w:hAnsi="Times New Roman" w:cs="Times New Roman"/>
          <w:b/>
          <w:i/>
          <w:noProof/>
          <w:sz w:val="26"/>
          <w:szCs w:val="26"/>
          <w:lang w:val="en-US"/>
        </w:rPr>
        <mc:AlternateContent>
          <mc:Choice Requires="wps">
            <w:drawing>
              <wp:anchor distT="0" distB="0" distL="114300" distR="114300" simplePos="0" relativeHeight="251694080" behindDoc="0" locked="0" layoutInCell="1" allowOverlap="1" wp14:anchorId="59A72641" wp14:editId="7C738166">
                <wp:simplePos x="0" y="0"/>
                <wp:positionH relativeFrom="column">
                  <wp:posOffset>3620135</wp:posOffset>
                </wp:positionH>
                <wp:positionV relativeFrom="paragraph">
                  <wp:posOffset>1231900</wp:posOffset>
                </wp:positionV>
                <wp:extent cx="248920" cy="0"/>
                <wp:effectExtent l="38100" t="76200" r="0" b="95250"/>
                <wp:wrapNone/>
                <wp:docPr id="29" name="Straight Arrow Connector 29"/>
                <wp:cNvGraphicFramePr/>
                <a:graphic xmlns:a="http://schemas.openxmlformats.org/drawingml/2006/main">
                  <a:graphicData uri="http://schemas.microsoft.com/office/word/2010/wordprocessingShape">
                    <wps:wsp>
                      <wps:cNvCnPr/>
                      <wps:spPr>
                        <a:xfrm flipH="1">
                          <a:off x="0" y="0"/>
                          <a:ext cx="2489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DD7E04" id="Straight Arrow Connector 29" o:spid="_x0000_s1026" type="#_x0000_t32" style="position:absolute;margin-left:285.05pt;margin-top:97pt;width:19.6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" strokecolor="#5b9bd5 [3204]" strokeweight=".5pt">
                <v:stroke endarrow="block" joinstyle="miter"/>
              </v:shape>
            </w:pict>
          </mc:Fallback>
        </mc:AlternateContent>
      </w:r>
      <w:r w:rsidRPr="009A5EFE">
        <w:rPr>
          <w:rFonts w:ascii="Times New Roman" w:hAnsi="Times New Roman" w:cs="Times New Roman"/>
          <w:i/>
          <w:noProof/>
          <w:sz w:val="26"/>
          <w:szCs w:val="26"/>
          <w:lang w:val="en-US"/>
        </w:rPr>
        <mc:AlternateContent>
          <mc:Choice Requires="wps">
            <w:drawing>
              <wp:anchor distT="0" distB="0" distL="114300" distR="114300" simplePos="0" relativeHeight="251685888" behindDoc="0" locked="0" layoutInCell="1" allowOverlap="1" wp14:anchorId="3C1DAEB6" wp14:editId="59C44565">
                <wp:simplePos x="0" y="0"/>
                <wp:positionH relativeFrom="column">
                  <wp:posOffset>716280</wp:posOffset>
                </wp:positionH>
                <wp:positionV relativeFrom="paragraph">
                  <wp:posOffset>266065</wp:posOffset>
                </wp:positionV>
                <wp:extent cx="358140" cy="0"/>
                <wp:effectExtent l="0" t="76200" r="22860" b="95250"/>
                <wp:wrapNone/>
                <wp:docPr id="20" name="Straight Arrow Connector 20"/>
                <wp:cNvGraphicFramePr/>
                <a:graphic xmlns:a="http://schemas.openxmlformats.org/drawingml/2006/main">
                  <a:graphicData uri="http://schemas.microsoft.com/office/word/2010/wordprocessingShape">
                    <wps:wsp>
                      <wps:cNvCnPr/>
                      <wps:spPr>
                        <a:xfrm>
                          <a:off x="0" y="0"/>
                          <a:ext cx="3581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6FA6BF" id="Straight Arrow Connector 20" o:spid="_x0000_s1026" type="#_x0000_t32" style="position:absolute;margin-left:56.4pt;margin-top:20.95pt;width:28.2pt;height:0;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" strokecolor="#5b9bd5 [3204]" strokeweight=".5pt">
                <v:stroke endarrow="block" joinstyle="miter"/>
              </v:shape>
            </w:pict>
          </mc:Fallback>
        </mc:AlternateContent>
      </w:r>
      <w:r w:rsidRPr="009A5EFE">
        <w:rPr>
          <w:rFonts w:ascii="Times New Roman" w:hAnsi="Times New Roman" w:cs="Times New Roman"/>
          <w:i/>
          <w:noProof/>
          <w:sz w:val="26"/>
          <w:szCs w:val="26"/>
          <w:lang w:val="en-US"/>
        </w:rPr>
        <mc:AlternateContent>
          <mc:Choice Requires="wps">
            <w:drawing>
              <wp:anchor distT="0" distB="0" distL="114300" distR="114300" simplePos="0" relativeHeight="251692032" behindDoc="0" locked="0" layoutInCell="1" allowOverlap="1" wp14:anchorId="43D3CDAA" wp14:editId="2F85D3DE">
                <wp:simplePos x="0" y="0"/>
                <wp:positionH relativeFrom="column">
                  <wp:posOffset>3597910</wp:posOffset>
                </wp:positionH>
                <wp:positionV relativeFrom="paragraph">
                  <wp:posOffset>236855</wp:posOffset>
                </wp:positionV>
                <wp:extent cx="277495" cy="0"/>
                <wp:effectExtent l="0" t="76200" r="27305" b="95250"/>
                <wp:wrapNone/>
                <wp:docPr id="27" name="Straight Arrow Connector 27"/>
                <wp:cNvGraphicFramePr/>
                <a:graphic xmlns:a="http://schemas.openxmlformats.org/drawingml/2006/main">
                  <a:graphicData uri="http://schemas.microsoft.com/office/word/2010/wordprocessingShape">
                    <wps:wsp>
                      <wps:cNvCnPr/>
                      <wps:spPr>
                        <a:xfrm>
                          <a:off x="0" y="0"/>
                          <a:ext cx="2774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85E104" id="Straight Arrow Connector 27" o:spid="_x0000_s1026" type="#_x0000_t32" style="position:absolute;margin-left:283.3pt;margin-top:18.65pt;width:21.85pt;height:0;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" strokecolor="#5b9bd5 [3204]" strokeweight=".5pt">
                <v:stroke endarrow="block" joinstyle="miter"/>
              </v:shape>
            </w:pict>
          </mc:Fallback>
        </mc:AlternateContent>
      </w:r>
      <w:r w:rsidRPr="009A5EFE">
        <w:rPr>
          <w:rFonts w:ascii="Times New Roman" w:hAnsi="Times New Roman" w:cs="Times New Roman"/>
          <w:i/>
          <w:noProof/>
          <w:sz w:val="26"/>
          <w:szCs w:val="26"/>
          <w:lang w:val="en-US"/>
        </w:rPr>
        <mc:AlternateContent>
          <mc:Choice Requires="wps">
            <w:drawing>
              <wp:anchor distT="0" distB="0" distL="114300" distR="114300" simplePos="0" relativeHeight="251693056" behindDoc="0" locked="0" layoutInCell="1" allowOverlap="1" wp14:anchorId="69E317DD" wp14:editId="4817603D">
                <wp:simplePos x="0" y="0"/>
                <wp:positionH relativeFrom="column">
                  <wp:posOffset>4885690</wp:posOffset>
                </wp:positionH>
                <wp:positionV relativeFrom="paragraph">
                  <wp:posOffset>236855</wp:posOffset>
                </wp:positionV>
                <wp:extent cx="278130" cy="0"/>
                <wp:effectExtent l="38100" t="76200" r="0" b="95250"/>
                <wp:wrapNone/>
                <wp:docPr id="28" name="Straight Arrow Connector 28"/>
                <wp:cNvGraphicFramePr/>
                <a:graphic xmlns:a="http://schemas.openxmlformats.org/drawingml/2006/main">
                  <a:graphicData uri="http://schemas.microsoft.com/office/word/2010/wordprocessingShape">
                    <wps:wsp>
                      <wps:cNvCnPr/>
                      <wps:spPr>
                        <a:xfrm flipH="1">
                          <a:off x="0" y="0"/>
                          <a:ext cx="27813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5B88C2" id="Straight Arrow Connector 28" o:spid="_x0000_s1026" type="#_x0000_t32" style="position:absolute;margin-left:384.7pt;margin-top:18.65pt;width:21.9pt;height:0;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" strokecolor="#5b9bd5 [3204]" strokeweight=".5pt">
                <v:stroke endarrow="block" joinstyle="miter"/>
              </v:shape>
            </w:pict>
          </mc:Fallback>
        </mc:AlternateContent>
      </w:r>
      <w:r w:rsidRPr="009A5EFE">
        <w:rPr>
          <w:rFonts w:ascii="Times New Roman" w:hAnsi="Times New Roman" w:cs="Times New Roman"/>
          <w:b/>
          <w:i/>
          <w:noProof/>
          <w:sz w:val="26"/>
          <w:szCs w:val="26"/>
          <w:lang w:val="en-US"/>
        </w:rPr>
        <mc:AlternateContent>
          <mc:Choice Requires="wps">
            <w:drawing>
              <wp:anchor distT="0" distB="0" distL="114300" distR="114300" simplePos="0" relativeHeight="251672576" behindDoc="0" locked="0" layoutInCell="1" allowOverlap="1" wp14:anchorId="1C0747FF" wp14:editId="5E61D2DC">
                <wp:simplePos x="0" y="0"/>
                <wp:positionH relativeFrom="margin">
                  <wp:posOffset>1066800</wp:posOffset>
                </wp:positionH>
                <wp:positionV relativeFrom="paragraph">
                  <wp:posOffset>39370</wp:posOffset>
                </wp:positionV>
                <wp:extent cx="1177290" cy="452755"/>
                <wp:effectExtent l="0" t="0" r="22860" b="23495"/>
                <wp:wrapNone/>
                <wp:docPr id="9" name="Rectangle 9"/>
                <wp:cNvGraphicFramePr/>
                <a:graphic xmlns:a="http://schemas.openxmlformats.org/drawingml/2006/main">
                  <a:graphicData uri="http://schemas.microsoft.com/office/word/2010/wordprocessingShape">
                    <wps:wsp>
                      <wps:cNvSpPr/>
                      <wps:spPr>
                        <a:xfrm>
                          <a:off x="0" y="0"/>
                          <a:ext cx="1177290" cy="45275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695DCD" w:rsidRDefault="00E61F65" w:rsidP="00695DCD">
                            <w:pPr>
                              <w:jc w:val="center"/>
                              <w:rPr>
                                <w:lang w:val="en-GB"/>
                              </w:rPr>
                            </w:pPr>
                            <w:r>
                              <w:rPr>
                                <w:lang w:val="en-GB"/>
                              </w:rPr>
                              <w:t>Dò tìm thiết bị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747FF" id="Rectangle 9" o:spid="_x0000_s1036" style="position:absolute;left:0;text-align:left;margin-left:84pt;margin-top:3.1pt;width:92.7pt;height:35.6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" fillcolor="white [3201]" strokecolor="black [3200]" strokeweight="1pt">
                <v:textbox>
                  <w:txbxContent>
                    <w:p w:rsidR="00E61F65" w:rsidRPr="00695DCD" w:rsidRDefault="00E61F65" w:rsidP="00695DCD">
                      <w:pPr>
                        <w:jc w:val="center"/>
                        <w:rPr>
                          <w:lang w:val="en-GB"/>
                        </w:rPr>
                      </w:pPr>
                      <w:r>
                        <w:rPr>
                          <w:lang w:val="en-GB"/>
                        </w:rPr>
                        <w:t>Dò tìm thiết bị</w:t>
                      </w:r>
                    </w:p>
                  </w:txbxContent>
                </v:textbox>
                <w10:wrap anchorx="margin"/>
              </v:rect>
            </w:pict>
          </mc:Fallback>
        </mc:AlternateContent>
      </w:r>
      <w:r w:rsidRPr="009A5EFE">
        <w:rPr>
          <w:rFonts w:ascii="Times New Roman" w:hAnsi="Times New Roman" w:cs="Times New Roman"/>
          <w:b/>
          <w:i/>
          <w:noProof/>
          <w:sz w:val="26"/>
          <w:szCs w:val="26"/>
          <w:lang w:val="en-US"/>
        </w:rPr>
        <mc:AlternateContent>
          <mc:Choice Requires="wps">
            <w:drawing>
              <wp:anchor distT="0" distB="0" distL="114300" distR="114300" simplePos="0" relativeHeight="251674624" behindDoc="0" locked="0" layoutInCell="1" allowOverlap="1" wp14:anchorId="5C2F2020" wp14:editId="16F04EAF">
                <wp:simplePos x="0" y="0"/>
                <wp:positionH relativeFrom="margin">
                  <wp:posOffset>2574290</wp:posOffset>
                </wp:positionH>
                <wp:positionV relativeFrom="paragraph">
                  <wp:posOffset>39370</wp:posOffset>
                </wp:positionV>
                <wp:extent cx="1016635" cy="452755"/>
                <wp:effectExtent l="0" t="0" r="12065" b="23495"/>
                <wp:wrapNone/>
                <wp:docPr id="11" name="Rectangle 11"/>
                <wp:cNvGraphicFramePr/>
                <a:graphic xmlns:a="http://schemas.openxmlformats.org/drawingml/2006/main">
                  <a:graphicData uri="http://schemas.microsoft.com/office/word/2010/wordprocessingShape">
                    <wps:wsp>
                      <wps:cNvSpPr/>
                      <wps:spPr>
                        <a:xfrm>
                          <a:off x="0" y="0"/>
                          <a:ext cx="1016635" cy="45275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695DCD" w:rsidRDefault="00E61F65" w:rsidP="00695DCD">
                            <w:pPr>
                              <w:jc w:val="center"/>
                              <w:rPr>
                                <w:lang w:val="en-GB"/>
                              </w:rPr>
                            </w:pPr>
                            <w:r>
                              <w:rPr>
                                <w:lang w:val="en-GB"/>
                              </w:rPr>
                              <w:t>Kết nối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F2020" id="Rectangle 11" o:spid="_x0000_s1037" style="position:absolute;left:0;text-align:left;margin-left:202.7pt;margin-top:3.1pt;width:80.05pt;height:35.6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" fillcolor="white [3201]" strokecolor="black [3200]" strokeweight="1pt">
                <v:textbox>
                  <w:txbxContent>
                    <w:p w:rsidR="00E61F65" w:rsidRPr="00695DCD" w:rsidRDefault="00E61F65" w:rsidP="00695DCD">
                      <w:pPr>
                        <w:jc w:val="center"/>
                        <w:rPr>
                          <w:lang w:val="en-GB"/>
                        </w:rPr>
                      </w:pPr>
                      <w:r>
                        <w:rPr>
                          <w:lang w:val="en-GB"/>
                        </w:rPr>
                        <w:t>Kết nối</w:t>
                      </w:r>
                    </w:p>
                  </w:txbxContent>
                </v:textbox>
                <w10:wrap anchorx="margin"/>
              </v:rect>
            </w:pict>
          </mc:Fallback>
        </mc:AlternateContent>
      </w:r>
      <w:r w:rsidRPr="009A5EFE">
        <w:rPr>
          <w:rFonts w:ascii="Times New Roman" w:hAnsi="Times New Roman" w:cs="Times New Roman"/>
          <w:b/>
          <w:i/>
          <w:noProof/>
          <w:sz w:val="26"/>
          <w:szCs w:val="26"/>
          <w:lang w:val="en-US"/>
        </w:rPr>
        <mc:AlternateContent>
          <mc:Choice Requires="wps">
            <w:drawing>
              <wp:anchor distT="0" distB="0" distL="114300" distR="114300" simplePos="0" relativeHeight="251676672" behindDoc="0" locked="0" layoutInCell="1" allowOverlap="1" wp14:anchorId="6AD655C7" wp14:editId="3BA5A170">
                <wp:simplePos x="0" y="0"/>
                <wp:positionH relativeFrom="margin">
                  <wp:posOffset>3867785</wp:posOffset>
                </wp:positionH>
                <wp:positionV relativeFrom="paragraph">
                  <wp:posOffset>30480</wp:posOffset>
                </wp:positionV>
                <wp:extent cx="1016635" cy="452755"/>
                <wp:effectExtent l="0" t="0" r="12065" b="23495"/>
                <wp:wrapNone/>
                <wp:docPr id="12" name="Rectangle 12"/>
                <wp:cNvGraphicFramePr/>
                <a:graphic xmlns:a="http://schemas.openxmlformats.org/drawingml/2006/main">
                  <a:graphicData uri="http://schemas.microsoft.com/office/word/2010/wordprocessingShape">
                    <wps:wsp>
                      <wps:cNvSpPr/>
                      <wps:spPr>
                        <a:xfrm>
                          <a:off x="0" y="0"/>
                          <a:ext cx="1016635" cy="45275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695DCD" w:rsidRDefault="00E61F65" w:rsidP="00695DCD">
                            <w:pPr>
                              <w:jc w:val="center"/>
                              <w:rPr>
                                <w:lang w:val="en-GB"/>
                              </w:rPr>
                            </w:pPr>
                            <w:r>
                              <w:rPr>
                                <w:lang w:val="en-GB"/>
                              </w:rPr>
                              <w:t>Chọn phương pháp đo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655C7" id="Rectangle 12" o:spid="_x0000_s1038" style="position:absolute;left:0;text-align:left;margin-left:304.55pt;margin-top:2.4pt;width:80.05pt;height:35.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" fillcolor="white [3201]" strokecolor="black [3200]" strokeweight="1pt">
                <v:textbox>
                  <w:txbxContent>
                    <w:p w:rsidR="00E61F65" w:rsidRPr="00695DCD" w:rsidRDefault="00E61F65" w:rsidP="00695DCD">
                      <w:pPr>
                        <w:jc w:val="center"/>
                        <w:rPr>
                          <w:lang w:val="en-GB"/>
                        </w:rPr>
                      </w:pPr>
                      <w:r>
                        <w:rPr>
                          <w:lang w:val="en-GB"/>
                        </w:rPr>
                        <w:t>Chọn phương pháp đo</w:t>
                      </w:r>
                    </w:p>
                  </w:txbxContent>
                </v:textbox>
                <w10:wrap anchorx="margin"/>
              </v:rect>
            </w:pict>
          </mc:Fallback>
        </mc:AlternateContent>
      </w:r>
      <w:r w:rsidRPr="009A5EFE">
        <w:rPr>
          <w:rFonts w:ascii="Times New Roman" w:hAnsi="Times New Roman" w:cs="Times New Roman"/>
          <w:b/>
          <w:i/>
          <w:noProof/>
          <w:sz w:val="26"/>
          <w:szCs w:val="26"/>
          <w:lang w:val="en-US"/>
        </w:rPr>
        <mc:AlternateContent>
          <mc:Choice Requires="wps">
            <w:drawing>
              <wp:anchor distT="0" distB="0" distL="114300" distR="114300" simplePos="0" relativeHeight="251678720" behindDoc="0" locked="0" layoutInCell="1" allowOverlap="1" wp14:anchorId="1D4293A1" wp14:editId="1E264ED3">
                <wp:simplePos x="0" y="0"/>
                <wp:positionH relativeFrom="margin">
                  <wp:posOffset>5163820</wp:posOffset>
                </wp:positionH>
                <wp:positionV relativeFrom="paragraph">
                  <wp:posOffset>10160</wp:posOffset>
                </wp:positionV>
                <wp:extent cx="1016635" cy="1454785"/>
                <wp:effectExtent l="0" t="0" r="12065" b="12065"/>
                <wp:wrapNone/>
                <wp:docPr id="16" name="Rectangle 16"/>
                <wp:cNvGraphicFramePr/>
                <a:graphic xmlns:a="http://schemas.openxmlformats.org/drawingml/2006/main">
                  <a:graphicData uri="http://schemas.microsoft.com/office/word/2010/wordprocessingShape">
                    <wps:wsp>
                      <wps:cNvSpPr/>
                      <wps:spPr>
                        <a:xfrm>
                          <a:off x="0" y="0"/>
                          <a:ext cx="1016635" cy="145478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695DCD" w:rsidRDefault="00E61F65" w:rsidP="00695DCD">
                            <w:pPr>
                              <w:jc w:val="center"/>
                              <w:rPr>
                                <w:lang w:val="en-GB"/>
                              </w:rPr>
                            </w:pPr>
                            <w:r>
                              <w:rPr>
                                <w:lang w:val="en-GB"/>
                              </w:rPr>
                              <w:t>Tự tạo phương pháp đo hoặc hỏi xin ý kiến bác sĩ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293A1" id="Rectangle 16" o:spid="_x0000_s1039" style="position:absolute;left:0;text-align:left;margin-left:406.6pt;margin-top:.8pt;width:80.05pt;height:114.5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" fillcolor="white [3201]" strokecolor="black [3200]" strokeweight="1pt">
                <v:textbox>
                  <w:txbxContent>
                    <w:p w:rsidR="00E61F65" w:rsidRPr="00695DCD" w:rsidRDefault="00E61F65" w:rsidP="00695DCD">
                      <w:pPr>
                        <w:jc w:val="center"/>
                        <w:rPr>
                          <w:lang w:val="en-GB"/>
                        </w:rPr>
                      </w:pPr>
                      <w:r>
                        <w:rPr>
                          <w:lang w:val="en-GB"/>
                        </w:rPr>
                        <w:t>Tự tạo phương pháp đo hoặc hỏi xin ý kiến bác sĩ</w:t>
                      </w:r>
                    </w:p>
                  </w:txbxContent>
                </v:textbox>
                <w10:wrap anchorx="margin"/>
              </v:rect>
            </w:pict>
          </mc:Fallback>
        </mc:AlternateContent>
      </w:r>
      <w:r w:rsidRPr="009A5EFE">
        <w:rPr>
          <w:rFonts w:ascii="Times New Roman" w:hAnsi="Times New Roman" w:cs="Times New Roman"/>
          <w:i/>
          <w:noProof/>
          <w:sz w:val="26"/>
          <w:szCs w:val="26"/>
          <w:lang w:val="en-US"/>
        </w:rPr>
        <mc:AlternateContent>
          <mc:Choice Requires="wps">
            <w:drawing>
              <wp:anchor distT="0" distB="0" distL="114300" distR="114300" simplePos="0" relativeHeight="251696128" behindDoc="0" locked="0" layoutInCell="1" allowOverlap="1" wp14:anchorId="12021A25" wp14:editId="75B1BC27">
                <wp:simplePos x="0" y="0"/>
                <wp:positionH relativeFrom="column">
                  <wp:posOffset>2244700</wp:posOffset>
                </wp:positionH>
                <wp:positionV relativeFrom="paragraph">
                  <wp:posOffset>244729</wp:posOffset>
                </wp:positionV>
                <wp:extent cx="329641" cy="0"/>
                <wp:effectExtent l="0" t="76200" r="13335" b="95250"/>
                <wp:wrapNone/>
                <wp:docPr id="31" name="Straight Arrow Connector 31"/>
                <wp:cNvGraphicFramePr/>
                <a:graphic xmlns:a="http://schemas.openxmlformats.org/drawingml/2006/main">
                  <a:graphicData uri="http://schemas.microsoft.com/office/word/2010/wordprocessingShape">
                    <wps:wsp>
                      <wps:cNvCnPr/>
                      <wps:spPr>
                        <a:xfrm>
                          <a:off x="0" y="0"/>
                          <a:ext cx="32964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90E93" id="Straight Arrow Connector 31" o:spid="_x0000_s1026" type="#_x0000_t32" style="position:absolute;margin-left:176.75pt;margin-top:19.25pt;width:25.95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" strokecolor="#5b9bd5 [3204]" strokeweight=".5pt">
                <v:stroke endarrow="block" joinstyle="miter"/>
              </v:shape>
            </w:pict>
          </mc:Fallback>
        </mc:AlternateContent>
      </w:r>
    </w:p>
    <w:p w:rsidR="00695DCD" w:rsidRPr="009A5EFE" w:rsidRDefault="00695DCD" w:rsidP="003C5BE8">
      <w:pPr>
        <w:ind w:firstLine="284"/>
        <w:jc w:val="center"/>
        <w:rPr>
          <w:rFonts w:ascii="Times New Roman" w:hAnsi="Times New Roman" w:cs="Times New Roman"/>
          <w:i/>
          <w:sz w:val="26"/>
          <w:szCs w:val="26"/>
          <w:lang w:val="it-IT"/>
        </w:rPr>
      </w:pPr>
      <w:r w:rsidRPr="009A5EFE">
        <w:rPr>
          <w:rFonts w:ascii="Times New Roman" w:hAnsi="Times New Roman" w:cs="Times New Roman"/>
          <w:i/>
          <w:noProof/>
          <w:sz w:val="26"/>
          <w:szCs w:val="26"/>
          <w:lang w:val="en-US"/>
        </w:rPr>
        <mc:AlternateContent>
          <mc:Choice Requires="wps">
            <w:drawing>
              <wp:anchor distT="0" distB="0" distL="114300" distR="114300" simplePos="0" relativeHeight="251688960" behindDoc="0" locked="0" layoutInCell="1" allowOverlap="1" wp14:anchorId="3E8C25A5" wp14:editId="218CFFFD">
                <wp:simplePos x="0" y="0"/>
                <wp:positionH relativeFrom="column">
                  <wp:posOffset>4388485</wp:posOffset>
                </wp:positionH>
                <wp:positionV relativeFrom="paragraph">
                  <wp:posOffset>214300</wp:posOffset>
                </wp:positionV>
                <wp:extent cx="0" cy="490118"/>
                <wp:effectExtent l="76200" t="0" r="57150" b="62865"/>
                <wp:wrapNone/>
                <wp:docPr id="23" name="Straight Arrow Connector 23"/>
                <wp:cNvGraphicFramePr/>
                <a:graphic xmlns:a="http://schemas.openxmlformats.org/drawingml/2006/main">
                  <a:graphicData uri="http://schemas.microsoft.com/office/word/2010/wordprocessingShape">
                    <wps:wsp>
                      <wps:cNvCnPr/>
                      <wps:spPr>
                        <a:xfrm>
                          <a:off x="0" y="0"/>
                          <a:ext cx="0" cy="4901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50FB8" id="Straight Arrow Connector 23" o:spid="_x0000_s1026" type="#_x0000_t32" style="position:absolute;margin-left:345.55pt;margin-top:16.85pt;width:0;height:38.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" strokecolor="#5b9bd5 [3204]" strokeweight=".5pt">
                <v:stroke endarrow="block" joinstyle="miter"/>
              </v:shape>
            </w:pict>
          </mc:Fallback>
        </mc:AlternateContent>
      </w:r>
    </w:p>
    <w:p w:rsidR="00695DCD" w:rsidRPr="009A5EFE" w:rsidRDefault="00695DCD" w:rsidP="003C5BE8">
      <w:pPr>
        <w:ind w:firstLine="284"/>
        <w:jc w:val="center"/>
        <w:rPr>
          <w:rFonts w:ascii="Times New Roman" w:hAnsi="Times New Roman" w:cs="Times New Roman"/>
          <w:i/>
          <w:sz w:val="26"/>
          <w:szCs w:val="26"/>
          <w:lang w:val="it-IT"/>
        </w:rPr>
      </w:pPr>
    </w:p>
    <w:p w:rsidR="00695DCD" w:rsidRPr="009A5EFE" w:rsidRDefault="00695DCD" w:rsidP="003C5BE8">
      <w:pPr>
        <w:ind w:firstLine="284"/>
        <w:jc w:val="center"/>
        <w:rPr>
          <w:rFonts w:ascii="Times New Roman" w:hAnsi="Times New Roman" w:cs="Times New Roman"/>
          <w:i/>
          <w:sz w:val="26"/>
          <w:szCs w:val="26"/>
          <w:lang w:val="it-IT"/>
        </w:rPr>
      </w:pPr>
    </w:p>
    <w:p w:rsidR="00695DCD" w:rsidRPr="009A5EFE" w:rsidRDefault="009A5EFE" w:rsidP="000E29B1">
      <w:pPr>
        <w:rPr>
          <w:rFonts w:ascii="Times New Roman" w:hAnsi="Times New Roman" w:cs="Times New Roman"/>
          <w:i/>
          <w:sz w:val="26"/>
          <w:szCs w:val="26"/>
          <w:lang w:val="it-IT"/>
        </w:rPr>
      </w:pPr>
      <w:r w:rsidRPr="009A5EFE">
        <w:rPr>
          <w:rFonts w:ascii="Times New Roman" w:hAnsi="Times New Roman" w:cs="Times New Roman"/>
          <w:noProof/>
          <w:sz w:val="26"/>
          <w:szCs w:val="26"/>
          <w:lang w:val="en-US"/>
        </w:rPr>
        <w:drawing>
          <wp:anchor distT="0" distB="0" distL="114300" distR="114300" simplePos="0" relativeHeight="251705344" behindDoc="0" locked="0" layoutInCell="1" allowOverlap="1" wp14:anchorId="46C3F3BB" wp14:editId="666A3468">
            <wp:simplePos x="0" y="0"/>
            <wp:positionH relativeFrom="column">
              <wp:posOffset>-267970</wp:posOffset>
            </wp:positionH>
            <wp:positionV relativeFrom="paragraph">
              <wp:posOffset>325755</wp:posOffset>
            </wp:positionV>
            <wp:extent cx="4649470" cy="3122295"/>
            <wp:effectExtent l="0" t="0" r="0" b="190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49470" cy="3122295"/>
                    </a:xfrm>
                    <a:prstGeom prst="rect">
                      <a:avLst/>
                    </a:prstGeom>
                  </pic:spPr>
                </pic:pic>
              </a:graphicData>
            </a:graphic>
            <wp14:sizeRelH relativeFrom="page">
              <wp14:pctWidth>0</wp14:pctWidth>
            </wp14:sizeRelH>
            <wp14:sizeRelV relativeFrom="page">
              <wp14:pctHeight>0</wp14:pctHeight>
            </wp14:sizeRelV>
          </wp:anchor>
        </w:drawing>
      </w:r>
    </w:p>
    <w:p w:rsidR="000E29B1" w:rsidRPr="009A5EFE" w:rsidRDefault="009A5EFE" w:rsidP="009A5EFE">
      <w:pPr>
        <w:pStyle w:val="Caption"/>
        <w:rPr>
          <w:rFonts w:ascii="Times New Roman" w:hAnsi="Times New Roman" w:cs="Times New Roman"/>
          <w:sz w:val="26"/>
          <w:szCs w:val="26"/>
        </w:rPr>
      </w:pPr>
      <w:r w:rsidRPr="009A5EFE">
        <w:rPr>
          <w:rFonts w:ascii="Times New Roman" w:hAnsi="Times New Roman" w:cs="Times New Roman"/>
          <w:b/>
          <w:sz w:val="26"/>
          <w:szCs w:val="26"/>
        </w:rPr>
        <w:t>Hình 6</w:t>
      </w:r>
      <w:r>
        <w:rPr>
          <w:rFonts w:ascii="Times New Roman" w:hAnsi="Times New Roman" w:cs="Times New Roman"/>
          <w:b/>
          <w:sz w:val="26"/>
          <w:szCs w:val="26"/>
          <w:lang w:val="en-GB"/>
        </w:rPr>
        <w:t xml:space="preserve"> </w:t>
      </w:r>
      <w:r>
        <w:rPr>
          <w:rFonts w:ascii="Times New Roman" w:hAnsi="Times New Roman" w:cs="Times New Roman"/>
          <w:sz w:val="26"/>
          <w:szCs w:val="26"/>
          <w:lang w:val="en-GB"/>
        </w:rPr>
        <w:t>(bên trên)</w:t>
      </w:r>
      <w:r w:rsidRPr="009A5EFE">
        <w:rPr>
          <w:rFonts w:ascii="Times New Roman" w:hAnsi="Times New Roman" w:cs="Times New Roman"/>
          <w:b/>
          <w:sz w:val="26"/>
          <w:szCs w:val="26"/>
        </w:rPr>
        <w:t>:</w:t>
      </w:r>
      <w:r w:rsidRPr="009A5EFE">
        <w:rPr>
          <w:rFonts w:ascii="Times New Roman" w:hAnsi="Times New Roman" w:cs="Times New Roman"/>
          <w:sz w:val="26"/>
          <w:szCs w:val="26"/>
          <w:lang w:val="en-GB"/>
        </w:rPr>
        <w:t xml:space="preserve"> Sơ đồ khối thể hiện các bướ</w:t>
      </w:r>
      <w:r>
        <w:rPr>
          <w:rFonts w:ascii="Times New Roman" w:hAnsi="Times New Roman" w:cs="Times New Roman"/>
          <w:sz w:val="26"/>
          <w:szCs w:val="26"/>
          <w:lang w:val="en-GB"/>
        </w:rPr>
        <w:t xml:space="preserve">c </w:t>
      </w:r>
      <w:r w:rsidRPr="009A5EFE">
        <w:rPr>
          <w:rFonts w:ascii="Times New Roman" w:hAnsi="Times New Roman" w:cs="Times New Roman"/>
          <w:sz w:val="26"/>
          <w:szCs w:val="26"/>
          <w:lang w:val="en-GB"/>
        </w:rPr>
        <w:t>sử dụng app mobile</w:t>
      </w:r>
    </w:p>
    <w:p w:rsidR="00F357AE" w:rsidRPr="009A5EFE" w:rsidRDefault="00F357AE" w:rsidP="009A5EFE">
      <w:pPr>
        <w:pStyle w:val="Caption"/>
        <w:rPr>
          <w:rFonts w:ascii="Times New Roman" w:hAnsi="Times New Roman" w:cs="Times New Roman"/>
          <w:sz w:val="26"/>
          <w:szCs w:val="26"/>
        </w:rPr>
      </w:pPr>
      <w:r w:rsidRPr="009A5EFE">
        <w:rPr>
          <w:rFonts w:ascii="Times New Roman" w:hAnsi="Times New Roman" w:cs="Times New Roman"/>
          <w:b/>
          <w:sz w:val="26"/>
          <w:szCs w:val="26"/>
        </w:rPr>
        <w:t>Hình 7</w:t>
      </w:r>
      <w:r w:rsidR="009A5EFE">
        <w:rPr>
          <w:rFonts w:ascii="Times New Roman" w:hAnsi="Times New Roman" w:cs="Times New Roman"/>
          <w:b/>
          <w:sz w:val="26"/>
          <w:szCs w:val="26"/>
          <w:lang w:val="en-GB"/>
        </w:rPr>
        <w:t xml:space="preserve"> </w:t>
      </w:r>
      <w:r w:rsidR="009A5EFE">
        <w:rPr>
          <w:rFonts w:ascii="Times New Roman" w:hAnsi="Times New Roman" w:cs="Times New Roman"/>
          <w:sz w:val="26"/>
          <w:szCs w:val="26"/>
          <w:lang w:val="en-GB"/>
        </w:rPr>
        <w:t>(bên trái)</w:t>
      </w:r>
      <w:r w:rsidRPr="009A5EFE">
        <w:rPr>
          <w:rFonts w:ascii="Times New Roman" w:hAnsi="Times New Roman" w:cs="Times New Roman"/>
          <w:b/>
          <w:sz w:val="26"/>
          <w:szCs w:val="26"/>
        </w:rPr>
        <w:t>:</w:t>
      </w:r>
      <w:r w:rsidRPr="009A5EFE">
        <w:rPr>
          <w:rFonts w:ascii="Times New Roman" w:hAnsi="Times New Roman" w:cs="Times New Roman"/>
          <w:sz w:val="26"/>
          <w:szCs w:val="26"/>
          <w:lang w:val="en-GB"/>
        </w:rPr>
        <w:t xml:space="preserve"> Hàm startscan() được lập trình trên phần mềm Atom, sử dụng thư viện ngCordova để điều khiển Bluetooth </w:t>
      </w:r>
      <w:r w:rsidR="00926596" w:rsidRPr="009A5EFE">
        <w:rPr>
          <w:rFonts w:ascii="Times New Roman" w:hAnsi="Times New Roman" w:cs="Times New Roman"/>
          <w:sz w:val="26"/>
          <w:szCs w:val="26"/>
          <w:lang w:val="en-GB"/>
        </w:rPr>
        <w:t>của</w:t>
      </w:r>
      <w:r w:rsidRPr="009A5EFE">
        <w:rPr>
          <w:rFonts w:ascii="Times New Roman" w:hAnsi="Times New Roman" w:cs="Times New Roman"/>
          <w:sz w:val="26"/>
          <w:szCs w:val="26"/>
          <w:lang w:val="en-GB"/>
        </w:rPr>
        <w:t xml:space="preserve"> smartphone.</w:t>
      </w:r>
      <w:r w:rsidR="00E20465" w:rsidRPr="009A5EFE">
        <w:rPr>
          <w:rFonts w:ascii="Times New Roman" w:hAnsi="Times New Roman" w:cs="Times New Roman"/>
          <w:sz w:val="26"/>
          <w:szCs w:val="26"/>
          <w:lang w:val="en-GB"/>
        </w:rPr>
        <w:t xml:space="preserve"> Chi tiết về các hàm được đính kèm trong đĩa CD.</w:t>
      </w:r>
    </w:p>
    <w:p w:rsidR="00695DCD" w:rsidRPr="009A5EFE" w:rsidRDefault="002B3E5F" w:rsidP="001C656B">
      <w:pPr>
        <w:rPr>
          <w:rFonts w:ascii="Times New Roman" w:hAnsi="Times New Roman" w:cs="Times New Roman"/>
          <w:sz w:val="26"/>
          <w:szCs w:val="26"/>
          <w:lang w:val="it-IT"/>
        </w:rPr>
      </w:pPr>
      <w:r w:rsidRPr="009A5EFE">
        <w:rPr>
          <w:rFonts w:ascii="Times New Roman" w:hAnsi="Times New Roman" w:cs="Times New Roman"/>
          <w:noProof/>
          <w:sz w:val="26"/>
          <w:szCs w:val="26"/>
          <w:lang w:val="en-US"/>
        </w:rPr>
        <w:lastRenderedPageBreak/>
        <w:drawing>
          <wp:anchor distT="0" distB="0" distL="114300" distR="114300" simplePos="0" relativeHeight="251697152" behindDoc="0" locked="0" layoutInCell="1" allowOverlap="1" wp14:anchorId="5012622C" wp14:editId="6C4D11D1">
            <wp:simplePos x="0" y="0"/>
            <wp:positionH relativeFrom="page">
              <wp:posOffset>913130</wp:posOffset>
            </wp:positionH>
            <wp:positionV relativeFrom="paragraph">
              <wp:posOffset>439420</wp:posOffset>
            </wp:positionV>
            <wp:extent cx="4681855" cy="2677160"/>
            <wp:effectExtent l="0" t="0" r="4445"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81855" cy="2677160"/>
                    </a:xfrm>
                    <a:prstGeom prst="rect">
                      <a:avLst/>
                    </a:prstGeom>
                  </pic:spPr>
                </pic:pic>
              </a:graphicData>
            </a:graphic>
            <wp14:sizeRelH relativeFrom="page">
              <wp14:pctWidth>0</wp14:pctWidth>
            </wp14:sizeRelH>
            <wp14:sizeRelV relativeFrom="page">
              <wp14:pctHeight>0</wp14:pctHeight>
            </wp14:sizeRelV>
          </wp:anchor>
        </w:drawing>
      </w:r>
      <w:r w:rsidRPr="009A5EFE">
        <w:rPr>
          <w:rFonts w:ascii="Times New Roman" w:hAnsi="Times New Roman" w:cs="Times New Roman"/>
          <w:noProof/>
          <w:sz w:val="26"/>
          <w:szCs w:val="26"/>
          <w:lang w:val="en-US"/>
        </w:rPr>
        <w:drawing>
          <wp:anchor distT="0" distB="0" distL="114300" distR="114300" simplePos="0" relativeHeight="251698176" behindDoc="0" locked="0" layoutInCell="1" allowOverlap="1" wp14:anchorId="63B164FA" wp14:editId="277BB3F2">
            <wp:simplePos x="0" y="0"/>
            <wp:positionH relativeFrom="page">
              <wp:posOffset>5600065</wp:posOffset>
            </wp:positionH>
            <wp:positionV relativeFrom="paragraph">
              <wp:posOffset>439420</wp:posOffset>
            </wp:positionV>
            <wp:extent cx="1550035" cy="2677160"/>
            <wp:effectExtent l="0" t="0" r="0" b="889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550035" cy="2677160"/>
                    </a:xfrm>
                    <a:prstGeom prst="rect">
                      <a:avLst/>
                    </a:prstGeom>
                  </pic:spPr>
                </pic:pic>
              </a:graphicData>
            </a:graphic>
            <wp14:sizeRelH relativeFrom="page">
              <wp14:pctWidth>0</wp14:pctWidth>
            </wp14:sizeRelH>
            <wp14:sizeRelV relativeFrom="page">
              <wp14:pctHeight>0</wp14:pctHeight>
            </wp14:sizeRelV>
          </wp:anchor>
        </w:drawing>
      </w:r>
    </w:p>
    <w:p w:rsidR="00695DCD" w:rsidRPr="009A5EFE" w:rsidRDefault="00695DCD" w:rsidP="00926596">
      <w:pPr>
        <w:pStyle w:val="Caption"/>
        <w:jc w:val="center"/>
        <w:rPr>
          <w:rFonts w:ascii="Times New Roman" w:hAnsi="Times New Roman" w:cs="Times New Roman"/>
          <w:sz w:val="26"/>
          <w:szCs w:val="26"/>
        </w:rPr>
      </w:pPr>
      <w:r w:rsidRPr="009A5EFE">
        <w:rPr>
          <w:rFonts w:ascii="Times New Roman" w:hAnsi="Times New Roman" w:cs="Times New Roman"/>
          <w:noProof/>
          <w:sz w:val="26"/>
          <w:szCs w:val="26"/>
          <w:lang w:val="en-US"/>
        </w:rPr>
        <w:t xml:space="preserve"> </w:t>
      </w:r>
      <w:r w:rsidR="00926596" w:rsidRPr="009A5EFE">
        <w:rPr>
          <w:rFonts w:ascii="Times New Roman" w:hAnsi="Times New Roman" w:cs="Times New Roman"/>
          <w:b/>
          <w:sz w:val="26"/>
          <w:szCs w:val="26"/>
        </w:rPr>
        <w:t>Hình 8:</w:t>
      </w:r>
      <w:r w:rsidR="00926596" w:rsidRPr="009A5EFE">
        <w:rPr>
          <w:rFonts w:ascii="Times New Roman" w:hAnsi="Times New Roman" w:cs="Times New Roman"/>
          <w:sz w:val="26"/>
          <w:szCs w:val="26"/>
          <w:lang w:val="en-GB"/>
        </w:rPr>
        <w:t xml:space="preserve"> Giao diện app mobile được thiết kế đơn giản nhằm làm tăng trải nghiệm người dùng</w:t>
      </w:r>
    </w:p>
    <w:p w:rsidR="00926596" w:rsidRPr="009A5EFE" w:rsidRDefault="00926596" w:rsidP="0012094C">
      <w:pPr>
        <w:ind w:firstLine="284"/>
        <w:rPr>
          <w:rFonts w:ascii="Times New Roman" w:hAnsi="Times New Roman" w:cs="Times New Roman"/>
          <w:sz w:val="26"/>
          <w:szCs w:val="26"/>
          <w:lang w:val="it-IT"/>
        </w:rPr>
      </w:pPr>
      <w:r w:rsidRPr="009A5EFE">
        <w:rPr>
          <w:rFonts w:ascii="Times New Roman" w:hAnsi="Times New Roman" w:cs="Times New Roman"/>
          <w:noProof/>
          <w:sz w:val="26"/>
          <w:szCs w:val="26"/>
          <w:lang w:val="en-US"/>
        </w:rPr>
        <w:drawing>
          <wp:anchor distT="0" distB="0" distL="114300" distR="114300" simplePos="0" relativeHeight="251706368" behindDoc="0" locked="0" layoutInCell="1" allowOverlap="1" wp14:anchorId="412B9E6F" wp14:editId="4169D14E">
            <wp:simplePos x="0" y="0"/>
            <wp:positionH relativeFrom="margin">
              <wp:align>left</wp:align>
            </wp:positionH>
            <wp:positionV relativeFrom="paragraph">
              <wp:posOffset>665480</wp:posOffset>
            </wp:positionV>
            <wp:extent cx="4546600" cy="2852420"/>
            <wp:effectExtent l="0" t="0" r="6350" b="508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93971" cy="2882298"/>
                    </a:xfrm>
                    <a:prstGeom prst="rect">
                      <a:avLst/>
                    </a:prstGeom>
                  </pic:spPr>
                </pic:pic>
              </a:graphicData>
            </a:graphic>
            <wp14:sizeRelH relativeFrom="page">
              <wp14:pctWidth>0</wp14:pctWidth>
            </wp14:sizeRelH>
            <wp14:sizeRelV relativeFrom="page">
              <wp14:pctHeight>0</wp14:pctHeight>
            </wp14:sizeRelV>
          </wp:anchor>
        </w:drawing>
      </w:r>
      <w:r w:rsidR="0012094C" w:rsidRPr="009A5EFE">
        <w:rPr>
          <w:rFonts w:ascii="Times New Roman" w:hAnsi="Times New Roman" w:cs="Times New Roman"/>
          <w:sz w:val="26"/>
          <w:szCs w:val="26"/>
          <w:lang w:val="it-IT"/>
        </w:rPr>
        <w:t xml:space="preserve">Sau khi tín hiệu được nhận được vẽ trên điện thoại, một hàm thực thi song song được tiến hành nhằm mục đích gởi tín hiệu lên máy chủ (server). Hàm này có chức năng khởi tạo kết nối </w:t>
      </w:r>
      <w:r w:rsidR="00BB619E" w:rsidRPr="009A5EFE">
        <w:rPr>
          <w:rFonts w:ascii="Times New Roman" w:hAnsi="Times New Roman" w:cs="Times New Roman"/>
          <w:sz w:val="26"/>
          <w:szCs w:val="26"/>
          <w:lang w:val="it-IT"/>
        </w:rPr>
        <w:t>và gửi dữ liệu về</w:t>
      </w:r>
      <w:r w:rsidR="0012094C" w:rsidRPr="009A5EFE">
        <w:rPr>
          <w:rFonts w:ascii="Times New Roman" w:hAnsi="Times New Roman" w:cs="Times New Roman"/>
          <w:sz w:val="26"/>
          <w:szCs w:val="26"/>
          <w:lang w:val="it-IT"/>
        </w:rPr>
        <w:t xml:space="preserve"> máy chủ. </w:t>
      </w:r>
    </w:p>
    <w:p w:rsidR="00926596" w:rsidRPr="009A5EFE" w:rsidRDefault="00926596" w:rsidP="00BB619E">
      <w:pPr>
        <w:pStyle w:val="Caption"/>
        <w:rPr>
          <w:rFonts w:ascii="Times New Roman" w:hAnsi="Times New Roman" w:cs="Times New Roman"/>
          <w:sz w:val="26"/>
          <w:szCs w:val="26"/>
        </w:rPr>
      </w:pPr>
      <w:r w:rsidRPr="009A5EFE">
        <w:rPr>
          <w:rFonts w:ascii="Times New Roman" w:hAnsi="Times New Roman" w:cs="Times New Roman"/>
          <w:b/>
          <w:sz w:val="26"/>
          <w:szCs w:val="26"/>
        </w:rPr>
        <w:t>Hình 9:</w:t>
      </w:r>
      <w:r w:rsidRPr="009A5EFE">
        <w:rPr>
          <w:rFonts w:ascii="Times New Roman" w:hAnsi="Times New Roman" w:cs="Times New Roman"/>
          <w:sz w:val="26"/>
          <w:szCs w:val="26"/>
          <w:lang w:val="en-GB"/>
        </w:rPr>
        <w:t xml:space="preserve"> Sau khi nhận dữ liệu từ thiết bị ngoại vi, hàm thực thi song song (hình bên) làm nhiệm vụ xử lý, đóng gói tín hiệu và gửi về server</w:t>
      </w:r>
      <w:r w:rsidR="00BB619E" w:rsidRPr="009A5EFE">
        <w:rPr>
          <w:rFonts w:ascii="Times New Roman" w:hAnsi="Times New Roman" w:cs="Times New Roman"/>
          <w:sz w:val="26"/>
          <w:szCs w:val="26"/>
          <w:lang w:val="en-GB"/>
        </w:rPr>
        <w:t>. Tín hiệu này sau đó sẽ được rút trích về website của bác sĩ, đảm bảo được yếu tố theo dõi thời gian thực.</w:t>
      </w:r>
    </w:p>
    <w:p w:rsidR="00926596" w:rsidRPr="009A5EFE" w:rsidRDefault="00926596" w:rsidP="0012094C">
      <w:pPr>
        <w:ind w:firstLine="284"/>
        <w:rPr>
          <w:rFonts w:ascii="Times New Roman" w:hAnsi="Times New Roman" w:cs="Times New Roman"/>
          <w:sz w:val="26"/>
          <w:szCs w:val="26"/>
          <w:lang w:val="it-IT"/>
        </w:rPr>
      </w:pPr>
    </w:p>
    <w:p w:rsidR="00926596" w:rsidRPr="009A5EFE" w:rsidRDefault="00926596" w:rsidP="0012094C">
      <w:pPr>
        <w:ind w:firstLine="284"/>
        <w:rPr>
          <w:rFonts w:ascii="Times New Roman" w:hAnsi="Times New Roman" w:cs="Times New Roman"/>
          <w:sz w:val="26"/>
          <w:szCs w:val="26"/>
          <w:lang w:val="it-IT"/>
        </w:rPr>
      </w:pPr>
    </w:p>
    <w:p w:rsidR="00BB619E" w:rsidRPr="009A5EFE" w:rsidRDefault="00BB619E" w:rsidP="00BB619E">
      <w:pPr>
        <w:rPr>
          <w:rFonts w:ascii="Times New Roman" w:hAnsi="Times New Roman" w:cs="Times New Roman"/>
          <w:sz w:val="26"/>
          <w:szCs w:val="26"/>
          <w:lang w:val="it-IT"/>
        </w:rPr>
      </w:pPr>
    </w:p>
    <w:p w:rsidR="0012094C" w:rsidRPr="009A5EFE" w:rsidRDefault="0012094C" w:rsidP="00552551">
      <w:pPr>
        <w:ind w:firstLine="284"/>
        <w:jc w:val="both"/>
        <w:rPr>
          <w:rFonts w:ascii="Times New Roman" w:hAnsi="Times New Roman" w:cs="Times New Roman"/>
          <w:sz w:val="26"/>
          <w:szCs w:val="26"/>
          <w:lang w:val="it-IT"/>
        </w:rPr>
      </w:pPr>
      <w:r w:rsidRPr="009A5EFE">
        <w:rPr>
          <w:rFonts w:ascii="Times New Roman" w:hAnsi="Times New Roman" w:cs="Times New Roman"/>
          <w:sz w:val="26"/>
          <w:szCs w:val="26"/>
          <w:lang w:val="it-IT"/>
        </w:rPr>
        <w:lastRenderedPageBreak/>
        <w:t>Sau khi kết nối được thiết lập, tín hiệu từ điện thoại được truyền trực tiế</w:t>
      </w:r>
      <w:r w:rsidR="002F1B40" w:rsidRPr="009A5EFE">
        <w:rPr>
          <w:rFonts w:ascii="Times New Roman" w:hAnsi="Times New Roman" w:cs="Times New Roman"/>
          <w:sz w:val="26"/>
          <w:szCs w:val="26"/>
          <w:lang w:val="it-IT"/>
        </w:rPr>
        <w:t>p</w:t>
      </w:r>
      <w:r w:rsidRPr="009A5EFE">
        <w:rPr>
          <w:rFonts w:ascii="Times New Roman" w:hAnsi="Times New Roman" w:cs="Times New Roman"/>
          <w:sz w:val="26"/>
          <w:szCs w:val="26"/>
          <w:lang w:val="it-IT"/>
        </w:rPr>
        <w:t xml:space="preserve"> đến máy chủ thông qua gia</w:t>
      </w:r>
      <w:r w:rsidR="00853018" w:rsidRPr="009A5EFE">
        <w:rPr>
          <w:rFonts w:ascii="Times New Roman" w:hAnsi="Times New Roman" w:cs="Times New Roman"/>
          <w:sz w:val="26"/>
          <w:szCs w:val="26"/>
          <w:lang w:val="it-IT"/>
        </w:rPr>
        <w:t>o</w:t>
      </w:r>
      <w:r w:rsidRPr="009A5EFE">
        <w:rPr>
          <w:rFonts w:ascii="Times New Roman" w:hAnsi="Times New Roman" w:cs="Times New Roman"/>
          <w:sz w:val="26"/>
          <w:szCs w:val="26"/>
          <w:lang w:val="it-IT"/>
        </w:rPr>
        <w:t xml:space="preserve"> thức TCP/IP. Tín hiệu được thử trên cả wifi lẫn 3G và cho ra kết quả truyền mượt </w:t>
      </w:r>
      <w:r w:rsidR="00BB619E" w:rsidRPr="009A5EFE">
        <w:rPr>
          <w:rFonts w:ascii="Times New Roman" w:hAnsi="Times New Roman" w:cs="Times New Roman"/>
          <w:sz w:val="26"/>
          <w:szCs w:val="26"/>
          <w:lang w:val="it-IT"/>
        </w:rPr>
        <w:t>với thời gian trễn không quá 300ms</w:t>
      </w:r>
      <w:r w:rsidRPr="009A5EFE">
        <w:rPr>
          <w:rFonts w:ascii="Times New Roman" w:hAnsi="Times New Roman" w:cs="Times New Roman"/>
          <w:sz w:val="26"/>
          <w:szCs w:val="26"/>
          <w:lang w:val="it-IT"/>
        </w:rPr>
        <w:t>. Máy chủ được xây được trên nền tảng ngôn ngữ PHP thông qua website của bộ môn Kỹ Thuậ</w:t>
      </w:r>
      <w:r w:rsidR="00552551">
        <w:rPr>
          <w:rFonts w:ascii="Times New Roman" w:hAnsi="Times New Roman" w:cs="Times New Roman"/>
          <w:sz w:val="26"/>
          <w:szCs w:val="26"/>
          <w:lang w:val="it-IT"/>
        </w:rPr>
        <w:t xml:space="preserve">t Y Sinh. </w:t>
      </w:r>
      <w:r w:rsidRPr="009A5EFE">
        <w:rPr>
          <w:rFonts w:ascii="Times New Roman" w:hAnsi="Times New Roman" w:cs="Times New Roman"/>
          <w:sz w:val="26"/>
          <w:szCs w:val="26"/>
          <w:lang w:val="it-IT"/>
        </w:rPr>
        <w:t>Máy chủ có nhiệm vụ thu nhận thông tin từ điện thoại và lưu trữ vào cơ sở dữ liệu được thiết lập sẵn. Đồng thời, máy chủ được lập trình để trả tín hiệu về cho các máy con khi có yêu cầu. Mô hình bên dưới thể hiện phương thức truyền nhận tín hiệu giữa điện thoại và máy chủ</w:t>
      </w:r>
      <w:r w:rsidR="003C5BE8" w:rsidRPr="009A5EFE">
        <w:rPr>
          <w:rFonts w:ascii="Times New Roman" w:hAnsi="Times New Roman" w:cs="Times New Roman"/>
          <w:sz w:val="26"/>
          <w:szCs w:val="26"/>
          <w:lang w:val="it-IT"/>
        </w:rPr>
        <w:t>.</w:t>
      </w:r>
    </w:p>
    <w:p w:rsidR="00552551" w:rsidRDefault="00853018" w:rsidP="00473F6A">
      <w:pPr>
        <w:jc w:val="center"/>
        <w:rPr>
          <w:rFonts w:ascii="Times New Roman" w:hAnsi="Times New Roman" w:cs="Times New Roman"/>
          <w:sz w:val="26"/>
          <w:szCs w:val="26"/>
          <w:lang w:val="it-IT"/>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09440" behindDoc="0" locked="0" layoutInCell="1" allowOverlap="1" wp14:anchorId="69C7F960" wp14:editId="37B6CD37">
                <wp:simplePos x="0" y="0"/>
                <wp:positionH relativeFrom="margin">
                  <wp:posOffset>57734</wp:posOffset>
                </wp:positionH>
                <wp:positionV relativeFrom="paragraph">
                  <wp:posOffset>2510409</wp:posOffset>
                </wp:positionV>
                <wp:extent cx="5924550" cy="635"/>
                <wp:effectExtent l="0" t="0" r="0" b="6985"/>
                <wp:wrapSquare wrapText="bothSides"/>
                <wp:docPr id="15" name="Text Box 15"/>
                <wp:cNvGraphicFramePr/>
                <a:graphic xmlns:a="http://schemas.openxmlformats.org/drawingml/2006/main">
                  <a:graphicData uri="http://schemas.microsoft.com/office/word/2010/wordprocessingShape">
                    <wps:wsp>
                      <wps:cNvSpPr txBox="1"/>
                      <wps:spPr>
                        <a:xfrm>
                          <a:off x="0" y="0"/>
                          <a:ext cx="5924550" cy="635"/>
                        </a:xfrm>
                        <a:prstGeom prst="rect">
                          <a:avLst/>
                        </a:prstGeom>
                        <a:solidFill>
                          <a:prstClr val="white"/>
                        </a:solidFill>
                        <a:ln>
                          <a:noFill/>
                        </a:ln>
                        <a:effectLst/>
                      </wps:spPr>
                      <wps:txbx>
                        <w:txbxContent>
                          <w:p w:rsidR="00E61F65" w:rsidRPr="003C5BE8" w:rsidRDefault="00E61F65" w:rsidP="00926596">
                            <w:pPr>
                              <w:pStyle w:val="Caption"/>
                              <w:jc w:val="center"/>
                              <w:rPr>
                                <w:rFonts w:cstheme="minorHAnsi"/>
                                <w:noProof/>
                                <w:sz w:val="22"/>
                                <w:szCs w:val="22"/>
                              </w:rPr>
                            </w:pPr>
                            <w:r>
                              <w:rPr>
                                <w:b/>
                                <w:sz w:val="22"/>
                                <w:szCs w:val="22"/>
                              </w:rPr>
                              <w:t>Hình 10</w:t>
                            </w:r>
                            <w:r w:rsidRPr="003C5BE8">
                              <w:rPr>
                                <w:b/>
                                <w:sz w:val="22"/>
                                <w:szCs w:val="22"/>
                              </w:rPr>
                              <w:t>:</w:t>
                            </w:r>
                            <w:r w:rsidRPr="003C5BE8">
                              <w:rPr>
                                <w:sz w:val="22"/>
                                <w:szCs w:val="22"/>
                              </w:rPr>
                              <w:t xml:space="preserve"> Sơ đồ truyền nhận tín hiệu không dây từ điện thoại đến máy chủ và ngược lại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7F960" id="Text Box 15" o:spid="_x0000_s1040" type="#_x0000_t202" style="position:absolute;left:0;text-align:left;margin-left:4.55pt;margin-top:197.65pt;width:466.5pt;height:.05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" stroked="f">
                <v:textbox style="mso-fit-shape-to-text:t" inset="0,0,0,0">
                  <w:txbxContent>
                    <w:p w:rsidR="00E61F65" w:rsidRPr="003C5BE8" w:rsidRDefault="00E61F65" w:rsidP="00926596">
                      <w:pPr>
                        <w:pStyle w:val="Caption"/>
                        <w:jc w:val="center"/>
                        <w:rPr>
                          <w:rFonts w:cstheme="minorHAnsi"/>
                          <w:noProof/>
                          <w:sz w:val="22"/>
                          <w:szCs w:val="22"/>
                        </w:rPr>
                      </w:pPr>
                      <w:r>
                        <w:rPr>
                          <w:b/>
                          <w:sz w:val="22"/>
                          <w:szCs w:val="22"/>
                        </w:rPr>
                        <w:t>Hình 10</w:t>
                      </w:r>
                      <w:r w:rsidRPr="003C5BE8">
                        <w:rPr>
                          <w:b/>
                          <w:sz w:val="22"/>
                          <w:szCs w:val="22"/>
                        </w:rPr>
                        <w:t>:</w:t>
                      </w:r>
                      <w:r w:rsidRPr="003C5BE8">
                        <w:rPr>
                          <w:sz w:val="22"/>
                          <w:szCs w:val="22"/>
                        </w:rPr>
                        <w:t xml:space="preserve"> Sơ đồ truyền nhận tín hiệu không dây từ điện thoại đến máy chủ và ngược lại</w:t>
                      </w:r>
                    </w:p>
                  </w:txbxContent>
                </v:textbox>
                <w10:wrap type="square" anchorx="margin"/>
              </v:shape>
            </w:pict>
          </mc:Fallback>
        </mc:AlternateContent>
      </w:r>
      <w:r w:rsidR="00926596" w:rsidRPr="009A5EFE">
        <w:rPr>
          <w:rFonts w:ascii="Times New Roman" w:hAnsi="Times New Roman" w:cs="Times New Roman"/>
          <w:noProof/>
          <w:sz w:val="26"/>
          <w:szCs w:val="26"/>
          <w:lang w:val="en-US"/>
        </w:rPr>
        <w:drawing>
          <wp:anchor distT="0" distB="0" distL="114300" distR="114300" simplePos="0" relativeHeight="251708416" behindDoc="0" locked="0" layoutInCell="1" allowOverlap="1" wp14:anchorId="7AEB7BB0" wp14:editId="36F4FE6F">
            <wp:simplePos x="0" y="0"/>
            <wp:positionH relativeFrom="margin">
              <wp:align>left</wp:align>
            </wp:positionH>
            <wp:positionV relativeFrom="paragraph">
              <wp:posOffset>432</wp:posOffset>
            </wp:positionV>
            <wp:extent cx="5922645" cy="2472055"/>
            <wp:effectExtent l="0" t="0" r="1905" b="4445"/>
            <wp:wrapSquare wrapText="bothSides"/>
            <wp:docPr id="2795"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 name="Picture 74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2645" cy="2472055"/>
                    </a:xfrm>
                    <a:prstGeom prst="rect">
                      <a:avLst/>
                    </a:prstGeom>
                    <a:noFill/>
                    <a:ln>
                      <a:noFill/>
                    </a:ln>
                    <a:effectLst/>
                    <a:extLst/>
                  </pic:spPr>
                </pic:pic>
              </a:graphicData>
            </a:graphic>
            <wp14:sizeRelV relativeFrom="margin">
              <wp14:pctHeight>0</wp14:pctHeight>
            </wp14:sizeRelV>
          </wp:anchor>
        </w:drawing>
      </w:r>
      <w:r w:rsidR="00552551">
        <w:rPr>
          <w:rFonts w:ascii="Times New Roman" w:hAnsi="Times New Roman" w:cs="Times New Roman"/>
          <w:sz w:val="26"/>
          <w:szCs w:val="26"/>
          <w:lang w:val="it-IT"/>
        </w:rPr>
        <w:t xml:space="preserve">Link: </w:t>
      </w:r>
      <w:hyperlink r:id="rId22" w:history="1">
        <w:r w:rsidR="00552551" w:rsidRPr="005378CF">
          <w:rPr>
            <w:rStyle w:val="Hyperlink"/>
            <w:rFonts w:ascii="Times New Roman" w:hAnsi="Times New Roman" w:cs="Times New Roman"/>
            <w:sz w:val="26"/>
            <w:szCs w:val="26"/>
            <w:lang w:val="it-IT"/>
          </w:rPr>
          <w:t>http://csc.hcmiu.edu.vn/bmeconf/ecg</w:t>
        </w:r>
      </w:hyperlink>
    </w:p>
    <w:p w:rsidR="00AD4865" w:rsidRPr="009A5EFE" w:rsidRDefault="00AD4865" w:rsidP="00350E30">
      <w:pPr>
        <w:rPr>
          <w:rFonts w:ascii="Times New Roman" w:hAnsi="Times New Roman" w:cs="Times New Roman"/>
          <w:b/>
          <w:sz w:val="26"/>
          <w:szCs w:val="26"/>
          <w:lang w:val="it-IT"/>
        </w:rPr>
      </w:pPr>
      <w:r w:rsidRPr="009A5EFE">
        <w:rPr>
          <w:rFonts w:ascii="Times New Roman" w:hAnsi="Times New Roman" w:cs="Times New Roman"/>
          <w:b/>
          <w:sz w:val="26"/>
          <w:szCs w:val="26"/>
        </w:rPr>
        <w:t xml:space="preserve">IV. </w:t>
      </w:r>
      <w:r w:rsidR="00D058F0" w:rsidRPr="009A5EFE">
        <w:rPr>
          <w:rFonts w:ascii="Times New Roman" w:hAnsi="Times New Roman" w:cs="Times New Roman"/>
          <w:b/>
          <w:sz w:val="26"/>
          <w:szCs w:val="26"/>
          <w:lang w:val="en-GB"/>
        </w:rPr>
        <w:t xml:space="preserve">Thuật toán chuẩn </w:t>
      </w:r>
      <w:r w:rsidRPr="009A5EFE">
        <w:rPr>
          <w:rFonts w:ascii="Times New Roman" w:hAnsi="Times New Roman" w:cs="Times New Roman"/>
          <w:b/>
          <w:sz w:val="26"/>
          <w:szCs w:val="26"/>
        </w:rPr>
        <w:t>đoán bệnh tim mạch</w:t>
      </w:r>
    </w:p>
    <w:p w:rsidR="00350E30" w:rsidRPr="009A5EFE" w:rsidRDefault="00350E30" w:rsidP="008849A1">
      <w:pPr>
        <w:ind w:firstLine="284"/>
        <w:jc w:val="both"/>
        <w:rPr>
          <w:rFonts w:ascii="Times New Roman" w:hAnsi="Times New Roman" w:cs="Times New Roman"/>
          <w:sz w:val="26"/>
          <w:szCs w:val="26"/>
        </w:rPr>
      </w:pPr>
      <w:r w:rsidRPr="009A5EFE">
        <w:rPr>
          <w:rFonts w:ascii="Times New Roman" w:hAnsi="Times New Roman" w:cs="Times New Roman"/>
          <w:sz w:val="26"/>
          <w:szCs w:val="26"/>
        </w:rPr>
        <w:t>Trong phần này, các bước nghiên cứu và phát triển thuật toán nhằm chuẩn đoán các bệnh tim mạch sẽ được giới thiệu, đồng thời độ chinh xác sẽ được nêu lên nhằm làm thước đo đánh giá tính ứng dụng thực tiễn củ</w:t>
      </w:r>
      <w:r w:rsidR="00473F6A">
        <w:rPr>
          <w:rFonts w:ascii="Times New Roman" w:hAnsi="Times New Roman" w:cs="Times New Roman"/>
          <w:sz w:val="26"/>
          <w:szCs w:val="26"/>
        </w:rPr>
        <w:t>a dự án</w:t>
      </w:r>
      <w:r w:rsidRPr="009A5EFE">
        <w:rPr>
          <w:rFonts w:ascii="Times New Roman" w:hAnsi="Times New Roman" w:cs="Times New Roman"/>
          <w:sz w:val="26"/>
          <w:szCs w:val="26"/>
        </w:rPr>
        <w:t>.</w:t>
      </w:r>
    </w:p>
    <w:p w:rsidR="00350E30" w:rsidRPr="009A5EFE" w:rsidRDefault="00350E30" w:rsidP="001E256A">
      <w:pPr>
        <w:pStyle w:val="ListParagraph"/>
        <w:numPr>
          <w:ilvl w:val="0"/>
          <w:numId w:val="14"/>
        </w:numPr>
        <w:spacing w:line="256" w:lineRule="auto"/>
        <w:ind w:left="284" w:hanging="284"/>
        <w:rPr>
          <w:rFonts w:ascii="Times New Roman" w:hAnsi="Times New Roman" w:cs="Times New Roman"/>
          <w:b/>
          <w:sz w:val="26"/>
          <w:szCs w:val="26"/>
        </w:rPr>
      </w:pPr>
      <w:r w:rsidRPr="009A5EFE">
        <w:rPr>
          <w:rFonts w:ascii="Times New Roman" w:hAnsi="Times New Roman" w:cs="Times New Roman"/>
          <w:b/>
          <w:sz w:val="26"/>
          <w:szCs w:val="26"/>
        </w:rPr>
        <w:t>Phát triển thuật toán</w:t>
      </w:r>
    </w:p>
    <w:p w:rsidR="00350E30" w:rsidRPr="009A5EFE" w:rsidRDefault="00350E30" w:rsidP="001E256A">
      <w:pPr>
        <w:pStyle w:val="ListParagraph"/>
        <w:numPr>
          <w:ilvl w:val="0"/>
          <w:numId w:val="15"/>
        </w:numPr>
        <w:spacing w:line="256" w:lineRule="auto"/>
        <w:ind w:left="284" w:hanging="284"/>
        <w:rPr>
          <w:rFonts w:ascii="Times New Roman" w:hAnsi="Times New Roman" w:cs="Times New Roman"/>
          <w:b/>
          <w:sz w:val="26"/>
          <w:szCs w:val="26"/>
        </w:rPr>
      </w:pPr>
      <w:r w:rsidRPr="009A5EFE">
        <w:rPr>
          <w:rFonts w:ascii="Times New Roman" w:hAnsi="Times New Roman" w:cs="Times New Roman"/>
          <w:b/>
          <w:sz w:val="26"/>
          <w:szCs w:val="26"/>
        </w:rPr>
        <w:t>Nguyên nhân phát triển và tính ứng dụng</w:t>
      </w:r>
    </w:p>
    <w:p w:rsidR="00350E30" w:rsidRPr="009A5EFE" w:rsidRDefault="00350E30" w:rsidP="008849A1">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Để chuẩn đoán chính xác các bệnh tim mạch thông qua tín hiệu điện tâm đồ ECG, bác sĩ cần phải có kiến thức lâm sàng vững chắc về các sóng dạng đặc biệt của tín hiệu. Các bệnh lý về tim mạch thường làm thay đổi cấu trúc hình dạng của tín hiệu ECG, chính vì vậy qua việc rà soát những ngọn sóng đặc biệt, các bác sĩ chuyên khoa tim mạch có thể biết được chính xác nguyên nhân gây bệnh. Tuy nhiên để đưa ra kết quả chuẩn đoán cho 1 đoạn tín hiệu kéo dài 15 phút, các bác sĩ </w:t>
      </w:r>
      <w:r w:rsidR="00473F6A">
        <w:rPr>
          <w:rFonts w:ascii="Times New Roman" w:hAnsi="Times New Roman" w:cs="Times New Roman"/>
          <w:sz w:val="26"/>
          <w:szCs w:val="26"/>
          <w:lang w:val="en-GB"/>
        </w:rPr>
        <w:t>thường</w:t>
      </w:r>
      <w:r w:rsidRPr="009A5EFE">
        <w:rPr>
          <w:rFonts w:ascii="Times New Roman" w:hAnsi="Times New Roman" w:cs="Times New Roman"/>
          <w:sz w:val="26"/>
          <w:szCs w:val="26"/>
        </w:rPr>
        <w:t xml:space="preserve"> </w:t>
      </w:r>
      <w:r w:rsidR="00473F6A">
        <w:rPr>
          <w:rFonts w:ascii="Times New Roman" w:hAnsi="Times New Roman" w:cs="Times New Roman"/>
          <w:sz w:val="26"/>
          <w:szCs w:val="26"/>
          <w:lang w:val="en-GB"/>
        </w:rPr>
        <w:t>mất</w:t>
      </w:r>
      <w:r w:rsidRPr="009A5EFE">
        <w:rPr>
          <w:rFonts w:ascii="Times New Roman" w:hAnsi="Times New Roman" w:cs="Times New Roman"/>
          <w:sz w:val="26"/>
          <w:szCs w:val="26"/>
        </w:rPr>
        <w:t xml:space="preserve"> gần 30 phút để quan sát và đánh giá. Chính vì vậy mà phương pháp này tỏ ra thiếu hiệu quả </w:t>
      </w:r>
      <w:r w:rsidR="00473F6A">
        <w:rPr>
          <w:rFonts w:ascii="Times New Roman" w:hAnsi="Times New Roman" w:cs="Times New Roman"/>
          <w:sz w:val="26"/>
          <w:szCs w:val="26"/>
          <w:lang w:val="en-GB"/>
        </w:rPr>
        <w:t>trong</w:t>
      </w:r>
      <w:r w:rsidRPr="009A5EFE">
        <w:rPr>
          <w:rFonts w:ascii="Times New Roman" w:hAnsi="Times New Roman" w:cs="Times New Roman"/>
          <w:sz w:val="26"/>
          <w:szCs w:val="26"/>
        </w:rPr>
        <w:t xml:space="preserve"> </w:t>
      </w:r>
      <w:r w:rsidR="00473F6A">
        <w:rPr>
          <w:rFonts w:ascii="Times New Roman" w:hAnsi="Times New Roman" w:cs="Times New Roman"/>
          <w:sz w:val="26"/>
          <w:szCs w:val="26"/>
          <w:lang w:val="en-GB"/>
        </w:rPr>
        <w:t>các</w:t>
      </w:r>
      <w:r w:rsidRPr="009A5EFE">
        <w:rPr>
          <w:rFonts w:ascii="Times New Roman" w:hAnsi="Times New Roman" w:cs="Times New Roman"/>
          <w:sz w:val="26"/>
          <w:szCs w:val="26"/>
        </w:rPr>
        <w:t xml:space="preserve"> trường hợp khẩn cấp hoặc dữ liệu được thu và trích xuất trong khoảng thời gian dài (lên đến 24 giờ đo). Thêm vào đó, quá trình làm việc căng thẳng và lâu dài tại bệnh viện cũng</w:t>
      </w:r>
      <w:r w:rsidR="00473F6A">
        <w:rPr>
          <w:rFonts w:ascii="Times New Roman" w:hAnsi="Times New Roman" w:cs="Times New Roman"/>
          <w:sz w:val="26"/>
          <w:szCs w:val="26"/>
          <w:lang w:val="en-GB"/>
        </w:rPr>
        <w:t xml:space="preserve"> làm các bác sĩ dễ mắc sai lầm hơn trong chuẩn đoán</w:t>
      </w:r>
      <w:r w:rsidRPr="009A5EFE">
        <w:rPr>
          <w:rFonts w:ascii="Times New Roman" w:hAnsi="Times New Roman" w:cs="Times New Roman"/>
          <w:sz w:val="26"/>
          <w:szCs w:val="26"/>
        </w:rPr>
        <w:t>.</w:t>
      </w:r>
    </w:p>
    <w:p w:rsidR="00350E30" w:rsidRPr="009A5EFE" w:rsidRDefault="00350E30" w:rsidP="008849A1">
      <w:pPr>
        <w:ind w:firstLine="284"/>
        <w:jc w:val="both"/>
        <w:rPr>
          <w:rFonts w:ascii="Times New Roman" w:hAnsi="Times New Roman" w:cs="Times New Roman"/>
          <w:sz w:val="26"/>
          <w:szCs w:val="26"/>
        </w:rPr>
      </w:pPr>
      <w:r w:rsidRPr="009A5EFE">
        <w:rPr>
          <w:rFonts w:ascii="Times New Roman" w:hAnsi="Times New Roman" w:cs="Times New Roman"/>
          <w:sz w:val="26"/>
          <w:szCs w:val="26"/>
        </w:rPr>
        <w:lastRenderedPageBreak/>
        <w:t>Vì nhữ</w:t>
      </w:r>
      <w:r w:rsidR="001E256A" w:rsidRPr="009A5EFE">
        <w:rPr>
          <w:rFonts w:ascii="Times New Roman" w:hAnsi="Times New Roman" w:cs="Times New Roman"/>
          <w:sz w:val="26"/>
          <w:szCs w:val="26"/>
        </w:rPr>
        <w:t>ng nguyên nhân nêu trên, một</w:t>
      </w:r>
      <w:r w:rsidRPr="009A5EFE">
        <w:rPr>
          <w:rFonts w:ascii="Times New Roman" w:hAnsi="Times New Roman" w:cs="Times New Roman"/>
          <w:sz w:val="26"/>
          <w:szCs w:val="26"/>
        </w:rPr>
        <w:t xml:space="preserve"> thuậ</w:t>
      </w:r>
      <w:r w:rsidR="00473F6A">
        <w:rPr>
          <w:rFonts w:ascii="Times New Roman" w:hAnsi="Times New Roman" w:cs="Times New Roman"/>
          <w:sz w:val="26"/>
          <w:szCs w:val="26"/>
        </w:rPr>
        <w:t xml:space="preserve">t toán </w:t>
      </w:r>
      <w:r w:rsidRPr="009A5EFE">
        <w:rPr>
          <w:rFonts w:ascii="Times New Roman" w:hAnsi="Times New Roman" w:cs="Times New Roman"/>
          <w:sz w:val="26"/>
          <w:szCs w:val="26"/>
        </w:rPr>
        <w:t>tự động cần được phát triển nhằm hỗ trợ</w:t>
      </w:r>
      <w:r w:rsidR="00473F6A">
        <w:rPr>
          <w:rFonts w:ascii="Times New Roman" w:hAnsi="Times New Roman" w:cs="Times New Roman"/>
          <w:sz w:val="26"/>
          <w:szCs w:val="26"/>
        </w:rPr>
        <w:t xml:space="preserve"> bác sĩ đưa ra </w:t>
      </w:r>
      <w:r w:rsidRPr="009A5EFE">
        <w:rPr>
          <w:rFonts w:ascii="Times New Roman" w:hAnsi="Times New Roman" w:cs="Times New Roman"/>
          <w:sz w:val="26"/>
          <w:szCs w:val="26"/>
        </w:rPr>
        <w:t xml:space="preserve">chuẩn đoán nhanh hơn và hiệu quả hơn. Thuật toán trong dự án này được phát triển dựa </w:t>
      </w:r>
      <w:r w:rsidR="00473F6A">
        <w:rPr>
          <w:rFonts w:ascii="Times New Roman" w:hAnsi="Times New Roman" w:cs="Times New Roman"/>
          <w:sz w:val="26"/>
          <w:szCs w:val="26"/>
          <w:lang w:val="en-GB"/>
        </w:rPr>
        <w:t>theo</w:t>
      </w:r>
      <w:r w:rsidRPr="009A5EFE">
        <w:rPr>
          <w:rFonts w:ascii="Times New Roman" w:hAnsi="Times New Roman" w:cs="Times New Roman"/>
          <w:sz w:val="26"/>
          <w:szCs w:val="26"/>
        </w:rPr>
        <w:t xml:space="preserve"> kiến thức lâm sàng</w:t>
      </w:r>
      <w:r w:rsidR="001E256A" w:rsidRPr="009A5EFE">
        <w:rPr>
          <w:rFonts w:ascii="Times New Roman" w:hAnsi="Times New Roman" w:cs="Times New Roman"/>
          <w:sz w:val="26"/>
          <w:szCs w:val="26"/>
          <w:lang w:val="en-GB"/>
        </w:rPr>
        <w:t xml:space="preserve"> trong chuẩn đoán bệnh tim mạch</w:t>
      </w:r>
      <w:r w:rsidRPr="009A5EFE">
        <w:rPr>
          <w:rFonts w:ascii="Times New Roman" w:hAnsi="Times New Roman" w:cs="Times New Roman"/>
          <w:sz w:val="26"/>
          <w:szCs w:val="26"/>
        </w:rPr>
        <w:t>, chính vì vậy nó đảm bảo được tính chính xác về mặ</w:t>
      </w:r>
      <w:r w:rsidR="001E256A" w:rsidRPr="009A5EFE">
        <w:rPr>
          <w:rFonts w:ascii="Times New Roman" w:hAnsi="Times New Roman" w:cs="Times New Roman"/>
          <w:sz w:val="26"/>
          <w:szCs w:val="26"/>
        </w:rPr>
        <w:t>t</w:t>
      </w:r>
      <w:r w:rsidRPr="009A5EFE">
        <w:rPr>
          <w:rFonts w:ascii="Times New Roman" w:hAnsi="Times New Roman" w:cs="Times New Roman"/>
          <w:sz w:val="26"/>
          <w:szCs w:val="26"/>
        </w:rPr>
        <w:t xml:space="preserve"> y khoa. </w:t>
      </w:r>
    </w:p>
    <w:p w:rsidR="00350E30" w:rsidRPr="009A5EFE" w:rsidRDefault="00350E30" w:rsidP="001E256A">
      <w:pPr>
        <w:pStyle w:val="ListParagraph"/>
        <w:numPr>
          <w:ilvl w:val="0"/>
          <w:numId w:val="15"/>
        </w:numPr>
        <w:spacing w:line="256" w:lineRule="auto"/>
        <w:ind w:left="284" w:hanging="284"/>
        <w:rPr>
          <w:rFonts w:ascii="Times New Roman" w:hAnsi="Times New Roman" w:cs="Times New Roman"/>
          <w:b/>
          <w:sz w:val="26"/>
          <w:szCs w:val="26"/>
        </w:rPr>
      </w:pPr>
      <w:r w:rsidRPr="009A5EFE">
        <w:rPr>
          <w:rFonts w:ascii="Times New Roman" w:hAnsi="Times New Roman" w:cs="Times New Roman"/>
          <w:b/>
          <w:sz w:val="26"/>
          <w:szCs w:val="26"/>
        </w:rPr>
        <w:t>Nghiên cứu các phương pháp và giải thuật thông dụng được dùng để chuẩn đoán các bệnh tim mạch thông qua tín hiệu ECG</w:t>
      </w:r>
    </w:p>
    <w:p w:rsidR="00350E30" w:rsidRPr="009A5EFE" w:rsidRDefault="00350E30" w:rsidP="008849A1">
      <w:pPr>
        <w:ind w:firstLine="284"/>
        <w:jc w:val="both"/>
        <w:rPr>
          <w:rFonts w:ascii="Times New Roman" w:hAnsi="Times New Roman" w:cs="Times New Roman"/>
          <w:sz w:val="26"/>
          <w:szCs w:val="26"/>
        </w:rPr>
      </w:pPr>
      <w:r w:rsidRPr="009A5EFE">
        <w:rPr>
          <w:rFonts w:ascii="Times New Roman" w:hAnsi="Times New Roman" w:cs="Times New Roman"/>
          <w:sz w:val="26"/>
          <w:szCs w:val="26"/>
        </w:rPr>
        <w:t>Giải thuật thông dụng nhất chính là quan sát hình dạng của tín hiệ</w:t>
      </w:r>
      <w:r w:rsidR="001E256A" w:rsidRPr="009A5EFE">
        <w:rPr>
          <w:rFonts w:ascii="Times New Roman" w:hAnsi="Times New Roman" w:cs="Times New Roman"/>
          <w:sz w:val="26"/>
          <w:szCs w:val="26"/>
        </w:rPr>
        <w:t>u ECG.</w:t>
      </w:r>
      <w:r w:rsidR="00473F6A">
        <w:rPr>
          <w:rFonts w:ascii="Times New Roman" w:hAnsi="Times New Roman" w:cs="Times New Roman"/>
          <w:sz w:val="26"/>
          <w:szCs w:val="26"/>
          <w:lang w:val="en-GB"/>
        </w:rPr>
        <w:t xml:space="preserve"> Ví dụ,</w:t>
      </w:r>
      <w:r w:rsidR="00473F6A">
        <w:rPr>
          <w:rFonts w:ascii="Times New Roman" w:hAnsi="Times New Roman" w:cs="Times New Roman"/>
          <w:sz w:val="26"/>
          <w:szCs w:val="26"/>
        </w:rPr>
        <w:t xml:space="preserve"> h</w:t>
      </w:r>
      <w:r w:rsidR="001E256A" w:rsidRPr="009A5EFE">
        <w:rPr>
          <w:rFonts w:ascii="Times New Roman" w:hAnsi="Times New Roman" w:cs="Times New Roman"/>
          <w:sz w:val="26"/>
          <w:szCs w:val="26"/>
        </w:rPr>
        <w:t>ình 1</w:t>
      </w:r>
      <w:r w:rsidRPr="009A5EFE">
        <w:rPr>
          <w:rFonts w:ascii="Times New Roman" w:hAnsi="Times New Roman" w:cs="Times New Roman"/>
          <w:sz w:val="26"/>
          <w:szCs w:val="26"/>
        </w:rPr>
        <w:t xml:space="preserve"> </w:t>
      </w:r>
      <w:r w:rsidR="00473F6A">
        <w:rPr>
          <w:rFonts w:ascii="Times New Roman" w:hAnsi="Times New Roman" w:cs="Times New Roman"/>
          <w:sz w:val="26"/>
          <w:szCs w:val="26"/>
          <w:lang w:val="en-GB"/>
        </w:rPr>
        <w:t xml:space="preserve">đã </w:t>
      </w:r>
      <w:r w:rsidRPr="009A5EFE">
        <w:rPr>
          <w:rFonts w:ascii="Times New Roman" w:hAnsi="Times New Roman" w:cs="Times New Roman"/>
          <w:sz w:val="26"/>
          <w:szCs w:val="26"/>
        </w:rPr>
        <w:t xml:space="preserve">mô tả sự khác nhau giữa tín hiệu ECG của người bình thường so với người bị tổn thương lớp tế bào cơ tim. Dựa vào sự khác biệt này, tình trạng bệnh lý của bệnh nhân cũng như nguyên nhân gây bệnh </w:t>
      </w:r>
      <w:r w:rsidR="00473F6A">
        <w:rPr>
          <w:rFonts w:ascii="Times New Roman" w:hAnsi="Times New Roman" w:cs="Times New Roman"/>
          <w:sz w:val="26"/>
          <w:szCs w:val="26"/>
          <w:lang w:val="en-GB"/>
        </w:rPr>
        <w:t>có thể</w:t>
      </w:r>
      <w:r w:rsidRPr="009A5EFE">
        <w:rPr>
          <w:rFonts w:ascii="Times New Roman" w:hAnsi="Times New Roman" w:cs="Times New Roman"/>
          <w:sz w:val="26"/>
          <w:szCs w:val="26"/>
        </w:rPr>
        <w:t xml:space="preserve"> được chuẩn đoán.</w:t>
      </w:r>
    </w:p>
    <w:p w:rsidR="00350E30" w:rsidRPr="009A5EFE" w:rsidRDefault="00350E30" w:rsidP="008849A1">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Tín hiệu ECG được chia làm nhiều phần, mỗi phần mô tả quá trình hoạt động của </w:t>
      </w:r>
      <w:r w:rsidR="00473F6A">
        <w:rPr>
          <w:rFonts w:ascii="Times New Roman" w:hAnsi="Times New Roman" w:cs="Times New Roman"/>
          <w:sz w:val="26"/>
          <w:szCs w:val="26"/>
          <w:lang w:val="en-GB"/>
        </w:rPr>
        <w:t>cơ</w:t>
      </w:r>
      <w:r w:rsidRPr="009A5EFE">
        <w:rPr>
          <w:rFonts w:ascii="Times New Roman" w:hAnsi="Times New Roman" w:cs="Times New Roman"/>
          <w:sz w:val="26"/>
          <w:szCs w:val="26"/>
        </w:rPr>
        <w:t xml:space="preserve"> tim trong mỗi chu kỳ đập</w:t>
      </w:r>
      <w:r w:rsidR="00473F6A">
        <w:rPr>
          <w:rFonts w:ascii="Times New Roman" w:hAnsi="Times New Roman" w:cs="Times New Roman"/>
          <w:sz w:val="26"/>
          <w:szCs w:val="26"/>
          <w:lang w:val="en-GB"/>
        </w:rPr>
        <w:t xml:space="preserve"> khác nhau</w:t>
      </w:r>
      <w:r w:rsidRPr="009A5EFE">
        <w:rPr>
          <w:rFonts w:ascii="Times New Roman" w:hAnsi="Times New Roman" w:cs="Times New Roman"/>
          <w:sz w:val="26"/>
          <w:szCs w:val="26"/>
        </w:rPr>
        <w:t xml:space="preserve">. </w:t>
      </w:r>
    </w:p>
    <w:p w:rsidR="00350E30" w:rsidRPr="009A5EFE" w:rsidRDefault="00350E30" w:rsidP="008849A1">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Đầu tiên, sóng P mô tả quá trình hoạt động của tâm </w:t>
      </w:r>
      <w:r w:rsidR="008849A1" w:rsidRPr="009A5EFE">
        <w:rPr>
          <w:rFonts w:ascii="Times New Roman" w:hAnsi="Times New Roman" w:cs="Times New Roman"/>
          <w:sz w:val="26"/>
          <w:szCs w:val="26"/>
          <w:lang w:val="en-GB"/>
        </w:rPr>
        <w:t>nhĩ</w:t>
      </w:r>
      <w:r w:rsidRPr="009A5EFE">
        <w:rPr>
          <w:rFonts w:ascii="Times New Roman" w:hAnsi="Times New Roman" w:cs="Times New Roman"/>
          <w:sz w:val="26"/>
          <w:szCs w:val="26"/>
        </w:rPr>
        <w:t xml:space="preserve">. Sự mất sóng P hoặc sóng P đảo ngược bị gây ra bởi tổn thương lớp tế bào tạo nên thành tâm </w:t>
      </w:r>
      <w:r w:rsidR="008849A1" w:rsidRPr="009A5EFE">
        <w:rPr>
          <w:rFonts w:ascii="Times New Roman" w:hAnsi="Times New Roman" w:cs="Times New Roman"/>
          <w:sz w:val="26"/>
          <w:szCs w:val="26"/>
          <w:lang w:val="en-GB"/>
        </w:rPr>
        <w:t>nhĩ</w:t>
      </w:r>
      <w:r w:rsidRPr="009A5EFE">
        <w:rPr>
          <w:rFonts w:ascii="Times New Roman" w:hAnsi="Times New Roman" w:cs="Times New Roman"/>
          <w:sz w:val="26"/>
          <w:szCs w:val="26"/>
        </w:rPr>
        <w:t xml:space="preserve">. Kế tiếp, đoạn QRS mô tả sự  khử cực của tâm </w:t>
      </w:r>
      <w:r w:rsidR="008849A1" w:rsidRPr="009A5EFE">
        <w:rPr>
          <w:rFonts w:ascii="Times New Roman" w:hAnsi="Times New Roman" w:cs="Times New Roman"/>
          <w:sz w:val="26"/>
          <w:szCs w:val="26"/>
          <w:lang w:val="en-GB"/>
        </w:rPr>
        <w:t>thất</w:t>
      </w:r>
      <w:r w:rsidRPr="009A5EFE">
        <w:rPr>
          <w:rFonts w:ascii="Times New Roman" w:hAnsi="Times New Roman" w:cs="Times New Roman"/>
          <w:sz w:val="26"/>
          <w:szCs w:val="26"/>
        </w:rPr>
        <w:t xml:space="preserve"> và sự tái cực của tâm </w:t>
      </w:r>
      <w:r w:rsidR="008849A1" w:rsidRPr="009A5EFE">
        <w:rPr>
          <w:rFonts w:ascii="Times New Roman" w:hAnsi="Times New Roman" w:cs="Times New Roman"/>
          <w:sz w:val="26"/>
          <w:szCs w:val="26"/>
          <w:lang w:val="en-GB"/>
        </w:rPr>
        <w:t>nhĩ</w:t>
      </w:r>
      <w:r w:rsidRPr="009A5EFE">
        <w:rPr>
          <w:rFonts w:ascii="Times New Roman" w:hAnsi="Times New Roman" w:cs="Times New Roman"/>
          <w:sz w:val="26"/>
          <w:szCs w:val="26"/>
        </w:rPr>
        <w:t xml:space="preserve">, diễn ra sau quá trình vận chuyển máu từ tâm </w:t>
      </w:r>
      <w:r w:rsidR="008849A1" w:rsidRPr="009A5EFE">
        <w:rPr>
          <w:rFonts w:ascii="Times New Roman" w:hAnsi="Times New Roman" w:cs="Times New Roman"/>
          <w:sz w:val="26"/>
          <w:szCs w:val="26"/>
          <w:lang w:val="en-GB"/>
        </w:rPr>
        <w:t>nhĩ</w:t>
      </w:r>
      <w:r w:rsidRPr="009A5EFE">
        <w:rPr>
          <w:rFonts w:ascii="Times New Roman" w:hAnsi="Times New Roman" w:cs="Times New Roman"/>
          <w:sz w:val="26"/>
          <w:szCs w:val="26"/>
        </w:rPr>
        <w:t xml:space="preserve"> xuống tâm </w:t>
      </w:r>
      <w:r w:rsidR="008849A1" w:rsidRPr="009A5EFE">
        <w:rPr>
          <w:rFonts w:ascii="Times New Roman" w:hAnsi="Times New Roman" w:cs="Times New Roman"/>
          <w:sz w:val="26"/>
          <w:szCs w:val="26"/>
          <w:lang w:val="en-GB"/>
        </w:rPr>
        <w:t>thất</w:t>
      </w:r>
      <w:r w:rsidRPr="009A5EFE">
        <w:rPr>
          <w:rFonts w:ascii="Times New Roman" w:hAnsi="Times New Roman" w:cs="Times New Roman"/>
          <w:sz w:val="26"/>
          <w:szCs w:val="26"/>
        </w:rPr>
        <w:t>. Nếu đoạn đầu của mả</w:t>
      </w:r>
      <w:r w:rsidR="00473F6A">
        <w:rPr>
          <w:rFonts w:ascii="Times New Roman" w:hAnsi="Times New Roman" w:cs="Times New Roman"/>
          <w:sz w:val="26"/>
          <w:szCs w:val="26"/>
        </w:rPr>
        <w:t xml:space="preserve">nh QRS này xuất hiện sóng Q </w:t>
      </w:r>
      <w:r w:rsidRPr="009A5EFE">
        <w:rPr>
          <w:rFonts w:ascii="Times New Roman" w:hAnsi="Times New Roman" w:cs="Times New Roman"/>
          <w:sz w:val="26"/>
          <w:szCs w:val="26"/>
        </w:rPr>
        <w:t xml:space="preserve">chênh xuống quá nhiều (hay còn được gọi là sóng Q bệnh lý) thì cơ tim đã bị tổn thương quá nặng và các biện pháp phục hồi chức năng lúc này hoàn toàn không còn hiệu quả. Đây cũng chính là giai đoạn cuối của căn bệnh nhồi máu cơ tim thầm lặng, khi mà các triệu chứng lâm sàng như đau tức ngực dữ dội kèm theo hiện tượng vã mồ hôi, đau nhức cơ, khớp  hay chóng mặc, nhức đầu hoàn toàn không xuất hiện trong quá trình mang bệnh. </w:t>
      </w:r>
    </w:p>
    <w:p w:rsidR="00350E30" w:rsidRPr="009A5EFE" w:rsidRDefault="00350E30" w:rsidP="008849A1">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Trong mảnh QRS này còn có sóng R. Khoảng cách giữa hai lần sóng R diễn ra liên tiếp được dùng để tính tốc độ tim đập. Đối với người bình thường, con số này rơi vào khoảng 60 đến 120 nhịp trong 1 phút. Nếu nhịp đập cao hơn 120 nhịp/phút, bệnh nhân được chuẩn đoán là nhịp nhanh. Tương tự, nếu thông số này thấp hơn 60 nhịp/1 phút, bệnh nhân được chuẩn đoán là nhịp chậm. Nếu khoảng cách giữa </w:t>
      </w:r>
      <w:r w:rsidR="00473F6A">
        <w:rPr>
          <w:rFonts w:ascii="Times New Roman" w:hAnsi="Times New Roman" w:cs="Times New Roman"/>
          <w:sz w:val="26"/>
          <w:szCs w:val="26"/>
        </w:rPr>
        <w:t>hai sóng R liên tiếp</w:t>
      </w:r>
      <w:r w:rsidRPr="009A5EFE">
        <w:rPr>
          <w:rFonts w:ascii="Times New Roman" w:hAnsi="Times New Roman" w:cs="Times New Roman"/>
          <w:sz w:val="26"/>
          <w:szCs w:val="26"/>
        </w:rPr>
        <w:t xml:space="preserve"> diễn ra hỗn loạn, bệnh nhân được chuẩn đoán là loạn nhịp. </w:t>
      </w:r>
    </w:p>
    <w:p w:rsidR="00350E30" w:rsidRPr="009A5EFE" w:rsidRDefault="00350E30" w:rsidP="008849A1">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Tiếp theo là mảnh ST. Mảnh ST diễn ra sau khi tâm </w:t>
      </w:r>
      <w:r w:rsidR="008849A1" w:rsidRPr="009A5EFE">
        <w:rPr>
          <w:rFonts w:ascii="Times New Roman" w:hAnsi="Times New Roman" w:cs="Times New Roman"/>
          <w:sz w:val="26"/>
          <w:szCs w:val="26"/>
          <w:lang w:val="en-GB"/>
        </w:rPr>
        <w:t>thất</w:t>
      </w:r>
      <w:r w:rsidRPr="009A5EFE">
        <w:rPr>
          <w:rFonts w:ascii="Times New Roman" w:hAnsi="Times New Roman" w:cs="Times New Roman"/>
          <w:sz w:val="26"/>
          <w:szCs w:val="26"/>
        </w:rPr>
        <w:t xml:space="preserve"> co bóp đẩy máu đi nuôi cơ thể, mô tả quá trình thư giãn nhằm chuẩn bị cho quá trình tái khử cực của nó. Đối với người bình thường, ST có dạng là 1 đường thẳ</w:t>
      </w:r>
      <w:r w:rsidR="00473F6A">
        <w:rPr>
          <w:rFonts w:ascii="Times New Roman" w:hAnsi="Times New Roman" w:cs="Times New Roman"/>
          <w:sz w:val="26"/>
          <w:szCs w:val="26"/>
        </w:rPr>
        <w:t>ng nằ</w:t>
      </w:r>
      <w:r w:rsidRPr="009A5EFE">
        <w:rPr>
          <w:rFonts w:ascii="Times New Roman" w:hAnsi="Times New Roman" w:cs="Times New Roman"/>
          <w:sz w:val="26"/>
          <w:szCs w:val="26"/>
        </w:rPr>
        <w:t xml:space="preserve">m ngang </w:t>
      </w:r>
      <w:r w:rsidR="008849A1" w:rsidRPr="009A5EFE">
        <w:rPr>
          <w:rFonts w:ascii="Times New Roman" w:hAnsi="Times New Roman" w:cs="Times New Roman"/>
          <w:sz w:val="26"/>
          <w:szCs w:val="26"/>
          <w:lang w:val="en-GB"/>
        </w:rPr>
        <w:t xml:space="preserve">so </w:t>
      </w:r>
      <w:r w:rsidRPr="009A5EFE">
        <w:rPr>
          <w:rFonts w:ascii="Times New Roman" w:hAnsi="Times New Roman" w:cs="Times New Roman"/>
          <w:sz w:val="26"/>
          <w:szCs w:val="26"/>
        </w:rPr>
        <w:t>với đườ</w:t>
      </w:r>
      <w:r w:rsidR="00A548FE" w:rsidRPr="009A5EFE">
        <w:rPr>
          <w:rFonts w:ascii="Times New Roman" w:hAnsi="Times New Roman" w:cs="Times New Roman"/>
          <w:sz w:val="26"/>
          <w:szCs w:val="26"/>
        </w:rPr>
        <w:t>ng cơ sở</w:t>
      </w:r>
      <w:r w:rsidRPr="009A5EFE">
        <w:rPr>
          <w:rFonts w:ascii="Times New Roman" w:hAnsi="Times New Roman" w:cs="Times New Roman"/>
          <w:sz w:val="26"/>
          <w:szCs w:val="26"/>
        </w:rPr>
        <w:t>. Tuy nhiên đối với bệnh nhân mắc bệnh nhồi máu cơ tim, đoạn ST sẽ có dấu hiệu chênh lênh. Nếu đoạn ST chênh xuống kèm theo sóng T đảo ngược thì bệnh nhân sẽ được chuẩn đoán thiếu máu cục bộ. Tuy nhiên trong 1 số trường hợp ST chênh xuống, nếu điện cự</w:t>
      </w:r>
      <w:r w:rsidR="008849A1" w:rsidRPr="009A5EFE">
        <w:rPr>
          <w:rFonts w:ascii="Times New Roman" w:hAnsi="Times New Roman" w:cs="Times New Roman"/>
          <w:sz w:val="26"/>
          <w:szCs w:val="26"/>
        </w:rPr>
        <w:t xml:space="preserve">c gương </w:t>
      </w:r>
      <w:r w:rsidRPr="009A5EFE">
        <w:rPr>
          <w:rFonts w:ascii="Times New Roman" w:hAnsi="Times New Roman" w:cs="Times New Roman"/>
          <w:sz w:val="26"/>
          <w:szCs w:val="26"/>
        </w:rPr>
        <w:t>cho thấ</w:t>
      </w:r>
      <w:r w:rsidR="00473F6A">
        <w:rPr>
          <w:rFonts w:ascii="Times New Roman" w:hAnsi="Times New Roman" w:cs="Times New Roman"/>
          <w:sz w:val="26"/>
          <w:szCs w:val="26"/>
        </w:rPr>
        <w:t>y ST chênh lênh</w:t>
      </w:r>
      <w:r w:rsidRPr="009A5EFE">
        <w:rPr>
          <w:rFonts w:ascii="Times New Roman" w:hAnsi="Times New Roman" w:cs="Times New Roman"/>
          <w:sz w:val="26"/>
          <w:szCs w:val="26"/>
        </w:rPr>
        <w:t xml:space="preserve"> thì bệnh nhân vẫn được chuẩn đoán là nhồi máu cơ tim. Nhồi máu cơ tim là một trong những căn bệnh phổ biến thường gặp ở người cao tuổi tại Việt Nam. Sự thay đổi của đoạn ST cho thấy thành cơ tim đang trong quá trình tổn thương, chính vì vậy nếu không có biện pháp y học can thiệp kịp thời, các cơ tim sẽ suy yếu và chết đi, khiến cho quả tim không còn hoạt động bình thường được nữa. Tổn thương thành cơ tim còn có thể gây nên tình trạng ngưng tim đẫn đến tử vong hay còn được biết đến chính là cơn đột quỵ.</w:t>
      </w:r>
    </w:p>
    <w:p w:rsidR="00350E30" w:rsidRPr="009A5EFE" w:rsidRDefault="00350E30" w:rsidP="008849A1">
      <w:pPr>
        <w:ind w:firstLine="284"/>
        <w:jc w:val="both"/>
        <w:rPr>
          <w:rFonts w:ascii="Times New Roman" w:hAnsi="Times New Roman" w:cs="Times New Roman"/>
          <w:sz w:val="26"/>
          <w:szCs w:val="26"/>
        </w:rPr>
      </w:pPr>
      <w:r w:rsidRPr="009A5EFE">
        <w:rPr>
          <w:rFonts w:ascii="Times New Roman" w:hAnsi="Times New Roman" w:cs="Times New Roman"/>
          <w:sz w:val="26"/>
          <w:szCs w:val="26"/>
        </w:rPr>
        <w:lastRenderedPageBreak/>
        <w:t xml:space="preserve">Sóng cuối cùng </w:t>
      </w:r>
      <w:r w:rsidR="002D2CA3">
        <w:rPr>
          <w:rFonts w:ascii="Times New Roman" w:hAnsi="Times New Roman" w:cs="Times New Roman"/>
          <w:sz w:val="26"/>
          <w:szCs w:val="26"/>
          <w:lang w:val="en-GB"/>
        </w:rPr>
        <w:t>cần nghiên cứu</w:t>
      </w:r>
      <w:r w:rsidRPr="009A5EFE">
        <w:rPr>
          <w:rFonts w:ascii="Times New Roman" w:hAnsi="Times New Roman" w:cs="Times New Roman"/>
          <w:sz w:val="26"/>
          <w:szCs w:val="26"/>
        </w:rPr>
        <w:t xml:space="preserve"> là sóng T. Sóng T mô tả quá trình tái khử cực cửa tâm </w:t>
      </w:r>
      <w:r w:rsidR="008849A1" w:rsidRPr="009A5EFE">
        <w:rPr>
          <w:rFonts w:ascii="Times New Roman" w:hAnsi="Times New Roman" w:cs="Times New Roman"/>
          <w:sz w:val="26"/>
          <w:szCs w:val="26"/>
          <w:lang w:val="en-GB"/>
        </w:rPr>
        <w:t>thất</w:t>
      </w:r>
      <w:r w:rsidRPr="009A5EFE">
        <w:rPr>
          <w:rFonts w:ascii="Times New Roman" w:hAnsi="Times New Roman" w:cs="Times New Roman"/>
          <w:sz w:val="26"/>
          <w:szCs w:val="26"/>
        </w:rPr>
        <w:t xml:space="preserve">, khi mà cơ tim </w:t>
      </w:r>
      <w:r w:rsidR="002D2CA3">
        <w:rPr>
          <w:rFonts w:ascii="Times New Roman" w:hAnsi="Times New Roman" w:cs="Times New Roman"/>
          <w:sz w:val="26"/>
          <w:szCs w:val="26"/>
          <w:lang w:val="en-GB"/>
        </w:rPr>
        <w:t xml:space="preserve">đang </w:t>
      </w:r>
      <w:r w:rsidRPr="009A5EFE">
        <w:rPr>
          <w:rFonts w:ascii="Times New Roman" w:hAnsi="Times New Roman" w:cs="Times New Roman"/>
          <w:sz w:val="26"/>
          <w:szCs w:val="26"/>
        </w:rPr>
        <w:t xml:space="preserve">thư giãn để chuẩn bị cho chu kỳ đập tiếp theo. Sự chênh xuống của sóng T hoặc sóng T cao đột biến cho thấy cơ tim đang trong quá trình tổn thương nhẹ do sự thiếu máu đi nuôi cơ tim, Nếu tình trạng này không được can thiệp kịp thời, bệnh </w:t>
      </w:r>
      <w:r w:rsidR="00870920">
        <w:rPr>
          <w:rFonts w:ascii="Times New Roman" w:hAnsi="Times New Roman" w:cs="Times New Roman"/>
          <w:sz w:val="26"/>
          <w:szCs w:val="26"/>
          <w:lang w:val="en-GB"/>
        </w:rPr>
        <w:t>tình sẽ tiến triển thành</w:t>
      </w:r>
      <w:r w:rsidRPr="009A5EFE">
        <w:rPr>
          <w:rFonts w:ascii="Times New Roman" w:hAnsi="Times New Roman" w:cs="Times New Roman"/>
          <w:sz w:val="26"/>
          <w:szCs w:val="26"/>
        </w:rPr>
        <w:t xml:space="preserve"> thiếu màu cục bộ hoặc nhồi máu cơ tim. </w:t>
      </w:r>
    </w:p>
    <w:p w:rsidR="00870920" w:rsidRDefault="00350E30" w:rsidP="008849A1">
      <w:pPr>
        <w:ind w:firstLine="284"/>
        <w:jc w:val="both"/>
        <w:rPr>
          <w:rFonts w:ascii="Times New Roman" w:hAnsi="Times New Roman" w:cs="Times New Roman"/>
          <w:sz w:val="26"/>
          <w:szCs w:val="26"/>
          <w:lang w:val="en-GB"/>
        </w:rPr>
      </w:pPr>
      <w:r w:rsidRPr="009A5EFE">
        <w:rPr>
          <w:rFonts w:ascii="Times New Roman" w:hAnsi="Times New Roman" w:cs="Times New Roman"/>
          <w:sz w:val="26"/>
          <w:szCs w:val="26"/>
        </w:rPr>
        <w:t>Chính vì vậy, phương pháp thường được dùng để chuẩn đoán sớ</w:t>
      </w:r>
      <w:r w:rsidR="002D2CA3">
        <w:rPr>
          <w:rFonts w:ascii="Times New Roman" w:hAnsi="Times New Roman" w:cs="Times New Roman"/>
          <w:sz w:val="26"/>
          <w:szCs w:val="26"/>
        </w:rPr>
        <w:t>m các bệ</w:t>
      </w:r>
      <w:r w:rsidRPr="009A5EFE">
        <w:rPr>
          <w:rFonts w:ascii="Times New Roman" w:hAnsi="Times New Roman" w:cs="Times New Roman"/>
          <w:sz w:val="26"/>
          <w:szCs w:val="26"/>
        </w:rPr>
        <w:t>nh lý về tim mạch chính là quan sát sóng dạng đặc biệt của mảnh QRS, mả</w:t>
      </w:r>
      <w:r w:rsidR="002D2CA3">
        <w:rPr>
          <w:rFonts w:ascii="Times New Roman" w:hAnsi="Times New Roman" w:cs="Times New Roman"/>
          <w:sz w:val="26"/>
          <w:szCs w:val="26"/>
        </w:rPr>
        <w:t>nh</w:t>
      </w:r>
      <w:r w:rsidRPr="009A5EFE">
        <w:rPr>
          <w:rFonts w:ascii="Times New Roman" w:hAnsi="Times New Roman" w:cs="Times New Roman"/>
          <w:sz w:val="26"/>
          <w:szCs w:val="26"/>
        </w:rPr>
        <w:t xml:space="preserve"> ST và sóng T. Nếu những thay đổi bất thường được phát hiện</w:t>
      </w:r>
      <w:r w:rsidR="002D2CA3">
        <w:rPr>
          <w:rFonts w:ascii="Times New Roman" w:hAnsi="Times New Roman" w:cs="Times New Roman"/>
          <w:sz w:val="26"/>
          <w:szCs w:val="26"/>
          <w:lang w:val="en-GB"/>
        </w:rPr>
        <w:t xml:space="preserve"> trong quá trình theo dõi liên tục tín hiệu điện tâm đồ</w:t>
      </w:r>
      <w:r w:rsidRPr="009A5EFE">
        <w:rPr>
          <w:rFonts w:ascii="Times New Roman" w:hAnsi="Times New Roman" w:cs="Times New Roman"/>
          <w:sz w:val="26"/>
          <w:szCs w:val="26"/>
        </w:rPr>
        <w:t xml:space="preserve">, </w:t>
      </w:r>
      <w:r w:rsidR="002D2CA3">
        <w:rPr>
          <w:rFonts w:ascii="Times New Roman" w:hAnsi="Times New Roman" w:cs="Times New Roman"/>
          <w:sz w:val="26"/>
          <w:szCs w:val="26"/>
          <w:lang w:val="en-GB"/>
        </w:rPr>
        <w:t>bệnh tình của bệnh nhân sẽ được đánh giá từ rất sớm</w:t>
      </w:r>
      <w:r w:rsidRPr="009A5EFE">
        <w:rPr>
          <w:rFonts w:ascii="Times New Roman" w:hAnsi="Times New Roman" w:cs="Times New Roman"/>
          <w:sz w:val="26"/>
          <w:szCs w:val="26"/>
        </w:rPr>
        <w:t xml:space="preserve">. Tiếp theo đó, các liệu pháp chữa trị sẽ được áp dụng </w:t>
      </w:r>
      <w:r w:rsidR="00A912BB" w:rsidRPr="009A5EFE">
        <w:rPr>
          <w:rFonts w:ascii="Times New Roman" w:hAnsi="Times New Roman" w:cs="Times New Roman"/>
          <w:sz w:val="26"/>
          <w:szCs w:val="26"/>
          <w:lang w:val="en-GB"/>
        </w:rPr>
        <w:t>kịp thời</w:t>
      </w:r>
      <w:r w:rsidRPr="009A5EFE">
        <w:rPr>
          <w:rFonts w:ascii="Times New Roman" w:hAnsi="Times New Roman" w:cs="Times New Roman"/>
          <w:sz w:val="26"/>
          <w:szCs w:val="26"/>
        </w:rPr>
        <w:t xml:space="preserve"> nhằm bảo vệ tính mạng của bệnh nhân.</w:t>
      </w:r>
      <w:r w:rsidR="00870920">
        <w:rPr>
          <w:rFonts w:ascii="Times New Roman" w:hAnsi="Times New Roman" w:cs="Times New Roman"/>
          <w:sz w:val="26"/>
          <w:szCs w:val="26"/>
          <w:lang w:val="en-GB"/>
        </w:rPr>
        <w:t xml:space="preserve"> Chính vì yếu tố đặc biệt này, đề tài nghiên cứu tập trung vào việc chuẩn đoán sớm căn bệnh thiếu máu cục bộ, qua đó kết hợp với bác sĩ để đưa ra các liệu pháp y khoa nhằm cản trở tiến trình của bệnh nhồi máu cơ tim. Tuy nhiên, cách thức xây dựng thuật toán</w:t>
      </w:r>
      <w:r w:rsidR="002D2CA3">
        <w:rPr>
          <w:rFonts w:ascii="Times New Roman" w:hAnsi="Times New Roman" w:cs="Times New Roman"/>
          <w:sz w:val="26"/>
          <w:szCs w:val="26"/>
          <w:lang w:val="en-GB"/>
        </w:rPr>
        <w:t xml:space="preserve"> chuẩn đoán bệnh thiếu máu cục bộ được trình bày trong phần tiếp theo</w:t>
      </w:r>
      <w:r w:rsidR="00870920">
        <w:rPr>
          <w:rFonts w:ascii="Times New Roman" w:hAnsi="Times New Roman" w:cs="Times New Roman"/>
          <w:sz w:val="26"/>
          <w:szCs w:val="26"/>
          <w:lang w:val="en-GB"/>
        </w:rPr>
        <w:t xml:space="preserve"> hoàn toàn có thể </w:t>
      </w:r>
      <w:r w:rsidR="002D2CA3">
        <w:rPr>
          <w:rFonts w:ascii="Times New Roman" w:hAnsi="Times New Roman" w:cs="Times New Roman"/>
          <w:sz w:val="26"/>
          <w:szCs w:val="26"/>
          <w:lang w:val="en-GB"/>
        </w:rPr>
        <w:t xml:space="preserve">được </w:t>
      </w:r>
      <w:r w:rsidR="00870920">
        <w:rPr>
          <w:rFonts w:ascii="Times New Roman" w:hAnsi="Times New Roman" w:cs="Times New Roman"/>
          <w:sz w:val="26"/>
          <w:szCs w:val="26"/>
          <w:lang w:val="en-GB"/>
        </w:rPr>
        <w:t>áp dụng tương tự</w:t>
      </w:r>
      <w:r w:rsidR="00870920" w:rsidRPr="00870920">
        <w:rPr>
          <w:rFonts w:ascii="Times New Roman" w:hAnsi="Times New Roman" w:cs="Times New Roman"/>
          <w:sz w:val="26"/>
          <w:szCs w:val="26"/>
          <w:lang w:val="en-GB"/>
        </w:rPr>
        <w:t xml:space="preserve"> </w:t>
      </w:r>
      <w:r w:rsidR="002D2CA3">
        <w:rPr>
          <w:rFonts w:ascii="Times New Roman" w:hAnsi="Times New Roman" w:cs="Times New Roman"/>
          <w:sz w:val="26"/>
          <w:szCs w:val="26"/>
          <w:lang w:val="en-GB"/>
        </w:rPr>
        <w:t>cho các bệnh lý về tim mạch khác</w:t>
      </w:r>
      <w:r w:rsidR="00870920">
        <w:rPr>
          <w:rFonts w:ascii="Times New Roman" w:hAnsi="Times New Roman" w:cs="Times New Roman"/>
          <w:sz w:val="26"/>
          <w:szCs w:val="26"/>
          <w:lang w:val="en-GB"/>
        </w:rPr>
        <w:t>.</w:t>
      </w:r>
    </w:p>
    <w:p w:rsidR="00350E30" w:rsidRPr="00870920" w:rsidRDefault="00870920" w:rsidP="008849A1">
      <w:pPr>
        <w:ind w:firstLine="284"/>
        <w:jc w:val="both"/>
        <w:rPr>
          <w:rFonts w:ascii="Times New Roman" w:hAnsi="Times New Roman" w:cs="Times New Roman"/>
          <w:sz w:val="26"/>
          <w:szCs w:val="26"/>
          <w:lang w:val="en-GB"/>
        </w:rPr>
      </w:pPr>
      <w:r>
        <w:rPr>
          <w:rFonts w:ascii="Times New Roman" w:hAnsi="Times New Roman" w:cs="Times New Roman"/>
          <w:sz w:val="26"/>
          <w:szCs w:val="26"/>
          <w:lang w:val="en-GB"/>
        </w:rPr>
        <w:br w:type="column"/>
      </w:r>
    </w:p>
    <w:p w:rsidR="003C1DF7" w:rsidRPr="009A5EFE" w:rsidRDefault="00350E30" w:rsidP="00A548FE">
      <w:pPr>
        <w:pStyle w:val="ListParagraph"/>
        <w:numPr>
          <w:ilvl w:val="0"/>
          <w:numId w:val="15"/>
        </w:numPr>
        <w:spacing w:line="256" w:lineRule="auto"/>
        <w:ind w:left="284" w:hanging="284"/>
        <w:rPr>
          <w:rFonts w:ascii="Times New Roman" w:hAnsi="Times New Roman" w:cs="Times New Roman"/>
          <w:b/>
          <w:sz w:val="26"/>
          <w:szCs w:val="26"/>
        </w:rPr>
      </w:pPr>
      <w:r w:rsidRPr="009A5EFE">
        <w:rPr>
          <w:rFonts w:ascii="Times New Roman" w:hAnsi="Times New Roman" w:cs="Times New Roman"/>
          <w:b/>
          <w:sz w:val="26"/>
          <w:szCs w:val="26"/>
        </w:rPr>
        <w:t>Phát triển thuật toán</w:t>
      </w:r>
    </w:p>
    <w:p w:rsidR="003C1DF7" w:rsidRPr="009A5EFE" w:rsidRDefault="00BE0710"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16608" behindDoc="0" locked="0" layoutInCell="1" allowOverlap="1" wp14:anchorId="1BCCFF89" wp14:editId="2273FB2B">
                <wp:simplePos x="0" y="0"/>
                <wp:positionH relativeFrom="column">
                  <wp:posOffset>4803165</wp:posOffset>
                </wp:positionH>
                <wp:positionV relativeFrom="paragraph">
                  <wp:posOffset>9220</wp:posOffset>
                </wp:positionV>
                <wp:extent cx="1345997" cy="724205"/>
                <wp:effectExtent l="0" t="0" r="26035" b="19050"/>
                <wp:wrapNone/>
                <wp:docPr id="46" name="Rectangle 46"/>
                <wp:cNvGraphicFramePr/>
                <a:graphic xmlns:a="http://schemas.openxmlformats.org/drawingml/2006/main">
                  <a:graphicData uri="http://schemas.microsoft.com/office/word/2010/wordprocessingShape">
                    <wps:wsp>
                      <wps:cNvSpPr/>
                      <wps:spPr>
                        <a:xfrm>
                          <a:off x="0" y="0"/>
                          <a:ext cx="1345997" cy="72420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Default="00E61F65" w:rsidP="00BE0710">
                            <w:pPr>
                              <w:jc w:val="center"/>
                              <w:rPr>
                                <w:lang w:val="en-GB"/>
                              </w:rPr>
                            </w:pPr>
                            <w:r>
                              <w:rPr>
                                <w:lang w:val="en-GB"/>
                              </w:rPr>
                              <w:t xml:space="preserve">Lọc nhiễu </w:t>
                            </w:r>
                          </w:p>
                          <w:p w:rsidR="00E61F65" w:rsidRPr="00BE0710" w:rsidRDefault="00E61F65" w:rsidP="00BE0710">
                            <w:pPr>
                              <w:jc w:val="center"/>
                              <w:rPr>
                                <w:lang w:val="en-GB"/>
                              </w:rPr>
                            </w:pPr>
                            <w:r>
                              <w:rPr>
                                <w:lang w:val="en-GB"/>
                              </w:rPr>
                              <w:t>(0.2 – 50Hz)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CCFF89" id="Rectangle 46" o:spid="_x0000_s1041" style="position:absolute;left:0;text-align:left;margin-left:378.2pt;margin-top:.75pt;width:106pt;height:57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" fillcolor="white [3201]" strokecolor="black [3200]" strokeweight="1pt">
                <v:textbox>
                  <w:txbxContent>
                    <w:p w:rsidR="00E61F65" w:rsidRDefault="00E61F65" w:rsidP="00BE0710">
                      <w:pPr>
                        <w:jc w:val="center"/>
                        <w:rPr>
                          <w:lang w:val="en-GB"/>
                        </w:rPr>
                      </w:pPr>
                      <w:r>
                        <w:rPr>
                          <w:lang w:val="en-GB"/>
                        </w:rPr>
                        <w:t xml:space="preserve">Lọc nhiễu </w:t>
                      </w:r>
                    </w:p>
                    <w:p w:rsidR="00E61F65" w:rsidRPr="00BE0710" w:rsidRDefault="00E61F65" w:rsidP="00BE0710">
                      <w:pPr>
                        <w:jc w:val="center"/>
                        <w:rPr>
                          <w:lang w:val="en-GB"/>
                        </w:rPr>
                      </w:pPr>
                      <w:r>
                        <w:rPr>
                          <w:lang w:val="en-GB"/>
                        </w:rPr>
                        <w:t>(0.2 – 50Hz)</w:t>
                      </w:r>
                    </w:p>
                  </w:txbxContent>
                </v:textbox>
              </v:rect>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14560" behindDoc="0" locked="0" layoutInCell="1" allowOverlap="1" wp14:anchorId="3422A6A5" wp14:editId="305FDA83">
                <wp:simplePos x="0" y="0"/>
                <wp:positionH relativeFrom="column">
                  <wp:posOffset>3208020</wp:posOffset>
                </wp:positionH>
                <wp:positionV relativeFrom="paragraph">
                  <wp:posOffset>6985</wp:posOffset>
                </wp:positionV>
                <wp:extent cx="1345565" cy="723900"/>
                <wp:effectExtent l="0" t="0" r="26035" b="19050"/>
                <wp:wrapNone/>
                <wp:docPr id="43" name="Rectangle 43"/>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E0710">
                            <w:pPr>
                              <w:jc w:val="center"/>
                              <w:rPr>
                                <w:lang w:val="en-GB"/>
                              </w:rPr>
                            </w:pPr>
                            <w:r>
                              <w:rPr>
                                <w:lang w:val="en-GB"/>
                              </w:rPr>
                              <w:t>Lọc Basline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22A6A5" id="Rectangle 43" o:spid="_x0000_s1042" style="position:absolute;left:0;text-align:left;margin-left:252.6pt;margin-top:.55pt;width:105.95pt;height:57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M7qbAIAAB8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" fillcolor="white [3201]" strokecolor="black [3200]" strokeweight="1pt">
                <v:textbox>
                  <w:txbxContent>
                    <w:p w:rsidR="00E61F65" w:rsidRPr="00BE0710" w:rsidRDefault="00E61F65" w:rsidP="00BE0710">
                      <w:pPr>
                        <w:jc w:val="center"/>
                        <w:rPr>
                          <w:lang w:val="en-GB"/>
                        </w:rPr>
                      </w:pPr>
                      <w:r>
                        <w:rPr>
                          <w:lang w:val="en-GB"/>
                        </w:rPr>
                        <w:t>Lọc Basline</w:t>
                      </w:r>
                    </w:p>
                  </w:txbxContent>
                </v:textbox>
              </v:rect>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12512" behindDoc="0" locked="0" layoutInCell="1" allowOverlap="1" wp14:anchorId="684EB3DF" wp14:editId="2E575B83">
                <wp:simplePos x="0" y="0"/>
                <wp:positionH relativeFrom="column">
                  <wp:posOffset>1644015</wp:posOffset>
                </wp:positionH>
                <wp:positionV relativeFrom="paragraph">
                  <wp:posOffset>8255</wp:posOffset>
                </wp:positionV>
                <wp:extent cx="1345565" cy="723900"/>
                <wp:effectExtent l="0" t="0" r="26035" b="19050"/>
                <wp:wrapNone/>
                <wp:docPr id="26" name="Rectangle 26"/>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E0710">
                            <w:pPr>
                              <w:jc w:val="center"/>
                              <w:rPr>
                                <w:lang w:val="en-GB"/>
                              </w:rPr>
                            </w:pPr>
                            <w:r>
                              <w:rPr>
                                <w:lang w:val="en-GB"/>
                              </w:rPr>
                              <w:t>Chuẩn hóa tín hiệu (Normalize)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EB3DF" id="Rectangle 26" o:spid="_x0000_s1043" style="position:absolute;left:0;text-align:left;margin-left:129.45pt;margin-top:.65pt;width:105.95pt;height:57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KvYbAIAAB8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" fillcolor="white [3201]" strokecolor="black [3200]" strokeweight="1pt">
                <v:textbox>
                  <w:txbxContent>
                    <w:p w:rsidR="00E61F65" w:rsidRPr="00BE0710" w:rsidRDefault="00E61F65" w:rsidP="00BE0710">
                      <w:pPr>
                        <w:jc w:val="center"/>
                        <w:rPr>
                          <w:lang w:val="en-GB"/>
                        </w:rPr>
                      </w:pPr>
                      <w:r>
                        <w:rPr>
                          <w:lang w:val="en-GB"/>
                        </w:rPr>
                        <w:t>Chuẩn hóa tín hiệu (Normalize)</w:t>
                      </w:r>
                    </w:p>
                  </w:txbxContent>
                </v:textbox>
              </v:rect>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10464" behindDoc="0" locked="0" layoutInCell="1" allowOverlap="1" wp14:anchorId="685E80D6" wp14:editId="0C818031">
                <wp:simplePos x="0" y="0"/>
                <wp:positionH relativeFrom="column">
                  <wp:posOffset>36576</wp:posOffset>
                </wp:positionH>
                <wp:positionV relativeFrom="paragraph">
                  <wp:posOffset>17856</wp:posOffset>
                </wp:positionV>
                <wp:extent cx="1345997" cy="724205"/>
                <wp:effectExtent l="0" t="0" r="26035" b="19050"/>
                <wp:wrapNone/>
                <wp:docPr id="25" name="Rectangle 25"/>
                <wp:cNvGraphicFramePr/>
                <a:graphic xmlns:a="http://schemas.openxmlformats.org/drawingml/2006/main">
                  <a:graphicData uri="http://schemas.microsoft.com/office/word/2010/wordprocessingShape">
                    <wps:wsp>
                      <wps:cNvSpPr/>
                      <wps:spPr>
                        <a:xfrm>
                          <a:off x="0" y="0"/>
                          <a:ext cx="1345997" cy="72420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E0710">
                            <w:pPr>
                              <w:jc w:val="center"/>
                              <w:rPr>
                                <w:lang w:val="en-GB"/>
                              </w:rPr>
                            </w:pPr>
                            <w:r>
                              <w:rPr>
                                <w:lang w:val="en-GB"/>
                              </w:rPr>
                              <w:t>Tín hiệu đầu vào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5E80D6" id="Rectangle 25" o:spid="_x0000_s1044" style="position:absolute;left:0;text-align:left;margin-left:2.9pt;margin-top:1.4pt;width:106pt;height:57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" fillcolor="white [3201]" strokecolor="black [3200]" strokeweight="1pt">
                <v:textbox>
                  <w:txbxContent>
                    <w:p w:rsidR="00E61F65" w:rsidRPr="00BE0710" w:rsidRDefault="00E61F65" w:rsidP="00BE0710">
                      <w:pPr>
                        <w:jc w:val="center"/>
                        <w:rPr>
                          <w:lang w:val="en-GB"/>
                        </w:rPr>
                      </w:pPr>
                      <w:r>
                        <w:rPr>
                          <w:lang w:val="en-GB"/>
                        </w:rPr>
                        <w:t>Tín hiệu đầu vào</w:t>
                      </w:r>
                    </w:p>
                  </w:txbxContent>
                </v:textbox>
              </v:rect>
            </w:pict>
          </mc:Fallback>
        </mc:AlternateContent>
      </w:r>
    </w:p>
    <w:p w:rsidR="00A548FE" w:rsidRPr="009A5EFE" w:rsidRDefault="008F2B64"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46304" behindDoc="0" locked="0" layoutInCell="1" allowOverlap="1">
                <wp:simplePos x="0" y="0"/>
                <wp:positionH relativeFrom="column">
                  <wp:posOffset>4556938</wp:posOffset>
                </wp:positionH>
                <wp:positionV relativeFrom="paragraph">
                  <wp:posOffset>74041</wp:posOffset>
                </wp:positionV>
                <wp:extent cx="249148" cy="0"/>
                <wp:effectExtent l="0" t="76200" r="17780" b="95250"/>
                <wp:wrapNone/>
                <wp:docPr id="2752" name="Straight Arrow Connector 2752"/>
                <wp:cNvGraphicFramePr/>
                <a:graphic xmlns:a="http://schemas.openxmlformats.org/drawingml/2006/main">
                  <a:graphicData uri="http://schemas.microsoft.com/office/word/2010/wordprocessingShape">
                    <wps:wsp>
                      <wps:cNvCnPr/>
                      <wps:spPr>
                        <a:xfrm>
                          <a:off x="0" y="0"/>
                          <a:ext cx="24914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9A99EC" id="Straight Arrow Connector 2752" o:spid="_x0000_s1026" type="#_x0000_t32" style="position:absolute;margin-left:358.8pt;margin-top:5.85pt;width:19.6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" strokecolor="#5b9bd5 [3204]" strokeweight=".5pt">
                <v:stroke endarrow="block" joinstyle="miter"/>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45280" behindDoc="0" locked="0" layoutInCell="1" allowOverlap="1">
                <wp:simplePos x="0" y="0"/>
                <wp:positionH relativeFrom="column">
                  <wp:posOffset>2991485</wp:posOffset>
                </wp:positionH>
                <wp:positionV relativeFrom="paragraph">
                  <wp:posOffset>74041</wp:posOffset>
                </wp:positionV>
                <wp:extent cx="219888" cy="0"/>
                <wp:effectExtent l="0" t="76200" r="27940" b="95250"/>
                <wp:wrapNone/>
                <wp:docPr id="63" name="Straight Arrow Connector 63"/>
                <wp:cNvGraphicFramePr/>
                <a:graphic xmlns:a="http://schemas.openxmlformats.org/drawingml/2006/main">
                  <a:graphicData uri="http://schemas.microsoft.com/office/word/2010/wordprocessingShape">
                    <wps:wsp>
                      <wps:cNvCnPr/>
                      <wps:spPr>
                        <a:xfrm>
                          <a:off x="0" y="0"/>
                          <a:ext cx="21988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0066E1" id="Straight Arrow Connector 63" o:spid="_x0000_s1026" type="#_x0000_t32" style="position:absolute;margin-left:235.55pt;margin-top:5.85pt;width:17.3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" strokecolor="#5b9bd5 [3204]" strokeweight=".5pt">
                <v:stroke endarrow="block" joinstyle="miter"/>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44256" behindDoc="0" locked="0" layoutInCell="1" allowOverlap="1">
                <wp:simplePos x="0" y="0"/>
                <wp:positionH relativeFrom="column">
                  <wp:posOffset>1382141</wp:posOffset>
                </wp:positionH>
                <wp:positionV relativeFrom="paragraph">
                  <wp:posOffset>74041</wp:posOffset>
                </wp:positionV>
                <wp:extent cx="263779" cy="0"/>
                <wp:effectExtent l="0" t="76200" r="22225" b="95250"/>
                <wp:wrapNone/>
                <wp:docPr id="62" name="Straight Arrow Connector 62"/>
                <wp:cNvGraphicFramePr/>
                <a:graphic xmlns:a="http://schemas.openxmlformats.org/drawingml/2006/main">
                  <a:graphicData uri="http://schemas.microsoft.com/office/word/2010/wordprocessingShape">
                    <wps:wsp>
                      <wps:cNvCnPr/>
                      <wps:spPr>
                        <a:xfrm>
                          <a:off x="0" y="0"/>
                          <a:ext cx="26377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8B2484" id="Straight Arrow Connector 62" o:spid="_x0000_s1026" type="#_x0000_t32" style="position:absolute;margin-left:108.85pt;margin-top:5.85pt;width:20.7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" strokecolor="#5b9bd5 [3204]" strokeweight=".5pt">
                <v:stroke endarrow="block" joinstyle="miter"/>
              </v:shape>
            </w:pict>
          </mc:Fallback>
        </mc:AlternateContent>
      </w:r>
    </w:p>
    <w:p w:rsidR="00A548FE" w:rsidRPr="009A5EFE" w:rsidRDefault="002F4DC4"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50400" behindDoc="0" locked="0" layoutInCell="1" allowOverlap="1">
                <wp:simplePos x="0" y="0"/>
                <wp:positionH relativeFrom="column">
                  <wp:posOffset>5464048</wp:posOffset>
                </wp:positionH>
                <wp:positionV relativeFrom="paragraph">
                  <wp:posOffset>129921</wp:posOffset>
                </wp:positionV>
                <wp:extent cx="0" cy="131978"/>
                <wp:effectExtent l="0" t="0" r="19050" b="20955"/>
                <wp:wrapNone/>
                <wp:docPr id="2756" name="Straight Connector 2756"/>
                <wp:cNvGraphicFramePr/>
                <a:graphic xmlns:a="http://schemas.openxmlformats.org/drawingml/2006/main">
                  <a:graphicData uri="http://schemas.microsoft.com/office/word/2010/wordprocessingShape">
                    <wps:wsp>
                      <wps:cNvCnPr/>
                      <wps:spPr>
                        <a:xfrm flipV="1">
                          <a:off x="0" y="0"/>
                          <a:ext cx="0" cy="1319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03FA33A" id="Straight Connector 2756" o:spid="_x0000_s1026" style="position:absolute;flip:y;z-index:251750400;visibility:visible;mso-wrap-style:square;mso-wrap-distance-left:9pt;mso-wrap-distance-top:0;mso-wrap-distance-right:9pt;mso-wrap-distance-bottom:0;mso-position-horizontal:absolute;mso-position-horizontal-relative:text;mso-position-vertical:absolute;mso-position-vertical-relative:text" from="430.25pt,10.25pt" to="430.25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" strokecolor="#5b9bd5 [3204]" strokeweight=".5pt">
                <v:stroke joinstyle="miter"/>
              </v:lin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49376" behindDoc="0" locked="0" layoutInCell="1" allowOverlap="1">
                <wp:simplePos x="0" y="0"/>
                <wp:positionH relativeFrom="column">
                  <wp:posOffset>658368</wp:posOffset>
                </wp:positionH>
                <wp:positionV relativeFrom="paragraph">
                  <wp:posOffset>261899</wp:posOffset>
                </wp:positionV>
                <wp:extent cx="0" cy="197511"/>
                <wp:effectExtent l="76200" t="0" r="57150" b="50165"/>
                <wp:wrapNone/>
                <wp:docPr id="2755" name="Straight Arrow Connector 2755"/>
                <wp:cNvGraphicFramePr/>
                <a:graphic xmlns:a="http://schemas.openxmlformats.org/drawingml/2006/main">
                  <a:graphicData uri="http://schemas.microsoft.com/office/word/2010/wordprocessingShape">
                    <wps:wsp>
                      <wps:cNvCnPr/>
                      <wps:spPr>
                        <a:xfrm>
                          <a:off x="0" y="0"/>
                          <a:ext cx="0" cy="1975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8D02DE" id="Straight Arrow Connector 2755" o:spid="_x0000_s1026" type="#_x0000_t32" style="position:absolute;margin-left:51.85pt;margin-top:20.6pt;width:0;height:15.5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" strokecolor="#5b9bd5 [3204]" strokeweight=".5pt">
                <v:stroke endarrow="block" joinstyle="miter"/>
              </v:shape>
            </w:pict>
          </mc:Fallback>
        </mc:AlternateContent>
      </w:r>
      <w:r w:rsidR="008F2B64" w:rsidRPr="009A5EFE">
        <w:rPr>
          <w:rFonts w:ascii="Times New Roman" w:hAnsi="Times New Roman" w:cs="Times New Roman"/>
          <w:noProof/>
          <w:sz w:val="26"/>
          <w:szCs w:val="26"/>
          <w:lang w:val="en-US"/>
        </w:rPr>
        <mc:AlternateContent>
          <mc:Choice Requires="wps">
            <w:drawing>
              <wp:anchor distT="0" distB="0" distL="114300" distR="114300" simplePos="0" relativeHeight="251748352" behindDoc="0" locked="0" layoutInCell="1" allowOverlap="1">
                <wp:simplePos x="0" y="0"/>
                <wp:positionH relativeFrom="column">
                  <wp:posOffset>658368</wp:posOffset>
                </wp:positionH>
                <wp:positionV relativeFrom="paragraph">
                  <wp:posOffset>261899</wp:posOffset>
                </wp:positionV>
                <wp:extent cx="4806086" cy="0"/>
                <wp:effectExtent l="0" t="0" r="13970" b="19050"/>
                <wp:wrapNone/>
                <wp:docPr id="2754" name="Straight Connector 2754"/>
                <wp:cNvGraphicFramePr/>
                <a:graphic xmlns:a="http://schemas.openxmlformats.org/drawingml/2006/main">
                  <a:graphicData uri="http://schemas.microsoft.com/office/word/2010/wordprocessingShape">
                    <wps:wsp>
                      <wps:cNvCnPr/>
                      <wps:spPr>
                        <a:xfrm flipH="1">
                          <a:off x="0" y="0"/>
                          <a:ext cx="48060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EE5A981" id="Straight Connector 2754" o:spid="_x0000_s1026" style="position:absolute;flip:x;z-index:251748352;visibility:visible;mso-wrap-style:square;mso-wrap-distance-left:9pt;mso-wrap-distance-top:0;mso-wrap-distance-right:9pt;mso-wrap-distance-bottom:0;mso-position-horizontal:absolute;mso-position-horizontal-relative:text;mso-position-vertical:absolute;mso-position-vertical-relative:text" from="51.85pt,20.6pt" to="430.3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" strokecolor="#5b9bd5 [3204]" strokeweight=".5pt">
                <v:stroke joinstyle="miter"/>
              </v:line>
            </w:pict>
          </mc:Fallback>
        </mc:AlternateContent>
      </w:r>
    </w:p>
    <w:p w:rsidR="00A548FE" w:rsidRPr="009A5EFE" w:rsidRDefault="003B6D22"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07744" behindDoc="0" locked="0" layoutInCell="1" allowOverlap="1" wp14:anchorId="027A17F0" wp14:editId="20F51301">
                <wp:simplePos x="0" y="0"/>
                <wp:positionH relativeFrom="column">
                  <wp:posOffset>3650285</wp:posOffset>
                </wp:positionH>
                <wp:positionV relativeFrom="paragraph">
                  <wp:posOffset>257734</wp:posOffset>
                </wp:positionV>
                <wp:extent cx="599846" cy="226771"/>
                <wp:effectExtent l="0" t="0" r="0" b="1905"/>
                <wp:wrapNone/>
                <wp:docPr id="2806" name="Text Box 2806"/>
                <wp:cNvGraphicFramePr/>
                <a:graphic xmlns:a="http://schemas.openxmlformats.org/drawingml/2006/main">
                  <a:graphicData uri="http://schemas.microsoft.com/office/word/2010/wordprocessingShape">
                    <wps:wsp>
                      <wps:cNvSpPr txBox="1"/>
                      <wps:spPr>
                        <a:xfrm>
                          <a:off x="0" y="0"/>
                          <a:ext cx="599846" cy="2267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pPr>
                              <w:rPr>
                                <w:sz w:val="18"/>
                                <w:szCs w:val="18"/>
                                <w:lang w:val="en-GB"/>
                              </w:rPr>
                            </w:pPr>
                            <w:r w:rsidRPr="003B6D22">
                              <w:rPr>
                                <w:sz w:val="18"/>
                                <w:szCs w:val="18"/>
                                <w:lang w:val="en-GB"/>
                              </w:rP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A17F0" id="Text Box 2806" o:spid="_x0000_s1045" type="#_x0000_t202" style="position:absolute;left:0;text-align:left;margin-left:287.4pt;margin-top:20.3pt;width:47.25pt;height:17.8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" fillcolor="white [3201]" stroked="f" strokeweight=".5pt">
                <v:textbox>
                  <w:txbxContent>
                    <w:p w:rsidR="00E61F65" w:rsidRPr="003B6D22" w:rsidRDefault="00E61F65">
                      <w:pPr>
                        <w:rPr>
                          <w:sz w:val="18"/>
                          <w:szCs w:val="18"/>
                          <w:lang w:val="en-GB"/>
                        </w:rPr>
                      </w:pPr>
                      <w:r w:rsidRPr="003B6D22">
                        <w:rPr>
                          <w:sz w:val="18"/>
                          <w:szCs w:val="18"/>
                          <w:lang w:val="en-GB"/>
                        </w:rPr>
                        <w:t>Có</w:t>
                      </w:r>
                    </w:p>
                  </w:txbxContent>
                </v:textbox>
              </v:shape>
            </w:pict>
          </mc:Fallback>
        </mc:AlternateContent>
      </w:r>
      <w:r w:rsidR="002F4DC4" w:rsidRPr="009A5EFE">
        <w:rPr>
          <w:rFonts w:ascii="Times New Roman" w:hAnsi="Times New Roman" w:cs="Times New Roman"/>
          <w:noProof/>
          <w:sz w:val="26"/>
          <w:szCs w:val="26"/>
          <w:lang w:val="en-US"/>
        </w:rPr>
        <mc:AlternateContent>
          <mc:Choice Requires="wps">
            <w:drawing>
              <wp:anchor distT="0" distB="0" distL="114300" distR="114300" simplePos="0" relativeHeight="251759616" behindDoc="0" locked="0" layoutInCell="1" allowOverlap="1" wp14:anchorId="74E6C569" wp14:editId="543038E4">
                <wp:simplePos x="0" y="0"/>
                <wp:positionH relativeFrom="column">
                  <wp:posOffset>1651330</wp:posOffset>
                </wp:positionH>
                <wp:positionV relativeFrom="paragraph">
                  <wp:posOffset>59690</wp:posOffset>
                </wp:positionV>
                <wp:extent cx="1375258" cy="892455"/>
                <wp:effectExtent l="19050" t="19050" r="15875" b="41275"/>
                <wp:wrapNone/>
                <wp:docPr id="2765" name="Flowchart: Decision 2765"/>
                <wp:cNvGraphicFramePr/>
                <a:graphic xmlns:a="http://schemas.openxmlformats.org/drawingml/2006/main">
                  <a:graphicData uri="http://schemas.microsoft.com/office/word/2010/wordprocessingShape">
                    <wps:wsp>
                      <wps:cNvSpPr/>
                      <wps:spPr>
                        <a:xfrm>
                          <a:off x="0" y="0"/>
                          <a:ext cx="1375258" cy="89245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1F65" w:rsidRPr="002F4DC4" w:rsidRDefault="00E61F65" w:rsidP="002F4DC4">
                            <w:pPr>
                              <w:jc w:val="center"/>
                              <w:rPr>
                                <w:sz w:val="20"/>
                                <w:szCs w:val="20"/>
                                <w:lang w:val="en-GB"/>
                              </w:rPr>
                            </w:pPr>
                            <w:r w:rsidRPr="002F4DC4">
                              <w:rPr>
                                <w:sz w:val="20"/>
                                <w:szCs w:val="20"/>
                                <w:lang w:val="en-GB"/>
                              </w:rPr>
                              <w:t>Mất sóng P?</w:t>
                            </w:r>
                          </w:p>
                          <w:p w:rsidR="00E61F65" w:rsidRPr="002F4DC4" w:rsidRDefault="00E61F65" w:rsidP="002F4DC4">
                            <w:pPr>
                              <w:jc w:val="center"/>
                              <w:rPr>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4E6C569" id="_x0000_t110" coordsize="21600,21600" o:spt="110" path="m10800,l,10800,10800,21600,21600,10800xe">
                <v:stroke joinstyle="miter"/>
                <v:path gradientshapeok="t" o:connecttype="rect" textboxrect="5400,5400,16200,16200"/>
              </v:shapetype>
              <v:shape id="Flowchart: Decision 2765" o:spid="_x0000_s1046" type="#_x0000_t110" style="position:absolute;left:0;text-align:left;margin-left:130.05pt;margin-top:4.7pt;width:108.3pt;height:70.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" fillcolor="white [3201]" strokecolor="black [3200]" strokeweight="1pt">
                <v:textbox>
                  <w:txbxContent>
                    <w:p w:rsidR="00E61F65" w:rsidRPr="002F4DC4" w:rsidRDefault="00E61F65" w:rsidP="002F4DC4">
                      <w:pPr>
                        <w:jc w:val="center"/>
                        <w:rPr>
                          <w:sz w:val="20"/>
                          <w:szCs w:val="20"/>
                          <w:lang w:val="en-GB"/>
                        </w:rPr>
                      </w:pPr>
                      <w:r w:rsidRPr="002F4DC4">
                        <w:rPr>
                          <w:sz w:val="20"/>
                          <w:szCs w:val="20"/>
                          <w:lang w:val="en-GB"/>
                        </w:rPr>
                        <w:t>Mất sóng P?</w:t>
                      </w:r>
                    </w:p>
                    <w:p w:rsidR="00E61F65" w:rsidRPr="002F4DC4" w:rsidRDefault="00E61F65" w:rsidP="002F4DC4">
                      <w:pPr>
                        <w:jc w:val="center"/>
                        <w:rPr>
                          <w:sz w:val="20"/>
                          <w:szCs w:val="20"/>
                        </w:rPr>
                      </w:pPr>
                    </w:p>
                  </w:txbxContent>
                </v:textbox>
              </v:shape>
            </w:pict>
          </mc:Fallback>
        </mc:AlternateContent>
      </w:r>
      <w:r w:rsidR="00BE0710" w:rsidRPr="009A5EFE">
        <w:rPr>
          <w:rFonts w:ascii="Times New Roman" w:hAnsi="Times New Roman" w:cs="Times New Roman"/>
          <w:noProof/>
          <w:sz w:val="26"/>
          <w:szCs w:val="26"/>
          <w:lang w:val="en-US"/>
        </w:rPr>
        <mc:AlternateContent>
          <mc:Choice Requires="wps">
            <w:drawing>
              <wp:anchor distT="0" distB="0" distL="114300" distR="114300" simplePos="0" relativeHeight="251730944" behindDoc="0" locked="0" layoutInCell="1" allowOverlap="1" wp14:anchorId="59036475" wp14:editId="7231D057">
                <wp:simplePos x="0" y="0"/>
                <wp:positionH relativeFrom="column">
                  <wp:posOffset>4812030</wp:posOffset>
                </wp:positionH>
                <wp:positionV relativeFrom="paragraph">
                  <wp:posOffset>153975</wp:posOffset>
                </wp:positionV>
                <wp:extent cx="1345997" cy="724205"/>
                <wp:effectExtent l="0" t="0" r="26035" b="19050"/>
                <wp:wrapNone/>
                <wp:docPr id="55" name="Rectangle 55"/>
                <wp:cNvGraphicFramePr/>
                <a:graphic xmlns:a="http://schemas.openxmlformats.org/drawingml/2006/main">
                  <a:graphicData uri="http://schemas.microsoft.com/office/word/2010/wordprocessingShape">
                    <wps:wsp>
                      <wps:cNvSpPr/>
                      <wps:spPr>
                        <a:xfrm>
                          <a:off x="0" y="0"/>
                          <a:ext cx="1345997" cy="72420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E0710">
                            <w:pPr>
                              <w:jc w:val="center"/>
                              <w:rPr>
                                <w:lang w:val="en-GB"/>
                              </w:rPr>
                            </w:pPr>
                            <w:r>
                              <w:rPr>
                                <w:lang w:val="en-GB"/>
                              </w:rPr>
                              <w:t>Tổn thương thành tâm thất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36475" id="Rectangle 55" o:spid="_x0000_s1047" style="position:absolute;left:0;text-align:left;margin-left:378.9pt;margin-top:12.1pt;width:106pt;height:57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" fillcolor="white [3201]" strokecolor="black [3200]" strokeweight="1pt">
                <v:textbox>
                  <w:txbxContent>
                    <w:p w:rsidR="00E61F65" w:rsidRPr="00BE0710" w:rsidRDefault="00E61F65" w:rsidP="00BE0710">
                      <w:pPr>
                        <w:jc w:val="center"/>
                        <w:rPr>
                          <w:lang w:val="en-GB"/>
                        </w:rPr>
                      </w:pPr>
                      <w:r>
                        <w:rPr>
                          <w:lang w:val="en-GB"/>
                        </w:rPr>
                        <w:t>Tổn thương thành tâm thất</w:t>
                      </w:r>
                    </w:p>
                  </w:txbxContent>
                </v:textbox>
              </v:rect>
            </w:pict>
          </mc:Fallback>
        </mc:AlternateContent>
      </w:r>
      <w:r w:rsidR="00BE0710" w:rsidRPr="009A5EFE">
        <w:rPr>
          <w:rFonts w:ascii="Times New Roman" w:hAnsi="Times New Roman" w:cs="Times New Roman"/>
          <w:noProof/>
          <w:sz w:val="26"/>
          <w:szCs w:val="26"/>
          <w:lang w:val="en-US"/>
        </w:rPr>
        <mc:AlternateContent>
          <mc:Choice Requires="wps">
            <w:drawing>
              <wp:anchor distT="0" distB="0" distL="114300" distR="114300" simplePos="0" relativeHeight="251718656" behindDoc="0" locked="0" layoutInCell="1" allowOverlap="1" wp14:anchorId="7C1292C3" wp14:editId="6F95381A">
                <wp:simplePos x="0" y="0"/>
                <wp:positionH relativeFrom="column">
                  <wp:posOffset>32715</wp:posOffset>
                </wp:positionH>
                <wp:positionV relativeFrom="paragraph">
                  <wp:posOffset>147320</wp:posOffset>
                </wp:positionV>
                <wp:extent cx="1345997" cy="724205"/>
                <wp:effectExtent l="0" t="0" r="26035" b="19050"/>
                <wp:wrapNone/>
                <wp:docPr id="47" name="Rectangle 47"/>
                <wp:cNvGraphicFramePr/>
                <a:graphic xmlns:a="http://schemas.openxmlformats.org/drawingml/2006/main">
                  <a:graphicData uri="http://schemas.microsoft.com/office/word/2010/wordprocessingShape">
                    <wps:wsp>
                      <wps:cNvSpPr/>
                      <wps:spPr>
                        <a:xfrm>
                          <a:off x="0" y="0"/>
                          <a:ext cx="1345997" cy="72420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E0710">
                            <w:pPr>
                              <w:jc w:val="center"/>
                              <w:rPr>
                                <w:lang w:val="en-GB"/>
                              </w:rPr>
                            </w:pPr>
                            <w:r>
                              <w:rPr>
                                <w:lang w:val="en-GB"/>
                              </w:rPr>
                              <w:t>Phân mảnh tín 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1292C3" id="Rectangle 47" o:spid="_x0000_s1048" style="position:absolute;left:0;text-align:left;margin-left:2.6pt;margin-top:11.6pt;width:106pt;height:57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" fillcolor="white [3201]" strokecolor="black [3200]" strokeweight="1pt">
                <v:textbox>
                  <w:txbxContent>
                    <w:p w:rsidR="00E61F65" w:rsidRPr="00BE0710" w:rsidRDefault="00E61F65" w:rsidP="00BE0710">
                      <w:pPr>
                        <w:jc w:val="center"/>
                        <w:rPr>
                          <w:lang w:val="en-GB"/>
                        </w:rPr>
                      </w:pPr>
                      <w:r>
                        <w:rPr>
                          <w:lang w:val="en-GB"/>
                        </w:rPr>
                        <w:t>Phân mảnh tín hiệu</w:t>
                      </w:r>
                    </w:p>
                  </w:txbxContent>
                </v:textbox>
              </v:rect>
            </w:pict>
          </mc:Fallback>
        </mc:AlternateContent>
      </w:r>
    </w:p>
    <w:p w:rsidR="00A548FE" w:rsidRPr="009A5EFE" w:rsidRDefault="002F4DC4"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57568" behindDoc="0" locked="0" layoutInCell="1" allowOverlap="1" wp14:anchorId="40710324" wp14:editId="4A925AB6">
                <wp:simplePos x="0" y="0"/>
                <wp:positionH relativeFrom="column">
                  <wp:posOffset>2999232</wp:posOffset>
                </wp:positionH>
                <wp:positionV relativeFrom="paragraph">
                  <wp:posOffset>205384</wp:posOffset>
                </wp:positionV>
                <wp:extent cx="1814170" cy="0"/>
                <wp:effectExtent l="0" t="76200" r="15240" b="95250"/>
                <wp:wrapNone/>
                <wp:docPr id="2763" name="Straight Arrow Connector 2763"/>
                <wp:cNvGraphicFramePr/>
                <a:graphic xmlns:a="http://schemas.openxmlformats.org/drawingml/2006/main">
                  <a:graphicData uri="http://schemas.microsoft.com/office/word/2010/wordprocessingShape">
                    <wps:wsp>
                      <wps:cNvCnPr/>
                      <wps:spPr>
                        <a:xfrm>
                          <a:off x="0" y="0"/>
                          <a:ext cx="18141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9A2E0" id="Straight Arrow Connector 2763" o:spid="_x0000_s1026" type="#_x0000_t32" style="position:absolute;margin-left:236.15pt;margin-top:16.15pt;width:142.8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" strokecolor="#5b9bd5 [3204]" strokeweight=".5pt">
                <v:stroke endarrow="block" joinstyle="miter"/>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51424" behindDoc="0" locked="0" layoutInCell="1" allowOverlap="1" wp14:anchorId="6BAEE1C4" wp14:editId="2F17FA64">
                <wp:simplePos x="0" y="0"/>
                <wp:positionH relativeFrom="column">
                  <wp:posOffset>1374826</wp:posOffset>
                </wp:positionH>
                <wp:positionV relativeFrom="paragraph">
                  <wp:posOffset>205384</wp:posOffset>
                </wp:positionV>
                <wp:extent cx="271094" cy="0"/>
                <wp:effectExtent l="0" t="76200" r="15240" b="95250"/>
                <wp:wrapNone/>
                <wp:docPr id="2757" name="Straight Arrow Connector 2757"/>
                <wp:cNvGraphicFramePr/>
                <a:graphic xmlns:a="http://schemas.openxmlformats.org/drawingml/2006/main">
                  <a:graphicData uri="http://schemas.microsoft.com/office/word/2010/wordprocessingShape">
                    <wps:wsp>
                      <wps:cNvCnPr/>
                      <wps:spPr>
                        <a:xfrm>
                          <a:off x="0" y="0"/>
                          <a:ext cx="27109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732A79" id="Straight Arrow Connector 2757" o:spid="_x0000_s1026" type="#_x0000_t32" style="position:absolute;margin-left:108.25pt;margin-top:16.15pt;width:21.35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" strokecolor="#5b9bd5 [3204]" strokeweight=".5pt">
                <v:stroke endarrow="block" joinstyle="miter"/>
              </v:shape>
            </w:pict>
          </mc:Fallback>
        </mc:AlternateContent>
      </w:r>
    </w:p>
    <w:p w:rsidR="00A548FE" w:rsidRPr="009A5EFE" w:rsidRDefault="002F4DC4"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52448" behindDoc="0" locked="0" layoutInCell="1" allowOverlap="1" wp14:anchorId="65FEA27A" wp14:editId="74AC1A42">
                <wp:simplePos x="0" y="0"/>
                <wp:positionH relativeFrom="column">
                  <wp:posOffset>2296973</wp:posOffset>
                </wp:positionH>
                <wp:positionV relativeFrom="paragraph">
                  <wp:posOffset>283515</wp:posOffset>
                </wp:positionV>
                <wp:extent cx="0" cy="0"/>
                <wp:effectExtent l="0" t="0" r="0" b="0"/>
                <wp:wrapNone/>
                <wp:docPr id="2758" name="Straight Arrow Connector 2758"/>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7E5D4" id="Straight Arrow Connector 2758" o:spid="_x0000_s1026" type="#_x0000_t32" style="position:absolute;margin-left:180.85pt;margin-top:22.3pt;width:0;height:0;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" strokecolor="#5b9bd5 [3204]" strokeweight=".5pt">
                <v:stroke endarrow="block" joinstyle="miter"/>
              </v:shape>
            </w:pict>
          </mc:Fallback>
        </mc:AlternateContent>
      </w:r>
    </w:p>
    <w:p w:rsidR="00A548FE" w:rsidRPr="009A5EFE" w:rsidRDefault="003B6D22"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09792" behindDoc="0" locked="0" layoutInCell="1" allowOverlap="1" wp14:anchorId="36FD5EA2" wp14:editId="3124329C">
                <wp:simplePos x="0" y="0"/>
                <wp:positionH relativeFrom="column">
                  <wp:posOffset>2479853</wp:posOffset>
                </wp:positionH>
                <wp:positionV relativeFrom="paragraph">
                  <wp:posOffset>8687</wp:posOffset>
                </wp:positionV>
                <wp:extent cx="607161" cy="226695"/>
                <wp:effectExtent l="0" t="0" r="2540" b="1905"/>
                <wp:wrapNone/>
                <wp:docPr id="2807" name="Text Box 2807"/>
                <wp:cNvGraphicFramePr/>
                <a:graphic xmlns:a="http://schemas.openxmlformats.org/drawingml/2006/main">
                  <a:graphicData uri="http://schemas.microsoft.com/office/word/2010/wordprocessingShape">
                    <wps:wsp>
                      <wps:cNvSpPr txBox="1"/>
                      <wps:spPr>
                        <a:xfrm>
                          <a:off x="0" y="0"/>
                          <a:ext cx="607161" cy="226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3B6D22">
                            <w:pPr>
                              <w:rPr>
                                <w:sz w:val="18"/>
                                <w:szCs w:val="18"/>
                                <w:lang w:val="en-GB"/>
                              </w:rPr>
                            </w:pPr>
                            <w:r>
                              <w:rPr>
                                <w:sz w:val="18"/>
                                <w:szCs w:val="18"/>
                                <w:lang w:val="en-GB"/>
                              </w:rP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FD5EA2" id="Text Box 2807" o:spid="_x0000_s1049" type="#_x0000_t202" style="position:absolute;left:0;text-align:left;margin-left:195.25pt;margin-top:.7pt;width:47.8pt;height:17.8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" fillcolor="white [3201]" stroked="f" strokeweight=".5pt">
                <v:textbox>
                  <w:txbxContent>
                    <w:p w:rsidR="00E61F65" w:rsidRPr="003B6D22" w:rsidRDefault="00E61F65" w:rsidP="003B6D22">
                      <w:pPr>
                        <w:rPr>
                          <w:sz w:val="18"/>
                          <w:szCs w:val="18"/>
                          <w:lang w:val="en-GB"/>
                        </w:rPr>
                      </w:pPr>
                      <w:r>
                        <w:rPr>
                          <w:sz w:val="18"/>
                          <w:szCs w:val="18"/>
                          <w:lang w:val="en-GB"/>
                        </w:rPr>
                        <w:t>Không</w:t>
                      </w:r>
                    </w:p>
                  </w:txbxContent>
                </v:textbox>
              </v:shape>
            </w:pict>
          </mc:Fallback>
        </mc:AlternateContent>
      </w:r>
      <w:r w:rsidR="002F4DC4" w:rsidRPr="009A5EFE">
        <w:rPr>
          <w:rFonts w:ascii="Times New Roman" w:hAnsi="Times New Roman" w:cs="Times New Roman"/>
          <w:noProof/>
          <w:sz w:val="26"/>
          <w:szCs w:val="26"/>
          <w:lang w:val="en-US"/>
        </w:rPr>
        <mc:AlternateContent>
          <mc:Choice Requires="wps">
            <w:drawing>
              <wp:anchor distT="0" distB="0" distL="114300" distR="114300" simplePos="0" relativeHeight="251763712" behindDoc="0" locked="0" layoutInCell="1" allowOverlap="1" wp14:anchorId="54B668A2" wp14:editId="74D8E025">
                <wp:simplePos x="0" y="0"/>
                <wp:positionH relativeFrom="column">
                  <wp:posOffset>1650365</wp:posOffset>
                </wp:positionH>
                <wp:positionV relativeFrom="paragraph">
                  <wp:posOffset>285420</wp:posOffset>
                </wp:positionV>
                <wp:extent cx="1374775" cy="892175"/>
                <wp:effectExtent l="19050" t="19050" r="15875" b="41275"/>
                <wp:wrapNone/>
                <wp:docPr id="2767" name="Flowchart: Decision 2767"/>
                <wp:cNvGraphicFramePr/>
                <a:graphic xmlns:a="http://schemas.openxmlformats.org/drawingml/2006/main">
                  <a:graphicData uri="http://schemas.microsoft.com/office/word/2010/wordprocessingShape">
                    <wps:wsp>
                      <wps:cNvSpPr/>
                      <wps:spPr>
                        <a:xfrm>
                          <a:off x="0" y="0"/>
                          <a:ext cx="1374775" cy="8921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1F65" w:rsidRPr="002F4DC4" w:rsidRDefault="00E61F65" w:rsidP="002F4DC4">
                            <w:pPr>
                              <w:jc w:val="center"/>
                              <w:rPr>
                                <w:sz w:val="18"/>
                                <w:szCs w:val="18"/>
                                <w:lang w:val="en-GB"/>
                              </w:rPr>
                            </w:pPr>
                            <w:r w:rsidRPr="002F4DC4">
                              <w:rPr>
                                <w:sz w:val="18"/>
                                <w:szCs w:val="18"/>
                                <w:lang w:val="en-GB"/>
                              </w:rPr>
                              <w:t>Hiện diện sóng Q</w:t>
                            </w:r>
                          </w:p>
                          <w:p w:rsidR="00E61F65" w:rsidRPr="002F4DC4" w:rsidRDefault="00E61F65" w:rsidP="002F4DC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B668A2" id="Flowchart: Decision 2767" o:spid="_x0000_s1050" type="#_x0000_t110" style="position:absolute;left:0;text-align:left;margin-left:129.95pt;margin-top:22.45pt;width:108.25pt;height:70.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" fillcolor="white [3201]" strokecolor="black [3200]" strokeweight="1pt">
                <v:textbox>
                  <w:txbxContent>
                    <w:p w:rsidR="00E61F65" w:rsidRPr="002F4DC4" w:rsidRDefault="00E61F65" w:rsidP="002F4DC4">
                      <w:pPr>
                        <w:jc w:val="center"/>
                        <w:rPr>
                          <w:sz w:val="18"/>
                          <w:szCs w:val="18"/>
                          <w:lang w:val="en-GB"/>
                        </w:rPr>
                      </w:pPr>
                      <w:r w:rsidRPr="002F4DC4">
                        <w:rPr>
                          <w:sz w:val="18"/>
                          <w:szCs w:val="18"/>
                          <w:lang w:val="en-GB"/>
                        </w:rPr>
                        <w:t>Hiện diện sóng Q</w:t>
                      </w:r>
                    </w:p>
                    <w:p w:rsidR="00E61F65" w:rsidRPr="002F4DC4" w:rsidRDefault="00E61F65" w:rsidP="002F4DC4">
                      <w:pPr>
                        <w:jc w:val="center"/>
                        <w:rPr>
                          <w:sz w:val="18"/>
                          <w:szCs w:val="18"/>
                        </w:rPr>
                      </w:pPr>
                    </w:p>
                  </w:txbxContent>
                </v:textbox>
              </v:shape>
            </w:pict>
          </mc:Fallback>
        </mc:AlternateContent>
      </w:r>
      <w:r w:rsidR="002F4DC4" w:rsidRPr="009A5EFE">
        <w:rPr>
          <w:rFonts w:ascii="Times New Roman" w:hAnsi="Times New Roman" w:cs="Times New Roman"/>
          <w:noProof/>
          <w:sz w:val="26"/>
          <w:szCs w:val="26"/>
          <w:lang w:val="en-US"/>
        </w:rPr>
        <mc:AlternateContent>
          <mc:Choice Requires="wps">
            <w:drawing>
              <wp:anchor distT="0" distB="0" distL="114300" distR="114300" simplePos="0" relativeHeight="251753472" behindDoc="0" locked="0" layoutInCell="1" allowOverlap="1" wp14:anchorId="3F1BEEB7" wp14:editId="2DA1C550">
                <wp:simplePos x="0" y="0"/>
                <wp:positionH relativeFrom="column">
                  <wp:posOffset>2333066</wp:posOffset>
                </wp:positionH>
                <wp:positionV relativeFrom="paragraph">
                  <wp:posOffset>10211</wp:posOffset>
                </wp:positionV>
                <wp:extent cx="0" cy="277977"/>
                <wp:effectExtent l="76200" t="0" r="57150" b="65405"/>
                <wp:wrapNone/>
                <wp:docPr id="2759" name="Straight Arrow Connector 2759"/>
                <wp:cNvGraphicFramePr/>
                <a:graphic xmlns:a="http://schemas.openxmlformats.org/drawingml/2006/main">
                  <a:graphicData uri="http://schemas.microsoft.com/office/word/2010/wordprocessingShape">
                    <wps:wsp>
                      <wps:cNvCnPr/>
                      <wps:spPr>
                        <a:xfrm>
                          <a:off x="0" y="0"/>
                          <a:ext cx="0" cy="2779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2B4B15" id="Straight Arrow Connector 2759" o:spid="_x0000_s1026" type="#_x0000_t32" style="position:absolute;margin-left:183.7pt;margin-top:.8pt;width:0;height:21.9pt;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" strokecolor="#5b9bd5 [3204]" strokeweight=".5pt">
                <v:stroke endarrow="block" joinstyle="miter"/>
              </v:shape>
            </w:pict>
          </mc:Fallback>
        </mc:AlternateContent>
      </w:r>
    </w:p>
    <w:p w:rsidR="00A548FE" w:rsidRPr="009A5EFE" w:rsidRDefault="00441DE7"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42560" behindDoc="0" locked="0" layoutInCell="1" allowOverlap="1" wp14:anchorId="240EE1B2" wp14:editId="69F51EF0">
                <wp:simplePos x="0" y="0"/>
                <wp:positionH relativeFrom="margin">
                  <wp:align>left</wp:align>
                </wp:positionH>
                <wp:positionV relativeFrom="paragraph">
                  <wp:posOffset>5080</wp:posOffset>
                </wp:positionV>
                <wp:extent cx="1191895" cy="635"/>
                <wp:effectExtent l="0" t="0" r="8255" b="8890"/>
                <wp:wrapSquare wrapText="bothSides"/>
                <wp:docPr id="2824" name="Text Box 2824"/>
                <wp:cNvGraphicFramePr/>
                <a:graphic xmlns:a="http://schemas.openxmlformats.org/drawingml/2006/main">
                  <a:graphicData uri="http://schemas.microsoft.com/office/word/2010/wordprocessingShape">
                    <wps:wsp>
                      <wps:cNvSpPr txBox="1"/>
                      <wps:spPr>
                        <a:xfrm>
                          <a:off x="0" y="0"/>
                          <a:ext cx="1191895" cy="635"/>
                        </a:xfrm>
                        <a:prstGeom prst="rect">
                          <a:avLst/>
                        </a:prstGeom>
                        <a:solidFill>
                          <a:prstClr val="white"/>
                        </a:solidFill>
                        <a:ln>
                          <a:noFill/>
                        </a:ln>
                        <a:effectLst/>
                      </wps:spPr>
                      <wps:txbx>
                        <w:txbxContent>
                          <w:p w:rsidR="00E61F65" w:rsidRPr="00441DE7" w:rsidRDefault="00E61F65" w:rsidP="00441DE7">
                            <w:pPr>
                              <w:pStyle w:val="Caption"/>
                              <w:rPr>
                                <w:rFonts w:cstheme="minorHAnsi"/>
                                <w:noProof/>
                                <w:sz w:val="22"/>
                                <w:szCs w:val="22"/>
                                <w:lang w:val="en-GB"/>
                              </w:rPr>
                            </w:pPr>
                            <w:r>
                              <w:rPr>
                                <w:b/>
                                <w:sz w:val="22"/>
                                <w:szCs w:val="22"/>
                              </w:rPr>
                              <w:t>Hình 11</w:t>
                            </w:r>
                            <w:r w:rsidRPr="003C5BE8">
                              <w:rPr>
                                <w:b/>
                                <w:sz w:val="22"/>
                                <w:szCs w:val="22"/>
                              </w:rPr>
                              <w:t>:</w:t>
                            </w:r>
                            <w:r w:rsidRPr="003C5BE8">
                              <w:rPr>
                                <w:sz w:val="22"/>
                                <w:szCs w:val="22"/>
                              </w:rPr>
                              <w:t xml:space="preserve"> Sơ đồ </w:t>
                            </w:r>
                            <w:r>
                              <w:rPr>
                                <w:sz w:val="22"/>
                                <w:szCs w:val="22"/>
                                <w:lang w:val="en-GB"/>
                              </w:rPr>
                              <w:t>khối của thuật toán chuẩn đoán bệnh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0EE1B2" id="Text Box 2824" o:spid="_x0000_s1051" type="#_x0000_t202" style="position:absolute;left:0;text-align:left;margin-left:0;margin-top:.4pt;width:93.85pt;height:.05pt;z-index:251842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" stroked="f">
                <v:textbox style="mso-fit-shape-to-text:t" inset="0,0,0,0">
                  <w:txbxContent>
                    <w:p w:rsidR="00E61F65" w:rsidRPr="00441DE7" w:rsidRDefault="00E61F65" w:rsidP="00441DE7">
                      <w:pPr>
                        <w:pStyle w:val="Caption"/>
                        <w:rPr>
                          <w:rFonts w:cstheme="minorHAnsi"/>
                          <w:noProof/>
                          <w:sz w:val="22"/>
                          <w:szCs w:val="22"/>
                          <w:lang w:val="en-GB"/>
                        </w:rPr>
                      </w:pPr>
                      <w:r>
                        <w:rPr>
                          <w:b/>
                          <w:sz w:val="22"/>
                          <w:szCs w:val="22"/>
                        </w:rPr>
                        <w:t>Hình 11</w:t>
                      </w:r>
                      <w:r w:rsidRPr="003C5BE8">
                        <w:rPr>
                          <w:b/>
                          <w:sz w:val="22"/>
                          <w:szCs w:val="22"/>
                        </w:rPr>
                        <w:t>:</w:t>
                      </w:r>
                      <w:r w:rsidRPr="003C5BE8">
                        <w:rPr>
                          <w:sz w:val="22"/>
                          <w:szCs w:val="22"/>
                        </w:rPr>
                        <w:t xml:space="preserve"> Sơ đồ </w:t>
                      </w:r>
                      <w:r>
                        <w:rPr>
                          <w:sz w:val="22"/>
                          <w:szCs w:val="22"/>
                          <w:lang w:val="en-GB"/>
                        </w:rPr>
                        <w:t>khối của thuật toán chuẩn đoán bệnh</w:t>
                      </w:r>
                    </w:p>
                  </w:txbxContent>
                </v:textbox>
                <w10:wrap type="square" anchorx="margin"/>
              </v:shape>
            </w:pict>
          </mc:Fallback>
        </mc:AlternateContent>
      </w:r>
      <w:r w:rsidR="008B5435" w:rsidRPr="009A5EFE">
        <w:rPr>
          <w:rFonts w:ascii="Times New Roman" w:hAnsi="Times New Roman" w:cs="Times New Roman"/>
          <w:noProof/>
          <w:sz w:val="26"/>
          <w:szCs w:val="26"/>
          <w:lang w:val="en-US"/>
        </w:rPr>
        <mc:AlternateContent>
          <mc:Choice Requires="wps">
            <w:drawing>
              <wp:anchor distT="0" distB="0" distL="114300" distR="114300" simplePos="0" relativeHeight="251811840" behindDoc="0" locked="0" layoutInCell="1" allowOverlap="1" wp14:anchorId="422A8584" wp14:editId="7450F437">
                <wp:simplePos x="0" y="0"/>
                <wp:positionH relativeFrom="column">
                  <wp:posOffset>3642970</wp:posOffset>
                </wp:positionH>
                <wp:positionV relativeFrom="paragraph">
                  <wp:posOffset>174600</wp:posOffset>
                </wp:positionV>
                <wp:extent cx="343814" cy="226771"/>
                <wp:effectExtent l="0" t="0" r="0" b="1905"/>
                <wp:wrapNone/>
                <wp:docPr id="2808" name="Text Box 2808"/>
                <wp:cNvGraphicFramePr/>
                <a:graphic xmlns:a="http://schemas.openxmlformats.org/drawingml/2006/main">
                  <a:graphicData uri="http://schemas.microsoft.com/office/word/2010/wordprocessingShape">
                    <wps:wsp>
                      <wps:cNvSpPr txBox="1"/>
                      <wps:spPr>
                        <a:xfrm>
                          <a:off x="0" y="0"/>
                          <a:ext cx="343814" cy="2267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sidRPr="003B6D22">
                              <w:rPr>
                                <w:sz w:val="18"/>
                                <w:szCs w:val="18"/>
                                <w:lang w:val="en-GB"/>
                              </w:rP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A8584" id="Text Box 2808" o:spid="_x0000_s1052" type="#_x0000_t202" style="position:absolute;left:0;text-align:left;margin-left:286.85pt;margin-top:13.75pt;width:27.05pt;height:17.8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" fillcolor="white [3201]" stroked="f" strokeweight=".5pt">
                <v:textbox>
                  <w:txbxContent>
                    <w:p w:rsidR="00E61F65" w:rsidRPr="003B6D22" w:rsidRDefault="00E61F65" w:rsidP="008B5435">
                      <w:pPr>
                        <w:rPr>
                          <w:sz w:val="18"/>
                          <w:szCs w:val="18"/>
                          <w:lang w:val="en-GB"/>
                        </w:rPr>
                      </w:pPr>
                      <w:r w:rsidRPr="003B6D22">
                        <w:rPr>
                          <w:sz w:val="18"/>
                          <w:szCs w:val="18"/>
                          <w:lang w:val="en-GB"/>
                        </w:rPr>
                        <w:t>Có</w:t>
                      </w:r>
                    </w:p>
                  </w:txbxContent>
                </v:textbox>
              </v:shape>
            </w:pict>
          </mc:Fallback>
        </mc:AlternateContent>
      </w:r>
      <w:r w:rsidR="002F4DC4" w:rsidRPr="009A5EFE">
        <w:rPr>
          <w:rFonts w:ascii="Times New Roman" w:hAnsi="Times New Roman" w:cs="Times New Roman"/>
          <w:noProof/>
          <w:sz w:val="26"/>
          <w:szCs w:val="26"/>
          <w:lang w:val="en-US"/>
        </w:rPr>
        <mc:AlternateContent>
          <mc:Choice Requires="wps">
            <w:drawing>
              <wp:anchor distT="0" distB="0" distL="114300" distR="114300" simplePos="0" relativeHeight="251732992" behindDoc="0" locked="0" layoutInCell="1" allowOverlap="1" wp14:anchorId="60B5C4F6" wp14:editId="3851E942">
                <wp:simplePos x="0" y="0"/>
                <wp:positionH relativeFrom="column">
                  <wp:posOffset>4812030</wp:posOffset>
                </wp:positionH>
                <wp:positionV relativeFrom="paragraph">
                  <wp:posOffset>58750</wp:posOffset>
                </wp:positionV>
                <wp:extent cx="1345565" cy="723900"/>
                <wp:effectExtent l="0" t="0" r="26035" b="19050"/>
                <wp:wrapNone/>
                <wp:docPr id="56" name="Rectangle 56"/>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8F2B64">
                            <w:pPr>
                              <w:jc w:val="center"/>
                              <w:rPr>
                                <w:lang w:val="en-GB"/>
                              </w:rPr>
                            </w:pPr>
                            <w:r>
                              <w:rPr>
                                <w:lang w:val="en-GB"/>
                              </w:rPr>
                              <w:t>Tổn thương nặng vùng cơ tim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5C4F6" id="Rectangle 56" o:spid="_x0000_s1053" style="position:absolute;left:0;text-align:left;margin-left:378.9pt;margin-top:4.65pt;width:105.95pt;height:57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8bTbQIAAB8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" fillcolor="white [3201]" strokecolor="black [3200]" strokeweight="1pt">
                <v:textbox>
                  <w:txbxContent>
                    <w:p w:rsidR="00E61F65" w:rsidRPr="00BE0710" w:rsidRDefault="00E61F65" w:rsidP="008F2B64">
                      <w:pPr>
                        <w:jc w:val="center"/>
                        <w:rPr>
                          <w:lang w:val="en-GB"/>
                        </w:rPr>
                      </w:pPr>
                      <w:r>
                        <w:rPr>
                          <w:lang w:val="en-GB"/>
                        </w:rPr>
                        <w:t>Tổn thương nặng vùng cơ tim</w:t>
                      </w:r>
                    </w:p>
                  </w:txbxContent>
                </v:textbox>
              </v:rect>
            </w:pict>
          </mc:Fallback>
        </mc:AlternateContent>
      </w:r>
    </w:p>
    <w:p w:rsidR="00A548FE" w:rsidRPr="009A5EFE" w:rsidRDefault="002F4DC4"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58592" behindDoc="0" locked="0" layoutInCell="1" allowOverlap="1" wp14:anchorId="6787BB00" wp14:editId="5D1DDA85">
                <wp:simplePos x="0" y="0"/>
                <wp:positionH relativeFrom="column">
                  <wp:posOffset>2989250</wp:posOffset>
                </wp:positionH>
                <wp:positionV relativeFrom="paragraph">
                  <wp:posOffset>133985</wp:posOffset>
                </wp:positionV>
                <wp:extent cx="1821485" cy="0"/>
                <wp:effectExtent l="0" t="76200" r="26670" b="95250"/>
                <wp:wrapNone/>
                <wp:docPr id="2764" name="Straight Arrow Connector 2764"/>
                <wp:cNvGraphicFramePr/>
                <a:graphic xmlns:a="http://schemas.openxmlformats.org/drawingml/2006/main">
                  <a:graphicData uri="http://schemas.microsoft.com/office/word/2010/wordprocessingShape">
                    <wps:wsp>
                      <wps:cNvCnPr/>
                      <wps:spPr>
                        <a:xfrm>
                          <a:off x="0" y="0"/>
                          <a:ext cx="18214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E8410F" id="Straight Arrow Connector 2764" o:spid="_x0000_s1026" type="#_x0000_t32" style="position:absolute;margin-left:235.35pt;margin-top:10.55pt;width:143.4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" strokecolor="#5b9bd5 [3204]" strokeweight=".5pt">
                <v:stroke endarrow="block" joinstyle="miter"/>
              </v:shape>
            </w:pict>
          </mc:Fallback>
        </mc:AlternateContent>
      </w:r>
    </w:p>
    <w:p w:rsidR="00A548FE" w:rsidRPr="009A5EFE" w:rsidRDefault="008B5435"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13888" behindDoc="0" locked="0" layoutInCell="1" allowOverlap="1" wp14:anchorId="166DBC76" wp14:editId="0AE3AB20">
                <wp:simplePos x="0" y="0"/>
                <wp:positionH relativeFrom="column">
                  <wp:posOffset>2463825</wp:posOffset>
                </wp:positionH>
                <wp:positionV relativeFrom="paragraph">
                  <wp:posOffset>234188</wp:posOffset>
                </wp:positionV>
                <wp:extent cx="607161" cy="226695"/>
                <wp:effectExtent l="0" t="0" r="2540" b="1905"/>
                <wp:wrapNone/>
                <wp:docPr id="2809" name="Text Box 2809"/>
                <wp:cNvGraphicFramePr/>
                <a:graphic xmlns:a="http://schemas.openxmlformats.org/drawingml/2006/main">
                  <a:graphicData uri="http://schemas.microsoft.com/office/word/2010/wordprocessingShape">
                    <wps:wsp>
                      <wps:cNvSpPr txBox="1"/>
                      <wps:spPr>
                        <a:xfrm>
                          <a:off x="0" y="0"/>
                          <a:ext cx="607161" cy="226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Pr>
                                <w:sz w:val="18"/>
                                <w:szCs w:val="18"/>
                                <w:lang w:val="en-GB"/>
                              </w:rP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DBC76" id="Text Box 2809" o:spid="_x0000_s1054" type="#_x0000_t202" style="position:absolute;left:0;text-align:left;margin-left:194pt;margin-top:18.45pt;width:47.8pt;height:17.8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" fillcolor="white [3201]" stroked="f" strokeweight=".5pt">
                <v:textbox>
                  <w:txbxContent>
                    <w:p w:rsidR="00E61F65" w:rsidRPr="003B6D22" w:rsidRDefault="00E61F65" w:rsidP="008B5435">
                      <w:pPr>
                        <w:rPr>
                          <w:sz w:val="18"/>
                          <w:szCs w:val="18"/>
                          <w:lang w:val="en-GB"/>
                        </w:rPr>
                      </w:pPr>
                      <w:r>
                        <w:rPr>
                          <w:sz w:val="18"/>
                          <w:szCs w:val="18"/>
                          <w:lang w:val="en-GB"/>
                        </w:rPr>
                        <w:t>Không</w:t>
                      </w:r>
                    </w:p>
                  </w:txbxContent>
                </v:textbox>
              </v:shape>
            </w:pict>
          </mc:Fallback>
        </mc:AlternateContent>
      </w:r>
      <w:r w:rsidR="00A912BB" w:rsidRPr="009A5EFE">
        <w:rPr>
          <w:rFonts w:ascii="Times New Roman" w:hAnsi="Times New Roman" w:cs="Times New Roman"/>
          <w:noProof/>
          <w:sz w:val="26"/>
          <w:szCs w:val="26"/>
          <w:lang w:val="en-US"/>
        </w:rPr>
        <mc:AlternateContent>
          <mc:Choice Requires="wps">
            <w:drawing>
              <wp:anchor distT="0" distB="0" distL="114300" distR="114300" simplePos="0" relativeHeight="251787264" behindDoc="0" locked="0" layoutInCell="1" allowOverlap="1" wp14:anchorId="5B289D33" wp14:editId="40239EAB">
                <wp:simplePos x="0" y="0"/>
                <wp:positionH relativeFrom="column">
                  <wp:posOffset>2340864</wp:posOffset>
                </wp:positionH>
                <wp:positionV relativeFrom="paragraph">
                  <wp:posOffset>272059</wp:posOffset>
                </wp:positionV>
                <wp:extent cx="0" cy="292888"/>
                <wp:effectExtent l="76200" t="0" r="57150" b="50165"/>
                <wp:wrapNone/>
                <wp:docPr id="2782" name="Straight Arrow Connector 2782"/>
                <wp:cNvGraphicFramePr/>
                <a:graphic xmlns:a="http://schemas.openxmlformats.org/drawingml/2006/main">
                  <a:graphicData uri="http://schemas.microsoft.com/office/word/2010/wordprocessingShape">
                    <wps:wsp>
                      <wps:cNvCnPr/>
                      <wps:spPr>
                        <a:xfrm>
                          <a:off x="0" y="0"/>
                          <a:ext cx="0" cy="292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CDFB50" id="Straight Arrow Connector 2782" o:spid="_x0000_s1026" type="#_x0000_t32" style="position:absolute;margin-left:184.3pt;margin-top:21.4pt;width:0;height:23.0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" strokecolor="#5b9bd5 [3204]" strokeweight=".5pt">
                <v:stroke endarrow="block" joinstyle="miter"/>
              </v:shape>
            </w:pict>
          </mc:Fallback>
        </mc:AlternateContent>
      </w:r>
    </w:p>
    <w:p w:rsidR="00A548FE" w:rsidRPr="009A5EFE" w:rsidRDefault="008B5435"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41184" behindDoc="0" locked="0" layoutInCell="1" allowOverlap="1" wp14:anchorId="5FB4E346" wp14:editId="397FD58A">
                <wp:simplePos x="0" y="0"/>
                <wp:positionH relativeFrom="margin">
                  <wp:posOffset>0</wp:posOffset>
                </wp:positionH>
                <wp:positionV relativeFrom="paragraph">
                  <wp:posOffset>237795</wp:posOffset>
                </wp:positionV>
                <wp:extent cx="1345565" cy="723900"/>
                <wp:effectExtent l="0" t="0" r="26035" b="19050"/>
                <wp:wrapNone/>
                <wp:docPr id="60" name="Rectangle 60"/>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8F2B64">
                            <w:pPr>
                              <w:jc w:val="center"/>
                              <w:rPr>
                                <w:lang w:val="en-GB"/>
                              </w:rPr>
                            </w:pPr>
                            <w:r>
                              <w:rPr>
                                <w:lang w:val="en-GB"/>
                              </w:rPr>
                              <w:t>Thiếu máu cục bộ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B4E346" id="Rectangle 60" o:spid="_x0000_s1055" style="position:absolute;left:0;text-align:left;margin-left:0;margin-top:18.7pt;width:105.95pt;height:57pt;z-index:251741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erKbAIAAB8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" fillcolor="white [3201]" strokecolor="black [3200]" strokeweight="1pt">
                <v:textbox>
                  <w:txbxContent>
                    <w:p w:rsidR="00E61F65" w:rsidRPr="00BE0710" w:rsidRDefault="00E61F65" w:rsidP="008F2B64">
                      <w:pPr>
                        <w:jc w:val="center"/>
                        <w:rPr>
                          <w:lang w:val="en-GB"/>
                        </w:rPr>
                      </w:pPr>
                      <w:r>
                        <w:rPr>
                          <w:lang w:val="en-GB"/>
                        </w:rPr>
                        <w:t>Thiếu máu cục bộ</w:t>
                      </w:r>
                    </w:p>
                  </w:txbxContent>
                </v:textbox>
                <w10:wrap anchorx="margin"/>
              </v:rect>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815936" behindDoc="0" locked="0" layoutInCell="1" allowOverlap="1" wp14:anchorId="6C5F2AD2" wp14:editId="19FAA79D">
                <wp:simplePos x="0" y="0"/>
                <wp:positionH relativeFrom="column">
                  <wp:posOffset>4425696</wp:posOffset>
                </wp:positionH>
                <wp:positionV relativeFrom="paragraph">
                  <wp:posOffset>175565</wp:posOffset>
                </wp:positionV>
                <wp:extent cx="343814" cy="226771"/>
                <wp:effectExtent l="0" t="0" r="0" b="1905"/>
                <wp:wrapNone/>
                <wp:docPr id="2810" name="Text Box 2810"/>
                <wp:cNvGraphicFramePr/>
                <a:graphic xmlns:a="http://schemas.openxmlformats.org/drawingml/2006/main">
                  <a:graphicData uri="http://schemas.microsoft.com/office/word/2010/wordprocessingShape">
                    <wps:wsp>
                      <wps:cNvSpPr txBox="1"/>
                      <wps:spPr>
                        <a:xfrm>
                          <a:off x="0" y="0"/>
                          <a:ext cx="343814" cy="2267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sidRPr="003B6D22">
                              <w:rPr>
                                <w:sz w:val="18"/>
                                <w:szCs w:val="18"/>
                                <w:lang w:val="en-GB"/>
                              </w:rP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5F2AD2" id="Text Box 2810" o:spid="_x0000_s1056" type="#_x0000_t202" style="position:absolute;left:0;text-align:left;margin-left:348.5pt;margin-top:13.8pt;width:27.05pt;height:17.8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" fillcolor="white [3201]" stroked="f" strokeweight=".5pt">
                <v:textbox>
                  <w:txbxContent>
                    <w:p w:rsidR="00E61F65" w:rsidRPr="003B6D22" w:rsidRDefault="00E61F65" w:rsidP="008B5435">
                      <w:pPr>
                        <w:rPr>
                          <w:sz w:val="18"/>
                          <w:szCs w:val="18"/>
                          <w:lang w:val="en-GB"/>
                        </w:rPr>
                      </w:pPr>
                      <w:r w:rsidRPr="003B6D22">
                        <w:rPr>
                          <w:sz w:val="18"/>
                          <w:szCs w:val="18"/>
                          <w:lang w:val="en-GB"/>
                        </w:rPr>
                        <w:t>Có</w:t>
                      </w:r>
                    </w:p>
                  </w:txbxContent>
                </v:textbox>
              </v:shape>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35040" behindDoc="0" locked="0" layoutInCell="1" allowOverlap="1" wp14:anchorId="41AD1508" wp14:editId="280CAC2C">
                <wp:simplePos x="0" y="0"/>
                <wp:positionH relativeFrom="column">
                  <wp:posOffset>4819015</wp:posOffset>
                </wp:positionH>
                <wp:positionV relativeFrom="paragraph">
                  <wp:posOffset>235890</wp:posOffset>
                </wp:positionV>
                <wp:extent cx="1345565" cy="723900"/>
                <wp:effectExtent l="0" t="0" r="26035" b="19050"/>
                <wp:wrapNone/>
                <wp:docPr id="57" name="Rectangle 57"/>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8F2B64">
                            <w:pPr>
                              <w:jc w:val="center"/>
                              <w:rPr>
                                <w:lang w:val="en-GB"/>
                              </w:rPr>
                            </w:pPr>
                            <w:r>
                              <w:rPr>
                                <w:lang w:val="en-GB"/>
                              </w:rPr>
                              <w:t>Nhịp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D1508" id="Rectangle 57" o:spid="_x0000_s1057" style="position:absolute;left:0;text-align:left;margin-left:379.45pt;margin-top:18.55pt;width:105.95pt;height:57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zMZbQIAAB8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" fillcolor="white [3201]" strokecolor="black [3200]" strokeweight="1pt">
                <v:textbox>
                  <w:txbxContent>
                    <w:p w:rsidR="00E61F65" w:rsidRPr="00BE0710" w:rsidRDefault="00E61F65" w:rsidP="008F2B64">
                      <w:pPr>
                        <w:jc w:val="center"/>
                        <w:rPr>
                          <w:lang w:val="en-GB"/>
                        </w:rPr>
                      </w:pPr>
                      <w:r>
                        <w:rPr>
                          <w:lang w:val="en-GB"/>
                        </w:rPr>
                        <w:t>Nhịp nhanh</w:t>
                      </w:r>
                    </w:p>
                  </w:txbxContent>
                </v:textbox>
              </v:rect>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65760" behindDoc="0" locked="0" layoutInCell="1" allowOverlap="1" wp14:anchorId="0935ECC7" wp14:editId="74C94B22">
                <wp:simplePos x="0" y="0"/>
                <wp:positionH relativeFrom="column">
                  <wp:posOffset>1657350</wp:posOffset>
                </wp:positionH>
                <wp:positionV relativeFrom="paragraph">
                  <wp:posOffset>252400</wp:posOffset>
                </wp:positionV>
                <wp:extent cx="1345565" cy="723900"/>
                <wp:effectExtent l="0" t="0" r="26035" b="19050"/>
                <wp:wrapNone/>
                <wp:docPr id="2769" name="Rectangle 2769"/>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2F4DC4">
                            <w:pPr>
                              <w:jc w:val="center"/>
                              <w:rPr>
                                <w:lang w:val="en-GB"/>
                              </w:rPr>
                            </w:pPr>
                            <w:r>
                              <w:rPr>
                                <w:lang w:val="en-GB"/>
                              </w:rPr>
                              <w:t>Tính nhịp tim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5ECC7" id="Rectangle 2769" o:spid="_x0000_s1058" style="position:absolute;left:0;text-align:left;margin-left:130.5pt;margin-top:19.85pt;width:105.95pt;height:57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" fillcolor="white [3201]" strokecolor="black [3200]" strokeweight="1pt">
                <v:textbox>
                  <w:txbxContent>
                    <w:p w:rsidR="00E61F65" w:rsidRPr="00BE0710" w:rsidRDefault="00E61F65" w:rsidP="002F4DC4">
                      <w:pPr>
                        <w:jc w:val="center"/>
                        <w:rPr>
                          <w:lang w:val="en-GB"/>
                        </w:rPr>
                      </w:pPr>
                      <w:r>
                        <w:rPr>
                          <w:lang w:val="en-GB"/>
                        </w:rPr>
                        <w:t>Tính nhịp tim</w:t>
                      </w:r>
                    </w:p>
                  </w:txbxContent>
                </v:textbox>
              </v:rect>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67808" behindDoc="0" locked="0" layoutInCell="1" allowOverlap="1" wp14:anchorId="69544412" wp14:editId="60C455F5">
                <wp:simplePos x="0" y="0"/>
                <wp:positionH relativeFrom="column">
                  <wp:posOffset>3246120</wp:posOffset>
                </wp:positionH>
                <wp:positionV relativeFrom="paragraph">
                  <wp:posOffset>157785</wp:posOffset>
                </wp:positionV>
                <wp:extent cx="1374775" cy="892175"/>
                <wp:effectExtent l="19050" t="19050" r="15875" b="41275"/>
                <wp:wrapNone/>
                <wp:docPr id="2770" name="Flowchart: Decision 2770"/>
                <wp:cNvGraphicFramePr/>
                <a:graphic xmlns:a="http://schemas.openxmlformats.org/drawingml/2006/main">
                  <a:graphicData uri="http://schemas.microsoft.com/office/word/2010/wordprocessingShape">
                    <wps:wsp>
                      <wps:cNvSpPr/>
                      <wps:spPr>
                        <a:xfrm>
                          <a:off x="0" y="0"/>
                          <a:ext cx="1374775" cy="8921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1F65" w:rsidRPr="002F4DC4" w:rsidRDefault="00E61F65" w:rsidP="002F4DC4">
                            <w:pPr>
                              <w:jc w:val="center"/>
                              <w:rPr>
                                <w:sz w:val="18"/>
                                <w:szCs w:val="18"/>
                                <w:lang w:val="en-GB"/>
                              </w:rPr>
                            </w:pPr>
                            <w:r>
                              <w:rPr>
                                <w:sz w:val="18"/>
                                <w:szCs w:val="18"/>
                                <w:lang w:val="en-GB"/>
                              </w:rPr>
                              <w:t>Nhịp nhanh?</w:t>
                            </w:r>
                          </w:p>
                          <w:p w:rsidR="00E61F65" w:rsidRPr="002F4DC4" w:rsidRDefault="00E61F65" w:rsidP="002F4DC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544412" id="Flowchart: Decision 2770" o:spid="_x0000_s1059" type="#_x0000_t110" style="position:absolute;left:0;text-align:left;margin-left:255.6pt;margin-top:12.4pt;width:108.25pt;height:70.2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" fillcolor="white [3201]" strokecolor="black [3200]" strokeweight="1pt">
                <v:textbox>
                  <w:txbxContent>
                    <w:p w:rsidR="00E61F65" w:rsidRPr="002F4DC4" w:rsidRDefault="00E61F65" w:rsidP="002F4DC4">
                      <w:pPr>
                        <w:jc w:val="center"/>
                        <w:rPr>
                          <w:sz w:val="18"/>
                          <w:szCs w:val="18"/>
                          <w:lang w:val="en-GB"/>
                        </w:rPr>
                      </w:pPr>
                      <w:r>
                        <w:rPr>
                          <w:sz w:val="18"/>
                          <w:szCs w:val="18"/>
                          <w:lang w:val="en-GB"/>
                        </w:rPr>
                        <w:t>Nhịp nhanh?</w:t>
                      </w:r>
                    </w:p>
                    <w:p w:rsidR="00E61F65" w:rsidRPr="002F4DC4" w:rsidRDefault="00E61F65" w:rsidP="002F4DC4">
                      <w:pPr>
                        <w:jc w:val="center"/>
                        <w:rPr>
                          <w:sz w:val="18"/>
                          <w:szCs w:val="18"/>
                        </w:rPr>
                      </w:pPr>
                    </w:p>
                  </w:txbxContent>
                </v:textbox>
              </v:shape>
            </w:pict>
          </mc:Fallback>
        </mc:AlternateContent>
      </w:r>
    </w:p>
    <w:p w:rsidR="00A548FE" w:rsidRPr="009A5EFE" w:rsidRDefault="00A548FE" w:rsidP="003C1DF7">
      <w:pPr>
        <w:ind w:firstLine="284"/>
        <w:jc w:val="both"/>
        <w:rPr>
          <w:rFonts w:ascii="Times New Roman" w:hAnsi="Times New Roman" w:cs="Times New Roman"/>
          <w:sz w:val="26"/>
          <w:szCs w:val="26"/>
        </w:rPr>
      </w:pPr>
    </w:p>
    <w:p w:rsidR="00A548FE" w:rsidRPr="009A5EFE" w:rsidRDefault="00A912BB"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89312" behindDoc="0" locked="0" layoutInCell="1" allowOverlap="1" wp14:anchorId="496CC75F" wp14:editId="6D295895">
                <wp:simplePos x="0" y="0"/>
                <wp:positionH relativeFrom="column">
                  <wp:posOffset>4622724</wp:posOffset>
                </wp:positionH>
                <wp:positionV relativeFrom="paragraph">
                  <wp:posOffset>1346</wp:posOffset>
                </wp:positionV>
                <wp:extent cx="205308" cy="0"/>
                <wp:effectExtent l="0" t="76200" r="23495" b="95250"/>
                <wp:wrapNone/>
                <wp:docPr id="2784" name="Straight Arrow Connector 2784"/>
                <wp:cNvGraphicFramePr/>
                <a:graphic xmlns:a="http://schemas.openxmlformats.org/drawingml/2006/main">
                  <a:graphicData uri="http://schemas.microsoft.com/office/word/2010/wordprocessingShape">
                    <wps:wsp>
                      <wps:cNvCnPr/>
                      <wps:spPr>
                        <a:xfrm>
                          <a:off x="0" y="0"/>
                          <a:ext cx="205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98CA7" id="Straight Arrow Connector 2784" o:spid="_x0000_s1026" type="#_x0000_t32" style="position:absolute;margin-left:364pt;margin-top:.1pt;width:16.15pt;height:0;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" strokecolor="#5b9bd5 [3204]" strokeweight=".5pt">
                <v:stroke endarrow="block" joinstyle="miter"/>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88288" behindDoc="0" locked="0" layoutInCell="1" allowOverlap="1" wp14:anchorId="66383A7F" wp14:editId="16290968">
                <wp:simplePos x="0" y="0"/>
                <wp:positionH relativeFrom="column">
                  <wp:posOffset>3006115</wp:posOffset>
                </wp:positionH>
                <wp:positionV relativeFrom="paragraph">
                  <wp:posOffset>1346</wp:posOffset>
                </wp:positionV>
                <wp:extent cx="256464" cy="0"/>
                <wp:effectExtent l="0" t="76200" r="10795" b="95250"/>
                <wp:wrapNone/>
                <wp:docPr id="2783" name="Straight Arrow Connector 2783"/>
                <wp:cNvGraphicFramePr/>
                <a:graphic xmlns:a="http://schemas.openxmlformats.org/drawingml/2006/main">
                  <a:graphicData uri="http://schemas.microsoft.com/office/word/2010/wordprocessingShape">
                    <wps:wsp>
                      <wps:cNvCnPr/>
                      <wps:spPr>
                        <a:xfrm>
                          <a:off x="0" y="0"/>
                          <a:ext cx="25646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9BA778" id="Straight Arrow Connector 2783" o:spid="_x0000_s1026" type="#_x0000_t32" style="position:absolute;margin-left:236.7pt;margin-top:.1pt;width:20.2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" strokecolor="#5b9bd5 [3204]" strokeweight=".5pt">
                <v:stroke endarrow="block" joinstyle="miter"/>
              </v:shape>
            </w:pict>
          </mc:Fallback>
        </mc:AlternateContent>
      </w:r>
    </w:p>
    <w:p w:rsidR="00A548FE" w:rsidRPr="009A5EFE" w:rsidRDefault="008B5435"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28224" behindDoc="0" locked="0" layoutInCell="1" allowOverlap="1" wp14:anchorId="6ECE67DF" wp14:editId="7F73D11E">
                <wp:simplePos x="0" y="0"/>
                <wp:positionH relativeFrom="column">
                  <wp:posOffset>743890</wp:posOffset>
                </wp:positionH>
                <wp:positionV relativeFrom="paragraph">
                  <wp:posOffset>85090</wp:posOffset>
                </wp:positionV>
                <wp:extent cx="607060" cy="226695"/>
                <wp:effectExtent l="0" t="0" r="2540" b="1905"/>
                <wp:wrapNone/>
                <wp:docPr id="2816" name="Text Box 2816"/>
                <wp:cNvGraphicFramePr/>
                <a:graphic xmlns:a="http://schemas.openxmlformats.org/drawingml/2006/main">
                  <a:graphicData uri="http://schemas.microsoft.com/office/word/2010/wordprocessingShape">
                    <wps:wsp>
                      <wps:cNvSpPr txBox="1"/>
                      <wps:spPr>
                        <a:xfrm>
                          <a:off x="0" y="0"/>
                          <a:ext cx="607060" cy="226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Pr>
                                <w:sz w:val="18"/>
                                <w:szCs w:val="18"/>
                                <w:lang w:val="en-GB"/>
                              </w:rP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E67DF" id="Text Box 2816" o:spid="_x0000_s1060" type="#_x0000_t202" style="position:absolute;left:0;text-align:left;margin-left:58.55pt;margin-top:6.7pt;width:47.8pt;height:17.8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" fillcolor="white [3201]" stroked="f" strokeweight=".5pt">
                <v:textbox>
                  <w:txbxContent>
                    <w:p w:rsidR="00E61F65" w:rsidRPr="003B6D22" w:rsidRDefault="00E61F65" w:rsidP="008B5435">
                      <w:pPr>
                        <w:rPr>
                          <w:sz w:val="18"/>
                          <w:szCs w:val="18"/>
                          <w:lang w:val="en-GB"/>
                        </w:rPr>
                      </w:pPr>
                      <w:r>
                        <w:rPr>
                          <w:sz w:val="18"/>
                          <w:szCs w:val="18"/>
                          <w:lang w:val="en-GB"/>
                        </w:rPr>
                        <w:t>Không</w:t>
                      </w:r>
                    </w:p>
                  </w:txbxContent>
                </v:textbox>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806720" behindDoc="0" locked="0" layoutInCell="1" allowOverlap="1" wp14:anchorId="192A5686" wp14:editId="08461871">
                <wp:simplePos x="0" y="0"/>
                <wp:positionH relativeFrom="column">
                  <wp:posOffset>694690</wp:posOffset>
                </wp:positionH>
                <wp:positionV relativeFrom="paragraph">
                  <wp:posOffset>41580</wp:posOffset>
                </wp:positionV>
                <wp:extent cx="0" cy="292735"/>
                <wp:effectExtent l="76200" t="38100" r="57150" b="12065"/>
                <wp:wrapNone/>
                <wp:docPr id="2804" name="Straight Arrow Connector 2804"/>
                <wp:cNvGraphicFramePr/>
                <a:graphic xmlns:a="http://schemas.openxmlformats.org/drawingml/2006/main">
                  <a:graphicData uri="http://schemas.microsoft.com/office/word/2010/wordprocessingShape">
                    <wps:wsp>
                      <wps:cNvCnPr/>
                      <wps:spPr>
                        <a:xfrm flipV="1">
                          <a:off x="0" y="0"/>
                          <a:ext cx="0" cy="2927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39B769" id="Straight Arrow Connector 2804" o:spid="_x0000_s1026" type="#_x0000_t32" style="position:absolute;margin-left:54.7pt;margin-top:3.25pt;width:0;height:23.05pt;flip:y;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" strokecolor="#5b9bd5 [3204]" strokeweight=".5pt">
                <v:stroke endarrow="block" joinstyle="miter"/>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817984" behindDoc="0" locked="0" layoutInCell="1" allowOverlap="1" wp14:anchorId="04245EA7" wp14:editId="024FD79B">
                <wp:simplePos x="0" y="0"/>
                <wp:positionH relativeFrom="column">
                  <wp:posOffset>4036619</wp:posOffset>
                </wp:positionH>
                <wp:positionV relativeFrom="paragraph">
                  <wp:posOffset>107417</wp:posOffset>
                </wp:positionV>
                <wp:extent cx="607161" cy="226695"/>
                <wp:effectExtent l="0" t="0" r="2540" b="1905"/>
                <wp:wrapNone/>
                <wp:docPr id="2811" name="Text Box 2811"/>
                <wp:cNvGraphicFramePr/>
                <a:graphic xmlns:a="http://schemas.openxmlformats.org/drawingml/2006/main">
                  <a:graphicData uri="http://schemas.microsoft.com/office/word/2010/wordprocessingShape">
                    <wps:wsp>
                      <wps:cNvSpPr txBox="1"/>
                      <wps:spPr>
                        <a:xfrm>
                          <a:off x="0" y="0"/>
                          <a:ext cx="607161" cy="226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Pr>
                                <w:sz w:val="18"/>
                                <w:szCs w:val="18"/>
                                <w:lang w:val="en-GB"/>
                              </w:rP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45EA7" id="Text Box 2811" o:spid="_x0000_s1061" type="#_x0000_t202" style="position:absolute;left:0;text-align:left;margin-left:317.85pt;margin-top:8.45pt;width:47.8pt;height:17.8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" fillcolor="white [3201]" stroked="f" strokeweight=".5pt">
                <v:textbox>
                  <w:txbxContent>
                    <w:p w:rsidR="00E61F65" w:rsidRPr="003B6D22" w:rsidRDefault="00E61F65" w:rsidP="008B5435">
                      <w:pPr>
                        <w:rPr>
                          <w:sz w:val="18"/>
                          <w:szCs w:val="18"/>
                          <w:lang w:val="en-GB"/>
                        </w:rPr>
                      </w:pPr>
                      <w:r>
                        <w:rPr>
                          <w:sz w:val="18"/>
                          <w:szCs w:val="18"/>
                          <w:lang w:val="en-GB"/>
                        </w:rPr>
                        <w:t>Không</w:t>
                      </w:r>
                    </w:p>
                  </w:txbxContent>
                </v:textbox>
              </v:shape>
            </w:pict>
          </mc:Fallback>
        </mc:AlternateContent>
      </w:r>
      <w:r w:rsidR="00A912BB" w:rsidRPr="009A5EFE">
        <w:rPr>
          <w:rFonts w:ascii="Times New Roman" w:hAnsi="Times New Roman" w:cs="Times New Roman"/>
          <w:noProof/>
          <w:sz w:val="26"/>
          <w:szCs w:val="26"/>
          <w:lang w:val="en-US"/>
        </w:rPr>
        <mc:AlternateContent>
          <mc:Choice Requires="wps">
            <w:drawing>
              <wp:anchor distT="0" distB="0" distL="114300" distR="114300" simplePos="0" relativeHeight="251790336" behindDoc="0" locked="0" layoutInCell="1" allowOverlap="1" wp14:anchorId="4C0F0BDB" wp14:editId="7846B363">
                <wp:simplePos x="0" y="0"/>
                <wp:positionH relativeFrom="column">
                  <wp:posOffset>3942893</wp:posOffset>
                </wp:positionH>
                <wp:positionV relativeFrom="paragraph">
                  <wp:posOffset>145034</wp:posOffset>
                </wp:positionV>
                <wp:extent cx="0" cy="212420"/>
                <wp:effectExtent l="76200" t="0" r="57150" b="54610"/>
                <wp:wrapNone/>
                <wp:docPr id="2786" name="Straight Arrow Connector 2786"/>
                <wp:cNvGraphicFramePr/>
                <a:graphic xmlns:a="http://schemas.openxmlformats.org/drawingml/2006/main">
                  <a:graphicData uri="http://schemas.microsoft.com/office/word/2010/wordprocessingShape">
                    <wps:wsp>
                      <wps:cNvCnPr/>
                      <wps:spPr>
                        <a:xfrm>
                          <a:off x="0" y="0"/>
                          <a:ext cx="0" cy="212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2360AC" id="Straight Arrow Connector 2786" o:spid="_x0000_s1026" type="#_x0000_t32" style="position:absolute;margin-left:310.45pt;margin-top:11.4pt;width:0;height:16.75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" strokecolor="#5b9bd5 [3204]" strokeweight=".5pt">
                <v:stroke endarrow="block" joinstyle="miter"/>
              </v:shape>
            </w:pict>
          </mc:Fallback>
        </mc:AlternateContent>
      </w:r>
    </w:p>
    <w:p w:rsidR="00A548FE" w:rsidRPr="009A5EFE" w:rsidRDefault="008B5435"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26176" behindDoc="0" locked="0" layoutInCell="1" allowOverlap="1" wp14:anchorId="650F0529" wp14:editId="0C45E7F0">
                <wp:simplePos x="0" y="0"/>
                <wp:positionH relativeFrom="column">
                  <wp:posOffset>1277620</wp:posOffset>
                </wp:positionH>
                <wp:positionV relativeFrom="paragraph">
                  <wp:posOffset>124155</wp:posOffset>
                </wp:positionV>
                <wp:extent cx="343814" cy="226771"/>
                <wp:effectExtent l="0" t="0" r="0" b="1905"/>
                <wp:wrapNone/>
                <wp:docPr id="2815" name="Text Box 2815"/>
                <wp:cNvGraphicFramePr/>
                <a:graphic xmlns:a="http://schemas.openxmlformats.org/drawingml/2006/main">
                  <a:graphicData uri="http://schemas.microsoft.com/office/word/2010/wordprocessingShape">
                    <wps:wsp>
                      <wps:cNvSpPr txBox="1"/>
                      <wps:spPr>
                        <a:xfrm>
                          <a:off x="0" y="0"/>
                          <a:ext cx="343814" cy="2267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sidRPr="003B6D22">
                              <w:rPr>
                                <w:sz w:val="18"/>
                                <w:szCs w:val="18"/>
                                <w:lang w:val="en-GB"/>
                              </w:rP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F0529" id="Text Box 2815" o:spid="_x0000_s1062" type="#_x0000_t202" style="position:absolute;left:0;text-align:left;margin-left:100.6pt;margin-top:9.8pt;width:27.05pt;height:17.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" fillcolor="white [3201]" stroked="f" strokeweight=".5pt">
                <v:textbox>
                  <w:txbxContent>
                    <w:p w:rsidR="00E61F65" w:rsidRPr="003B6D22" w:rsidRDefault="00E61F65" w:rsidP="008B5435">
                      <w:pPr>
                        <w:rPr>
                          <w:sz w:val="18"/>
                          <w:szCs w:val="18"/>
                          <w:lang w:val="en-GB"/>
                        </w:rPr>
                      </w:pPr>
                      <w:r w:rsidRPr="003B6D22">
                        <w:rPr>
                          <w:sz w:val="18"/>
                          <w:szCs w:val="18"/>
                          <w:lang w:val="en-GB"/>
                        </w:rPr>
                        <w:t>Có</w:t>
                      </w:r>
                    </w:p>
                  </w:txbxContent>
                </v:textbox>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820032" behindDoc="0" locked="0" layoutInCell="1" allowOverlap="1" wp14:anchorId="70DFA732" wp14:editId="4F1E0E2B">
                <wp:simplePos x="0" y="0"/>
                <wp:positionH relativeFrom="column">
                  <wp:posOffset>4431411</wp:posOffset>
                </wp:positionH>
                <wp:positionV relativeFrom="paragraph">
                  <wp:posOffset>119532</wp:posOffset>
                </wp:positionV>
                <wp:extent cx="343814" cy="226771"/>
                <wp:effectExtent l="0" t="0" r="0" b="1905"/>
                <wp:wrapNone/>
                <wp:docPr id="2812" name="Text Box 2812"/>
                <wp:cNvGraphicFramePr/>
                <a:graphic xmlns:a="http://schemas.openxmlformats.org/drawingml/2006/main">
                  <a:graphicData uri="http://schemas.microsoft.com/office/word/2010/wordprocessingShape">
                    <wps:wsp>
                      <wps:cNvSpPr txBox="1"/>
                      <wps:spPr>
                        <a:xfrm>
                          <a:off x="0" y="0"/>
                          <a:ext cx="343814" cy="2267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sidRPr="003B6D22">
                              <w:rPr>
                                <w:sz w:val="18"/>
                                <w:szCs w:val="18"/>
                                <w:lang w:val="en-GB"/>
                              </w:rP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A732" id="Text Box 2812" o:spid="_x0000_s1063" type="#_x0000_t202" style="position:absolute;left:0;text-align:left;margin-left:348.95pt;margin-top:9.4pt;width:27.05pt;height:17.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" fillcolor="white [3201]" stroked="f" strokeweight=".5pt">
                <v:textbox>
                  <w:txbxContent>
                    <w:p w:rsidR="00E61F65" w:rsidRPr="003B6D22" w:rsidRDefault="00E61F65" w:rsidP="008B5435">
                      <w:pPr>
                        <w:rPr>
                          <w:sz w:val="18"/>
                          <w:szCs w:val="18"/>
                          <w:lang w:val="en-GB"/>
                        </w:rPr>
                      </w:pPr>
                      <w:r w:rsidRPr="003B6D22">
                        <w:rPr>
                          <w:sz w:val="18"/>
                          <w:szCs w:val="18"/>
                          <w:lang w:val="en-GB"/>
                        </w:rPr>
                        <w:t>Có</w:t>
                      </w:r>
                    </w:p>
                  </w:txbxContent>
                </v:textbox>
              </v:shape>
            </w:pict>
          </mc:Fallback>
        </mc:AlternateContent>
      </w:r>
      <w:r w:rsidR="00A912BB" w:rsidRPr="009A5EFE">
        <w:rPr>
          <w:rFonts w:ascii="Times New Roman" w:hAnsi="Times New Roman" w:cs="Times New Roman"/>
          <w:noProof/>
          <w:sz w:val="26"/>
          <w:szCs w:val="26"/>
          <w:lang w:val="en-US"/>
        </w:rPr>
        <mc:AlternateContent>
          <mc:Choice Requires="wps">
            <w:drawing>
              <wp:anchor distT="0" distB="0" distL="114300" distR="114300" simplePos="0" relativeHeight="251804672" behindDoc="0" locked="0" layoutInCell="1" allowOverlap="1" wp14:anchorId="4F125BC4" wp14:editId="0E57475F">
                <wp:simplePos x="0" y="0"/>
                <wp:positionH relativeFrom="column">
                  <wp:posOffset>13970</wp:posOffset>
                </wp:positionH>
                <wp:positionV relativeFrom="paragraph">
                  <wp:posOffset>27940</wp:posOffset>
                </wp:positionV>
                <wp:extent cx="1374775" cy="892175"/>
                <wp:effectExtent l="19050" t="19050" r="15875" b="41275"/>
                <wp:wrapNone/>
                <wp:docPr id="2801" name="Flowchart: Decision 2801"/>
                <wp:cNvGraphicFramePr/>
                <a:graphic xmlns:a="http://schemas.openxmlformats.org/drawingml/2006/main">
                  <a:graphicData uri="http://schemas.microsoft.com/office/word/2010/wordprocessingShape">
                    <wps:wsp>
                      <wps:cNvSpPr/>
                      <wps:spPr>
                        <a:xfrm>
                          <a:off x="0" y="0"/>
                          <a:ext cx="1374775" cy="8921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1F65" w:rsidRPr="00A912BB" w:rsidRDefault="00E61F65" w:rsidP="00A912BB">
                            <w:pPr>
                              <w:jc w:val="center"/>
                              <w:rPr>
                                <w:sz w:val="14"/>
                                <w:szCs w:val="14"/>
                                <w:lang w:val="en-GB"/>
                              </w:rPr>
                            </w:pPr>
                            <w:r w:rsidRPr="00A912BB">
                              <w:rPr>
                                <w:sz w:val="14"/>
                                <w:szCs w:val="14"/>
                                <w:lang w:val="en-GB"/>
                              </w:rPr>
                              <w:t xml:space="preserve">Điện cực gương chênh </w:t>
                            </w:r>
                            <w:r>
                              <w:rPr>
                                <w:sz w:val="14"/>
                                <w:szCs w:val="14"/>
                                <w:lang w:val="en-GB"/>
                              </w:rPr>
                              <w:t>lên</w:t>
                            </w:r>
                            <w:r w:rsidRPr="00A912BB">
                              <w:rPr>
                                <w:sz w:val="14"/>
                                <w:szCs w:val="14"/>
                                <w:lang w:val="en-GB"/>
                              </w:rPr>
                              <w:t>?</w:t>
                            </w:r>
                          </w:p>
                          <w:p w:rsidR="00E61F65" w:rsidRPr="00A912BB" w:rsidRDefault="00E61F65" w:rsidP="00A912BB">
                            <w:pPr>
                              <w:jc w:val="cente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125BC4" id="Flowchart: Decision 2801" o:spid="_x0000_s1064" type="#_x0000_t110" style="position:absolute;left:0;text-align:left;margin-left:1.1pt;margin-top:2.2pt;width:108.25pt;height:70.2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" fillcolor="white [3201]" strokecolor="black [3200]" strokeweight="1pt">
                <v:textbox>
                  <w:txbxContent>
                    <w:p w:rsidR="00E61F65" w:rsidRPr="00A912BB" w:rsidRDefault="00E61F65" w:rsidP="00A912BB">
                      <w:pPr>
                        <w:jc w:val="center"/>
                        <w:rPr>
                          <w:sz w:val="14"/>
                          <w:szCs w:val="14"/>
                          <w:lang w:val="en-GB"/>
                        </w:rPr>
                      </w:pPr>
                      <w:r w:rsidRPr="00A912BB">
                        <w:rPr>
                          <w:sz w:val="14"/>
                          <w:szCs w:val="14"/>
                          <w:lang w:val="en-GB"/>
                        </w:rPr>
                        <w:t xml:space="preserve">Điện cực gương chênh </w:t>
                      </w:r>
                      <w:r>
                        <w:rPr>
                          <w:sz w:val="14"/>
                          <w:szCs w:val="14"/>
                          <w:lang w:val="en-GB"/>
                        </w:rPr>
                        <w:t>lên</w:t>
                      </w:r>
                      <w:r w:rsidRPr="00A912BB">
                        <w:rPr>
                          <w:sz w:val="14"/>
                          <w:szCs w:val="14"/>
                          <w:lang w:val="en-GB"/>
                        </w:rPr>
                        <w:t>?</w:t>
                      </w:r>
                    </w:p>
                    <w:p w:rsidR="00E61F65" w:rsidRPr="00A912BB" w:rsidRDefault="00E61F65" w:rsidP="00A912BB">
                      <w:pPr>
                        <w:jc w:val="center"/>
                        <w:rPr>
                          <w:sz w:val="14"/>
                          <w:szCs w:val="14"/>
                        </w:rPr>
                      </w:pPr>
                    </w:p>
                  </w:txbxContent>
                </v:textbox>
              </v:shape>
            </w:pict>
          </mc:Fallback>
        </mc:AlternateContent>
      </w:r>
      <w:r w:rsidR="00A912BB" w:rsidRPr="009A5EFE">
        <w:rPr>
          <w:rFonts w:ascii="Times New Roman" w:hAnsi="Times New Roman" w:cs="Times New Roman"/>
          <w:noProof/>
          <w:sz w:val="26"/>
          <w:szCs w:val="26"/>
          <w:lang w:val="en-US"/>
        </w:rPr>
        <mc:AlternateContent>
          <mc:Choice Requires="wps">
            <w:drawing>
              <wp:anchor distT="0" distB="0" distL="114300" distR="114300" simplePos="0" relativeHeight="251739136" behindDoc="0" locked="0" layoutInCell="1" allowOverlap="1" wp14:anchorId="4559C0D5" wp14:editId="1F47837F">
                <wp:simplePos x="0" y="0"/>
                <wp:positionH relativeFrom="margin">
                  <wp:posOffset>1660398</wp:posOffset>
                </wp:positionH>
                <wp:positionV relativeFrom="paragraph">
                  <wp:posOffset>82245</wp:posOffset>
                </wp:positionV>
                <wp:extent cx="1345565" cy="723900"/>
                <wp:effectExtent l="0" t="0" r="26035" b="19050"/>
                <wp:wrapNone/>
                <wp:docPr id="59" name="Rectangle 59"/>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8F2B64">
                            <w:pPr>
                              <w:jc w:val="center"/>
                              <w:rPr>
                                <w:lang w:val="en-GB"/>
                              </w:rPr>
                            </w:pPr>
                            <w:r>
                              <w:rPr>
                                <w:lang w:val="en-GB"/>
                              </w:rPr>
                              <w:t>Nhồi máu cơ tim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9C0D5" id="Rectangle 59" o:spid="_x0000_s1065" style="position:absolute;left:0;text-align:left;margin-left:130.75pt;margin-top:6.5pt;width:105.95pt;height:57pt;z-index:2517391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pN1bQIAAB8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" fillcolor="white [3201]" strokecolor="black [3200]" strokeweight="1pt">
                <v:textbox>
                  <w:txbxContent>
                    <w:p w:rsidR="00E61F65" w:rsidRPr="00BE0710" w:rsidRDefault="00E61F65" w:rsidP="008F2B64">
                      <w:pPr>
                        <w:jc w:val="center"/>
                        <w:rPr>
                          <w:lang w:val="en-GB"/>
                        </w:rPr>
                      </w:pPr>
                      <w:r>
                        <w:rPr>
                          <w:lang w:val="en-GB"/>
                        </w:rPr>
                        <w:t>Nhồi máu cơ tim</w:t>
                      </w:r>
                    </w:p>
                  </w:txbxContent>
                </v:textbox>
                <w10:wrap anchorx="margin"/>
              </v:rect>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69856" behindDoc="0" locked="0" layoutInCell="1" allowOverlap="1" wp14:anchorId="158C69FE" wp14:editId="46CAFA5B">
                <wp:simplePos x="0" y="0"/>
                <wp:positionH relativeFrom="column">
                  <wp:posOffset>3244215</wp:posOffset>
                </wp:positionH>
                <wp:positionV relativeFrom="paragraph">
                  <wp:posOffset>46660</wp:posOffset>
                </wp:positionV>
                <wp:extent cx="1374775" cy="892175"/>
                <wp:effectExtent l="19050" t="19050" r="15875" b="41275"/>
                <wp:wrapNone/>
                <wp:docPr id="2771" name="Flowchart: Decision 2771"/>
                <wp:cNvGraphicFramePr/>
                <a:graphic xmlns:a="http://schemas.openxmlformats.org/drawingml/2006/main">
                  <a:graphicData uri="http://schemas.microsoft.com/office/word/2010/wordprocessingShape">
                    <wps:wsp>
                      <wps:cNvSpPr/>
                      <wps:spPr>
                        <a:xfrm>
                          <a:off x="0" y="0"/>
                          <a:ext cx="1374775" cy="8921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1F65" w:rsidRPr="002F4DC4" w:rsidRDefault="00E61F65" w:rsidP="002F4DC4">
                            <w:pPr>
                              <w:jc w:val="center"/>
                              <w:rPr>
                                <w:sz w:val="18"/>
                                <w:szCs w:val="18"/>
                                <w:lang w:val="en-GB"/>
                              </w:rPr>
                            </w:pPr>
                            <w:r>
                              <w:rPr>
                                <w:sz w:val="18"/>
                                <w:szCs w:val="18"/>
                                <w:lang w:val="en-GB"/>
                              </w:rPr>
                              <w:t>Nhịp chậm?</w:t>
                            </w:r>
                          </w:p>
                          <w:p w:rsidR="00E61F65" w:rsidRPr="002F4DC4" w:rsidRDefault="00E61F65" w:rsidP="002F4DC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8C69FE" id="Flowchart: Decision 2771" o:spid="_x0000_s1066" type="#_x0000_t110" style="position:absolute;left:0;text-align:left;margin-left:255.45pt;margin-top:3.65pt;width:108.25pt;height:70.25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" fillcolor="white [3201]" strokecolor="black [3200]" strokeweight="1pt">
                <v:textbox>
                  <w:txbxContent>
                    <w:p w:rsidR="00E61F65" w:rsidRPr="002F4DC4" w:rsidRDefault="00E61F65" w:rsidP="002F4DC4">
                      <w:pPr>
                        <w:jc w:val="center"/>
                        <w:rPr>
                          <w:sz w:val="18"/>
                          <w:szCs w:val="18"/>
                          <w:lang w:val="en-GB"/>
                        </w:rPr>
                      </w:pPr>
                      <w:r>
                        <w:rPr>
                          <w:sz w:val="18"/>
                          <w:szCs w:val="18"/>
                          <w:lang w:val="en-GB"/>
                        </w:rPr>
                        <w:t>Nhịp chậm?</w:t>
                      </w:r>
                    </w:p>
                    <w:p w:rsidR="00E61F65" w:rsidRPr="002F4DC4" w:rsidRDefault="00E61F65" w:rsidP="002F4DC4">
                      <w:pPr>
                        <w:jc w:val="center"/>
                        <w:rPr>
                          <w:sz w:val="18"/>
                          <w:szCs w:val="18"/>
                        </w:rPr>
                      </w:pPr>
                    </w:p>
                  </w:txbxContent>
                </v:textbox>
              </v:shape>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37088" behindDoc="0" locked="0" layoutInCell="1" allowOverlap="1" wp14:anchorId="73F36107" wp14:editId="5ADE3FEE">
                <wp:simplePos x="0" y="0"/>
                <wp:positionH relativeFrom="margin">
                  <wp:posOffset>4819650</wp:posOffset>
                </wp:positionH>
                <wp:positionV relativeFrom="paragraph">
                  <wp:posOffset>141910</wp:posOffset>
                </wp:positionV>
                <wp:extent cx="1345565" cy="723900"/>
                <wp:effectExtent l="0" t="0" r="26035" b="19050"/>
                <wp:wrapNone/>
                <wp:docPr id="58" name="Rectangle 58"/>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8F2B64">
                            <w:pPr>
                              <w:jc w:val="center"/>
                              <w:rPr>
                                <w:lang w:val="en-GB"/>
                              </w:rPr>
                            </w:pPr>
                            <w:r>
                              <w:rPr>
                                <w:lang w:val="en-GB"/>
                              </w:rPr>
                              <w:t>Nhịp chậm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F36107" id="Rectangle 58" o:spid="_x0000_s1067" style="position:absolute;left:0;text-align:left;margin-left:379.5pt;margin-top:11.15pt;width:105.95pt;height:57pt;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" fillcolor="white [3201]" strokecolor="black [3200]" strokeweight="1pt">
                <v:textbox>
                  <w:txbxContent>
                    <w:p w:rsidR="00E61F65" w:rsidRPr="00BE0710" w:rsidRDefault="00E61F65" w:rsidP="008F2B64">
                      <w:pPr>
                        <w:jc w:val="center"/>
                        <w:rPr>
                          <w:lang w:val="en-GB"/>
                        </w:rPr>
                      </w:pPr>
                      <w:r>
                        <w:rPr>
                          <w:lang w:val="en-GB"/>
                        </w:rPr>
                        <w:t>Nhịp chậm</w:t>
                      </w:r>
                    </w:p>
                  </w:txbxContent>
                </v:textbox>
                <w10:wrap anchorx="margin"/>
              </v:rect>
            </w:pict>
          </mc:Fallback>
        </mc:AlternateContent>
      </w:r>
    </w:p>
    <w:p w:rsidR="00A548FE" w:rsidRPr="009A5EFE" w:rsidRDefault="00A912BB"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05696" behindDoc="0" locked="0" layoutInCell="1" allowOverlap="1" wp14:anchorId="6301B97A" wp14:editId="5435585B">
                <wp:simplePos x="0" y="0"/>
                <wp:positionH relativeFrom="column">
                  <wp:posOffset>1375258</wp:posOffset>
                </wp:positionH>
                <wp:positionV relativeFrom="paragraph">
                  <wp:posOffset>169901</wp:posOffset>
                </wp:positionV>
                <wp:extent cx="285292" cy="7315"/>
                <wp:effectExtent l="0" t="76200" r="19685" b="88265"/>
                <wp:wrapNone/>
                <wp:docPr id="2802" name="Straight Arrow Connector 2802"/>
                <wp:cNvGraphicFramePr/>
                <a:graphic xmlns:a="http://schemas.openxmlformats.org/drawingml/2006/main">
                  <a:graphicData uri="http://schemas.microsoft.com/office/word/2010/wordprocessingShape">
                    <wps:wsp>
                      <wps:cNvCnPr/>
                      <wps:spPr>
                        <a:xfrm flipV="1">
                          <a:off x="0" y="0"/>
                          <a:ext cx="285292"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E83C48" id="Straight Arrow Connector 2802" o:spid="_x0000_s1026" type="#_x0000_t32" style="position:absolute;margin-left:108.3pt;margin-top:13.4pt;width:22.45pt;height:.6pt;flip: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" strokecolor="#5b9bd5 [3204]" strokeweight=".5pt">
                <v:stroke endarrow="block" joinstyle="miter"/>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91360" behindDoc="0" locked="0" layoutInCell="1" allowOverlap="1" wp14:anchorId="1D8B8F80" wp14:editId="0E0CDF52">
                <wp:simplePos x="0" y="0"/>
                <wp:positionH relativeFrom="column">
                  <wp:posOffset>4622724</wp:posOffset>
                </wp:positionH>
                <wp:positionV relativeFrom="paragraph">
                  <wp:posOffset>199161</wp:posOffset>
                </wp:positionV>
                <wp:extent cx="205308" cy="0"/>
                <wp:effectExtent l="0" t="76200" r="23495" b="95250"/>
                <wp:wrapNone/>
                <wp:docPr id="2787" name="Straight Arrow Connector 2787"/>
                <wp:cNvGraphicFramePr/>
                <a:graphic xmlns:a="http://schemas.openxmlformats.org/drawingml/2006/main">
                  <a:graphicData uri="http://schemas.microsoft.com/office/word/2010/wordprocessingShape">
                    <wps:wsp>
                      <wps:cNvCnPr/>
                      <wps:spPr>
                        <a:xfrm>
                          <a:off x="0" y="0"/>
                          <a:ext cx="20530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18F51D" id="Straight Arrow Connector 2787" o:spid="_x0000_s1026" type="#_x0000_t32" style="position:absolute;margin-left:364pt;margin-top:15.7pt;width:16.1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" strokecolor="#5b9bd5 [3204]" strokeweight=".5pt">
                <v:stroke endarrow="block" joinstyle="miter"/>
              </v:shape>
            </w:pict>
          </mc:Fallback>
        </mc:AlternateContent>
      </w:r>
    </w:p>
    <w:p w:rsidR="00A548FE" w:rsidRPr="009A5EFE" w:rsidRDefault="00A548FE" w:rsidP="003C1DF7">
      <w:pPr>
        <w:ind w:firstLine="284"/>
        <w:jc w:val="both"/>
        <w:rPr>
          <w:rFonts w:ascii="Times New Roman" w:hAnsi="Times New Roman" w:cs="Times New Roman"/>
          <w:sz w:val="26"/>
          <w:szCs w:val="26"/>
        </w:rPr>
      </w:pPr>
    </w:p>
    <w:p w:rsidR="00A548FE" w:rsidRPr="009A5EFE" w:rsidRDefault="00AD6EA2"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44608" behindDoc="0" locked="0" layoutInCell="1" allowOverlap="1" wp14:anchorId="221D7269" wp14:editId="5EBAF172">
                <wp:simplePos x="0" y="0"/>
                <wp:positionH relativeFrom="column">
                  <wp:posOffset>4037689</wp:posOffset>
                </wp:positionH>
                <wp:positionV relativeFrom="paragraph">
                  <wp:posOffset>4445</wp:posOffset>
                </wp:positionV>
                <wp:extent cx="607161" cy="226695"/>
                <wp:effectExtent l="0" t="0" r="2540" b="1905"/>
                <wp:wrapNone/>
                <wp:docPr id="2825" name="Text Box 2825"/>
                <wp:cNvGraphicFramePr/>
                <a:graphic xmlns:a="http://schemas.openxmlformats.org/drawingml/2006/main">
                  <a:graphicData uri="http://schemas.microsoft.com/office/word/2010/wordprocessingShape">
                    <wps:wsp>
                      <wps:cNvSpPr txBox="1"/>
                      <wps:spPr>
                        <a:xfrm>
                          <a:off x="0" y="0"/>
                          <a:ext cx="607161" cy="226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AD6EA2">
                            <w:pPr>
                              <w:rPr>
                                <w:sz w:val="18"/>
                                <w:szCs w:val="18"/>
                                <w:lang w:val="en-GB"/>
                              </w:rPr>
                            </w:pPr>
                            <w:r>
                              <w:rPr>
                                <w:sz w:val="18"/>
                                <w:szCs w:val="18"/>
                                <w:lang w:val="en-GB"/>
                              </w:rP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D7269" id="Text Box 2825" o:spid="_x0000_s1068" type="#_x0000_t202" style="position:absolute;left:0;text-align:left;margin-left:317.95pt;margin-top:.35pt;width:47.8pt;height:17.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" fillcolor="white [3201]" stroked="f" strokeweight=".5pt">
                <v:textbox>
                  <w:txbxContent>
                    <w:p w:rsidR="00E61F65" w:rsidRPr="003B6D22" w:rsidRDefault="00E61F65" w:rsidP="00AD6EA2">
                      <w:pPr>
                        <w:rPr>
                          <w:sz w:val="18"/>
                          <w:szCs w:val="18"/>
                          <w:lang w:val="en-GB"/>
                        </w:rPr>
                      </w:pPr>
                      <w:r>
                        <w:rPr>
                          <w:sz w:val="18"/>
                          <w:szCs w:val="18"/>
                          <w:lang w:val="en-GB"/>
                        </w:rPr>
                        <w:t>Không</w:t>
                      </w:r>
                    </w:p>
                  </w:txbxContent>
                </v:textbox>
              </v:shape>
            </w:pict>
          </mc:Fallback>
        </mc:AlternateContent>
      </w:r>
      <w:r w:rsidR="008B5435" w:rsidRPr="009A5EFE">
        <w:rPr>
          <w:rFonts w:ascii="Times New Roman" w:hAnsi="Times New Roman" w:cs="Times New Roman"/>
          <w:noProof/>
          <w:sz w:val="26"/>
          <w:szCs w:val="26"/>
          <w:lang w:val="en-US"/>
        </w:rPr>
        <mc:AlternateContent>
          <mc:Choice Requires="wps">
            <w:drawing>
              <wp:anchor distT="0" distB="0" distL="114300" distR="114300" simplePos="0" relativeHeight="251834368" behindDoc="0" locked="0" layoutInCell="1" allowOverlap="1" wp14:anchorId="7808A138" wp14:editId="7E1DD4BB">
                <wp:simplePos x="0" y="0"/>
                <wp:positionH relativeFrom="column">
                  <wp:posOffset>3035300</wp:posOffset>
                </wp:positionH>
                <wp:positionV relativeFrom="paragraph">
                  <wp:posOffset>256565</wp:posOffset>
                </wp:positionV>
                <wp:extent cx="504749" cy="226695"/>
                <wp:effectExtent l="0" t="0" r="0" b="1905"/>
                <wp:wrapNone/>
                <wp:docPr id="2820" name="Text Box 2820"/>
                <wp:cNvGraphicFramePr/>
                <a:graphic xmlns:a="http://schemas.openxmlformats.org/drawingml/2006/main">
                  <a:graphicData uri="http://schemas.microsoft.com/office/word/2010/wordprocessingShape">
                    <wps:wsp>
                      <wps:cNvSpPr txBox="1"/>
                      <wps:spPr>
                        <a:xfrm>
                          <a:off x="0" y="0"/>
                          <a:ext cx="504749" cy="226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Pr>
                                <w:sz w:val="18"/>
                                <w:szCs w:val="18"/>
                                <w:lang w:val="en-GB"/>
                              </w:rP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8A138" id="Text Box 2820" o:spid="_x0000_s1069" type="#_x0000_t202" style="position:absolute;left:0;text-align:left;margin-left:239pt;margin-top:20.2pt;width:39.75pt;height:17.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" fillcolor="white [3201]" stroked="f" strokeweight=".5pt">
                <v:textbox>
                  <w:txbxContent>
                    <w:p w:rsidR="00E61F65" w:rsidRPr="003B6D22" w:rsidRDefault="00E61F65" w:rsidP="008B5435">
                      <w:pPr>
                        <w:rPr>
                          <w:sz w:val="18"/>
                          <w:szCs w:val="18"/>
                          <w:lang w:val="en-GB"/>
                        </w:rPr>
                      </w:pPr>
                      <w:r>
                        <w:rPr>
                          <w:sz w:val="18"/>
                          <w:szCs w:val="18"/>
                          <w:lang w:val="en-GB"/>
                        </w:rPr>
                        <w:t>Không</w:t>
                      </w:r>
                    </w:p>
                  </w:txbxContent>
                </v:textbox>
              </v:shape>
            </w:pict>
          </mc:Fallback>
        </mc:AlternateContent>
      </w:r>
      <w:r w:rsidR="008B5435" w:rsidRPr="009A5EFE">
        <w:rPr>
          <w:rFonts w:ascii="Times New Roman" w:hAnsi="Times New Roman" w:cs="Times New Roman"/>
          <w:noProof/>
          <w:sz w:val="26"/>
          <w:szCs w:val="26"/>
          <w:lang w:val="en-US"/>
        </w:rPr>
        <mc:AlternateContent>
          <mc:Choice Requires="wps">
            <w:drawing>
              <wp:anchor distT="0" distB="0" distL="114300" distR="114300" simplePos="0" relativeHeight="251830272" behindDoc="0" locked="0" layoutInCell="1" allowOverlap="1" wp14:anchorId="5976FFA5" wp14:editId="453A4491">
                <wp:simplePos x="0" y="0"/>
                <wp:positionH relativeFrom="column">
                  <wp:posOffset>833933</wp:posOffset>
                </wp:positionH>
                <wp:positionV relativeFrom="paragraph">
                  <wp:posOffset>3658</wp:posOffset>
                </wp:positionV>
                <wp:extent cx="585216" cy="226771"/>
                <wp:effectExtent l="0" t="0" r="5715" b="1905"/>
                <wp:wrapNone/>
                <wp:docPr id="2817" name="Text Box 2817"/>
                <wp:cNvGraphicFramePr/>
                <a:graphic xmlns:a="http://schemas.openxmlformats.org/drawingml/2006/main">
                  <a:graphicData uri="http://schemas.microsoft.com/office/word/2010/wordprocessingShape">
                    <wps:wsp>
                      <wps:cNvSpPr txBox="1"/>
                      <wps:spPr>
                        <a:xfrm>
                          <a:off x="0" y="0"/>
                          <a:ext cx="585216" cy="2267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Pr>
                                <w:sz w:val="18"/>
                                <w:szCs w:val="18"/>
                                <w:lang w:val="en-GB"/>
                              </w:rPr>
                              <w:t>Xuống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6FFA5" id="Text Box 2817" o:spid="_x0000_s1070" type="#_x0000_t202" style="position:absolute;left:0;text-align:left;margin-left:65.65pt;margin-top:.3pt;width:46.1pt;height:17.8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" fillcolor="white [3201]" stroked="f" strokeweight=".5pt">
                <v:textbox>
                  <w:txbxContent>
                    <w:p w:rsidR="00E61F65" w:rsidRPr="003B6D22" w:rsidRDefault="00E61F65" w:rsidP="008B5435">
                      <w:pPr>
                        <w:rPr>
                          <w:sz w:val="18"/>
                          <w:szCs w:val="18"/>
                          <w:lang w:val="en-GB"/>
                        </w:rPr>
                      </w:pPr>
                      <w:r>
                        <w:rPr>
                          <w:sz w:val="18"/>
                          <w:szCs w:val="18"/>
                          <w:lang w:val="en-GB"/>
                        </w:rPr>
                        <w:t>Xuống</w:t>
                      </w:r>
                    </w:p>
                  </w:txbxContent>
                </v:textbox>
              </v:shape>
            </w:pict>
          </mc:Fallback>
        </mc:AlternateContent>
      </w:r>
      <w:r w:rsidR="00A912BB" w:rsidRPr="009A5EFE">
        <w:rPr>
          <w:rFonts w:ascii="Times New Roman" w:hAnsi="Times New Roman" w:cs="Times New Roman"/>
          <w:noProof/>
          <w:sz w:val="26"/>
          <w:szCs w:val="26"/>
          <w:lang w:val="en-US"/>
        </w:rPr>
        <mc:AlternateContent>
          <mc:Choice Requires="wps">
            <w:drawing>
              <wp:anchor distT="0" distB="0" distL="114300" distR="114300" simplePos="0" relativeHeight="251796480" behindDoc="0" locked="0" layoutInCell="1" allowOverlap="1" wp14:anchorId="67655088" wp14:editId="34CF53CA">
                <wp:simplePos x="0" y="0"/>
                <wp:positionH relativeFrom="column">
                  <wp:posOffset>694944</wp:posOffset>
                </wp:positionH>
                <wp:positionV relativeFrom="paragraph">
                  <wp:posOffset>32918</wp:posOffset>
                </wp:positionV>
                <wp:extent cx="0" cy="248717"/>
                <wp:effectExtent l="76200" t="38100" r="57150" b="18415"/>
                <wp:wrapNone/>
                <wp:docPr id="2792" name="Straight Arrow Connector 2792"/>
                <wp:cNvGraphicFramePr/>
                <a:graphic xmlns:a="http://schemas.openxmlformats.org/drawingml/2006/main">
                  <a:graphicData uri="http://schemas.microsoft.com/office/word/2010/wordprocessingShape">
                    <wps:wsp>
                      <wps:cNvCnPr/>
                      <wps:spPr>
                        <a:xfrm flipV="1">
                          <a:off x="0" y="0"/>
                          <a:ext cx="0" cy="248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C69AC6" id="Straight Arrow Connector 2792" o:spid="_x0000_s1026" type="#_x0000_t32" style="position:absolute;margin-left:54.7pt;margin-top:2.6pt;width:0;height:19.6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" strokecolor="#5b9bd5 [3204]" strokeweight=".5pt">
                <v:stroke endarrow="block" joinstyle="miter"/>
              </v:shape>
            </w:pict>
          </mc:Fallback>
        </mc:AlternateContent>
      </w:r>
      <w:r w:rsidR="00A912BB" w:rsidRPr="009A5EFE">
        <w:rPr>
          <w:rFonts w:ascii="Times New Roman" w:hAnsi="Times New Roman" w:cs="Times New Roman"/>
          <w:noProof/>
          <w:sz w:val="26"/>
          <w:szCs w:val="26"/>
          <w:lang w:val="en-US"/>
        </w:rPr>
        <mc:AlternateContent>
          <mc:Choice Requires="wps">
            <w:drawing>
              <wp:anchor distT="0" distB="0" distL="114300" distR="114300" simplePos="0" relativeHeight="251792384" behindDoc="0" locked="0" layoutInCell="1" allowOverlap="1" wp14:anchorId="10CE32D2" wp14:editId="51804BE0">
                <wp:simplePos x="0" y="0"/>
                <wp:positionH relativeFrom="column">
                  <wp:posOffset>3935578</wp:posOffset>
                </wp:positionH>
                <wp:positionV relativeFrom="paragraph">
                  <wp:posOffset>32639</wp:posOffset>
                </wp:positionV>
                <wp:extent cx="0" cy="227051"/>
                <wp:effectExtent l="76200" t="0" r="57150" b="59055"/>
                <wp:wrapNone/>
                <wp:docPr id="2788" name="Straight Arrow Connector 2788"/>
                <wp:cNvGraphicFramePr/>
                <a:graphic xmlns:a="http://schemas.openxmlformats.org/drawingml/2006/main">
                  <a:graphicData uri="http://schemas.microsoft.com/office/word/2010/wordprocessingShape">
                    <wps:wsp>
                      <wps:cNvCnPr/>
                      <wps:spPr>
                        <a:xfrm>
                          <a:off x="0" y="0"/>
                          <a:ext cx="0" cy="227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B50CBA" id="Straight Arrow Connector 2788" o:spid="_x0000_s1026" type="#_x0000_t32" style="position:absolute;margin-left:309.9pt;margin-top:2.55pt;width:0;height:17.9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" strokecolor="#5b9bd5 [3204]" strokeweight=".5pt">
                <v:stroke endarrow="block" joinstyle="miter"/>
              </v:shape>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78048" behindDoc="0" locked="0" layoutInCell="1" allowOverlap="1" wp14:anchorId="41EBA2F2" wp14:editId="07D6FE33">
                <wp:simplePos x="0" y="0"/>
                <wp:positionH relativeFrom="column">
                  <wp:posOffset>6452</wp:posOffset>
                </wp:positionH>
                <wp:positionV relativeFrom="paragraph">
                  <wp:posOffset>271171</wp:posOffset>
                </wp:positionV>
                <wp:extent cx="1374775" cy="892175"/>
                <wp:effectExtent l="19050" t="19050" r="15875" b="41275"/>
                <wp:wrapNone/>
                <wp:docPr id="2776" name="Flowchart: Decision 2776"/>
                <wp:cNvGraphicFramePr/>
                <a:graphic xmlns:a="http://schemas.openxmlformats.org/drawingml/2006/main">
                  <a:graphicData uri="http://schemas.microsoft.com/office/word/2010/wordprocessingShape">
                    <wps:wsp>
                      <wps:cNvSpPr/>
                      <wps:spPr>
                        <a:xfrm>
                          <a:off x="0" y="0"/>
                          <a:ext cx="1374775" cy="8921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1F65" w:rsidRPr="00B50B5C" w:rsidRDefault="00E61F65" w:rsidP="00B50B5C">
                            <w:pPr>
                              <w:jc w:val="center"/>
                              <w:rPr>
                                <w:sz w:val="16"/>
                                <w:szCs w:val="16"/>
                                <w:lang w:val="en-GB"/>
                              </w:rPr>
                            </w:pPr>
                            <w:r w:rsidRPr="00B50B5C">
                              <w:rPr>
                                <w:sz w:val="16"/>
                                <w:szCs w:val="16"/>
                                <w:lang w:val="en-GB"/>
                              </w:rPr>
                              <w:t>Chênh lênh hay xuống?</w:t>
                            </w:r>
                          </w:p>
                          <w:p w:rsidR="00E61F65" w:rsidRPr="002F4DC4" w:rsidRDefault="00E61F65" w:rsidP="00B50B5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EBA2F2" id="Flowchart: Decision 2776" o:spid="_x0000_s1071" type="#_x0000_t110" style="position:absolute;left:0;text-align:left;margin-left:.5pt;margin-top:21.35pt;width:108.25pt;height:70.2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" fillcolor="white [3201]" strokecolor="black [3200]" strokeweight="1pt">
                <v:textbox>
                  <w:txbxContent>
                    <w:p w:rsidR="00E61F65" w:rsidRPr="00B50B5C" w:rsidRDefault="00E61F65" w:rsidP="00B50B5C">
                      <w:pPr>
                        <w:jc w:val="center"/>
                        <w:rPr>
                          <w:sz w:val="16"/>
                          <w:szCs w:val="16"/>
                          <w:lang w:val="en-GB"/>
                        </w:rPr>
                      </w:pPr>
                      <w:r w:rsidRPr="00B50B5C">
                        <w:rPr>
                          <w:sz w:val="16"/>
                          <w:szCs w:val="16"/>
                          <w:lang w:val="en-GB"/>
                        </w:rPr>
                        <w:t>Chênh lênh hay xuống?</w:t>
                      </w:r>
                    </w:p>
                    <w:p w:rsidR="00E61F65" w:rsidRPr="002F4DC4" w:rsidRDefault="00E61F65" w:rsidP="00B50B5C">
                      <w:pPr>
                        <w:jc w:val="center"/>
                        <w:rPr>
                          <w:sz w:val="18"/>
                          <w:szCs w:val="18"/>
                        </w:rPr>
                      </w:pPr>
                    </w:p>
                  </w:txbxContent>
                </v:textbox>
              </v:shape>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71904" behindDoc="0" locked="0" layoutInCell="1" allowOverlap="1" wp14:anchorId="5DE2ADA9" wp14:editId="5C2D2301">
                <wp:simplePos x="0" y="0"/>
                <wp:positionH relativeFrom="column">
                  <wp:posOffset>3253105</wp:posOffset>
                </wp:positionH>
                <wp:positionV relativeFrom="paragraph">
                  <wp:posOffset>249225</wp:posOffset>
                </wp:positionV>
                <wp:extent cx="1374775" cy="892175"/>
                <wp:effectExtent l="19050" t="19050" r="15875" b="41275"/>
                <wp:wrapNone/>
                <wp:docPr id="2772" name="Flowchart: Decision 2772"/>
                <wp:cNvGraphicFramePr/>
                <a:graphic xmlns:a="http://schemas.openxmlformats.org/drawingml/2006/main">
                  <a:graphicData uri="http://schemas.microsoft.com/office/word/2010/wordprocessingShape">
                    <wps:wsp>
                      <wps:cNvSpPr/>
                      <wps:spPr>
                        <a:xfrm>
                          <a:off x="0" y="0"/>
                          <a:ext cx="1374775" cy="8921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1F65" w:rsidRPr="002F4DC4" w:rsidRDefault="00E61F65" w:rsidP="00B50B5C">
                            <w:pPr>
                              <w:jc w:val="center"/>
                              <w:rPr>
                                <w:sz w:val="18"/>
                                <w:szCs w:val="18"/>
                                <w:lang w:val="en-GB"/>
                              </w:rPr>
                            </w:pPr>
                            <w:r>
                              <w:rPr>
                                <w:sz w:val="18"/>
                                <w:szCs w:val="18"/>
                                <w:lang w:val="en-GB"/>
                              </w:rPr>
                              <w:t>Hỗn loạn?</w:t>
                            </w:r>
                          </w:p>
                          <w:p w:rsidR="00E61F65" w:rsidRPr="002F4DC4" w:rsidRDefault="00E61F65" w:rsidP="002F4DC4">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E2ADA9" id="Flowchart: Decision 2772" o:spid="_x0000_s1072" type="#_x0000_t110" style="position:absolute;left:0;text-align:left;margin-left:256.15pt;margin-top:19.6pt;width:108.25pt;height:70.25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" fillcolor="white [3201]" strokecolor="black [3200]" strokeweight="1pt">
                <v:textbox>
                  <w:txbxContent>
                    <w:p w:rsidR="00E61F65" w:rsidRPr="002F4DC4" w:rsidRDefault="00E61F65" w:rsidP="00B50B5C">
                      <w:pPr>
                        <w:jc w:val="center"/>
                        <w:rPr>
                          <w:sz w:val="18"/>
                          <w:szCs w:val="18"/>
                          <w:lang w:val="en-GB"/>
                        </w:rPr>
                      </w:pPr>
                      <w:r>
                        <w:rPr>
                          <w:sz w:val="18"/>
                          <w:szCs w:val="18"/>
                          <w:lang w:val="en-GB"/>
                        </w:rPr>
                        <w:t>Hỗn loạn?</w:t>
                      </w:r>
                    </w:p>
                    <w:p w:rsidR="00E61F65" w:rsidRPr="002F4DC4" w:rsidRDefault="00E61F65" w:rsidP="002F4DC4">
                      <w:pPr>
                        <w:jc w:val="center"/>
                        <w:rPr>
                          <w:sz w:val="18"/>
                          <w:szCs w:val="18"/>
                        </w:rPr>
                      </w:pPr>
                    </w:p>
                  </w:txbxContent>
                </v:textbox>
              </v:shape>
            </w:pict>
          </mc:Fallback>
        </mc:AlternateContent>
      </w:r>
    </w:p>
    <w:p w:rsidR="00A548FE" w:rsidRPr="009A5EFE" w:rsidRDefault="008B5435"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22080" behindDoc="0" locked="0" layoutInCell="1" allowOverlap="1" wp14:anchorId="65ADDCEF" wp14:editId="5A01AEA4">
                <wp:simplePos x="0" y="0"/>
                <wp:positionH relativeFrom="column">
                  <wp:posOffset>4447540</wp:posOffset>
                </wp:positionH>
                <wp:positionV relativeFrom="paragraph">
                  <wp:posOffset>3810</wp:posOffset>
                </wp:positionV>
                <wp:extent cx="343535" cy="226695"/>
                <wp:effectExtent l="0" t="0" r="0" b="1905"/>
                <wp:wrapNone/>
                <wp:docPr id="2813" name="Text Box 2813"/>
                <wp:cNvGraphicFramePr/>
                <a:graphic xmlns:a="http://schemas.openxmlformats.org/drawingml/2006/main">
                  <a:graphicData uri="http://schemas.microsoft.com/office/word/2010/wordprocessingShape">
                    <wps:wsp>
                      <wps:cNvSpPr txBox="1"/>
                      <wps:spPr>
                        <a:xfrm>
                          <a:off x="0" y="0"/>
                          <a:ext cx="343535" cy="226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sidRPr="003B6D22">
                              <w:rPr>
                                <w:sz w:val="18"/>
                                <w:szCs w:val="18"/>
                                <w:lang w:val="en-GB"/>
                              </w:rP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DDCEF" id="Text Box 2813" o:spid="_x0000_s1073" type="#_x0000_t202" style="position:absolute;left:0;text-align:left;margin-left:350.2pt;margin-top:.3pt;width:27.05pt;height:17.8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" fillcolor="white [3201]" stroked="f" strokeweight=".5pt">
                <v:textbox>
                  <w:txbxContent>
                    <w:p w:rsidR="00E61F65" w:rsidRPr="003B6D22" w:rsidRDefault="00E61F65" w:rsidP="008B5435">
                      <w:pPr>
                        <w:rPr>
                          <w:sz w:val="18"/>
                          <w:szCs w:val="18"/>
                          <w:lang w:val="en-GB"/>
                        </w:rPr>
                      </w:pPr>
                      <w:r w:rsidRPr="003B6D22">
                        <w:rPr>
                          <w:sz w:val="18"/>
                          <w:szCs w:val="18"/>
                          <w:lang w:val="en-GB"/>
                        </w:rPr>
                        <w:t>Có</w:t>
                      </w:r>
                    </w:p>
                  </w:txbxContent>
                </v:textbox>
              </v:shape>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76000" behindDoc="0" locked="0" layoutInCell="1" allowOverlap="1" wp14:anchorId="0D95A00C" wp14:editId="4029B75D">
                <wp:simplePos x="0" y="0"/>
                <wp:positionH relativeFrom="column">
                  <wp:posOffset>1651635</wp:posOffset>
                </wp:positionH>
                <wp:positionV relativeFrom="paragraph">
                  <wp:posOffset>51740</wp:posOffset>
                </wp:positionV>
                <wp:extent cx="1345565" cy="723900"/>
                <wp:effectExtent l="0" t="0" r="26035" b="19050"/>
                <wp:wrapNone/>
                <wp:docPr id="2775" name="Rectangle 2775"/>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50B5C">
                            <w:pPr>
                              <w:jc w:val="center"/>
                              <w:rPr>
                                <w:lang w:val="en-GB"/>
                              </w:rPr>
                            </w:pPr>
                            <w:r>
                              <w:rPr>
                                <w:lang w:val="en-GB"/>
                              </w:rPr>
                              <w:t>Tính độ chênh lênh của đoạn 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95A00C" id="Rectangle 2775" o:spid="_x0000_s1074" style="position:absolute;left:0;text-align:left;margin-left:130.05pt;margin-top:4.05pt;width:105.95pt;height:57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" fillcolor="white [3201]" strokecolor="black [3200]" strokeweight="1pt">
                <v:textbox>
                  <w:txbxContent>
                    <w:p w:rsidR="00E61F65" w:rsidRPr="00BE0710" w:rsidRDefault="00E61F65" w:rsidP="00B50B5C">
                      <w:pPr>
                        <w:jc w:val="center"/>
                        <w:rPr>
                          <w:lang w:val="en-GB"/>
                        </w:rPr>
                      </w:pPr>
                      <w:r>
                        <w:rPr>
                          <w:lang w:val="en-GB"/>
                        </w:rPr>
                        <w:t>Tính độ chênh lênh của đoạn ST</w:t>
                      </w:r>
                    </w:p>
                  </w:txbxContent>
                </v:textbox>
              </v:rect>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73952" behindDoc="0" locked="0" layoutInCell="1" allowOverlap="1" wp14:anchorId="1B6C3DCF" wp14:editId="228BEB91">
                <wp:simplePos x="0" y="0"/>
                <wp:positionH relativeFrom="margin">
                  <wp:posOffset>4826000</wp:posOffset>
                </wp:positionH>
                <wp:positionV relativeFrom="paragraph">
                  <wp:posOffset>28245</wp:posOffset>
                </wp:positionV>
                <wp:extent cx="1345565" cy="723900"/>
                <wp:effectExtent l="0" t="0" r="26035" b="19050"/>
                <wp:wrapNone/>
                <wp:docPr id="2773" name="Rectangle 2773"/>
                <wp:cNvGraphicFramePr/>
                <a:graphic xmlns:a="http://schemas.openxmlformats.org/drawingml/2006/main">
                  <a:graphicData uri="http://schemas.microsoft.com/office/word/2010/wordprocessingShape">
                    <wps:wsp>
                      <wps:cNvSpPr/>
                      <wps:spPr>
                        <a:xfrm>
                          <a:off x="0" y="0"/>
                          <a:ext cx="1345565" cy="7239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50B5C">
                            <w:pPr>
                              <w:jc w:val="center"/>
                              <w:rPr>
                                <w:lang w:val="en-GB"/>
                              </w:rPr>
                            </w:pPr>
                            <w:r>
                              <w:rPr>
                                <w:lang w:val="en-GB"/>
                              </w:rPr>
                              <w:t>Loạn nhịp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C3DCF" id="Rectangle 2773" o:spid="_x0000_s1075" style="position:absolute;left:0;text-align:left;margin-left:380pt;margin-top:2.2pt;width:105.95pt;height:57pt;z-index:251773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" fillcolor="white [3201]" strokecolor="black [3200]" strokeweight="1pt">
                <v:textbox>
                  <w:txbxContent>
                    <w:p w:rsidR="00E61F65" w:rsidRPr="00BE0710" w:rsidRDefault="00E61F65" w:rsidP="00B50B5C">
                      <w:pPr>
                        <w:jc w:val="center"/>
                        <w:rPr>
                          <w:lang w:val="en-GB"/>
                        </w:rPr>
                      </w:pPr>
                      <w:r>
                        <w:rPr>
                          <w:lang w:val="en-GB"/>
                        </w:rPr>
                        <w:t>Loạn nhịp</w:t>
                      </w:r>
                    </w:p>
                  </w:txbxContent>
                </v:textbox>
                <w10:wrap anchorx="margin"/>
              </v:rect>
            </w:pict>
          </mc:Fallback>
        </mc:AlternateContent>
      </w:r>
    </w:p>
    <w:p w:rsidR="00A548FE" w:rsidRPr="009A5EFE" w:rsidRDefault="00A912BB" w:rsidP="00BE0710">
      <w:pPr>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95456" behindDoc="0" locked="0" layoutInCell="1" allowOverlap="1" wp14:anchorId="6CD8EA72" wp14:editId="58A71046">
                <wp:simplePos x="0" y="0"/>
                <wp:positionH relativeFrom="column">
                  <wp:posOffset>1382573</wp:posOffset>
                </wp:positionH>
                <wp:positionV relativeFrom="paragraph">
                  <wp:posOffset>108712</wp:posOffset>
                </wp:positionV>
                <wp:extent cx="270662" cy="0"/>
                <wp:effectExtent l="38100" t="76200" r="0" b="95250"/>
                <wp:wrapNone/>
                <wp:docPr id="2791" name="Straight Arrow Connector 2791"/>
                <wp:cNvGraphicFramePr/>
                <a:graphic xmlns:a="http://schemas.openxmlformats.org/drawingml/2006/main">
                  <a:graphicData uri="http://schemas.microsoft.com/office/word/2010/wordprocessingShape">
                    <wps:wsp>
                      <wps:cNvCnPr/>
                      <wps:spPr>
                        <a:xfrm flipH="1">
                          <a:off x="0" y="0"/>
                          <a:ext cx="27066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C45D89" id="Straight Arrow Connector 2791" o:spid="_x0000_s1026" type="#_x0000_t32" style="position:absolute;margin-left:108.85pt;margin-top:8.55pt;width:21.3pt;height:0;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" strokecolor="#5b9bd5 [3204]" strokeweight=".5pt">
                <v:stroke endarrow="block" joinstyle="miter"/>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94432" behindDoc="0" locked="0" layoutInCell="1" allowOverlap="1" wp14:anchorId="1C2826D2" wp14:editId="4B661484">
                <wp:simplePos x="0" y="0"/>
                <wp:positionH relativeFrom="column">
                  <wp:posOffset>2999232</wp:posOffset>
                </wp:positionH>
                <wp:positionV relativeFrom="paragraph">
                  <wp:posOffset>94082</wp:posOffset>
                </wp:positionV>
                <wp:extent cx="270662" cy="0"/>
                <wp:effectExtent l="38100" t="76200" r="0" b="95250"/>
                <wp:wrapNone/>
                <wp:docPr id="2790" name="Straight Arrow Connector 2790"/>
                <wp:cNvGraphicFramePr/>
                <a:graphic xmlns:a="http://schemas.openxmlformats.org/drawingml/2006/main">
                  <a:graphicData uri="http://schemas.microsoft.com/office/word/2010/wordprocessingShape">
                    <wps:wsp>
                      <wps:cNvCnPr/>
                      <wps:spPr>
                        <a:xfrm flipH="1">
                          <a:off x="0" y="0"/>
                          <a:ext cx="270662"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CBC818" id="Straight Arrow Connector 2790" o:spid="_x0000_s1026" type="#_x0000_t32" style="position:absolute;margin-left:236.15pt;margin-top:7.4pt;width:21.3pt;height:0;flip:x;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" strokecolor="#5b9bd5 [3204]" strokeweight=".5pt">
                <v:stroke endarrow="block" joinstyle="miter"/>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93408" behindDoc="0" locked="0" layoutInCell="1" allowOverlap="1" wp14:anchorId="262DD7B5" wp14:editId="47B906BB">
                <wp:simplePos x="0" y="0"/>
                <wp:positionH relativeFrom="column">
                  <wp:posOffset>4623206</wp:posOffset>
                </wp:positionH>
                <wp:positionV relativeFrom="paragraph">
                  <wp:posOffset>101397</wp:posOffset>
                </wp:positionV>
                <wp:extent cx="204826" cy="0"/>
                <wp:effectExtent l="0" t="76200" r="24130" b="95250"/>
                <wp:wrapNone/>
                <wp:docPr id="2789" name="Straight Arrow Connector 2789"/>
                <wp:cNvGraphicFramePr/>
                <a:graphic xmlns:a="http://schemas.openxmlformats.org/drawingml/2006/main">
                  <a:graphicData uri="http://schemas.microsoft.com/office/word/2010/wordprocessingShape">
                    <wps:wsp>
                      <wps:cNvCnPr/>
                      <wps:spPr>
                        <a:xfrm>
                          <a:off x="0" y="0"/>
                          <a:ext cx="20482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F22A05" id="Straight Arrow Connector 2789" o:spid="_x0000_s1026" type="#_x0000_t32" style="position:absolute;margin-left:364.05pt;margin-top:8pt;width:16.15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" strokecolor="#5b9bd5 [3204]" strokeweight=".5pt">
                <v:stroke endarrow="block" joinstyle="miter"/>
              </v:shape>
            </w:pict>
          </mc:Fallback>
        </mc:AlternateContent>
      </w:r>
    </w:p>
    <w:p w:rsidR="002F4DC4" w:rsidRPr="009A5EFE" w:rsidRDefault="008B5435" w:rsidP="00BE0710">
      <w:pPr>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32320" behindDoc="0" locked="0" layoutInCell="1" allowOverlap="1" wp14:anchorId="58B74BCC" wp14:editId="0AE3C3C1">
                <wp:simplePos x="0" y="0"/>
                <wp:positionH relativeFrom="column">
                  <wp:posOffset>803173</wp:posOffset>
                </wp:positionH>
                <wp:positionV relativeFrom="paragraph">
                  <wp:posOffset>199771</wp:posOffset>
                </wp:positionV>
                <wp:extent cx="585216" cy="226771"/>
                <wp:effectExtent l="0" t="0" r="5715" b="1905"/>
                <wp:wrapNone/>
                <wp:docPr id="2818" name="Text Box 2818"/>
                <wp:cNvGraphicFramePr/>
                <a:graphic xmlns:a="http://schemas.openxmlformats.org/drawingml/2006/main">
                  <a:graphicData uri="http://schemas.microsoft.com/office/word/2010/wordprocessingShape">
                    <wps:wsp>
                      <wps:cNvSpPr txBox="1"/>
                      <wps:spPr>
                        <a:xfrm>
                          <a:off x="0" y="0"/>
                          <a:ext cx="585216" cy="2267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Pr>
                                <w:sz w:val="18"/>
                                <w:szCs w:val="18"/>
                                <w:lang w:val="en-GB"/>
                              </w:rPr>
                              <w:t>Lên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74BCC" id="Text Box 2818" o:spid="_x0000_s1076" type="#_x0000_t202" style="position:absolute;left:0;text-align:left;margin-left:63.25pt;margin-top:15.75pt;width:46.1pt;height:17.8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" fillcolor="white [3201]" stroked="f" strokeweight=".5pt">
                <v:textbox>
                  <w:txbxContent>
                    <w:p w:rsidR="00E61F65" w:rsidRPr="003B6D22" w:rsidRDefault="00E61F65" w:rsidP="008B5435">
                      <w:pPr>
                        <w:rPr>
                          <w:sz w:val="18"/>
                          <w:szCs w:val="18"/>
                          <w:lang w:val="en-GB"/>
                        </w:rPr>
                      </w:pPr>
                      <w:r>
                        <w:rPr>
                          <w:sz w:val="18"/>
                          <w:szCs w:val="18"/>
                          <w:lang w:val="en-GB"/>
                        </w:rPr>
                        <w:t>Lên</w:t>
                      </w:r>
                    </w:p>
                  </w:txbxContent>
                </v:textbox>
              </v:shape>
            </w:pict>
          </mc:Fallback>
        </mc:AlternateContent>
      </w:r>
      <w:r w:rsidR="00A912BB" w:rsidRPr="009A5EFE">
        <w:rPr>
          <w:rFonts w:ascii="Times New Roman" w:hAnsi="Times New Roman" w:cs="Times New Roman"/>
          <w:noProof/>
          <w:sz w:val="26"/>
          <w:szCs w:val="26"/>
          <w:lang w:val="en-US"/>
        </w:rPr>
        <mc:AlternateContent>
          <mc:Choice Requires="wps">
            <w:drawing>
              <wp:anchor distT="0" distB="0" distL="114300" distR="114300" simplePos="0" relativeHeight="251798528" behindDoc="0" locked="0" layoutInCell="1" allowOverlap="1" wp14:anchorId="5ED97324" wp14:editId="5723167A">
                <wp:simplePos x="0" y="0"/>
                <wp:positionH relativeFrom="column">
                  <wp:posOffset>2326234</wp:posOffset>
                </wp:positionH>
                <wp:positionV relativeFrom="paragraph">
                  <wp:posOffset>179527</wp:posOffset>
                </wp:positionV>
                <wp:extent cx="0" cy="314554"/>
                <wp:effectExtent l="76200" t="0" r="57150" b="47625"/>
                <wp:wrapNone/>
                <wp:docPr id="2794" name="Straight Arrow Connector 2794"/>
                <wp:cNvGraphicFramePr/>
                <a:graphic xmlns:a="http://schemas.openxmlformats.org/drawingml/2006/main">
                  <a:graphicData uri="http://schemas.microsoft.com/office/word/2010/wordprocessingShape">
                    <wps:wsp>
                      <wps:cNvCnPr/>
                      <wps:spPr>
                        <a:xfrm>
                          <a:off x="0" y="0"/>
                          <a:ext cx="0" cy="3145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58C200" id="Straight Arrow Connector 2794" o:spid="_x0000_s1026" type="#_x0000_t32" style="position:absolute;margin-left:183.15pt;margin-top:14.15pt;width:0;height:24.7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" strokecolor="#5b9bd5 [3204]" strokeweight=".5pt">
                <v:stroke endarrow="block" joinstyle="miter"/>
              </v:shape>
            </w:pict>
          </mc:Fallback>
        </mc:AlternateContent>
      </w:r>
      <w:r w:rsidR="00A912BB" w:rsidRPr="009A5EFE">
        <w:rPr>
          <w:rFonts w:ascii="Times New Roman" w:hAnsi="Times New Roman" w:cs="Times New Roman"/>
          <w:noProof/>
          <w:sz w:val="26"/>
          <w:szCs w:val="26"/>
          <w:lang w:val="en-US"/>
        </w:rPr>
        <mc:AlternateContent>
          <mc:Choice Requires="wps">
            <w:drawing>
              <wp:anchor distT="0" distB="0" distL="114300" distR="114300" simplePos="0" relativeHeight="251797504" behindDoc="0" locked="0" layoutInCell="1" allowOverlap="1" wp14:anchorId="78221D75" wp14:editId="4FD11B39">
                <wp:simplePos x="0" y="0"/>
                <wp:positionH relativeFrom="column">
                  <wp:posOffset>694944</wp:posOffset>
                </wp:positionH>
                <wp:positionV relativeFrom="paragraph">
                  <wp:posOffset>259715</wp:posOffset>
                </wp:positionV>
                <wp:extent cx="0" cy="227051"/>
                <wp:effectExtent l="76200" t="0" r="57150" b="59055"/>
                <wp:wrapNone/>
                <wp:docPr id="2793" name="Straight Arrow Connector 2793"/>
                <wp:cNvGraphicFramePr/>
                <a:graphic xmlns:a="http://schemas.openxmlformats.org/drawingml/2006/main">
                  <a:graphicData uri="http://schemas.microsoft.com/office/word/2010/wordprocessingShape">
                    <wps:wsp>
                      <wps:cNvCnPr/>
                      <wps:spPr>
                        <a:xfrm>
                          <a:off x="0" y="0"/>
                          <a:ext cx="0" cy="227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65E9D2" id="Straight Arrow Connector 2793" o:spid="_x0000_s1026" type="#_x0000_t32" style="position:absolute;margin-left:54.7pt;margin-top:20.45pt;width:0;height:17.9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" strokecolor="#5b9bd5 [3204]" strokeweight=".5pt">
                <v:stroke endarrow="block" joinstyle="miter"/>
              </v:shape>
            </w:pict>
          </mc:Fallback>
        </mc:AlternateContent>
      </w:r>
    </w:p>
    <w:p w:rsidR="002F4DC4" w:rsidRPr="009A5EFE" w:rsidRDefault="008B5435" w:rsidP="00BE0710">
      <w:pPr>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24128" behindDoc="0" locked="0" layoutInCell="1" allowOverlap="1" wp14:anchorId="0305FE3A" wp14:editId="17F6BA82">
                <wp:simplePos x="0" y="0"/>
                <wp:positionH relativeFrom="column">
                  <wp:posOffset>4454957</wp:posOffset>
                </wp:positionH>
                <wp:positionV relativeFrom="paragraph">
                  <wp:posOffset>180543</wp:posOffset>
                </wp:positionV>
                <wp:extent cx="343814" cy="226771"/>
                <wp:effectExtent l="0" t="0" r="0" b="1905"/>
                <wp:wrapNone/>
                <wp:docPr id="2814" name="Text Box 2814"/>
                <wp:cNvGraphicFramePr/>
                <a:graphic xmlns:a="http://schemas.openxmlformats.org/drawingml/2006/main">
                  <a:graphicData uri="http://schemas.microsoft.com/office/word/2010/wordprocessingShape">
                    <wps:wsp>
                      <wps:cNvSpPr txBox="1"/>
                      <wps:spPr>
                        <a:xfrm>
                          <a:off x="0" y="0"/>
                          <a:ext cx="343814" cy="22677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sidRPr="003B6D22">
                              <w:rPr>
                                <w:sz w:val="18"/>
                                <w:szCs w:val="18"/>
                                <w:lang w:val="en-GB"/>
                              </w:rP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5FE3A" id="Text Box 2814" o:spid="_x0000_s1077" type="#_x0000_t202" style="position:absolute;left:0;text-align:left;margin-left:350.8pt;margin-top:14.2pt;width:27.05pt;height:17.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" fillcolor="white [3201]" stroked="f" strokeweight=".5pt">
                <v:textbox>
                  <w:txbxContent>
                    <w:p w:rsidR="00E61F65" w:rsidRPr="003B6D22" w:rsidRDefault="00E61F65" w:rsidP="008B5435">
                      <w:pPr>
                        <w:rPr>
                          <w:sz w:val="18"/>
                          <w:szCs w:val="18"/>
                          <w:lang w:val="en-GB"/>
                        </w:rPr>
                      </w:pPr>
                      <w:r w:rsidRPr="003B6D22">
                        <w:rPr>
                          <w:sz w:val="18"/>
                          <w:szCs w:val="18"/>
                          <w:lang w:val="en-GB"/>
                        </w:rPr>
                        <w:t>Có</w:t>
                      </w:r>
                    </w:p>
                  </w:txbxContent>
                </v:textbox>
              </v:shape>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84192" behindDoc="0" locked="0" layoutInCell="1" allowOverlap="1" wp14:anchorId="6F5DD2FC" wp14:editId="7D740282">
                <wp:simplePos x="0" y="0"/>
                <wp:positionH relativeFrom="column">
                  <wp:posOffset>3259150</wp:posOffset>
                </wp:positionH>
                <wp:positionV relativeFrom="paragraph">
                  <wp:posOffset>105410</wp:posOffset>
                </wp:positionV>
                <wp:extent cx="1374775" cy="892175"/>
                <wp:effectExtent l="19050" t="19050" r="15875" b="41275"/>
                <wp:wrapNone/>
                <wp:docPr id="2780" name="Flowchart: Decision 2780"/>
                <wp:cNvGraphicFramePr/>
                <a:graphic xmlns:a="http://schemas.openxmlformats.org/drawingml/2006/main">
                  <a:graphicData uri="http://schemas.microsoft.com/office/word/2010/wordprocessingShape">
                    <wps:wsp>
                      <wps:cNvSpPr/>
                      <wps:spPr>
                        <a:xfrm>
                          <a:off x="0" y="0"/>
                          <a:ext cx="1374775" cy="892175"/>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E61F65" w:rsidRPr="002F4DC4" w:rsidRDefault="00E61F65" w:rsidP="00B50B5C">
                            <w:pPr>
                              <w:jc w:val="center"/>
                              <w:rPr>
                                <w:sz w:val="18"/>
                                <w:szCs w:val="18"/>
                                <w:lang w:val="en-GB"/>
                              </w:rPr>
                            </w:pPr>
                            <w:r>
                              <w:rPr>
                                <w:sz w:val="18"/>
                                <w:szCs w:val="18"/>
                                <w:lang w:val="en-GB"/>
                              </w:rPr>
                              <w:t>Cao hoặc đảo?</w:t>
                            </w:r>
                          </w:p>
                          <w:p w:rsidR="00E61F65" w:rsidRPr="002F4DC4" w:rsidRDefault="00E61F65" w:rsidP="00B50B5C">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5DD2FC" id="Flowchart: Decision 2780" o:spid="_x0000_s1078" type="#_x0000_t110" style="position:absolute;left:0;text-align:left;margin-left:256.65pt;margin-top:8.3pt;width:108.25pt;height:70.2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" fillcolor="white [3201]" strokecolor="black [3200]" strokeweight="1pt">
                <v:textbox>
                  <w:txbxContent>
                    <w:p w:rsidR="00E61F65" w:rsidRPr="002F4DC4" w:rsidRDefault="00E61F65" w:rsidP="00B50B5C">
                      <w:pPr>
                        <w:jc w:val="center"/>
                        <w:rPr>
                          <w:sz w:val="18"/>
                          <w:szCs w:val="18"/>
                          <w:lang w:val="en-GB"/>
                        </w:rPr>
                      </w:pPr>
                      <w:r>
                        <w:rPr>
                          <w:sz w:val="18"/>
                          <w:szCs w:val="18"/>
                          <w:lang w:val="en-GB"/>
                        </w:rPr>
                        <w:t>Cao hoặc đảo?</w:t>
                      </w:r>
                    </w:p>
                    <w:p w:rsidR="00E61F65" w:rsidRPr="002F4DC4" w:rsidRDefault="00E61F65" w:rsidP="00B50B5C">
                      <w:pPr>
                        <w:jc w:val="center"/>
                        <w:rPr>
                          <w:sz w:val="18"/>
                          <w:szCs w:val="18"/>
                        </w:rPr>
                      </w:pPr>
                    </w:p>
                  </w:txbxContent>
                </v:textbox>
              </v:shape>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80096" behindDoc="0" locked="0" layoutInCell="1" allowOverlap="1" wp14:anchorId="669123E5" wp14:editId="691AECF8">
                <wp:simplePos x="0" y="0"/>
                <wp:positionH relativeFrom="column">
                  <wp:posOffset>20879</wp:posOffset>
                </wp:positionH>
                <wp:positionV relativeFrom="paragraph">
                  <wp:posOffset>176505</wp:posOffset>
                </wp:positionV>
                <wp:extent cx="1345997" cy="724205"/>
                <wp:effectExtent l="0" t="0" r="26035" b="19050"/>
                <wp:wrapNone/>
                <wp:docPr id="2777" name="Rectangle 2777"/>
                <wp:cNvGraphicFramePr/>
                <a:graphic xmlns:a="http://schemas.openxmlformats.org/drawingml/2006/main">
                  <a:graphicData uri="http://schemas.microsoft.com/office/word/2010/wordprocessingShape">
                    <wps:wsp>
                      <wps:cNvSpPr/>
                      <wps:spPr>
                        <a:xfrm>
                          <a:off x="0" y="0"/>
                          <a:ext cx="1345997" cy="72420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50B5C">
                            <w:pPr>
                              <w:jc w:val="center"/>
                              <w:rPr>
                                <w:lang w:val="en-GB"/>
                              </w:rPr>
                            </w:pPr>
                            <w:r>
                              <w:rPr>
                                <w:lang w:val="en-GB"/>
                              </w:rPr>
                              <w:t>Nhồi máu cơ tim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9123E5" id="Rectangle 2777" o:spid="_x0000_s1079" style="position:absolute;left:0;text-align:left;margin-left:1.65pt;margin-top:13.9pt;width:106pt;height:57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" fillcolor="white [3201]" strokecolor="black [3200]" strokeweight="1pt">
                <v:textbox>
                  <w:txbxContent>
                    <w:p w:rsidR="00E61F65" w:rsidRPr="00BE0710" w:rsidRDefault="00E61F65" w:rsidP="00B50B5C">
                      <w:pPr>
                        <w:jc w:val="center"/>
                        <w:rPr>
                          <w:lang w:val="en-GB"/>
                        </w:rPr>
                      </w:pPr>
                      <w:r>
                        <w:rPr>
                          <w:lang w:val="en-GB"/>
                        </w:rPr>
                        <w:t>Nhồi máu cơ tim</w:t>
                      </w:r>
                    </w:p>
                  </w:txbxContent>
                </v:textbox>
              </v:rect>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86240" behindDoc="0" locked="0" layoutInCell="1" allowOverlap="1" wp14:anchorId="4901CBB2" wp14:editId="64F05131">
                <wp:simplePos x="0" y="0"/>
                <wp:positionH relativeFrom="column">
                  <wp:posOffset>4834332</wp:posOffset>
                </wp:positionH>
                <wp:positionV relativeFrom="paragraph">
                  <wp:posOffset>191186</wp:posOffset>
                </wp:positionV>
                <wp:extent cx="1345997" cy="724205"/>
                <wp:effectExtent l="0" t="0" r="26035" b="19050"/>
                <wp:wrapNone/>
                <wp:docPr id="2781" name="Rectangle 2781"/>
                <wp:cNvGraphicFramePr/>
                <a:graphic xmlns:a="http://schemas.openxmlformats.org/drawingml/2006/main">
                  <a:graphicData uri="http://schemas.microsoft.com/office/word/2010/wordprocessingShape">
                    <wps:wsp>
                      <wps:cNvSpPr/>
                      <wps:spPr>
                        <a:xfrm>
                          <a:off x="0" y="0"/>
                          <a:ext cx="1345997" cy="72420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50B5C">
                            <w:pPr>
                              <w:jc w:val="center"/>
                              <w:rPr>
                                <w:lang w:val="en-GB"/>
                              </w:rPr>
                            </w:pPr>
                            <w:r>
                              <w:rPr>
                                <w:lang w:val="en-GB"/>
                              </w:rPr>
                              <w:t>Tổn thương nhẹ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1CBB2" id="Rectangle 2781" o:spid="_x0000_s1080" style="position:absolute;left:0;text-align:left;margin-left:380.65pt;margin-top:15.05pt;width:106pt;height:57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" fillcolor="white [3201]" strokecolor="black [3200]" strokeweight="1pt">
                <v:textbox>
                  <w:txbxContent>
                    <w:p w:rsidR="00E61F65" w:rsidRPr="00BE0710" w:rsidRDefault="00E61F65" w:rsidP="00B50B5C">
                      <w:pPr>
                        <w:jc w:val="center"/>
                        <w:rPr>
                          <w:lang w:val="en-GB"/>
                        </w:rPr>
                      </w:pPr>
                      <w:r>
                        <w:rPr>
                          <w:lang w:val="en-GB"/>
                        </w:rPr>
                        <w:t>Tổn thương nhẹ</w:t>
                      </w:r>
                    </w:p>
                  </w:txbxContent>
                </v:textbox>
              </v:rect>
            </w:pict>
          </mc:Fallback>
        </mc:AlternateContent>
      </w:r>
      <w:r w:rsidR="00B50B5C" w:rsidRPr="009A5EFE">
        <w:rPr>
          <w:rFonts w:ascii="Times New Roman" w:hAnsi="Times New Roman" w:cs="Times New Roman"/>
          <w:noProof/>
          <w:sz w:val="26"/>
          <w:szCs w:val="26"/>
          <w:lang w:val="en-US"/>
        </w:rPr>
        <mc:AlternateContent>
          <mc:Choice Requires="wps">
            <w:drawing>
              <wp:anchor distT="0" distB="0" distL="114300" distR="114300" simplePos="0" relativeHeight="251782144" behindDoc="0" locked="0" layoutInCell="1" allowOverlap="1" wp14:anchorId="7267A35C" wp14:editId="0CF2E31B">
                <wp:simplePos x="0" y="0"/>
                <wp:positionH relativeFrom="column">
                  <wp:posOffset>1644219</wp:posOffset>
                </wp:positionH>
                <wp:positionV relativeFrom="paragraph">
                  <wp:posOffset>191313</wp:posOffset>
                </wp:positionV>
                <wp:extent cx="1345997" cy="724205"/>
                <wp:effectExtent l="0" t="0" r="26035" b="19050"/>
                <wp:wrapNone/>
                <wp:docPr id="2779" name="Rectangle 2779"/>
                <wp:cNvGraphicFramePr/>
                <a:graphic xmlns:a="http://schemas.openxmlformats.org/drawingml/2006/main">
                  <a:graphicData uri="http://schemas.microsoft.com/office/word/2010/wordprocessingShape">
                    <wps:wsp>
                      <wps:cNvSpPr/>
                      <wps:spPr>
                        <a:xfrm>
                          <a:off x="0" y="0"/>
                          <a:ext cx="1345997" cy="72420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BE0710" w:rsidRDefault="00E61F65" w:rsidP="00B50B5C">
                            <w:pPr>
                              <w:jc w:val="center"/>
                              <w:rPr>
                                <w:lang w:val="en-GB"/>
                              </w:rPr>
                            </w:pPr>
                            <w:r>
                              <w:rPr>
                                <w:lang w:val="en-GB"/>
                              </w:rPr>
                              <w:t>Tính độ cao của 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67A35C" id="Rectangle 2779" o:spid="_x0000_s1081" style="position:absolute;left:0;text-align:left;margin-left:129.45pt;margin-top:15.05pt;width:106pt;height:57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" fillcolor="white [3201]" strokecolor="black [3200]" strokeweight="1pt">
                <v:textbox>
                  <w:txbxContent>
                    <w:p w:rsidR="00E61F65" w:rsidRPr="00BE0710" w:rsidRDefault="00E61F65" w:rsidP="00B50B5C">
                      <w:pPr>
                        <w:jc w:val="center"/>
                        <w:rPr>
                          <w:lang w:val="en-GB"/>
                        </w:rPr>
                      </w:pPr>
                      <w:r>
                        <w:rPr>
                          <w:lang w:val="en-GB"/>
                        </w:rPr>
                        <w:t>Tính độ cao của T</w:t>
                      </w:r>
                    </w:p>
                  </w:txbxContent>
                </v:textbox>
              </v:rect>
            </w:pict>
          </mc:Fallback>
        </mc:AlternateContent>
      </w:r>
    </w:p>
    <w:p w:rsidR="002F4DC4" w:rsidRPr="009A5EFE" w:rsidRDefault="00A912BB" w:rsidP="00BE0710">
      <w:pPr>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00576" behindDoc="0" locked="0" layoutInCell="1" allowOverlap="1" wp14:anchorId="2DC91EC9" wp14:editId="17AED5F2">
                <wp:simplePos x="0" y="0"/>
                <wp:positionH relativeFrom="column">
                  <wp:posOffset>4643120</wp:posOffset>
                </wp:positionH>
                <wp:positionV relativeFrom="paragraph">
                  <wp:posOffset>237821</wp:posOffset>
                </wp:positionV>
                <wp:extent cx="190195" cy="0"/>
                <wp:effectExtent l="0" t="76200" r="19685" b="95250"/>
                <wp:wrapNone/>
                <wp:docPr id="2798" name="Straight Arrow Connector 2798"/>
                <wp:cNvGraphicFramePr/>
                <a:graphic xmlns:a="http://schemas.openxmlformats.org/drawingml/2006/main">
                  <a:graphicData uri="http://schemas.microsoft.com/office/word/2010/wordprocessingShape">
                    <wps:wsp>
                      <wps:cNvCnPr/>
                      <wps:spPr>
                        <a:xfrm>
                          <a:off x="0" y="0"/>
                          <a:ext cx="19019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383027" id="Straight Arrow Connector 2798" o:spid="_x0000_s1026" type="#_x0000_t32" style="position:absolute;margin-left:365.6pt;margin-top:18.75pt;width:15pt;height:0;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" strokecolor="#5b9bd5 [3204]" strokeweight=".5pt">
                <v:stroke endarrow="block" joinstyle="miter"/>
              </v:shape>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799552" behindDoc="0" locked="0" layoutInCell="1" allowOverlap="1" wp14:anchorId="29525EFC" wp14:editId="5812BA9E">
                <wp:simplePos x="0" y="0"/>
                <wp:positionH relativeFrom="column">
                  <wp:posOffset>2991917</wp:posOffset>
                </wp:positionH>
                <wp:positionV relativeFrom="paragraph">
                  <wp:posOffset>255321</wp:posOffset>
                </wp:positionV>
                <wp:extent cx="277825" cy="0"/>
                <wp:effectExtent l="0" t="76200" r="27305" b="95250"/>
                <wp:wrapNone/>
                <wp:docPr id="2796" name="Straight Arrow Connector 2796"/>
                <wp:cNvGraphicFramePr/>
                <a:graphic xmlns:a="http://schemas.openxmlformats.org/drawingml/2006/main">
                  <a:graphicData uri="http://schemas.microsoft.com/office/word/2010/wordprocessingShape">
                    <wps:wsp>
                      <wps:cNvCnPr/>
                      <wps:spPr>
                        <a:xfrm>
                          <a:off x="0" y="0"/>
                          <a:ext cx="2778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2BA95" id="Straight Arrow Connector 2796" o:spid="_x0000_s1026" type="#_x0000_t32" style="position:absolute;margin-left:235.6pt;margin-top:20.1pt;width:21.9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" strokecolor="#5b9bd5 [3204]" strokeweight=".5pt">
                <v:stroke endarrow="block" joinstyle="miter"/>
              </v:shape>
            </w:pict>
          </mc:Fallback>
        </mc:AlternateContent>
      </w:r>
    </w:p>
    <w:p w:rsidR="002F4DC4" w:rsidRPr="009A5EFE" w:rsidRDefault="002F4DC4" w:rsidP="00BE0710">
      <w:pPr>
        <w:jc w:val="both"/>
        <w:rPr>
          <w:rFonts w:ascii="Times New Roman" w:hAnsi="Times New Roman" w:cs="Times New Roman"/>
          <w:sz w:val="26"/>
          <w:szCs w:val="26"/>
        </w:rPr>
      </w:pPr>
    </w:p>
    <w:p w:rsidR="00A912BB" w:rsidRPr="009A5EFE" w:rsidRDefault="00623216"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01600" behindDoc="0" locked="0" layoutInCell="1" allowOverlap="1" wp14:anchorId="6687BDE5" wp14:editId="008CDC47">
                <wp:simplePos x="0" y="0"/>
                <wp:positionH relativeFrom="column">
                  <wp:posOffset>3931616</wp:posOffset>
                </wp:positionH>
                <wp:positionV relativeFrom="paragraph">
                  <wp:posOffset>95885</wp:posOffset>
                </wp:positionV>
                <wp:extent cx="0" cy="372745"/>
                <wp:effectExtent l="0" t="0" r="19050" b="27305"/>
                <wp:wrapNone/>
                <wp:docPr id="2799" name="Straight Connector 2799"/>
                <wp:cNvGraphicFramePr/>
                <a:graphic xmlns:a="http://schemas.openxmlformats.org/drawingml/2006/main">
                  <a:graphicData uri="http://schemas.microsoft.com/office/word/2010/wordprocessingShape">
                    <wps:wsp>
                      <wps:cNvCnPr/>
                      <wps:spPr>
                        <a:xfrm>
                          <a:off x="0" y="0"/>
                          <a:ext cx="0" cy="3727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C9F057" id="Straight Connector 2799"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309.6pt,7.55pt" to="309.6pt,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" strokecolor="#5b9bd5 [3204]" strokeweight=".5pt">
                <v:stroke joinstyle="miter"/>
              </v:line>
            </w:pict>
          </mc:Fallback>
        </mc:AlternateContent>
      </w:r>
      <w:r w:rsidR="008B5435" w:rsidRPr="009A5EFE">
        <w:rPr>
          <w:rFonts w:ascii="Times New Roman" w:hAnsi="Times New Roman" w:cs="Times New Roman"/>
          <w:noProof/>
          <w:sz w:val="26"/>
          <w:szCs w:val="26"/>
          <w:lang w:val="en-US"/>
        </w:rPr>
        <mc:AlternateContent>
          <mc:Choice Requires="wps">
            <w:drawing>
              <wp:anchor distT="0" distB="0" distL="114300" distR="114300" simplePos="0" relativeHeight="251840512" behindDoc="0" locked="0" layoutInCell="1" allowOverlap="1" wp14:anchorId="551E2EC9" wp14:editId="01F5C32B">
                <wp:simplePos x="0" y="0"/>
                <wp:positionH relativeFrom="column">
                  <wp:posOffset>4863694</wp:posOffset>
                </wp:positionH>
                <wp:positionV relativeFrom="paragraph">
                  <wp:posOffset>242494</wp:posOffset>
                </wp:positionV>
                <wp:extent cx="1309421" cy="482727"/>
                <wp:effectExtent l="0" t="0" r="5080" b="0"/>
                <wp:wrapNone/>
                <wp:docPr id="2823" name="Text Box 2823"/>
                <wp:cNvGraphicFramePr/>
                <a:graphic xmlns:a="http://schemas.openxmlformats.org/drawingml/2006/main">
                  <a:graphicData uri="http://schemas.microsoft.com/office/word/2010/wordprocessingShape">
                    <wps:wsp>
                      <wps:cNvSpPr txBox="1"/>
                      <wps:spPr>
                        <a:xfrm>
                          <a:off x="0" y="0"/>
                          <a:ext cx="1309421" cy="48272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Pr>
                                <w:sz w:val="18"/>
                                <w:szCs w:val="18"/>
                                <w:lang w:val="en-GB"/>
                              </w:rPr>
                              <w:t>Không phát hiện triệu chứng bất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E2EC9" id="Text Box 2823" o:spid="_x0000_s1082" type="#_x0000_t202" style="position:absolute;left:0;text-align:left;margin-left:382.95pt;margin-top:19.1pt;width:103.1pt;height:3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" fillcolor="white [3201]" stroked="f" strokeweight=".5pt">
                <v:textbox>
                  <w:txbxContent>
                    <w:p w:rsidR="00E61F65" w:rsidRPr="003B6D22" w:rsidRDefault="00E61F65" w:rsidP="008B5435">
                      <w:pPr>
                        <w:rPr>
                          <w:sz w:val="18"/>
                          <w:szCs w:val="18"/>
                          <w:lang w:val="en-GB"/>
                        </w:rPr>
                      </w:pPr>
                      <w:r>
                        <w:rPr>
                          <w:sz w:val="18"/>
                          <w:szCs w:val="18"/>
                          <w:lang w:val="en-GB"/>
                        </w:rPr>
                        <w:t>Không phát hiện triệu chứng bất thường</w:t>
                      </w:r>
                    </w:p>
                  </w:txbxContent>
                </v:textbox>
              </v:shape>
            </w:pict>
          </mc:Fallback>
        </mc:AlternateContent>
      </w:r>
      <w:r w:rsidR="008B5435" w:rsidRPr="009A5EFE">
        <w:rPr>
          <w:rFonts w:ascii="Times New Roman" w:hAnsi="Times New Roman" w:cs="Times New Roman"/>
          <w:noProof/>
          <w:sz w:val="26"/>
          <w:szCs w:val="26"/>
          <w:lang w:val="en-US"/>
        </w:rPr>
        <mc:AlternateContent>
          <mc:Choice Requires="wps">
            <w:drawing>
              <wp:anchor distT="0" distB="0" distL="114300" distR="114300" simplePos="0" relativeHeight="251838464" behindDoc="0" locked="0" layoutInCell="1" allowOverlap="1" wp14:anchorId="4C4CFC8C" wp14:editId="40815BFB">
                <wp:simplePos x="0" y="0"/>
                <wp:positionH relativeFrom="column">
                  <wp:posOffset>4073170</wp:posOffset>
                </wp:positionH>
                <wp:positionV relativeFrom="paragraph">
                  <wp:posOffset>189687</wp:posOffset>
                </wp:positionV>
                <wp:extent cx="526694" cy="226695"/>
                <wp:effectExtent l="0" t="0" r="6985" b="1905"/>
                <wp:wrapNone/>
                <wp:docPr id="2822" name="Text Box 2822"/>
                <wp:cNvGraphicFramePr/>
                <a:graphic xmlns:a="http://schemas.openxmlformats.org/drawingml/2006/main">
                  <a:graphicData uri="http://schemas.microsoft.com/office/word/2010/wordprocessingShape">
                    <wps:wsp>
                      <wps:cNvSpPr txBox="1"/>
                      <wps:spPr>
                        <a:xfrm>
                          <a:off x="0" y="0"/>
                          <a:ext cx="526694" cy="2266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61F65" w:rsidRPr="003B6D22" w:rsidRDefault="00E61F65" w:rsidP="008B5435">
                            <w:pPr>
                              <w:rPr>
                                <w:sz w:val="18"/>
                                <w:szCs w:val="18"/>
                                <w:lang w:val="en-GB"/>
                              </w:rPr>
                            </w:pPr>
                            <w:r>
                              <w:rPr>
                                <w:sz w:val="18"/>
                                <w:szCs w:val="18"/>
                                <w:lang w:val="en-GB"/>
                              </w:rPr>
                              <w:t>Không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CFC8C" id="Text Box 2822" o:spid="_x0000_s1083" type="#_x0000_t202" style="position:absolute;left:0;text-align:left;margin-left:320.7pt;margin-top:14.95pt;width:41.45pt;height:17.8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" fillcolor="white [3201]" stroked="f" strokeweight=".5pt">
                <v:textbox>
                  <w:txbxContent>
                    <w:p w:rsidR="00E61F65" w:rsidRPr="003B6D22" w:rsidRDefault="00E61F65" w:rsidP="008B5435">
                      <w:pPr>
                        <w:rPr>
                          <w:sz w:val="18"/>
                          <w:szCs w:val="18"/>
                          <w:lang w:val="en-GB"/>
                        </w:rPr>
                      </w:pPr>
                      <w:r>
                        <w:rPr>
                          <w:sz w:val="18"/>
                          <w:szCs w:val="18"/>
                          <w:lang w:val="en-GB"/>
                        </w:rPr>
                        <w:t>Không</w:t>
                      </w:r>
                    </w:p>
                  </w:txbxContent>
                </v:textbox>
              </v:shape>
            </w:pict>
          </mc:Fallback>
        </mc:AlternateContent>
      </w:r>
    </w:p>
    <w:p w:rsidR="00441DE7" w:rsidRPr="009A5EFE" w:rsidRDefault="00623216" w:rsidP="003C1DF7">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02624" behindDoc="0" locked="0" layoutInCell="1" allowOverlap="1" wp14:anchorId="1DC367D3" wp14:editId="6C72CF09">
                <wp:simplePos x="0" y="0"/>
                <wp:positionH relativeFrom="column">
                  <wp:posOffset>3916984</wp:posOffset>
                </wp:positionH>
                <wp:positionV relativeFrom="paragraph">
                  <wp:posOffset>166370</wp:posOffset>
                </wp:positionV>
                <wp:extent cx="869950" cy="0"/>
                <wp:effectExtent l="0" t="76200" r="25400" b="95250"/>
                <wp:wrapNone/>
                <wp:docPr id="2800" name="Straight Arrow Connector 2800"/>
                <wp:cNvGraphicFramePr/>
                <a:graphic xmlns:a="http://schemas.openxmlformats.org/drawingml/2006/main">
                  <a:graphicData uri="http://schemas.microsoft.com/office/word/2010/wordprocessingShape">
                    <wps:wsp>
                      <wps:cNvCnPr/>
                      <wps:spPr>
                        <a:xfrm>
                          <a:off x="0" y="0"/>
                          <a:ext cx="8699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431816" id="Straight Arrow Connector 2800" o:spid="_x0000_s1026" type="#_x0000_t32" style="position:absolute;margin-left:308.4pt;margin-top:13.1pt;width:68.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" strokecolor="#5b9bd5 [3204]" strokeweight=".5pt">
                <v:stroke endarrow="block" joinstyle="miter"/>
              </v:shape>
            </w:pict>
          </mc:Fallback>
        </mc:AlternateContent>
      </w:r>
    </w:p>
    <w:p w:rsidR="00441DE7" w:rsidRPr="009A5EFE" w:rsidRDefault="00441DE7" w:rsidP="003C1DF7">
      <w:pPr>
        <w:ind w:firstLine="284"/>
        <w:jc w:val="both"/>
        <w:rPr>
          <w:rFonts w:ascii="Times New Roman" w:hAnsi="Times New Roman" w:cs="Times New Roman"/>
          <w:sz w:val="26"/>
          <w:szCs w:val="26"/>
        </w:rPr>
      </w:pPr>
    </w:p>
    <w:p w:rsidR="00350E30" w:rsidRPr="009A5EFE" w:rsidRDefault="003E724C" w:rsidP="003C1DF7">
      <w:pPr>
        <w:ind w:firstLine="284"/>
        <w:jc w:val="both"/>
        <w:rPr>
          <w:rFonts w:ascii="Times New Roman" w:hAnsi="Times New Roman" w:cs="Times New Roman"/>
          <w:sz w:val="26"/>
          <w:szCs w:val="26"/>
        </w:rPr>
      </w:pPr>
      <w:r w:rsidRPr="009A5EFE">
        <w:rPr>
          <w:rFonts w:ascii="Times New Roman" w:hAnsi="Times New Roman" w:cs="Times New Roman"/>
          <w:sz w:val="26"/>
          <w:szCs w:val="26"/>
          <w:lang w:val="en-GB"/>
        </w:rPr>
        <w:t xml:space="preserve">Như vậy, giải thuật trên trình bày phương pháp chuẩn đoán tất cả 5 bệnh lý tim mạch: nhịp nhanh, nhịp chậm, loạn nhịp, nhồi máu cơ tim và thiếu máu cục bộ. </w:t>
      </w:r>
      <w:r w:rsidR="00350E30" w:rsidRPr="009A5EFE">
        <w:rPr>
          <w:rFonts w:ascii="Times New Roman" w:hAnsi="Times New Roman" w:cs="Times New Roman"/>
          <w:sz w:val="26"/>
          <w:szCs w:val="26"/>
        </w:rPr>
        <w:t>Thuật toán được lập trình trên phần mềm Matlab R2016 và được huấn luyện bởi nguồn cơ sở dữ liệu được trích xuất từ Physionet.org</w:t>
      </w:r>
    </w:p>
    <w:p w:rsidR="00350E30" w:rsidRPr="009A5EFE" w:rsidRDefault="00350E30" w:rsidP="00C65D97">
      <w:pPr>
        <w:pStyle w:val="ListParagraph"/>
        <w:numPr>
          <w:ilvl w:val="0"/>
          <w:numId w:val="16"/>
        </w:numPr>
        <w:spacing w:line="256" w:lineRule="auto"/>
        <w:ind w:left="284" w:hanging="284"/>
        <w:jc w:val="both"/>
        <w:rPr>
          <w:rFonts w:ascii="Times New Roman" w:hAnsi="Times New Roman" w:cs="Times New Roman"/>
          <w:b/>
          <w:sz w:val="26"/>
          <w:szCs w:val="26"/>
        </w:rPr>
      </w:pPr>
      <w:r w:rsidRPr="009A5EFE">
        <w:rPr>
          <w:rFonts w:ascii="Times New Roman" w:hAnsi="Times New Roman" w:cs="Times New Roman"/>
          <w:b/>
          <w:sz w:val="26"/>
          <w:szCs w:val="26"/>
        </w:rPr>
        <w:t>Giới thiệu sơ lược về bộ cơ sở dữ liệu “Long-term ST Database, Physionet.org” chuyên dụng cho những nghiên cứu phát triển thuật toán chuẩn đoán bệnh thiếu máu cơ tim</w:t>
      </w:r>
    </w:p>
    <w:p w:rsidR="00350E30" w:rsidRPr="009A5EFE" w:rsidRDefault="00350E30" w:rsidP="00D14F5B">
      <w:pPr>
        <w:ind w:firstLine="284"/>
        <w:jc w:val="both"/>
        <w:rPr>
          <w:rFonts w:ascii="Times New Roman" w:hAnsi="Times New Roman" w:cs="Times New Roman"/>
          <w:sz w:val="26"/>
          <w:szCs w:val="26"/>
        </w:rPr>
      </w:pPr>
      <w:r w:rsidRPr="009A5EFE">
        <w:rPr>
          <w:rFonts w:ascii="Times New Roman" w:hAnsi="Times New Roman" w:cs="Times New Roman"/>
          <w:sz w:val="26"/>
          <w:szCs w:val="26"/>
        </w:rPr>
        <w:t>Physionet.org là trang web lớn nhất hiện nay chuyên cung cấp nguồn dữ liệu lâm sàng cho những nghiên cứu khoa học trên thế giới. Bộ cơ sở dữ liệ</w:t>
      </w:r>
      <w:r w:rsidR="003E724C" w:rsidRPr="009A5EFE">
        <w:rPr>
          <w:rFonts w:ascii="Times New Roman" w:hAnsi="Times New Roman" w:cs="Times New Roman"/>
          <w:sz w:val="26"/>
          <w:szCs w:val="26"/>
        </w:rPr>
        <w:t>u từ Physionet</w:t>
      </w:r>
      <w:r w:rsidRPr="009A5EFE">
        <w:rPr>
          <w:rFonts w:ascii="Times New Roman" w:hAnsi="Times New Roman" w:cs="Times New Roman"/>
          <w:sz w:val="26"/>
          <w:szCs w:val="26"/>
        </w:rPr>
        <w:t xml:space="preserve"> bao gồm rất nhiều các tín hiệu y sinh khác nhau, bao gồm tín hiệu điện não, điện cơ</w:t>
      </w:r>
      <w:r w:rsidR="00C65D97">
        <w:rPr>
          <w:rFonts w:ascii="Times New Roman" w:hAnsi="Times New Roman" w:cs="Times New Roman"/>
          <w:sz w:val="26"/>
          <w:szCs w:val="26"/>
          <w:lang w:val="en-GB"/>
        </w:rPr>
        <w:t>, điện mắt</w:t>
      </w:r>
      <w:r w:rsidRPr="009A5EFE">
        <w:rPr>
          <w:rFonts w:ascii="Times New Roman" w:hAnsi="Times New Roman" w:cs="Times New Roman"/>
          <w:sz w:val="26"/>
          <w:szCs w:val="26"/>
        </w:rPr>
        <w:t xml:space="preserve"> đến điện tâm đồ ECG. Trong số các bộ cơ sở dữ liệu điện tâm đồ này, Hệ thống cơ sở dữ liệu ST dài hạn “Long-term ST Database” được tạo ra nhằm mục dích cung cấp nguồn cơ sở dữ liệu cho những nghiên cứu về thiếu máu cơ tim. Bộ dữ liệu được tạo nên từ sự phối hợp giữa các trường đại học danh tiếng trên thế giới bao gồm trường đại học Harvard – Hoa Kỳ, viện nghiên cứu National Research Council – Italia và trường đại học Medical Center – Slovenia.</w:t>
      </w:r>
    </w:p>
    <w:p w:rsidR="00350E30" w:rsidRPr="009A5EFE" w:rsidRDefault="00350E30" w:rsidP="00D14F5B">
      <w:pPr>
        <w:ind w:firstLine="284"/>
        <w:jc w:val="both"/>
        <w:rPr>
          <w:rFonts w:ascii="Times New Roman" w:hAnsi="Times New Roman" w:cs="Times New Roman"/>
          <w:sz w:val="26"/>
          <w:szCs w:val="26"/>
        </w:rPr>
      </w:pPr>
      <w:r w:rsidRPr="009A5EFE">
        <w:rPr>
          <w:rFonts w:ascii="Times New Roman" w:hAnsi="Times New Roman" w:cs="Times New Roman"/>
          <w:sz w:val="26"/>
          <w:szCs w:val="26"/>
        </w:rPr>
        <w:t>Bộ dữ liệu bao gồm tín hiệu điện tâm đồ ECG được đo liên tục trong vòng 24 giờ trên tổng số 86 bệnh nhân được đưa vào liệu trình theo dõi sức khỏe tim mạch do có dấu hiệu mắc bệnh thiếu máu cục bộ. Tình trạng sức khỏe và đánh giá của các bác sĩ cũng được ghi nhận nhằm làm cơ sở đánh giá mức độ chính xác cho các thuật toán chuẩn đoán được xây dựng trên nguồn cơ sở dữ liệu này.</w:t>
      </w:r>
    </w:p>
    <w:p w:rsidR="00350E30" w:rsidRPr="009A5EFE" w:rsidRDefault="00350E30" w:rsidP="00D14F5B">
      <w:pPr>
        <w:pStyle w:val="ListParagraph"/>
        <w:numPr>
          <w:ilvl w:val="0"/>
          <w:numId w:val="16"/>
        </w:numPr>
        <w:spacing w:line="256" w:lineRule="auto"/>
        <w:ind w:left="284" w:hanging="284"/>
        <w:rPr>
          <w:rFonts w:ascii="Times New Roman" w:hAnsi="Times New Roman" w:cs="Times New Roman"/>
          <w:b/>
          <w:sz w:val="26"/>
          <w:szCs w:val="26"/>
        </w:rPr>
      </w:pPr>
      <w:r w:rsidRPr="009A5EFE">
        <w:rPr>
          <w:rFonts w:ascii="Times New Roman" w:hAnsi="Times New Roman" w:cs="Times New Roman"/>
          <w:b/>
          <w:sz w:val="26"/>
          <w:szCs w:val="26"/>
        </w:rPr>
        <w:t>Cấu trúc dữ liệu của giải thuật</w:t>
      </w:r>
    </w:p>
    <w:p w:rsidR="00350E30" w:rsidRPr="009A5EFE" w:rsidRDefault="00350E30" w:rsidP="00D14F5B">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Đối với cộng đồng nghiên cứ khoa học trong và ngoài nước, Matlab R2016 là một trong những lựa chọn tối ưu cho giải pháp phát triển thuật toán. Với rất nhiều kho ứng dụng được tích hợp sẵn phù hợp với rất nhiều lĩnh vực nghiên cứu khoa học cùng với hệ thống thư viện </w:t>
      </w:r>
      <w:r w:rsidR="00C65D97">
        <w:rPr>
          <w:rFonts w:ascii="Times New Roman" w:hAnsi="Times New Roman" w:cs="Times New Roman"/>
          <w:sz w:val="26"/>
          <w:szCs w:val="26"/>
          <w:lang w:val="en-GB"/>
        </w:rPr>
        <w:t xml:space="preserve">code </w:t>
      </w:r>
      <w:r w:rsidRPr="009A5EFE">
        <w:rPr>
          <w:rFonts w:ascii="Times New Roman" w:hAnsi="Times New Roman" w:cs="Times New Roman"/>
          <w:sz w:val="26"/>
          <w:szCs w:val="26"/>
        </w:rPr>
        <w:t>mẫu đa dạng, phát triển phiên bản đầu tiên của thuật toán trên nền tảng Matlab chính là giải pháp cho việc rút ngắn thời gian và chi phí nghiên cứu của dự án.</w:t>
      </w:r>
    </w:p>
    <w:p w:rsidR="00350E30" w:rsidRPr="009A5EFE" w:rsidRDefault="00350E30" w:rsidP="00D14F5B">
      <w:pPr>
        <w:pStyle w:val="ListParagraph"/>
        <w:numPr>
          <w:ilvl w:val="0"/>
          <w:numId w:val="17"/>
        </w:numPr>
        <w:spacing w:line="256" w:lineRule="auto"/>
        <w:ind w:left="284" w:hanging="284"/>
        <w:rPr>
          <w:rFonts w:ascii="Times New Roman" w:hAnsi="Times New Roman" w:cs="Times New Roman"/>
          <w:b/>
          <w:sz w:val="26"/>
          <w:szCs w:val="26"/>
        </w:rPr>
      </w:pPr>
      <w:r w:rsidRPr="009A5EFE">
        <w:rPr>
          <w:rFonts w:ascii="Times New Roman" w:hAnsi="Times New Roman" w:cs="Times New Roman"/>
          <w:b/>
          <w:sz w:val="26"/>
          <w:szCs w:val="26"/>
        </w:rPr>
        <w:t>Đọc – lưu dữ liệu</w:t>
      </w:r>
    </w:p>
    <w:p w:rsidR="00350E30" w:rsidRDefault="00350E30" w:rsidP="00C65D97">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Đầu tiên, các thư viện hỗ trợ đọc trực tiếp bộ cơ sở dữ liệu từ Physionet được tìm hiểu và đánh giá. Trong số những thư viện được phát triển sẵn có, bộ thư viện </w:t>
      </w:r>
      <w:r w:rsidR="002148C7">
        <w:rPr>
          <w:rFonts w:ascii="Times New Roman" w:hAnsi="Times New Roman" w:cs="Times New Roman"/>
          <w:sz w:val="26"/>
          <w:szCs w:val="26"/>
          <w:lang w:val="en-GB"/>
        </w:rPr>
        <w:t>“</w:t>
      </w:r>
      <w:r w:rsidRPr="009A5EFE">
        <w:rPr>
          <w:rFonts w:ascii="Times New Roman" w:hAnsi="Times New Roman" w:cs="Times New Roman"/>
          <w:sz w:val="26"/>
          <w:szCs w:val="26"/>
        </w:rPr>
        <w:t>ECG toolkit</w:t>
      </w:r>
      <w:r w:rsidR="002148C7">
        <w:rPr>
          <w:rFonts w:ascii="Times New Roman" w:hAnsi="Times New Roman" w:cs="Times New Roman"/>
          <w:sz w:val="26"/>
          <w:szCs w:val="26"/>
          <w:lang w:val="en-GB"/>
        </w:rPr>
        <w:t>”</w:t>
      </w:r>
      <w:r w:rsidRPr="009A5EFE">
        <w:rPr>
          <w:rFonts w:ascii="Times New Roman" w:hAnsi="Times New Roman" w:cs="Times New Roman"/>
          <w:sz w:val="26"/>
          <w:szCs w:val="26"/>
        </w:rPr>
        <w:t xml:space="preserve">, </w:t>
      </w:r>
      <w:r w:rsidR="002148C7">
        <w:rPr>
          <w:rFonts w:ascii="Times New Roman" w:hAnsi="Times New Roman" w:cs="Times New Roman"/>
          <w:sz w:val="26"/>
          <w:szCs w:val="26"/>
          <w:lang w:val="en-GB"/>
        </w:rPr>
        <w:t xml:space="preserve">được </w:t>
      </w:r>
      <w:r w:rsidRPr="009A5EFE">
        <w:rPr>
          <w:rFonts w:ascii="Times New Roman" w:hAnsi="Times New Roman" w:cs="Times New Roman"/>
          <w:sz w:val="26"/>
          <w:szCs w:val="26"/>
        </w:rPr>
        <w:t xml:space="preserve">phát triển bởi </w:t>
      </w:r>
      <w:r w:rsidR="00C65D97">
        <w:rPr>
          <w:rFonts w:ascii="Times New Roman" w:hAnsi="Times New Roman" w:cs="Times New Roman"/>
          <w:sz w:val="26"/>
          <w:szCs w:val="26"/>
          <w:lang w:val="en-GB"/>
        </w:rPr>
        <w:t xml:space="preserve">Tiến sĩ </w:t>
      </w:r>
      <w:r w:rsidRPr="009A5EFE">
        <w:rPr>
          <w:rFonts w:ascii="Times New Roman" w:hAnsi="Times New Roman" w:cs="Times New Roman"/>
          <w:sz w:val="26"/>
          <w:szCs w:val="26"/>
        </w:rPr>
        <w:t>Marian</w:t>
      </w:r>
      <w:r w:rsidR="00C65D97">
        <w:rPr>
          <w:rFonts w:ascii="Times New Roman" w:hAnsi="Times New Roman" w:cs="Times New Roman"/>
          <w:sz w:val="26"/>
          <w:szCs w:val="26"/>
        </w:rPr>
        <w:t>nux</w:t>
      </w:r>
      <w:r w:rsidRPr="009A5EFE">
        <w:rPr>
          <w:rFonts w:ascii="Times New Roman" w:hAnsi="Times New Roman" w:cs="Times New Roman"/>
          <w:sz w:val="26"/>
          <w:szCs w:val="26"/>
        </w:rPr>
        <w:t>, đượ</w:t>
      </w:r>
      <w:r w:rsidR="00490347" w:rsidRPr="009A5EFE">
        <w:rPr>
          <w:rFonts w:ascii="Times New Roman" w:hAnsi="Times New Roman" w:cs="Times New Roman"/>
          <w:sz w:val="26"/>
          <w:szCs w:val="26"/>
        </w:rPr>
        <w:t>c đánh giá cao nhờ bản chất</w:t>
      </w:r>
      <w:r w:rsidRPr="009A5EFE">
        <w:rPr>
          <w:rFonts w:ascii="Times New Roman" w:hAnsi="Times New Roman" w:cs="Times New Roman"/>
          <w:sz w:val="26"/>
          <w:szCs w:val="26"/>
        </w:rPr>
        <w:t xml:space="preserve"> dễ sử dụ</w:t>
      </w:r>
      <w:r w:rsidR="00490347" w:rsidRPr="009A5EFE">
        <w:rPr>
          <w:rFonts w:ascii="Times New Roman" w:hAnsi="Times New Roman" w:cs="Times New Roman"/>
          <w:sz w:val="26"/>
          <w:szCs w:val="26"/>
        </w:rPr>
        <w:t xml:space="preserve">ng, </w:t>
      </w:r>
      <w:r w:rsidRPr="009A5EFE">
        <w:rPr>
          <w:rFonts w:ascii="Times New Roman" w:hAnsi="Times New Roman" w:cs="Times New Roman"/>
          <w:sz w:val="26"/>
          <w:szCs w:val="26"/>
        </w:rPr>
        <w:t>có tính linh hoạ</w:t>
      </w:r>
      <w:r w:rsidR="00490347" w:rsidRPr="009A5EFE">
        <w:rPr>
          <w:rFonts w:ascii="Times New Roman" w:hAnsi="Times New Roman" w:cs="Times New Roman"/>
          <w:sz w:val="26"/>
          <w:szCs w:val="26"/>
        </w:rPr>
        <w:t>t cao và</w:t>
      </w:r>
      <w:r w:rsidRPr="009A5EFE">
        <w:rPr>
          <w:rFonts w:ascii="Times New Roman" w:hAnsi="Times New Roman" w:cs="Times New Roman"/>
          <w:sz w:val="26"/>
          <w:szCs w:val="26"/>
        </w:rPr>
        <w:t xml:space="preserve"> tương thích với nhiều cấu trúc dữ liệ</w:t>
      </w:r>
      <w:r w:rsidR="003E724C" w:rsidRPr="009A5EFE">
        <w:rPr>
          <w:rFonts w:ascii="Times New Roman" w:hAnsi="Times New Roman" w:cs="Times New Roman"/>
          <w:sz w:val="26"/>
          <w:szCs w:val="26"/>
        </w:rPr>
        <w:t xml:space="preserve">u </w:t>
      </w:r>
      <w:r w:rsidRPr="009A5EFE">
        <w:rPr>
          <w:rFonts w:ascii="Times New Roman" w:hAnsi="Times New Roman" w:cs="Times New Roman"/>
          <w:sz w:val="26"/>
          <w:szCs w:val="26"/>
        </w:rPr>
        <w:t xml:space="preserve">khác nhau </w:t>
      </w:r>
      <w:r w:rsidR="003E724C" w:rsidRPr="009A5EFE">
        <w:rPr>
          <w:rFonts w:ascii="Times New Roman" w:hAnsi="Times New Roman" w:cs="Times New Roman"/>
          <w:sz w:val="26"/>
          <w:szCs w:val="26"/>
          <w:lang w:val="en-GB"/>
        </w:rPr>
        <w:t>của</w:t>
      </w:r>
      <w:r w:rsidRPr="009A5EFE">
        <w:rPr>
          <w:rFonts w:ascii="Times New Roman" w:hAnsi="Times New Roman" w:cs="Times New Roman"/>
          <w:sz w:val="26"/>
          <w:szCs w:val="26"/>
        </w:rPr>
        <w:t xml:space="preserve"> Physionet.</w:t>
      </w:r>
    </w:p>
    <w:p w:rsidR="00C65D97" w:rsidRDefault="00C65D97" w:rsidP="00D14F5B">
      <w:pPr>
        <w:jc w:val="both"/>
        <w:rPr>
          <w:rFonts w:ascii="Times New Roman" w:hAnsi="Times New Roman" w:cs="Times New Roman"/>
          <w:sz w:val="26"/>
          <w:szCs w:val="26"/>
        </w:rPr>
      </w:pPr>
    </w:p>
    <w:p w:rsidR="00C65D97" w:rsidRDefault="00C65D97" w:rsidP="00D14F5B">
      <w:pPr>
        <w:jc w:val="both"/>
        <w:rPr>
          <w:rFonts w:ascii="Times New Roman" w:hAnsi="Times New Roman" w:cs="Times New Roman"/>
          <w:sz w:val="26"/>
          <w:szCs w:val="26"/>
        </w:rPr>
      </w:pPr>
    </w:p>
    <w:p w:rsidR="00C65D97" w:rsidRPr="009A5EFE" w:rsidRDefault="00C65D97" w:rsidP="00D14F5B">
      <w:pPr>
        <w:jc w:val="both"/>
        <w:rPr>
          <w:rFonts w:ascii="Times New Roman" w:hAnsi="Times New Roman" w:cs="Times New Roman"/>
          <w:sz w:val="26"/>
          <w:szCs w:val="26"/>
        </w:rPr>
      </w:pPr>
    </w:p>
    <w:p w:rsidR="00350E30" w:rsidRPr="009A5EFE" w:rsidRDefault="00C65D97" w:rsidP="00D14F5B">
      <w:pPr>
        <w:jc w:val="both"/>
        <w:rPr>
          <w:rFonts w:ascii="Times New Roman" w:hAnsi="Times New Roman" w:cs="Times New Roman"/>
          <w:sz w:val="26"/>
          <w:szCs w:val="26"/>
        </w:rPr>
      </w:pPr>
      <w:r w:rsidRPr="009A5EFE">
        <w:rPr>
          <w:rFonts w:ascii="Times New Roman" w:hAnsi="Times New Roman" w:cs="Times New Roman"/>
          <w:noProof/>
          <w:sz w:val="26"/>
          <w:szCs w:val="26"/>
          <w:lang w:val="en-US"/>
        </w:rPr>
        <w:lastRenderedPageBreak/>
        <mc:AlternateContent>
          <mc:Choice Requires="wps">
            <w:drawing>
              <wp:anchor distT="0" distB="0" distL="114300" distR="114300" simplePos="0" relativeHeight="251845632" behindDoc="0" locked="0" layoutInCell="1" allowOverlap="1" wp14:anchorId="112413AA" wp14:editId="30130C25">
                <wp:simplePos x="0" y="0"/>
                <wp:positionH relativeFrom="margin">
                  <wp:posOffset>-635</wp:posOffset>
                </wp:positionH>
                <wp:positionV relativeFrom="paragraph">
                  <wp:posOffset>258757</wp:posOffset>
                </wp:positionV>
                <wp:extent cx="3721100" cy="1208405"/>
                <wp:effectExtent l="0" t="0" r="12700" b="10795"/>
                <wp:wrapNone/>
                <wp:docPr id="2826" name="Rectangle 2826"/>
                <wp:cNvGraphicFramePr/>
                <a:graphic xmlns:a="http://schemas.openxmlformats.org/drawingml/2006/main">
                  <a:graphicData uri="http://schemas.microsoft.com/office/word/2010/wordprocessingShape">
                    <wps:wsp>
                      <wps:cNvSpPr/>
                      <wps:spPr>
                        <a:xfrm>
                          <a:off x="0" y="0"/>
                          <a:ext cx="3721100" cy="1208405"/>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 xml:space="preserve">data_path = </w:t>
                            </w:r>
                            <w:r w:rsidRPr="00D14F5B">
                              <w:rPr>
                                <w:rFonts w:ascii="Consolas" w:hAnsi="Consolas" w:cs="Consolas"/>
                                <w:color w:val="A020F0"/>
                                <w:sz w:val="18"/>
                                <w:szCs w:val="18"/>
                              </w:rPr>
                              <w:t>'C:\Nguyen Pham\MY THESIS\database\longst\'</w:t>
                            </w:r>
                            <w:r w:rsidRPr="00D14F5B">
                              <w:rPr>
                                <w:rFonts w:ascii="Consolas" w:hAnsi="Consolas" w:cs="Consolas"/>
                                <w:color w:val="000000"/>
                                <w:sz w:val="18"/>
                                <w:szCs w:val="18"/>
                              </w:rPr>
                              <w:t>;</w:t>
                            </w:r>
                          </w:p>
                          <w:p w:rsidR="00E61F65" w:rsidRPr="00D14F5B" w:rsidRDefault="00E61F65" w:rsidP="00D14F5B">
                            <w:pPr>
                              <w:autoSpaceDE w:val="0"/>
                              <w:autoSpaceDN w:val="0"/>
                              <w:adjustRightInd w:val="0"/>
                              <w:spacing w:after="0" w:line="240" w:lineRule="auto"/>
                              <w:rPr>
                                <w:rFonts w:ascii="Consolas" w:hAnsi="Consolas" w:cs="Consolas"/>
                                <w:color w:val="000000"/>
                                <w:sz w:val="18"/>
                                <w:szCs w:val="18"/>
                              </w:rPr>
                            </w:pPr>
                            <w:r w:rsidRPr="00D14F5B">
                              <w:rPr>
                                <w:rFonts w:ascii="Consolas" w:hAnsi="Consolas" w:cs="Consolas"/>
                                <w:color w:val="000000"/>
                                <w:sz w:val="18"/>
                                <w:szCs w:val="18"/>
                              </w:rPr>
                              <w:t>recordings = [20011];</w:t>
                            </w:r>
                          </w:p>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filename = [</w:t>
                            </w:r>
                            <w:r w:rsidRPr="00D14F5B">
                              <w:rPr>
                                <w:rFonts w:ascii="Consolas" w:hAnsi="Consolas" w:cs="Consolas"/>
                                <w:color w:val="A020F0"/>
                                <w:sz w:val="18"/>
                                <w:szCs w:val="18"/>
                              </w:rPr>
                              <w:t>'s'</w:t>
                            </w:r>
                            <w:r w:rsidRPr="00D14F5B">
                              <w:rPr>
                                <w:rFonts w:ascii="Consolas" w:hAnsi="Consolas" w:cs="Consolas"/>
                                <w:color w:val="000000"/>
                                <w:sz w:val="18"/>
                                <w:szCs w:val="18"/>
                              </w:rPr>
                              <w:t xml:space="preserve"> num2str(recordings(1))];</w:t>
                            </w:r>
                          </w:p>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 xml:space="preserve">full_path = [data_path filename </w:t>
                            </w:r>
                            <w:r w:rsidRPr="00D14F5B">
                              <w:rPr>
                                <w:rFonts w:ascii="Consolas" w:hAnsi="Consolas" w:cs="Consolas"/>
                                <w:color w:val="A020F0"/>
                                <w:sz w:val="18"/>
                                <w:szCs w:val="18"/>
                              </w:rPr>
                              <w:t>'.hea'</w:t>
                            </w:r>
                            <w:r w:rsidRPr="00D14F5B">
                              <w:rPr>
                                <w:rFonts w:ascii="Consolas" w:hAnsi="Consolas" w:cs="Consolas"/>
                                <w:color w:val="000000"/>
                                <w:sz w:val="18"/>
                                <w:szCs w:val="18"/>
                              </w:rPr>
                              <w:t>];</w:t>
                            </w:r>
                          </w:p>
                          <w:p w:rsidR="00E61F65" w:rsidRPr="00D14F5B" w:rsidRDefault="00E61F65" w:rsidP="00D14F5B">
                            <w:pPr>
                              <w:autoSpaceDE w:val="0"/>
                              <w:autoSpaceDN w:val="0"/>
                              <w:adjustRightInd w:val="0"/>
                              <w:spacing w:after="0" w:line="240" w:lineRule="auto"/>
                              <w:rPr>
                                <w:rFonts w:ascii="Consolas" w:hAnsi="Consolas" w:cs="Consolas"/>
                                <w:color w:val="000000"/>
                                <w:sz w:val="18"/>
                                <w:szCs w:val="18"/>
                              </w:rPr>
                            </w:pPr>
                            <w:r w:rsidRPr="00D14F5B">
                              <w:rPr>
                                <w:rFonts w:ascii="Consolas" w:hAnsi="Consolas" w:cs="Consolas"/>
                                <w:color w:val="000000"/>
                                <w:sz w:val="18"/>
                                <w:szCs w:val="18"/>
                              </w:rPr>
                              <w:t xml:space="preserve">ECGw = ECGwrapper( </w:t>
                            </w:r>
                            <w:r w:rsidRPr="00D14F5B">
                              <w:rPr>
                                <w:rFonts w:ascii="Consolas" w:hAnsi="Consolas" w:cs="Consolas"/>
                                <w:color w:val="A020F0"/>
                                <w:sz w:val="18"/>
                                <w:szCs w:val="18"/>
                              </w:rPr>
                              <w:t>'recording_name'</w:t>
                            </w:r>
                            <w:r w:rsidRPr="00D14F5B">
                              <w:rPr>
                                <w:rFonts w:ascii="Consolas" w:hAnsi="Consolas" w:cs="Consolas"/>
                                <w:color w:val="000000"/>
                                <w:sz w:val="18"/>
                                <w:szCs w:val="18"/>
                              </w:rPr>
                              <w:t>, full_path);</w:t>
                            </w:r>
                          </w:p>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ann = ECGw.ECG_annotations;</w:t>
                            </w:r>
                          </w:p>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hea = ECGw.ECG_header;</w:t>
                            </w:r>
                          </w:p>
                          <w:p w:rsidR="00E61F65" w:rsidRPr="00D14F5B" w:rsidRDefault="00E61F65" w:rsidP="00D14F5B">
                            <w:pPr>
                              <w:autoSpaceDE w:val="0"/>
                              <w:autoSpaceDN w:val="0"/>
                              <w:adjustRightInd w:val="0"/>
                              <w:spacing w:after="0" w:line="240" w:lineRule="auto"/>
                              <w:rPr>
                                <w:rFonts w:ascii="Consolas" w:hAnsi="Consolas" w:cs="Consolas"/>
                                <w:color w:val="000000"/>
                                <w:sz w:val="18"/>
                                <w:szCs w:val="18"/>
                              </w:rPr>
                            </w:pPr>
                            <w:r w:rsidRPr="00D14F5B">
                              <w:rPr>
                                <w:rFonts w:ascii="Consolas" w:hAnsi="Consolas" w:cs="Consolas"/>
                                <w:color w:val="000000"/>
                                <w:sz w:val="18"/>
                                <w:szCs w:val="18"/>
                              </w:rPr>
                              <w:t>sig = ECGw.read_signal(1,hea.nsamp);</w:t>
                            </w:r>
                          </w:p>
                          <w:p w:rsidR="00E61F65" w:rsidRPr="00350E30" w:rsidRDefault="00E61F65" w:rsidP="00D14F5B">
                            <w:pPr>
                              <w:autoSpaceDE w:val="0"/>
                              <w:autoSpaceDN w:val="0"/>
                              <w:adjustRightInd w:val="0"/>
                              <w:spacing w:after="0" w:line="240" w:lineRule="auto"/>
                              <w:rPr>
                                <w:rFonts w:cs="Courier New"/>
                                <w:color w:val="000000"/>
                                <w:sz w:val="24"/>
                                <w:szCs w:val="24"/>
                              </w:rPr>
                            </w:pPr>
                          </w:p>
                          <w:p w:rsidR="00E61F65" w:rsidRDefault="00E61F65" w:rsidP="00D14F5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413AA" id="Rectangle 2826" o:spid="_x0000_s1084" style="position:absolute;left:0;text-align:left;margin-left:-.05pt;margin-top:20.35pt;width:293pt;height:95.15pt;z-index:251845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" fillcolor="white [3201]" strokecolor="black [3200]" strokeweight="1pt">
                <v:textbox>
                  <w:txbxContent>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 xml:space="preserve">data_path = </w:t>
                      </w:r>
                      <w:r w:rsidRPr="00D14F5B">
                        <w:rPr>
                          <w:rFonts w:ascii="Consolas" w:hAnsi="Consolas" w:cs="Consolas"/>
                          <w:color w:val="A020F0"/>
                          <w:sz w:val="18"/>
                          <w:szCs w:val="18"/>
                        </w:rPr>
                        <w:t>'C:\Nguyen Pham\MY THESIS\database\longst\'</w:t>
                      </w:r>
                      <w:r w:rsidRPr="00D14F5B">
                        <w:rPr>
                          <w:rFonts w:ascii="Consolas" w:hAnsi="Consolas" w:cs="Consolas"/>
                          <w:color w:val="000000"/>
                          <w:sz w:val="18"/>
                          <w:szCs w:val="18"/>
                        </w:rPr>
                        <w:t>;</w:t>
                      </w:r>
                    </w:p>
                    <w:p w:rsidR="00E61F65" w:rsidRPr="00D14F5B" w:rsidRDefault="00E61F65" w:rsidP="00D14F5B">
                      <w:pPr>
                        <w:autoSpaceDE w:val="0"/>
                        <w:autoSpaceDN w:val="0"/>
                        <w:adjustRightInd w:val="0"/>
                        <w:spacing w:after="0" w:line="240" w:lineRule="auto"/>
                        <w:rPr>
                          <w:rFonts w:ascii="Consolas" w:hAnsi="Consolas" w:cs="Consolas"/>
                          <w:color w:val="000000"/>
                          <w:sz w:val="18"/>
                          <w:szCs w:val="18"/>
                        </w:rPr>
                      </w:pPr>
                      <w:r w:rsidRPr="00D14F5B">
                        <w:rPr>
                          <w:rFonts w:ascii="Consolas" w:hAnsi="Consolas" w:cs="Consolas"/>
                          <w:color w:val="000000"/>
                          <w:sz w:val="18"/>
                          <w:szCs w:val="18"/>
                        </w:rPr>
                        <w:t>recordings = [20011];</w:t>
                      </w:r>
                    </w:p>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filename = [</w:t>
                      </w:r>
                      <w:r w:rsidRPr="00D14F5B">
                        <w:rPr>
                          <w:rFonts w:ascii="Consolas" w:hAnsi="Consolas" w:cs="Consolas"/>
                          <w:color w:val="A020F0"/>
                          <w:sz w:val="18"/>
                          <w:szCs w:val="18"/>
                        </w:rPr>
                        <w:t>'s'</w:t>
                      </w:r>
                      <w:r w:rsidRPr="00D14F5B">
                        <w:rPr>
                          <w:rFonts w:ascii="Consolas" w:hAnsi="Consolas" w:cs="Consolas"/>
                          <w:color w:val="000000"/>
                          <w:sz w:val="18"/>
                          <w:szCs w:val="18"/>
                        </w:rPr>
                        <w:t xml:space="preserve"> num2str(recordings(1))];</w:t>
                      </w:r>
                    </w:p>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 xml:space="preserve">full_path = [data_path filename </w:t>
                      </w:r>
                      <w:r w:rsidRPr="00D14F5B">
                        <w:rPr>
                          <w:rFonts w:ascii="Consolas" w:hAnsi="Consolas" w:cs="Consolas"/>
                          <w:color w:val="A020F0"/>
                          <w:sz w:val="18"/>
                          <w:szCs w:val="18"/>
                        </w:rPr>
                        <w:t>'.hea'</w:t>
                      </w:r>
                      <w:r w:rsidRPr="00D14F5B">
                        <w:rPr>
                          <w:rFonts w:ascii="Consolas" w:hAnsi="Consolas" w:cs="Consolas"/>
                          <w:color w:val="000000"/>
                          <w:sz w:val="18"/>
                          <w:szCs w:val="18"/>
                        </w:rPr>
                        <w:t>];</w:t>
                      </w:r>
                    </w:p>
                    <w:p w:rsidR="00E61F65" w:rsidRPr="00D14F5B" w:rsidRDefault="00E61F65" w:rsidP="00D14F5B">
                      <w:pPr>
                        <w:autoSpaceDE w:val="0"/>
                        <w:autoSpaceDN w:val="0"/>
                        <w:adjustRightInd w:val="0"/>
                        <w:spacing w:after="0" w:line="240" w:lineRule="auto"/>
                        <w:rPr>
                          <w:rFonts w:ascii="Consolas" w:hAnsi="Consolas" w:cs="Consolas"/>
                          <w:color w:val="000000"/>
                          <w:sz w:val="18"/>
                          <w:szCs w:val="18"/>
                        </w:rPr>
                      </w:pPr>
                      <w:r w:rsidRPr="00D14F5B">
                        <w:rPr>
                          <w:rFonts w:ascii="Consolas" w:hAnsi="Consolas" w:cs="Consolas"/>
                          <w:color w:val="000000"/>
                          <w:sz w:val="18"/>
                          <w:szCs w:val="18"/>
                        </w:rPr>
                        <w:t xml:space="preserve">ECGw = ECGwrapper( </w:t>
                      </w:r>
                      <w:r w:rsidRPr="00D14F5B">
                        <w:rPr>
                          <w:rFonts w:ascii="Consolas" w:hAnsi="Consolas" w:cs="Consolas"/>
                          <w:color w:val="A020F0"/>
                          <w:sz w:val="18"/>
                          <w:szCs w:val="18"/>
                        </w:rPr>
                        <w:t>'recording_name'</w:t>
                      </w:r>
                      <w:r w:rsidRPr="00D14F5B">
                        <w:rPr>
                          <w:rFonts w:ascii="Consolas" w:hAnsi="Consolas" w:cs="Consolas"/>
                          <w:color w:val="000000"/>
                          <w:sz w:val="18"/>
                          <w:szCs w:val="18"/>
                        </w:rPr>
                        <w:t>, full_path);</w:t>
                      </w:r>
                    </w:p>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ann = ECGw.ECG_annotations;</w:t>
                      </w:r>
                    </w:p>
                    <w:p w:rsidR="00E61F65" w:rsidRPr="00D14F5B" w:rsidRDefault="00E61F65" w:rsidP="00D14F5B">
                      <w:pPr>
                        <w:autoSpaceDE w:val="0"/>
                        <w:autoSpaceDN w:val="0"/>
                        <w:adjustRightInd w:val="0"/>
                        <w:spacing w:after="0" w:line="240" w:lineRule="auto"/>
                        <w:rPr>
                          <w:rFonts w:ascii="Consolas" w:hAnsi="Consolas" w:cs="Consolas"/>
                          <w:sz w:val="18"/>
                          <w:szCs w:val="18"/>
                        </w:rPr>
                      </w:pPr>
                      <w:r w:rsidRPr="00D14F5B">
                        <w:rPr>
                          <w:rFonts w:ascii="Consolas" w:hAnsi="Consolas" w:cs="Consolas"/>
                          <w:color w:val="000000"/>
                          <w:sz w:val="18"/>
                          <w:szCs w:val="18"/>
                        </w:rPr>
                        <w:t>hea = ECGw.ECG_header;</w:t>
                      </w:r>
                    </w:p>
                    <w:p w:rsidR="00E61F65" w:rsidRPr="00D14F5B" w:rsidRDefault="00E61F65" w:rsidP="00D14F5B">
                      <w:pPr>
                        <w:autoSpaceDE w:val="0"/>
                        <w:autoSpaceDN w:val="0"/>
                        <w:adjustRightInd w:val="0"/>
                        <w:spacing w:after="0" w:line="240" w:lineRule="auto"/>
                        <w:rPr>
                          <w:rFonts w:ascii="Consolas" w:hAnsi="Consolas" w:cs="Consolas"/>
                          <w:color w:val="000000"/>
                          <w:sz w:val="18"/>
                          <w:szCs w:val="18"/>
                        </w:rPr>
                      </w:pPr>
                      <w:r w:rsidRPr="00D14F5B">
                        <w:rPr>
                          <w:rFonts w:ascii="Consolas" w:hAnsi="Consolas" w:cs="Consolas"/>
                          <w:color w:val="000000"/>
                          <w:sz w:val="18"/>
                          <w:szCs w:val="18"/>
                        </w:rPr>
                        <w:t>sig = ECGw.read_signal(1,hea.nsamp);</w:t>
                      </w:r>
                    </w:p>
                    <w:p w:rsidR="00E61F65" w:rsidRPr="00350E30" w:rsidRDefault="00E61F65" w:rsidP="00D14F5B">
                      <w:pPr>
                        <w:autoSpaceDE w:val="0"/>
                        <w:autoSpaceDN w:val="0"/>
                        <w:adjustRightInd w:val="0"/>
                        <w:spacing w:after="0" w:line="240" w:lineRule="auto"/>
                        <w:rPr>
                          <w:rFonts w:cs="Courier New"/>
                          <w:color w:val="000000"/>
                          <w:sz w:val="24"/>
                          <w:szCs w:val="24"/>
                        </w:rPr>
                      </w:pPr>
                    </w:p>
                    <w:p w:rsidR="00E61F65" w:rsidRDefault="00E61F65" w:rsidP="00D14F5B">
                      <w:pPr>
                        <w:jc w:val="center"/>
                      </w:pPr>
                    </w:p>
                  </w:txbxContent>
                </v:textbox>
                <w10:wrap anchorx="margin"/>
              </v:rect>
            </w:pict>
          </mc:Fallback>
        </mc:AlternateContent>
      </w:r>
      <w:r w:rsidR="00350E30" w:rsidRPr="009A5EFE">
        <w:rPr>
          <w:rFonts w:ascii="Times New Roman" w:hAnsi="Times New Roman" w:cs="Times New Roman"/>
          <w:sz w:val="26"/>
          <w:szCs w:val="26"/>
        </w:rPr>
        <w:t>Đoạn code được dùng để đọc tín hiệu trên Matlab</w:t>
      </w:r>
    </w:p>
    <w:p w:rsidR="00D14F5B" w:rsidRPr="009A5EFE" w:rsidRDefault="00D14F5B" w:rsidP="00D14F5B">
      <w:pPr>
        <w:jc w:val="both"/>
        <w:rPr>
          <w:rFonts w:ascii="Times New Roman" w:hAnsi="Times New Roman" w:cs="Times New Roman"/>
          <w:sz w:val="26"/>
          <w:szCs w:val="26"/>
        </w:rPr>
      </w:pPr>
    </w:p>
    <w:p w:rsidR="00D14F5B" w:rsidRPr="009A5EFE" w:rsidRDefault="00D14F5B" w:rsidP="00D14F5B">
      <w:pPr>
        <w:jc w:val="both"/>
        <w:rPr>
          <w:rFonts w:ascii="Times New Roman" w:hAnsi="Times New Roman" w:cs="Times New Roman"/>
          <w:sz w:val="26"/>
          <w:szCs w:val="26"/>
        </w:rPr>
      </w:pPr>
    </w:p>
    <w:p w:rsidR="00D14F5B" w:rsidRPr="009A5EFE" w:rsidRDefault="00D14F5B" w:rsidP="00D14F5B">
      <w:pPr>
        <w:jc w:val="both"/>
        <w:rPr>
          <w:rFonts w:ascii="Times New Roman" w:hAnsi="Times New Roman" w:cs="Times New Roman"/>
          <w:sz w:val="26"/>
          <w:szCs w:val="26"/>
        </w:rPr>
      </w:pPr>
    </w:p>
    <w:p w:rsidR="00D14F5B" w:rsidRPr="009A5EFE" w:rsidRDefault="00D14F5B" w:rsidP="00D14F5B">
      <w:pPr>
        <w:jc w:val="both"/>
        <w:rPr>
          <w:rFonts w:ascii="Times New Roman" w:hAnsi="Times New Roman" w:cs="Times New Roman"/>
          <w:sz w:val="26"/>
          <w:szCs w:val="26"/>
        </w:rPr>
      </w:pPr>
    </w:p>
    <w:p w:rsidR="00350E30" w:rsidRPr="009A5EFE" w:rsidRDefault="00350E30" w:rsidP="00752227">
      <w:pPr>
        <w:autoSpaceDE w:val="0"/>
        <w:autoSpaceDN w:val="0"/>
        <w:adjustRightInd w:val="0"/>
        <w:spacing w:after="0" w:line="240" w:lineRule="auto"/>
        <w:jc w:val="both"/>
        <w:rPr>
          <w:rFonts w:ascii="Times New Roman" w:hAnsi="Times New Roman" w:cs="Times New Roman"/>
          <w:sz w:val="26"/>
          <w:szCs w:val="26"/>
        </w:rPr>
      </w:pPr>
      <w:r w:rsidRPr="009A5EFE">
        <w:rPr>
          <w:rFonts w:ascii="Times New Roman" w:hAnsi="Times New Roman" w:cs="Times New Roman"/>
          <w:sz w:val="26"/>
          <w:szCs w:val="26"/>
        </w:rPr>
        <w:t xml:space="preserve">        </w:t>
      </w:r>
      <w:r w:rsidR="006C6413" w:rsidRPr="009A5EFE">
        <w:rPr>
          <w:rFonts w:ascii="Times New Roman" w:hAnsi="Times New Roman" w:cs="Times New Roman"/>
          <w:sz w:val="26"/>
          <w:szCs w:val="26"/>
        </w:rPr>
        <w:t>S</w:t>
      </w:r>
      <w:r w:rsidRPr="009A5EFE">
        <w:rPr>
          <w:rFonts w:ascii="Times New Roman" w:hAnsi="Times New Roman" w:cs="Times New Roman"/>
          <w:sz w:val="26"/>
          <w:szCs w:val="26"/>
        </w:rPr>
        <w:t xml:space="preserve">au khi thực hiện đoạn code, toàn bộ tín hiệu sẽ được lưu vào biến </w:t>
      </w:r>
      <w:r w:rsidR="003E724C" w:rsidRPr="009A5EFE">
        <w:rPr>
          <w:rFonts w:ascii="Times New Roman" w:hAnsi="Times New Roman" w:cs="Times New Roman"/>
          <w:sz w:val="26"/>
          <w:szCs w:val="26"/>
          <w:lang w:val="en-GB"/>
        </w:rPr>
        <w:t>“</w:t>
      </w:r>
      <w:r w:rsidRPr="009A5EFE">
        <w:rPr>
          <w:rFonts w:ascii="Times New Roman" w:hAnsi="Times New Roman" w:cs="Times New Roman"/>
          <w:color w:val="000000"/>
          <w:sz w:val="26"/>
          <w:szCs w:val="26"/>
        </w:rPr>
        <w:t>sig</w:t>
      </w:r>
      <w:r w:rsidR="003E724C" w:rsidRPr="009A5EFE">
        <w:rPr>
          <w:rFonts w:ascii="Times New Roman" w:hAnsi="Times New Roman" w:cs="Times New Roman"/>
          <w:color w:val="000000"/>
          <w:sz w:val="26"/>
          <w:szCs w:val="26"/>
          <w:lang w:val="en-GB"/>
        </w:rPr>
        <w:t>”</w:t>
      </w:r>
      <w:r w:rsidRPr="009A5EFE">
        <w:rPr>
          <w:rFonts w:ascii="Times New Roman" w:hAnsi="Times New Roman" w:cs="Times New Roman"/>
          <w:color w:val="000000"/>
          <w:sz w:val="26"/>
          <w:szCs w:val="26"/>
        </w:rPr>
        <w:t>,</w:t>
      </w:r>
      <w:r w:rsidR="003E724C" w:rsidRPr="009A5EFE">
        <w:rPr>
          <w:rFonts w:ascii="Times New Roman" w:hAnsi="Times New Roman" w:cs="Times New Roman"/>
          <w:color w:val="000000"/>
          <w:sz w:val="26"/>
          <w:szCs w:val="26"/>
          <w:lang w:val="en-GB"/>
        </w:rPr>
        <w:t xml:space="preserve"> </w:t>
      </w:r>
      <w:r w:rsidRPr="009A5EFE">
        <w:rPr>
          <w:rFonts w:ascii="Times New Roman" w:hAnsi="Times New Roman" w:cs="Times New Roman"/>
          <w:sz w:val="26"/>
          <w:szCs w:val="26"/>
        </w:rPr>
        <w:t>chuẩn bị cho quá trình phần tích dữ liệu.</w:t>
      </w:r>
    </w:p>
    <w:p w:rsidR="00752227" w:rsidRPr="009A5EFE" w:rsidRDefault="00752227" w:rsidP="00752227">
      <w:pPr>
        <w:autoSpaceDE w:val="0"/>
        <w:autoSpaceDN w:val="0"/>
        <w:adjustRightInd w:val="0"/>
        <w:spacing w:after="0" w:line="240" w:lineRule="auto"/>
        <w:jc w:val="both"/>
        <w:rPr>
          <w:rFonts w:ascii="Times New Roman" w:hAnsi="Times New Roman" w:cs="Times New Roman"/>
          <w:sz w:val="26"/>
          <w:szCs w:val="26"/>
        </w:rPr>
      </w:pPr>
    </w:p>
    <w:p w:rsidR="00350E30" w:rsidRPr="009A5EFE" w:rsidRDefault="00350E30" w:rsidP="00752227">
      <w:pPr>
        <w:pStyle w:val="ListParagraph"/>
        <w:numPr>
          <w:ilvl w:val="0"/>
          <w:numId w:val="17"/>
        </w:numPr>
        <w:autoSpaceDE w:val="0"/>
        <w:autoSpaceDN w:val="0"/>
        <w:adjustRightInd w:val="0"/>
        <w:spacing w:after="0" w:line="240" w:lineRule="auto"/>
        <w:ind w:left="284" w:hanging="284"/>
        <w:rPr>
          <w:rFonts w:ascii="Times New Roman" w:hAnsi="Times New Roman" w:cs="Times New Roman"/>
          <w:b/>
          <w:sz w:val="26"/>
          <w:szCs w:val="26"/>
        </w:rPr>
      </w:pPr>
      <w:r w:rsidRPr="009A5EFE">
        <w:rPr>
          <w:rFonts w:ascii="Times New Roman" w:hAnsi="Times New Roman" w:cs="Times New Roman"/>
          <w:b/>
          <w:sz w:val="26"/>
          <w:szCs w:val="26"/>
        </w:rPr>
        <w:t>Phân mảnh tín hiệu</w:t>
      </w:r>
    </w:p>
    <w:p w:rsidR="00350E30" w:rsidRPr="009A5EFE" w:rsidRDefault="00350E30" w:rsidP="00A12F15">
      <w:pPr>
        <w:ind w:firstLine="284"/>
        <w:jc w:val="both"/>
        <w:rPr>
          <w:rFonts w:ascii="Times New Roman" w:hAnsi="Times New Roman" w:cs="Times New Roman"/>
          <w:sz w:val="26"/>
          <w:szCs w:val="26"/>
        </w:rPr>
      </w:pPr>
      <w:r w:rsidRPr="009A5EFE">
        <w:rPr>
          <w:rFonts w:ascii="Times New Roman" w:hAnsi="Times New Roman" w:cs="Times New Roman"/>
          <w:sz w:val="26"/>
          <w:szCs w:val="26"/>
        </w:rPr>
        <w:t>Quá trình phân mảnh tín hiệu được thực hiện ngay trên thư viện ECG toolkit nêu trên, nhằm mục đích định vị các vị trí quan trọng chia tín hiệu thành nhiều phân mảnh: sóng P, mảnh QRS, mảnh ST và sóng T. Đoạn code được dùng để phân mảnh tín hiệu</w:t>
      </w:r>
      <w:r w:rsidR="000D5038" w:rsidRPr="009A5EFE">
        <w:rPr>
          <w:rFonts w:ascii="Times New Roman" w:hAnsi="Times New Roman" w:cs="Times New Roman"/>
          <w:sz w:val="26"/>
          <w:szCs w:val="26"/>
          <w:lang w:val="en-GB"/>
        </w:rPr>
        <w:t xml:space="preserve"> (bên trái)</w:t>
      </w:r>
      <w:r w:rsidRPr="009A5EFE">
        <w:rPr>
          <w:rFonts w:ascii="Times New Roman" w:hAnsi="Times New Roman" w:cs="Times New Roman"/>
          <w:sz w:val="26"/>
          <w:szCs w:val="26"/>
        </w:rPr>
        <w:t xml:space="preserve"> và kết quả</w:t>
      </w:r>
      <w:r w:rsidR="000D5038" w:rsidRPr="009A5EFE">
        <w:rPr>
          <w:rFonts w:ascii="Times New Roman" w:hAnsi="Times New Roman" w:cs="Times New Roman"/>
          <w:sz w:val="26"/>
          <w:szCs w:val="26"/>
          <w:lang w:val="en-GB"/>
        </w:rPr>
        <w:t xml:space="preserve"> (bên phải)</w:t>
      </w:r>
      <w:r w:rsidRPr="009A5EFE">
        <w:rPr>
          <w:rFonts w:ascii="Times New Roman" w:hAnsi="Times New Roman" w:cs="Times New Roman"/>
          <w:sz w:val="26"/>
          <w:szCs w:val="26"/>
        </w:rPr>
        <w:t xml:space="preserve"> được trình bày sau đây:</w:t>
      </w:r>
    </w:p>
    <w:p w:rsidR="00A12F15" w:rsidRPr="009A5EFE" w:rsidRDefault="00A12F15" w:rsidP="00A12F15">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47680" behindDoc="0" locked="0" layoutInCell="1" allowOverlap="1" wp14:anchorId="1A89C93B" wp14:editId="32F9AE7B">
                <wp:simplePos x="0" y="0"/>
                <wp:positionH relativeFrom="margin">
                  <wp:posOffset>3404953</wp:posOffset>
                </wp:positionH>
                <wp:positionV relativeFrom="paragraph">
                  <wp:posOffset>4031</wp:posOffset>
                </wp:positionV>
                <wp:extent cx="2130949" cy="2361537"/>
                <wp:effectExtent l="0" t="0" r="22225" b="20320"/>
                <wp:wrapNone/>
                <wp:docPr id="2828" name="Rectangle 2828"/>
                <wp:cNvGraphicFramePr/>
                <a:graphic xmlns:a="http://schemas.openxmlformats.org/drawingml/2006/main">
                  <a:graphicData uri="http://schemas.microsoft.com/office/word/2010/wordprocessingShape">
                    <wps:wsp>
                      <wps:cNvSpPr/>
                      <wps:spPr>
                        <a:xfrm>
                          <a:off x="0" y="0"/>
                          <a:ext cx="2130949" cy="2361537"/>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Pon: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P: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Poff: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Ptipo: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QRSon: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qrs: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Q: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R: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S: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QRSoff: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Ton: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Tprima: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Toff: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Ttipo: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w:t>
                            </w:r>
                          </w:p>
                          <w:p w:rsidR="00E61F65" w:rsidRDefault="00E61F65" w:rsidP="00A12F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89C93B" id="Rectangle 2828" o:spid="_x0000_s1085" style="position:absolute;left:0;text-align:left;margin-left:268.1pt;margin-top:.3pt;width:167.8pt;height:185.9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" fillcolor="white [3201]" strokecolor="black [3200]" strokeweight="1pt">
                <v:textbox>
                  <w:txbxContent>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Pon: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P: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Poff: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Ptipo: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QRSon: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qrs: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Q: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R: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S: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QRSoff: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Ton: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Tprima: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Toff: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Ttipo: [111614x1 double]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w:t>
                      </w:r>
                    </w:p>
                    <w:p w:rsidR="00E61F65" w:rsidRDefault="00E61F65" w:rsidP="00A12F15">
                      <w:pPr>
                        <w:jc w:val="center"/>
                      </w:pPr>
                    </w:p>
                  </w:txbxContent>
                </v:textbox>
                <w10:wrap anchorx="margin"/>
              </v:rect>
            </w:pict>
          </mc:Fallback>
        </mc:AlternateContent>
      </w:r>
      <w:r w:rsidRPr="009A5EFE">
        <w:rPr>
          <w:rFonts w:ascii="Times New Roman" w:hAnsi="Times New Roman" w:cs="Times New Roman"/>
          <w:noProof/>
          <w:sz w:val="26"/>
          <w:szCs w:val="26"/>
          <w:lang w:val="en-US"/>
        </w:rPr>
        <mc:AlternateContent>
          <mc:Choice Requires="wps">
            <w:drawing>
              <wp:anchor distT="0" distB="0" distL="114300" distR="114300" simplePos="0" relativeHeight="251846656" behindDoc="0" locked="0" layoutInCell="1" allowOverlap="1" wp14:anchorId="13C964E0" wp14:editId="302FB2C7">
                <wp:simplePos x="0" y="0"/>
                <wp:positionH relativeFrom="margin">
                  <wp:posOffset>-745</wp:posOffset>
                </wp:positionH>
                <wp:positionV relativeFrom="paragraph">
                  <wp:posOffset>8669</wp:posOffset>
                </wp:positionV>
                <wp:extent cx="3100705" cy="1828800"/>
                <wp:effectExtent l="0" t="0" r="23495" b="19050"/>
                <wp:wrapNone/>
                <wp:docPr id="2827" name="Rectangle 2827"/>
                <wp:cNvGraphicFramePr/>
                <a:graphic xmlns:a="http://schemas.openxmlformats.org/drawingml/2006/main">
                  <a:graphicData uri="http://schemas.microsoft.com/office/word/2010/wordprocessingShape">
                    <wps:wsp>
                      <wps:cNvSpPr/>
                      <wps:spPr>
                        <a:xfrm>
                          <a:off x="0" y="0"/>
                          <a:ext cx="3100705" cy="182880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 xml:space="preserve">ECGw.ECGtaskHandle = </w:t>
                            </w:r>
                            <w:r w:rsidRPr="00A12F15">
                              <w:rPr>
                                <w:rFonts w:ascii="Consolas" w:hAnsi="Consolas" w:cs="Consolas"/>
                                <w:color w:val="A020F0"/>
                                <w:sz w:val="18"/>
                                <w:szCs w:val="18"/>
                              </w:rPr>
                              <w:t>'ECG_delineation'</w:t>
                            </w:r>
                            <w:r w:rsidRPr="00A12F15">
                              <w:rPr>
                                <w:rFonts w:ascii="Consolas" w:hAnsi="Consolas" w:cs="Consolas"/>
                                <w:color w:val="000000"/>
                                <w:sz w:val="18"/>
                                <w:szCs w:val="18"/>
                              </w:rPr>
                              <w:t>;</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ECGw.ECGtaskHandle.only_ECG_leads = true;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just restrict the run to the three algorithms</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cached_filenames = ECGw.GetCahchedFileName({</w:t>
                            </w:r>
                            <w:r w:rsidRPr="00A12F15">
                              <w:rPr>
                                <w:rFonts w:ascii="Consolas" w:hAnsi="Consolas" w:cs="Consolas"/>
                                <w:color w:val="A020F0"/>
                                <w:sz w:val="18"/>
                                <w:szCs w:val="18"/>
                              </w:rPr>
                              <w:t>'QRS_corrector'</w:t>
                            </w:r>
                            <w:r w:rsidRPr="00A12F15">
                              <w:rPr>
                                <w:rFonts w:ascii="Consolas" w:hAnsi="Consolas" w:cs="Consolas"/>
                                <w:color w:val="000000"/>
                                <w:sz w:val="18"/>
                                <w:szCs w:val="18"/>
                              </w:rPr>
                              <w:t xml:space="preserve"> </w:t>
                            </w:r>
                            <w:r w:rsidRPr="00A12F15">
                              <w:rPr>
                                <w:rFonts w:ascii="Consolas" w:hAnsi="Consolas" w:cs="Consolas"/>
                                <w:color w:val="A020F0"/>
                                <w:sz w:val="18"/>
                                <w:szCs w:val="18"/>
                              </w:rPr>
                              <w:t>'QRS_detection'</w:t>
                            </w:r>
                            <w:r w:rsidRPr="00A12F15">
                              <w:rPr>
                                <w:rFonts w:ascii="Consolas" w:hAnsi="Consolas" w:cs="Consolas"/>
                                <w:color w:val="000000"/>
                                <w:sz w:val="18"/>
                                <w:szCs w:val="18"/>
                              </w:rPr>
                              <w:t>});</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ECGw.ECGtaskHandle.payload = load(cached_filenames{1});</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ECGw.Run;</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load(deli_result);</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sz w:val="18"/>
                                <w:szCs w:val="18"/>
                              </w:rPr>
                              <w:t>QRS = wavedet;</w:t>
                            </w:r>
                          </w:p>
                          <w:p w:rsidR="00E61F65" w:rsidRDefault="00E61F65" w:rsidP="00A12F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964E0" id="Rectangle 2827" o:spid="_x0000_s1086" style="position:absolute;left:0;text-align:left;margin-left:-.05pt;margin-top:.7pt;width:244.15pt;height:2in;z-index:251846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" fillcolor="white [3201]" strokecolor="black [3200]" strokeweight="1pt">
                <v:textbox>
                  <w:txbxContent>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 xml:space="preserve">ECGw.ECGtaskHandle = </w:t>
                      </w:r>
                      <w:r w:rsidRPr="00A12F15">
                        <w:rPr>
                          <w:rFonts w:ascii="Consolas" w:hAnsi="Consolas" w:cs="Consolas"/>
                          <w:color w:val="A020F0"/>
                          <w:sz w:val="18"/>
                          <w:szCs w:val="18"/>
                        </w:rPr>
                        <w:t>'ECG_delineation'</w:t>
                      </w:r>
                      <w:r w:rsidRPr="00A12F15">
                        <w:rPr>
                          <w:rFonts w:ascii="Consolas" w:hAnsi="Consolas" w:cs="Consolas"/>
                          <w:color w:val="000000"/>
                          <w:sz w:val="18"/>
                          <w:szCs w:val="18"/>
                        </w:rPr>
                        <w:t>;</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ECGw.ECGtaskHandle.only_ECG_leads = true;</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just restrict the run to the three algorithms</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cached_filenames = ECGw.GetCahchedFileName({</w:t>
                      </w:r>
                      <w:r w:rsidRPr="00A12F15">
                        <w:rPr>
                          <w:rFonts w:ascii="Consolas" w:hAnsi="Consolas" w:cs="Consolas"/>
                          <w:color w:val="A020F0"/>
                          <w:sz w:val="18"/>
                          <w:szCs w:val="18"/>
                        </w:rPr>
                        <w:t>'QRS_corrector'</w:t>
                      </w:r>
                      <w:r w:rsidRPr="00A12F15">
                        <w:rPr>
                          <w:rFonts w:ascii="Consolas" w:hAnsi="Consolas" w:cs="Consolas"/>
                          <w:color w:val="000000"/>
                          <w:sz w:val="18"/>
                          <w:szCs w:val="18"/>
                        </w:rPr>
                        <w:t xml:space="preserve"> </w:t>
                      </w:r>
                      <w:r w:rsidRPr="00A12F15">
                        <w:rPr>
                          <w:rFonts w:ascii="Consolas" w:hAnsi="Consolas" w:cs="Consolas"/>
                          <w:color w:val="A020F0"/>
                          <w:sz w:val="18"/>
                          <w:szCs w:val="18"/>
                        </w:rPr>
                        <w:t>'QRS_detection'</w:t>
                      </w:r>
                      <w:r w:rsidRPr="00A12F15">
                        <w:rPr>
                          <w:rFonts w:ascii="Consolas" w:hAnsi="Consolas" w:cs="Consolas"/>
                          <w:color w:val="000000"/>
                          <w:sz w:val="18"/>
                          <w:szCs w:val="18"/>
                        </w:rPr>
                        <w:t>});</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ECGw.ECGtaskHandle.payload = load(cached_filenames{1});</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000000"/>
                          <w:sz w:val="18"/>
                          <w:szCs w:val="18"/>
                        </w:rPr>
                        <w:t>ECGw.Run;</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color w:val="228B22"/>
                          <w:sz w:val="18"/>
                          <w:szCs w:val="18"/>
                        </w:rPr>
                        <w:t>% load(deli_result);</w:t>
                      </w:r>
                    </w:p>
                    <w:p w:rsidR="00E61F65" w:rsidRPr="00A12F15" w:rsidRDefault="00E61F65" w:rsidP="00A12F15">
                      <w:pPr>
                        <w:autoSpaceDE w:val="0"/>
                        <w:autoSpaceDN w:val="0"/>
                        <w:adjustRightInd w:val="0"/>
                        <w:spacing w:after="0" w:line="240" w:lineRule="auto"/>
                        <w:rPr>
                          <w:rFonts w:ascii="Consolas" w:hAnsi="Consolas" w:cs="Consolas"/>
                          <w:sz w:val="18"/>
                          <w:szCs w:val="18"/>
                        </w:rPr>
                      </w:pPr>
                      <w:r w:rsidRPr="00A12F15">
                        <w:rPr>
                          <w:rFonts w:ascii="Consolas" w:hAnsi="Consolas" w:cs="Consolas"/>
                          <w:sz w:val="18"/>
                          <w:szCs w:val="18"/>
                        </w:rPr>
                        <w:t>QRS = wavedet;</w:t>
                      </w:r>
                    </w:p>
                    <w:p w:rsidR="00E61F65" w:rsidRDefault="00E61F65" w:rsidP="00A12F15">
                      <w:pPr>
                        <w:jc w:val="center"/>
                      </w:pPr>
                    </w:p>
                  </w:txbxContent>
                </v:textbox>
                <w10:wrap anchorx="margin"/>
              </v:rect>
            </w:pict>
          </mc:Fallback>
        </mc:AlternateContent>
      </w:r>
    </w:p>
    <w:p w:rsidR="00A12F15" w:rsidRPr="009A5EFE" w:rsidRDefault="00A12F15" w:rsidP="00A12F15">
      <w:pPr>
        <w:ind w:firstLine="284"/>
        <w:jc w:val="both"/>
        <w:rPr>
          <w:rFonts w:ascii="Times New Roman" w:hAnsi="Times New Roman" w:cs="Times New Roman"/>
          <w:sz w:val="26"/>
          <w:szCs w:val="26"/>
        </w:rPr>
      </w:pPr>
    </w:p>
    <w:p w:rsidR="00A12F15" w:rsidRPr="009A5EFE" w:rsidRDefault="00A12F15" w:rsidP="00A12F15">
      <w:pPr>
        <w:ind w:firstLine="284"/>
        <w:jc w:val="both"/>
        <w:rPr>
          <w:rFonts w:ascii="Times New Roman" w:hAnsi="Times New Roman" w:cs="Times New Roman"/>
          <w:sz w:val="26"/>
          <w:szCs w:val="26"/>
        </w:rPr>
      </w:pPr>
    </w:p>
    <w:p w:rsidR="00A12F15" w:rsidRPr="009A5EFE" w:rsidRDefault="00A12F15" w:rsidP="00A12F15">
      <w:pPr>
        <w:ind w:firstLine="284"/>
        <w:jc w:val="both"/>
        <w:rPr>
          <w:rFonts w:ascii="Times New Roman" w:hAnsi="Times New Roman" w:cs="Times New Roman"/>
          <w:sz w:val="26"/>
          <w:szCs w:val="26"/>
        </w:rPr>
      </w:pPr>
    </w:p>
    <w:p w:rsidR="00A12F15" w:rsidRPr="009A5EFE" w:rsidRDefault="00A12F15" w:rsidP="00A12F15">
      <w:pPr>
        <w:ind w:firstLine="284"/>
        <w:jc w:val="both"/>
        <w:rPr>
          <w:rFonts w:ascii="Times New Roman" w:hAnsi="Times New Roman" w:cs="Times New Roman"/>
          <w:sz w:val="26"/>
          <w:szCs w:val="26"/>
        </w:rPr>
      </w:pPr>
    </w:p>
    <w:p w:rsidR="00A12F15" w:rsidRPr="009A5EFE" w:rsidRDefault="00A12F15" w:rsidP="00A12F15">
      <w:pPr>
        <w:ind w:firstLine="284"/>
        <w:jc w:val="both"/>
        <w:rPr>
          <w:rFonts w:ascii="Times New Roman" w:hAnsi="Times New Roman" w:cs="Times New Roman"/>
          <w:sz w:val="26"/>
          <w:szCs w:val="26"/>
        </w:rPr>
      </w:pPr>
    </w:p>
    <w:p w:rsidR="00A12F15" w:rsidRPr="009A5EFE" w:rsidRDefault="00A12F15" w:rsidP="00A12F15">
      <w:pPr>
        <w:ind w:firstLine="284"/>
        <w:jc w:val="both"/>
        <w:rPr>
          <w:rFonts w:ascii="Times New Roman" w:hAnsi="Times New Roman" w:cs="Times New Roman"/>
          <w:sz w:val="26"/>
          <w:szCs w:val="26"/>
        </w:rPr>
      </w:pPr>
    </w:p>
    <w:p w:rsidR="00A12F15" w:rsidRPr="009A5EFE" w:rsidRDefault="00A12F15" w:rsidP="00A12F15">
      <w:pPr>
        <w:ind w:firstLine="284"/>
        <w:jc w:val="both"/>
        <w:rPr>
          <w:rFonts w:ascii="Times New Roman" w:hAnsi="Times New Roman" w:cs="Times New Roman"/>
          <w:sz w:val="26"/>
          <w:szCs w:val="26"/>
        </w:rPr>
      </w:pPr>
    </w:p>
    <w:p w:rsidR="00350E30" w:rsidRPr="009A5EFE" w:rsidRDefault="00350E30" w:rsidP="000D5038">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Nhiệm vụ của đoạn code trên là </w:t>
      </w:r>
      <w:r w:rsidR="000D5038" w:rsidRPr="009A5EFE">
        <w:rPr>
          <w:rFonts w:ascii="Times New Roman" w:hAnsi="Times New Roman" w:cs="Times New Roman"/>
          <w:sz w:val="26"/>
          <w:szCs w:val="26"/>
          <w:lang w:val="en-GB"/>
        </w:rPr>
        <w:t>xác định</w:t>
      </w:r>
      <w:r w:rsidRPr="009A5EFE">
        <w:rPr>
          <w:rFonts w:ascii="Times New Roman" w:hAnsi="Times New Roman" w:cs="Times New Roman"/>
          <w:sz w:val="26"/>
          <w:szCs w:val="26"/>
        </w:rPr>
        <w:t xml:space="preserve"> các vị trí quan trọng của tín hiệu điện tâm đồ ECG. Các điểm quan trọng này bao gồm: </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Pon, Poff là điểm bắt đầu và kết thúc của sóng P</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QRSon và QRSoff là điểm bắt đầu và kết thúc của mảnh QRS</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S và Ton là điểm bắt đầu của sóng S và sóng T, qua đó ta có thể rút trích được tín hiệu của mảnh ST</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Cuối cùng Ton và Toff giúp định vị được sóng T thông qua điểm bắt đầu và điểm kết thúc của phân mảnh này.</w:t>
      </w:r>
    </w:p>
    <w:p w:rsidR="00350E30" w:rsidRDefault="00350E30" w:rsidP="000D5038">
      <w:pPr>
        <w:ind w:firstLine="284"/>
        <w:jc w:val="both"/>
        <w:rPr>
          <w:rFonts w:ascii="Times New Roman" w:hAnsi="Times New Roman" w:cs="Times New Roman"/>
          <w:sz w:val="26"/>
          <w:szCs w:val="26"/>
        </w:rPr>
      </w:pPr>
      <w:r w:rsidRPr="009A5EFE">
        <w:rPr>
          <w:rFonts w:ascii="Times New Roman" w:hAnsi="Times New Roman" w:cs="Times New Roman"/>
          <w:sz w:val="26"/>
          <w:szCs w:val="26"/>
        </w:rPr>
        <w:t>Đến thời điểm hiện tại, khâu chuẩn bị được coi như hoàn tất. Kế tiếp, các thông số quan trọng được đề cập trong mục B.2 sẽ được rút trích và chuẩ</w:t>
      </w:r>
      <w:r w:rsidR="002148C7">
        <w:rPr>
          <w:rFonts w:ascii="Times New Roman" w:hAnsi="Times New Roman" w:cs="Times New Roman"/>
          <w:sz w:val="26"/>
          <w:szCs w:val="26"/>
        </w:rPr>
        <w:t xml:space="preserve">n đoán lâm sàng </w:t>
      </w:r>
      <w:r w:rsidRPr="009A5EFE">
        <w:rPr>
          <w:rFonts w:ascii="Times New Roman" w:hAnsi="Times New Roman" w:cs="Times New Roman"/>
          <w:sz w:val="26"/>
          <w:szCs w:val="26"/>
        </w:rPr>
        <w:t xml:space="preserve">cũng sẽ được </w:t>
      </w:r>
      <w:r w:rsidR="00E86B68" w:rsidRPr="009A5EFE">
        <w:rPr>
          <w:rFonts w:ascii="Times New Roman" w:hAnsi="Times New Roman" w:cs="Times New Roman"/>
          <w:sz w:val="26"/>
          <w:szCs w:val="26"/>
          <w:lang w:val="en-GB"/>
        </w:rPr>
        <w:t>ghi</w:t>
      </w:r>
      <w:r w:rsidRPr="009A5EFE">
        <w:rPr>
          <w:rFonts w:ascii="Times New Roman" w:hAnsi="Times New Roman" w:cs="Times New Roman"/>
          <w:sz w:val="26"/>
          <w:szCs w:val="26"/>
        </w:rPr>
        <w:t xml:space="preserve"> nhận nhằm tạ</w:t>
      </w:r>
      <w:r w:rsidR="00E86B68" w:rsidRPr="009A5EFE">
        <w:rPr>
          <w:rFonts w:ascii="Times New Roman" w:hAnsi="Times New Roman" w:cs="Times New Roman"/>
          <w:sz w:val="26"/>
          <w:szCs w:val="26"/>
        </w:rPr>
        <w:t>o một</w:t>
      </w:r>
      <w:r w:rsidRPr="009A5EFE">
        <w:rPr>
          <w:rFonts w:ascii="Times New Roman" w:hAnsi="Times New Roman" w:cs="Times New Roman"/>
          <w:sz w:val="26"/>
          <w:szCs w:val="26"/>
        </w:rPr>
        <w:t xml:space="preserve"> bộ dữ liệu chuẩn hóa để huấn luyện cho thuật toán chuẩn đoán.</w:t>
      </w:r>
    </w:p>
    <w:p w:rsidR="002148C7" w:rsidRPr="009A5EFE" w:rsidRDefault="002148C7" w:rsidP="000D5038">
      <w:pPr>
        <w:ind w:firstLine="284"/>
        <w:jc w:val="both"/>
        <w:rPr>
          <w:rFonts w:ascii="Times New Roman" w:hAnsi="Times New Roman" w:cs="Times New Roman"/>
          <w:sz w:val="26"/>
          <w:szCs w:val="26"/>
        </w:rPr>
      </w:pPr>
    </w:p>
    <w:p w:rsidR="00350E30" w:rsidRPr="009A5EFE" w:rsidRDefault="00350E30" w:rsidP="000D5038">
      <w:pPr>
        <w:pStyle w:val="ListParagraph"/>
        <w:numPr>
          <w:ilvl w:val="0"/>
          <w:numId w:val="17"/>
        </w:numPr>
        <w:spacing w:line="256" w:lineRule="auto"/>
        <w:ind w:left="284" w:hanging="284"/>
        <w:rPr>
          <w:rFonts w:ascii="Times New Roman" w:hAnsi="Times New Roman" w:cs="Times New Roman"/>
          <w:b/>
          <w:sz w:val="26"/>
          <w:szCs w:val="26"/>
        </w:rPr>
      </w:pPr>
      <w:r w:rsidRPr="009A5EFE">
        <w:rPr>
          <w:rFonts w:ascii="Times New Roman" w:hAnsi="Times New Roman" w:cs="Times New Roman"/>
          <w:b/>
          <w:sz w:val="26"/>
          <w:szCs w:val="26"/>
        </w:rPr>
        <w:lastRenderedPageBreak/>
        <w:t>Trích suất thông số</w:t>
      </w:r>
    </w:p>
    <w:p w:rsidR="00350E30" w:rsidRPr="009A5EFE" w:rsidRDefault="00350E30" w:rsidP="000D5038">
      <w:pPr>
        <w:ind w:firstLine="284"/>
        <w:jc w:val="both"/>
        <w:rPr>
          <w:rFonts w:ascii="Times New Roman" w:hAnsi="Times New Roman" w:cs="Times New Roman"/>
          <w:sz w:val="26"/>
          <w:szCs w:val="26"/>
        </w:rPr>
      </w:pPr>
      <w:r w:rsidRPr="009A5EFE">
        <w:rPr>
          <w:rFonts w:ascii="Times New Roman" w:hAnsi="Times New Roman" w:cs="Times New Roman"/>
          <w:sz w:val="26"/>
          <w:szCs w:val="26"/>
        </w:rPr>
        <w:t>Dựa vào cách thức chuẩn đoán các căn bệnh về tim mạch thông qua các sóng dạng đặc biệt của tín hiệu, bộ thông số sau đây sẽ được rút trích cho mỗi đoạn tín hiệu ECG:</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Độ cao của sóng P, được dùng để chuẩn đoán những trường hợp mất sóng P hay sóng P đảo ngược</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Độ dài sóng P: được tính từ thời điểm Pon đến thời điểm Poff.</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Sự xuất hiện của sóng Q: được tính bằng phép chia giữa đỉnh Q và đỉnh R</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Độ dài của mảnh QRS: được tính từ thời điểm QRSon đến QRSoff</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Mức độ chênh lênh của mảnh ST: được tính bằng tan của góc tạo bởi mảnh ST và đường đẳng điện</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Độ cao của sóng T: được tính bằng phép chia giữa độ lớn sóng T và độ lớn đỉnh R</w:t>
      </w:r>
    </w:p>
    <w:p w:rsidR="00350E30" w:rsidRPr="009A5EFE" w:rsidRDefault="00350E30" w:rsidP="000D5038">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Độ dài của sóng T: được tính từ thời điểm Ton đến thời điểm Toff</w:t>
      </w:r>
    </w:p>
    <w:p w:rsidR="00E86B68" w:rsidRPr="002148C7" w:rsidRDefault="00350E30" w:rsidP="00E61F65">
      <w:pPr>
        <w:pStyle w:val="ListParagraph"/>
        <w:numPr>
          <w:ilvl w:val="0"/>
          <w:numId w:val="18"/>
        </w:numPr>
        <w:spacing w:line="256" w:lineRule="auto"/>
        <w:ind w:left="284" w:hanging="284"/>
        <w:jc w:val="both"/>
        <w:rPr>
          <w:rFonts w:ascii="Times New Roman" w:hAnsi="Times New Roman" w:cs="Times New Roman"/>
          <w:color w:val="228B22"/>
          <w:sz w:val="26"/>
          <w:szCs w:val="26"/>
        </w:rPr>
      </w:pPr>
      <w:r w:rsidRPr="002148C7">
        <w:rPr>
          <w:rFonts w:ascii="Times New Roman" w:hAnsi="Times New Roman" w:cs="Times New Roman"/>
          <w:sz w:val="26"/>
          <w:szCs w:val="26"/>
        </w:rPr>
        <w:t>Nhịp tim: thời gian giữa 2 lần đỉnh R diễn ra liên tiếp</w:t>
      </w:r>
      <w:r w:rsidR="002148C7" w:rsidRPr="002148C7">
        <w:rPr>
          <w:rFonts w:ascii="Times New Roman" w:hAnsi="Times New Roman" w:cs="Times New Roman"/>
          <w:sz w:val="26"/>
          <w:szCs w:val="26"/>
          <w:lang w:val="en-GB"/>
        </w:rPr>
        <w:t xml:space="preserve">. </w:t>
      </w:r>
      <w:r w:rsidR="002148C7" w:rsidRPr="009A5EFE">
        <w:rPr>
          <w:noProof/>
          <w:lang w:val="en-US"/>
        </w:rPr>
        <mc:AlternateContent>
          <mc:Choice Requires="wps">
            <w:drawing>
              <wp:anchor distT="0" distB="0" distL="114300" distR="114300" simplePos="0" relativeHeight="251849728" behindDoc="0" locked="0" layoutInCell="1" allowOverlap="1" wp14:anchorId="1DCBDD77" wp14:editId="30FBEE1B">
                <wp:simplePos x="0" y="0"/>
                <wp:positionH relativeFrom="margin">
                  <wp:align>left</wp:align>
                </wp:positionH>
                <wp:positionV relativeFrom="paragraph">
                  <wp:posOffset>241803</wp:posOffset>
                </wp:positionV>
                <wp:extent cx="6146165" cy="5607170"/>
                <wp:effectExtent l="0" t="0" r="26035" b="12700"/>
                <wp:wrapNone/>
                <wp:docPr id="2830" name="Rectangle 2830"/>
                <wp:cNvGraphicFramePr/>
                <a:graphic xmlns:a="http://schemas.openxmlformats.org/drawingml/2006/main">
                  <a:graphicData uri="http://schemas.microsoft.com/office/word/2010/wordprocessingShape">
                    <wps:wsp>
                      <wps:cNvSpPr/>
                      <wps:spPr>
                        <a:xfrm>
                          <a:off x="0" y="0"/>
                          <a:ext cx="6146165" cy="5607170"/>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Qmag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Qdur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RQmag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RSmag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QRSdur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STdur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STslope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Tmag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Tdur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HFLFratio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annScore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QRSdur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insHR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FF"/>
                                <w:sz w:val="18"/>
                                <w:szCs w:val="18"/>
                              </w:rPr>
                              <w:t>if</w:t>
                            </w:r>
                            <w:r>
                              <w:rPr>
                                <w:rFonts w:ascii="Consolas" w:hAnsi="Consolas" w:cs="Consolas"/>
                                <w:color w:val="000000"/>
                                <w:sz w:val="18"/>
                                <w:szCs w:val="18"/>
                              </w:rPr>
                              <w:t xml:space="preserve"> annNum &lt; length(fieldname.Pon)</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FF"/>
                                <w:sz w:val="18"/>
                                <w:szCs w:val="18"/>
                              </w:rPr>
                              <w:t>for</w:t>
                            </w:r>
                            <w:r>
                              <w:rPr>
                                <w:rFonts w:ascii="Consolas" w:hAnsi="Consolas" w:cs="Consolas"/>
                                <w:color w:val="000000"/>
                                <w:sz w:val="18"/>
                                <w:szCs w:val="18"/>
                              </w:rPr>
                              <w:t xml:space="preserve"> i = 1:annNum;</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w:t>
                            </w:r>
                            <w:r>
                              <w:rPr>
                                <w:rFonts w:ascii="Consolas" w:hAnsi="Consolas" w:cs="Consolas"/>
                                <w:color w:val="0000FF"/>
                                <w:sz w:val="18"/>
                                <w:szCs w:val="18"/>
                              </w:rPr>
                              <w:t>if</w:t>
                            </w:r>
                            <w:r>
                              <w:rPr>
                                <w:rFonts w:ascii="Consolas" w:hAnsi="Consolas" w:cs="Consolas"/>
                                <w:color w:val="000000"/>
                                <w:sz w:val="18"/>
                                <w:szCs w:val="18"/>
                              </w:rPr>
                              <w:t xml:space="preserve"> ~isnan(fieldname.P(i)) &amp;&amp; ~isnan(fieldname.Q(i)) &amp;&amp; ~isnan(fieldname.R(i)) &amp;&amp; </w:t>
                            </w:r>
                            <w:r>
                              <w:rPr>
                                <w:rFonts w:ascii="Consolas" w:hAnsi="Consolas" w:cs="Consolas"/>
                                <w:color w:val="0000FF"/>
                                <w:sz w:val="18"/>
                                <w:szCs w:val="18"/>
                              </w:rPr>
                              <w:t>...</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~isnan(fieldname.S(i)) &amp;&amp; ~isnan(fieldname.T(i)) &amp;&amp; ~isnan(fieldname.Pon(i)) &amp;&amp; </w:t>
                            </w:r>
                            <w:r>
                              <w:rPr>
                                <w:rFonts w:ascii="Consolas" w:hAnsi="Consolas" w:cs="Consolas"/>
                                <w:color w:val="0000FF"/>
                                <w:sz w:val="18"/>
                                <w:szCs w:val="18"/>
                              </w:rPr>
                              <w:t>...</w:t>
                            </w:r>
                            <w:r>
                              <w:rPr>
                                <w:rFonts w:ascii="Consolas" w:hAnsi="Consolas" w:cs="Consolas"/>
                                <w:color w:val="228B22"/>
                                <w:sz w:val="18"/>
                                <w:szCs w:val="18"/>
                              </w:rPr>
                              <w:t xml:space="preserve">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~isnan(fieldname.Poff(i)) &amp;&amp; ~isnan(fieldname.QRSoff(i))&amp;&amp; ~isnan(fieldname.Ton(i))&amp;&amp; </w:t>
                            </w:r>
                            <w:r>
                              <w:rPr>
                                <w:rFonts w:ascii="Consolas" w:hAnsi="Consolas" w:cs="Consolas"/>
                                <w:color w:val="0000FF"/>
                                <w:sz w:val="18"/>
                                <w:szCs w:val="18"/>
                              </w:rPr>
                              <w:t>...</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~isnan(fieldname.Toff(i)) &amp;&amp; ~isnan(fieldname.QRSon(i));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Qmag(end + 1) = sig1(fieldname.P(i));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Qdur(end + 1) = (fieldname.Poff(i) - fieldname.Pon(i)) * ts * 1000;</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Qpeak = sig1(fieldname.Q(i));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Rpeak = sig1(fieldname.R(i));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Speak = sig1(fieldname.S(i));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RQmag(end + 1) = Rpeak - Qpeak;</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RSmag(end + 1) = Rpeak - Speak;</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annScore(end + 1) = uint8(ann.anntyp(i));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STdur_temp = (fieldname.Ton(i) - fieldname.QRSoff(i)) * ts * 1000;</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STdur(end + 1) = STdur_temp;</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STslope(end + 1) = (sig1(fieldname.Ton(i)) - sig1(fieldname.QRSoff(i))) / STdur_temp;</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Tmag(end + 1) = sig1(fieldname.T(i)) - sig1(fieldname.Ton(i));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Tdur(end + 1) = (fieldname.Toff(i) - fieldname.Ton(i)) * ts * 1000;</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w:t>
                            </w:r>
                            <w:r>
                              <w:rPr>
                                <w:rFonts w:ascii="Consolas" w:hAnsi="Consolas" w:cs="Consolas"/>
                                <w:color w:val="0000FF"/>
                                <w:sz w:val="18"/>
                                <w:szCs w:val="18"/>
                              </w:rPr>
                              <w:t>if</w:t>
                            </w:r>
                            <w:r>
                              <w:rPr>
                                <w:rFonts w:ascii="Consolas" w:hAnsi="Consolas" w:cs="Consolas"/>
                                <w:color w:val="000000"/>
                                <w:sz w:val="18"/>
                                <w:szCs w:val="18"/>
                              </w:rPr>
                              <w:t xml:space="preserve"> i == 1;</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insHR(end + 1) = 60/((fieldname.R(i + 1) - fieldname.R(i)) * ts);</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w:t>
                            </w:r>
                            <w:r>
                              <w:rPr>
                                <w:rFonts w:ascii="Consolas" w:hAnsi="Consolas" w:cs="Consolas"/>
                                <w:color w:val="0000FF"/>
                                <w:sz w:val="18"/>
                                <w:szCs w:val="18"/>
                              </w:rPr>
                              <w:t>else</w:t>
                            </w:r>
                            <w:r>
                              <w:rPr>
                                <w:rFonts w:ascii="Consolas" w:hAnsi="Consolas" w:cs="Consolas"/>
                                <w:color w:val="000000"/>
                                <w:sz w:val="18"/>
                                <w:szCs w:val="18"/>
                              </w:rPr>
                              <w:t xml:space="preserve">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insHR(end + 1) = 60/((fieldname.R(i) - fieldname.R(i - 1)) * ts);</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w:t>
                            </w:r>
                            <w:r>
                              <w:rPr>
                                <w:rFonts w:ascii="Consolas" w:hAnsi="Consolas" w:cs="Consolas"/>
                                <w:color w:val="0000FF"/>
                                <w:sz w:val="18"/>
                                <w:szCs w:val="18"/>
                              </w:rPr>
                              <w:t>end</w:t>
                            </w:r>
                            <w:r>
                              <w:rPr>
                                <w:rFonts w:ascii="Consolas" w:hAnsi="Consolas" w:cs="Consolas"/>
                                <w:color w:val="000000"/>
                                <w:sz w:val="18"/>
                                <w:szCs w:val="18"/>
                              </w:rPr>
                              <w:t>;</w:t>
                            </w:r>
                          </w:p>
                          <w:p w:rsidR="00E61F65" w:rsidRPr="002148C7" w:rsidRDefault="00E61F65" w:rsidP="002148C7">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QRSdur(end + 1) = (fieldname.QRSoff(i) - fieldname.QRSon(i)) * ts *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CBDD77" id="Rectangle 2830" o:spid="_x0000_s1087" style="position:absolute;left:0;text-align:left;margin-left:0;margin-top:19.05pt;width:483.95pt;height:441.5pt;z-index:251849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" fillcolor="white [3201]" strokecolor="black [3200]" strokeweight="1pt">
                <v:textbox>
                  <w:txbxContent>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Qmag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Qdur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RQmag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RSmag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QRSdur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STdur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STslope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Tmag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Tdur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HFLFratio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annScore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QRSdur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insHR =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FF"/>
                          <w:sz w:val="18"/>
                          <w:szCs w:val="18"/>
                        </w:rPr>
                        <w:t>if</w:t>
                      </w:r>
                      <w:r>
                        <w:rPr>
                          <w:rFonts w:ascii="Consolas" w:hAnsi="Consolas" w:cs="Consolas"/>
                          <w:color w:val="000000"/>
                          <w:sz w:val="18"/>
                          <w:szCs w:val="18"/>
                        </w:rPr>
                        <w:t xml:space="preserve"> annNum &lt; length(fieldname.Pon)</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FF"/>
                          <w:sz w:val="18"/>
                          <w:szCs w:val="18"/>
                        </w:rPr>
                        <w:t>for</w:t>
                      </w:r>
                      <w:r>
                        <w:rPr>
                          <w:rFonts w:ascii="Consolas" w:hAnsi="Consolas" w:cs="Consolas"/>
                          <w:color w:val="000000"/>
                          <w:sz w:val="18"/>
                          <w:szCs w:val="18"/>
                        </w:rPr>
                        <w:t xml:space="preserve"> i = 1:annNum;</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w:t>
                      </w:r>
                      <w:r>
                        <w:rPr>
                          <w:rFonts w:ascii="Consolas" w:hAnsi="Consolas" w:cs="Consolas"/>
                          <w:color w:val="0000FF"/>
                          <w:sz w:val="18"/>
                          <w:szCs w:val="18"/>
                        </w:rPr>
                        <w:t>if</w:t>
                      </w:r>
                      <w:r>
                        <w:rPr>
                          <w:rFonts w:ascii="Consolas" w:hAnsi="Consolas" w:cs="Consolas"/>
                          <w:color w:val="000000"/>
                          <w:sz w:val="18"/>
                          <w:szCs w:val="18"/>
                        </w:rPr>
                        <w:t xml:space="preserve"> ~isnan(fieldname.P(i)) &amp;&amp; ~isnan(fieldname.Q(i)) &amp;&amp; ~isnan(fieldname.R(i)) &amp;&amp; </w:t>
                      </w:r>
                      <w:r>
                        <w:rPr>
                          <w:rFonts w:ascii="Consolas" w:hAnsi="Consolas" w:cs="Consolas"/>
                          <w:color w:val="0000FF"/>
                          <w:sz w:val="18"/>
                          <w:szCs w:val="18"/>
                        </w:rPr>
                        <w:t>...</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~isnan(fieldname.S(i)) &amp;&amp; ~isnan(fieldname.T(i)) &amp;&amp; ~isnan(fieldname.Pon(i)) &amp;&amp; </w:t>
                      </w:r>
                      <w:r>
                        <w:rPr>
                          <w:rFonts w:ascii="Consolas" w:hAnsi="Consolas" w:cs="Consolas"/>
                          <w:color w:val="0000FF"/>
                          <w:sz w:val="18"/>
                          <w:szCs w:val="18"/>
                        </w:rPr>
                        <w:t>...</w:t>
                      </w:r>
                      <w:r>
                        <w:rPr>
                          <w:rFonts w:ascii="Consolas" w:hAnsi="Consolas" w:cs="Consolas"/>
                          <w:color w:val="228B22"/>
                          <w:sz w:val="18"/>
                          <w:szCs w:val="18"/>
                        </w:rPr>
                        <w:t xml:space="preserve">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~isnan(fieldname.Poff(i)) &amp;&amp; ~isnan(fieldname.QRSoff(i))&amp;&amp; ~isnan(fieldname.Ton(i))&amp;&amp; </w:t>
                      </w:r>
                      <w:r>
                        <w:rPr>
                          <w:rFonts w:ascii="Consolas" w:hAnsi="Consolas" w:cs="Consolas"/>
                          <w:color w:val="0000FF"/>
                          <w:sz w:val="18"/>
                          <w:szCs w:val="18"/>
                        </w:rPr>
                        <w:t>...</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~isnan(fieldname.Toff(i)) &amp;&amp; ~isnan(fieldname.QRSon(i));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Qmag(end + 1) = sig1(fieldname.P(i));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Qdur(end + 1) = (fieldname.Poff(i) - fieldname.Pon(i)) * ts * 1000;</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Qpeak = sig1(fieldname.Q(i));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Rpeak = sig1(fieldname.R(i));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Speak = sig1(fieldname.S(i));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RQmag(end + 1) = Rpeak - Qpeak;</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RSmag(end + 1) = Rpeak - Speak;</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annScore(end + 1) = uint8(ann.anntyp(i));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STdur_temp = (fieldname.Ton(i) - fieldname.QRSoff(i)) * ts * 1000;</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STdur(end + 1) = STdur_temp;</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STslope(end + 1) = (sig1(fieldname.Ton(i)) - sig1(fieldname.QRSoff(i))) / STdur_temp;</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Tmag(end + 1) = sig1(fieldname.T(i)) - sig1(fieldname.Ton(i));</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Tdur(end + 1) = (fieldname.Toff(i) - fieldname.Ton(i)) * ts * 1000;</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w:t>
                      </w:r>
                      <w:r>
                        <w:rPr>
                          <w:rFonts w:ascii="Consolas" w:hAnsi="Consolas" w:cs="Consolas"/>
                          <w:color w:val="0000FF"/>
                          <w:sz w:val="18"/>
                          <w:szCs w:val="18"/>
                        </w:rPr>
                        <w:t>if</w:t>
                      </w:r>
                      <w:r>
                        <w:rPr>
                          <w:rFonts w:ascii="Consolas" w:hAnsi="Consolas" w:cs="Consolas"/>
                          <w:color w:val="000000"/>
                          <w:sz w:val="18"/>
                          <w:szCs w:val="18"/>
                        </w:rPr>
                        <w:t xml:space="preserve"> i == 1;</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insHR(end + 1) = 60/((fieldname.R(i + 1) - fieldname.R(i)) * ts);</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w:t>
                      </w:r>
                      <w:r>
                        <w:rPr>
                          <w:rFonts w:ascii="Consolas" w:hAnsi="Consolas" w:cs="Consolas"/>
                          <w:color w:val="0000FF"/>
                          <w:sz w:val="18"/>
                          <w:szCs w:val="18"/>
                        </w:rPr>
                        <w:t>else</w:t>
                      </w:r>
                      <w:r>
                        <w:rPr>
                          <w:rFonts w:ascii="Consolas" w:hAnsi="Consolas" w:cs="Consolas"/>
                          <w:color w:val="000000"/>
                          <w:sz w:val="18"/>
                          <w:szCs w:val="18"/>
                        </w:rPr>
                        <w:t xml:space="preserve"> </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insHR(end + 1) = 60/((fieldname.R(i) - fieldname.R(i - 1)) * ts);</w:t>
                      </w:r>
                    </w:p>
                    <w:p w:rsidR="00E61F65" w:rsidRDefault="00E61F65" w:rsidP="00E86B68">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w:t>
                      </w:r>
                      <w:r>
                        <w:rPr>
                          <w:rFonts w:ascii="Consolas" w:hAnsi="Consolas" w:cs="Consolas"/>
                          <w:color w:val="0000FF"/>
                          <w:sz w:val="18"/>
                          <w:szCs w:val="18"/>
                        </w:rPr>
                        <w:t>end</w:t>
                      </w:r>
                      <w:r>
                        <w:rPr>
                          <w:rFonts w:ascii="Consolas" w:hAnsi="Consolas" w:cs="Consolas"/>
                          <w:color w:val="000000"/>
                          <w:sz w:val="18"/>
                          <w:szCs w:val="18"/>
                        </w:rPr>
                        <w:t>;</w:t>
                      </w:r>
                    </w:p>
                    <w:p w:rsidR="00E61F65" w:rsidRPr="002148C7" w:rsidRDefault="00E61F65" w:rsidP="002148C7">
                      <w:pPr>
                        <w:autoSpaceDE w:val="0"/>
                        <w:autoSpaceDN w:val="0"/>
                        <w:adjustRightInd w:val="0"/>
                        <w:spacing w:after="0" w:line="240" w:lineRule="auto"/>
                        <w:rPr>
                          <w:rFonts w:ascii="Consolas" w:hAnsi="Consolas" w:cs="Consolas"/>
                          <w:sz w:val="18"/>
                          <w:szCs w:val="18"/>
                        </w:rPr>
                      </w:pPr>
                      <w:r>
                        <w:rPr>
                          <w:rFonts w:ascii="Consolas" w:hAnsi="Consolas" w:cs="Consolas"/>
                          <w:color w:val="000000"/>
                          <w:sz w:val="18"/>
                          <w:szCs w:val="18"/>
                        </w:rPr>
                        <w:t xml:space="preserve">            QRSdur(end + 1) = (fieldname.QRSoff(i) - fieldname.QRSon(i)) * ts * 1000;</w:t>
                      </w:r>
                    </w:p>
                  </w:txbxContent>
                </v:textbox>
                <w10:wrap anchorx="margin"/>
              </v:rect>
            </w:pict>
          </mc:Fallback>
        </mc:AlternateContent>
      </w:r>
      <w:r w:rsidRPr="002148C7">
        <w:rPr>
          <w:rFonts w:ascii="Times New Roman" w:hAnsi="Times New Roman" w:cs="Times New Roman"/>
          <w:sz w:val="26"/>
          <w:szCs w:val="26"/>
        </w:rPr>
        <w:t>Sau đây là đoạ</w:t>
      </w:r>
      <w:r w:rsidR="002148C7">
        <w:rPr>
          <w:rFonts w:ascii="Times New Roman" w:hAnsi="Times New Roman" w:cs="Times New Roman"/>
          <w:sz w:val="26"/>
          <w:szCs w:val="26"/>
        </w:rPr>
        <w:t>n code:</w:t>
      </w: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2148C7" w:rsidP="000D5038">
      <w:pPr>
        <w:jc w:val="both"/>
        <w:rPr>
          <w:rFonts w:ascii="Times New Roman" w:hAnsi="Times New Roman" w:cs="Times New Roman"/>
          <w:color w:val="228B22"/>
          <w:sz w:val="26"/>
          <w:szCs w:val="26"/>
        </w:rPr>
      </w:pPr>
      <w:r w:rsidRPr="009A5EFE">
        <w:rPr>
          <w:rFonts w:ascii="Times New Roman" w:hAnsi="Times New Roman" w:cs="Times New Roman"/>
          <w:noProof/>
          <w:color w:val="000000"/>
          <w:sz w:val="26"/>
          <w:szCs w:val="26"/>
          <w:lang w:val="en-US"/>
        </w:rPr>
        <w:lastRenderedPageBreak/>
        <mc:AlternateContent>
          <mc:Choice Requires="wps">
            <w:drawing>
              <wp:anchor distT="0" distB="0" distL="114300" distR="114300" simplePos="0" relativeHeight="251850752" behindDoc="0" locked="0" layoutInCell="1" allowOverlap="1" wp14:anchorId="5EB1E0CA" wp14:editId="69099001">
                <wp:simplePos x="0" y="0"/>
                <wp:positionH relativeFrom="margin">
                  <wp:align>left</wp:align>
                </wp:positionH>
                <wp:positionV relativeFrom="paragraph">
                  <wp:posOffset>-306514</wp:posOffset>
                </wp:positionV>
                <wp:extent cx="6122505" cy="4929809"/>
                <wp:effectExtent l="0" t="0" r="12065" b="23495"/>
                <wp:wrapNone/>
                <wp:docPr id="2831" name="Rectangle 2831"/>
                <wp:cNvGraphicFramePr/>
                <a:graphic xmlns:a="http://schemas.openxmlformats.org/drawingml/2006/main">
                  <a:graphicData uri="http://schemas.microsoft.com/office/word/2010/wordprocessingShape">
                    <wps:wsp>
                      <wps:cNvSpPr/>
                      <wps:spPr>
                        <a:xfrm>
                          <a:off x="0" y="0"/>
                          <a:ext cx="6122505" cy="4929809"/>
                        </a:xfrm>
                        <a:prstGeom prst="rect">
                          <a:avLst/>
                        </a:prstGeom>
                      </wps:spPr>
                      <wps:style>
                        <a:lnRef idx="2">
                          <a:schemeClr val="dk1"/>
                        </a:lnRef>
                        <a:fillRef idx="1">
                          <a:schemeClr val="lt1"/>
                        </a:fillRef>
                        <a:effectRef idx="0">
                          <a:schemeClr val="dk1"/>
                        </a:effectRef>
                        <a:fontRef idx="minor">
                          <a:schemeClr val="dk1"/>
                        </a:fontRef>
                      </wps:style>
                      <wps:txbx>
                        <w:txbxContent>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else</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for</w:t>
                            </w:r>
                            <w:r w:rsidRPr="00E86B68">
                              <w:rPr>
                                <w:rFonts w:ascii="Consolas" w:hAnsi="Consolas" w:cs="Consolas"/>
                                <w:color w:val="000000"/>
                                <w:sz w:val="18"/>
                                <w:szCs w:val="18"/>
                              </w:rPr>
                              <w:t xml:space="preserve"> i = 1:length(fieldname.Pon);</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if</w:t>
                            </w:r>
                            <w:r w:rsidRPr="00E86B68">
                              <w:rPr>
                                <w:rFonts w:ascii="Consolas" w:hAnsi="Consolas" w:cs="Consolas"/>
                                <w:color w:val="000000"/>
                                <w:sz w:val="18"/>
                                <w:szCs w:val="18"/>
                              </w:rPr>
                              <w:t xml:space="preserve"> ~isnan(fieldname.P(i)) &amp;&amp; ~isnan(fieldname.Q(i)) &amp;&amp; ~isnan(fieldname.R(i)) &amp;&amp; </w:t>
                            </w:r>
                            <w:r w:rsidRPr="00E86B68">
                              <w:rPr>
                                <w:rFonts w:ascii="Consolas" w:hAnsi="Consolas" w:cs="Consolas"/>
                                <w:color w:val="0000FF"/>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~isnan(fieldname.S(i)) &amp;&amp; ~isnan(fieldname.T(i)) &amp;&amp; ~isnan(fieldname.Pon(i)) &amp;&amp; </w:t>
                            </w:r>
                            <w:r w:rsidRPr="00E86B68">
                              <w:rPr>
                                <w:rFonts w:ascii="Consolas" w:hAnsi="Consolas" w:cs="Consolas"/>
                                <w:color w:val="0000FF"/>
                                <w:sz w:val="18"/>
                                <w:szCs w:val="18"/>
                              </w:rPr>
                              <w:t>...</w:t>
                            </w:r>
                            <w:r w:rsidRPr="00E86B68">
                              <w:rPr>
                                <w:rFonts w:ascii="Consolas" w:hAnsi="Consolas" w:cs="Consolas"/>
                                <w:color w:val="228B22"/>
                                <w:sz w:val="18"/>
                                <w:szCs w:val="18"/>
                              </w:rPr>
                              <w:t xml:space="preserve"> </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~isnan(fieldname.Poff(i)) &amp;&amp; ~isnan(fieldname.QRSoff(i))&amp;&amp; ~isnan(fieldname.Ton(i))&amp;&amp; </w:t>
                            </w:r>
                            <w:r w:rsidRPr="00E86B68">
                              <w:rPr>
                                <w:rFonts w:ascii="Consolas" w:hAnsi="Consolas" w:cs="Consolas"/>
                                <w:color w:val="0000FF"/>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~isnan(fieldname.Toff(i)) &amp;&amp; ~isnan(fieldname.QRSon(i));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228B22"/>
                                <w:sz w:val="18"/>
                                <w:szCs w:val="18"/>
                              </w:rPr>
                              <w:t>% Morphology features</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Qmag(end + 1) = sig1(fieldname.P(i));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Qdur(end + 1) = (fieldname.Poff(i) - fieldname.Pon(i)) * ts * 1000;</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Qpeak = sig1(fieldname.Q(i));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Rpeak = sig1(fieldname.R(i));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Speak = sig1(fieldname.S(i));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RQmag(end + 1) = Rpeak - Qpeak;</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RSmag(end + 1) = Rpeak - Speak;</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annScore(end + 1) = uint8(ann.anntyp(i));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STdur_temp = (fieldname.Ton(i) - fieldname.QRSoff(i)) * ts * 1000;</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STdur(end + 1) = STdur_temp;</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STslope(end + 1) = (sig1(fieldname.Ton(i)) - sig1(fieldname.QRSoff(i))) / STdur_temp;</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Tmag(end + 1) = sig1(fieldname.T(i));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Tdur(end + 1) = (fieldname.Toff(i) - fieldname.Ton(i)) * ts * 1000;</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if</w:t>
                            </w:r>
                            <w:r w:rsidRPr="00E86B68">
                              <w:rPr>
                                <w:rFonts w:ascii="Consolas" w:hAnsi="Consolas" w:cs="Consolas"/>
                                <w:color w:val="000000"/>
                                <w:sz w:val="18"/>
                                <w:szCs w:val="18"/>
                              </w:rPr>
                              <w:t xml:space="preserve"> i == 1;</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insHR(end + 1) = 60/((fieldname.R(i + 1) - fieldname.R(i)) * ts);</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else</w:t>
                            </w:r>
                            <w:r w:rsidRPr="00E86B68">
                              <w:rPr>
                                <w:rFonts w:ascii="Consolas" w:hAnsi="Consolas" w:cs="Consolas"/>
                                <w:color w:val="000000"/>
                                <w:sz w:val="18"/>
                                <w:szCs w:val="18"/>
                              </w:rPr>
                              <w:t xml:space="preserve"> </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insHR(end + 1) = 60/((fieldname.R(i) - fieldname.R(i - 1)) * ts);</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QRSdur(end + 1) = (fieldname.QRSoff(i) - fieldname.QRSon(i)) * ts * 1000;</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228B22"/>
                                <w:sz w:val="18"/>
                                <w:szCs w:val="18"/>
                              </w:rPr>
                              <w:t>% Frequency features</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res = [Qmag' Qdur' RQmag' RSmag' STdur' STslope' Tmag' Tdur' insHR' annScore' QRSdur'];</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resp = [resp;res];</w:t>
                            </w:r>
                          </w:p>
                          <w:p w:rsidR="00E61F65" w:rsidRDefault="00E61F65" w:rsidP="00E86B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1E0CA" id="Rectangle 2831" o:spid="_x0000_s1088" style="position:absolute;left:0;text-align:left;margin-left:0;margin-top:-24.15pt;width:482.1pt;height:388.15pt;z-index:251850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" fillcolor="white [3201]" strokecolor="black [3200]" strokeweight="1pt">
                <v:textbox>
                  <w:txbxContent>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else</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for</w:t>
                      </w:r>
                      <w:r w:rsidRPr="00E86B68">
                        <w:rPr>
                          <w:rFonts w:ascii="Consolas" w:hAnsi="Consolas" w:cs="Consolas"/>
                          <w:color w:val="000000"/>
                          <w:sz w:val="18"/>
                          <w:szCs w:val="18"/>
                        </w:rPr>
                        <w:t xml:space="preserve"> i = 1:length(fieldname.Pon);</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if</w:t>
                      </w:r>
                      <w:r w:rsidRPr="00E86B68">
                        <w:rPr>
                          <w:rFonts w:ascii="Consolas" w:hAnsi="Consolas" w:cs="Consolas"/>
                          <w:color w:val="000000"/>
                          <w:sz w:val="18"/>
                          <w:szCs w:val="18"/>
                        </w:rPr>
                        <w:t xml:space="preserve"> ~isnan(fieldname.P(i)) &amp;&amp; ~isnan(fieldname.Q(i)) &amp;&amp; ~isnan(fieldname.R(i)) &amp;&amp; </w:t>
                      </w:r>
                      <w:r w:rsidRPr="00E86B68">
                        <w:rPr>
                          <w:rFonts w:ascii="Consolas" w:hAnsi="Consolas" w:cs="Consolas"/>
                          <w:color w:val="0000FF"/>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~isnan(fieldname.S(i)) &amp;&amp; ~isnan(fieldname.T(i)) &amp;&amp; ~isnan(fieldname.Pon(i)) &amp;&amp; </w:t>
                      </w:r>
                      <w:r w:rsidRPr="00E86B68">
                        <w:rPr>
                          <w:rFonts w:ascii="Consolas" w:hAnsi="Consolas" w:cs="Consolas"/>
                          <w:color w:val="0000FF"/>
                          <w:sz w:val="18"/>
                          <w:szCs w:val="18"/>
                        </w:rPr>
                        <w:t>...</w:t>
                      </w:r>
                      <w:r w:rsidRPr="00E86B68">
                        <w:rPr>
                          <w:rFonts w:ascii="Consolas" w:hAnsi="Consolas" w:cs="Consolas"/>
                          <w:color w:val="228B22"/>
                          <w:sz w:val="18"/>
                          <w:szCs w:val="18"/>
                        </w:rPr>
                        <w:t xml:space="preserve"> </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~isnan(fieldname.Poff(i)) &amp;&amp; ~isnan(fieldname.QRSoff(i))&amp;&amp; ~isnan(fieldname.Ton(i))&amp;&amp; </w:t>
                      </w:r>
                      <w:r w:rsidRPr="00E86B68">
                        <w:rPr>
                          <w:rFonts w:ascii="Consolas" w:hAnsi="Consolas" w:cs="Consolas"/>
                          <w:color w:val="0000FF"/>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~isnan(fieldname.Toff(i)) &amp;&amp; ~isnan(fieldname.QRSon(i));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228B22"/>
                          <w:sz w:val="18"/>
                          <w:szCs w:val="18"/>
                        </w:rPr>
                        <w:t>% Morphology features</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Qmag(end + 1) = sig1(fieldname.P(i));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Qdur(end + 1) = (fieldname.Poff(i) - fieldname.Pon(i)) * ts * 1000;</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Qpeak = sig1(fieldname.Q(i));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Rpeak = sig1(fieldname.R(i));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Speak = sig1(fieldname.S(i));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RQmag(end + 1) = Rpeak - Qpeak;</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RSmag(end + 1) = Rpeak - Speak;</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annScore(end + 1) = uint8(ann.anntyp(i));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STdur_temp = (fieldname.Ton(i) - fieldname.QRSoff(i)) * ts * 1000;</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STdur(end + 1) = STdur_temp;</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STslope(end + 1) = (sig1(fieldname.Ton(i)) - sig1(fieldname.QRSoff(i))) / STdur_temp;</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Tmag(end + 1) = sig1(fieldname.T(i));</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Tdur(end + 1) = (fieldname.Toff(i) - fieldname.Ton(i)) * ts * 1000;</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if</w:t>
                      </w:r>
                      <w:r w:rsidRPr="00E86B68">
                        <w:rPr>
                          <w:rFonts w:ascii="Consolas" w:hAnsi="Consolas" w:cs="Consolas"/>
                          <w:color w:val="000000"/>
                          <w:sz w:val="18"/>
                          <w:szCs w:val="18"/>
                        </w:rPr>
                        <w:t xml:space="preserve"> i == 1;</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insHR(end + 1) = 60/((fieldname.R(i + 1) - fieldname.R(i)) * ts);</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else</w:t>
                      </w:r>
                      <w:r w:rsidRPr="00E86B68">
                        <w:rPr>
                          <w:rFonts w:ascii="Consolas" w:hAnsi="Consolas" w:cs="Consolas"/>
                          <w:color w:val="000000"/>
                          <w:sz w:val="18"/>
                          <w:szCs w:val="18"/>
                        </w:rPr>
                        <w:t xml:space="preserve"> </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insHR(end + 1) = 60/((fieldname.R(i) - fieldname.R(i - 1)) * ts);</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QRSdur(end + 1) = (fieldname.QRSoff(i) - fieldname.QRSon(i)) * ts * 1000;</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228B22"/>
                          <w:sz w:val="18"/>
                          <w:szCs w:val="18"/>
                        </w:rPr>
                        <w:t>% Frequency features</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 xml:space="preserve">    </w:t>
                      </w: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FF"/>
                          <w:sz w:val="18"/>
                          <w:szCs w:val="18"/>
                        </w:rPr>
                        <w:t>end</w:t>
                      </w:r>
                      <w:r w:rsidRPr="00E86B68">
                        <w:rPr>
                          <w:rFonts w:ascii="Consolas" w:hAnsi="Consolas" w:cs="Consolas"/>
                          <w:color w:val="000000"/>
                          <w:sz w:val="18"/>
                          <w:szCs w:val="18"/>
                        </w:rPr>
                        <w:t>;</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res = [Qmag' Qdur' RQmag' RSmag' STdur' STslope' Tmag' Tdur' insHR' annScore' QRSdur'];</w:t>
                      </w:r>
                    </w:p>
                    <w:p w:rsidR="00E61F65" w:rsidRPr="00E86B68" w:rsidRDefault="00E61F65" w:rsidP="00E86B68">
                      <w:pPr>
                        <w:autoSpaceDE w:val="0"/>
                        <w:autoSpaceDN w:val="0"/>
                        <w:adjustRightInd w:val="0"/>
                        <w:spacing w:after="0" w:line="240" w:lineRule="auto"/>
                        <w:rPr>
                          <w:rFonts w:ascii="Consolas" w:hAnsi="Consolas" w:cs="Consolas"/>
                          <w:sz w:val="18"/>
                          <w:szCs w:val="18"/>
                        </w:rPr>
                      </w:pPr>
                      <w:r w:rsidRPr="00E86B68">
                        <w:rPr>
                          <w:rFonts w:ascii="Consolas" w:hAnsi="Consolas" w:cs="Consolas"/>
                          <w:color w:val="000000"/>
                          <w:sz w:val="18"/>
                          <w:szCs w:val="18"/>
                        </w:rPr>
                        <w:t>resp = [resp;res];</w:t>
                      </w:r>
                    </w:p>
                    <w:p w:rsidR="00E61F65" w:rsidRDefault="00E61F65" w:rsidP="00E86B68">
                      <w:pPr>
                        <w:jc w:val="center"/>
                      </w:pPr>
                    </w:p>
                  </w:txbxContent>
                </v:textbox>
                <w10:wrap anchorx="margin"/>
              </v:rect>
            </w:pict>
          </mc:Fallback>
        </mc:AlternateContent>
      </w: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color w:val="228B22"/>
          <w:sz w:val="26"/>
          <w:szCs w:val="26"/>
        </w:rPr>
      </w:pPr>
    </w:p>
    <w:p w:rsidR="00E86B68" w:rsidRPr="009A5EFE" w:rsidRDefault="00E86B68" w:rsidP="000D5038">
      <w:pPr>
        <w:jc w:val="both"/>
        <w:rPr>
          <w:rFonts w:ascii="Times New Roman" w:hAnsi="Times New Roman" w:cs="Times New Roman"/>
          <w:sz w:val="26"/>
          <w:szCs w:val="26"/>
        </w:rPr>
      </w:pPr>
    </w:p>
    <w:p w:rsidR="00350E30" w:rsidRPr="009A5EFE" w:rsidRDefault="00350E30" w:rsidP="001E256A">
      <w:pPr>
        <w:autoSpaceDE w:val="0"/>
        <w:autoSpaceDN w:val="0"/>
        <w:adjustRightInd w:val="0"/>
        <w:spacing w:after="0" w:line="240" w:lineRule="auto"/>
        <w:rPr>
          <w:rFonts w:ascii="Times New Roman" w:hAnsi="Times New Roman" w:cs="Times New Roman"/>
          <w:sz w:val="26"/>
          <w:szCs w:val="26"/>
        </w:rPr>
      </w:pPr>
      <w:r w:rsidRPr="009A5EFE">
        <w:rPr>
          <w:rFonts w:ascii="Times New Roman" w:hAnsi="Times New Roman" w:cs="Times New Roman"/>
          <w:color w:val="000000"/>
          <w:sz w:val="26"/>
          <w:szCs w:val="26"/>
        </w:rPr>
        <w:t xml:space="preserve">            </w:t>
      </w:r>
    </w:p>
    <w:p w:rsidR="00350E30" w:rsidRPr="009A5EFE" w:rsidRDefault="00350E30" w:rsidP="00E86B68">
      <w:pPr>
        <w:autoSpaceDE w:val="0"/>
        <w:autoSpaceDN w:val="0"/>
        <w:adjustRightInd w:val="0"/>
        <w:spacing w:after="0" w:line="240" w:lineRule="auto"/>
        <w:rPr>
          <w:rFonts w:ascii="Times New Roman" w:hAnsi="Times New Roman" w:cs="Times New Roman"/>
          <w:color w:val="000000"/>
          <w:sz w:val="26"/>
          <w:szCs w:val="26"/>
        </w:rPr>
      </w:pPr>
      <w:r w:rsidRPr="009A5EFE">
        <w:rPr>
          <w:rFonts w:ascii="Times New Roman" w:hAnsi="Times New Roman" w:cs="Times New Roman"/>
          <w:color w:val="000000"/>
          <w:sz w:val="26"/>
          <w:szCs w:val="26"/>
        </w:rPr>
        <w:t xml:space="preserve">    </w:t>
      </w:r>
    </w:p>
    <w:p w:rsidR="00E86B68" w:rsidRPr="009A5EFE" w:rsidRDefault="00E86B68" w:rsidP="00E86B68">
      <w:pPr>
        <w:autoSpaceDE w:val="0"/>
        <w:autoSpaceDN w:val="0"/>
        <w:adjustRightInd w:val="0"/>
        <w:spacing w:after="0" w:line="240" w:lineRule="auto"/>
        <w:rPr>
          <w:rFonts w:ascii="Times New Roman" w:hAnsi="Times New Roman" w:cs="Times New Roman"/>
          <w:color w:val="000000"/>
          <w:sz w:val="26"/>
          <w:szCs w:val="26"/>
        </w:rPr>
      </w:pPr>
    </w:p>
    <w:p w:rsidR="00E86B68" w:rsidRPr="009A5EFE" w:rsidRDefault="00E86B68" w:rsidP="00E86B68">
      <w:pPr>
        <w:autoSpaceDE w:val="0"/>
        <w:autoSpaceDN w:val="0"/>
        <w:adjustRightInd w:val="0"/>
        <w:spacing w:after="0" w:line="240" w:lineRule="auto"/>
        <w:rPr>
          <w:rFonts w:ascii="Times New Roman" w:hAnsi="Times New Roman" w:cs="Times New Roman"/>
          <w:color w:val="000000"/>
          <w:sz w:val="26"/>
          <w:szCs w:val="26"/>
        </w:rPr>
      </w:pPr>
    </w:p>
    <w:p w:rsidR="00E86B68" w:rsidRPr="009A5EFE" w:rsidRDefault="00E86B68" w:rsidP="00E86B68">
      <w:pPr>
        <w:autoSpaceDE w:val="0"/>
        <w:autoSpaceDN w:val="0"/>
        <w:adjustRightInd w:val="0"/>
        <w:spacing w:after="0" w:line="240" w:lineRule="auto"/>
        <w:rPr>
          <w:rFonts w:ascii="Times New Roman" w:hAnsi="Times New Roman" w:cs="Times New Roman"/>
          <w:color w:val="000000"/>
          <w:sz w:val="26"/>
          <w:szCs w:val="26"/>
        </w:rPr>
      </w:pPr>
    </w:p>
    <w:p w:rsidR="00E86B68" w:rsidRPr="009A5EFE" w:rsidRDefault="00E86B68" w:rsidP="00E86B68">
      <w:pPr>
        <w:autoSpaceDE w:val="0"/>
        <w:autoSpaceDN w:val="0"/>
        <w:adjustRightInd w:val="0"/>
        <w:spacing w:after="0" w:line="240" w:lineRule="auto"/>
        <w:rPr>
          <w:rFonts w:ascii="Times New Roman" w:hAnsi="Times New Roman" w:cs="Times New Roman"/>
          <w:color w:val="000000"/>
          <w:sz w:val="26"/>
          <w:szCs w:val="26"/>
        </w:rPr>
      </w:pPr>
    </w:p>
    <w:p w:rsidR="00E86B68" w:rsidRPr="009A5EFE" w:rsidRDefault="00E86B68" w:rsidP="00E86B68">
      <w:pPr>
        <w:autoSpaceDE w:val="0"/>
        <w:autoSpaceDN w:val="0"/>
        <w:adjustRightInd w:val="0"/>
        <w:spacing w:after="0" w:line="240" w:lineRule="auto"/>
        <w:rPr>
          <w:rFonts w:ascii="Times New Roman" w:hAnsi="Times New Roman" w:cs="Times New Roman"/>
          <w:color w:val="000000"/>
          <w:sz w:val="26"/>
          <w:szCs w:val="26"/>
        </w:rPr>
      </w:pPr>
    </w:p>
    <w:p w:rsidR="00E86B68" w:rsidRPr="009A5EFE" w:rsidRDefault="00E86B68" w:rsidP="00E86B68">
      <w:pPr>
        <w:autoSpaceDE w:val="0"/>
        <w:autoSpaceDN w:val="0"/>
        <w:adjustRightInd w:val="0"/>
        <w:spacing w:after="0" w:line="240" w:lineRule="auto"/>
        <w:rPr>
          <w:rFonts w:ascii="Times New Roman" w:hAnsi="Times New Roman" w:cs="Times New Roman"/>
          <w:color w:val="000000"/>
          <w:sz w:val="26"/>
          <w:szCs w:val="26"/>
        </w:rPr>
      </w:pPr>
    </w:p>
    <w:p w:rsidR="00E86B68" w:rsidRPr="009A5EFE" w:rsidRDefault="00E86B68" w:rsidP="00E86B68">
      <w:pPr>
        <w:autoSpaceDE w:val="0"/>
        <w:autoSpaceDN w:val="0"/>
        <w:adjustRightInd w:val="0"/>
        <w:spacing w:after="0" w:line="240" w:lineRule="auto"/>
        <w:rPr>
          <w:rFonts w:ascii="Times New Roman" w:hAnsi="Times New Roman" w:cs="Times New Roman"/>
          <w:color w:val="000000"/>
          <w:sz w:val="26"/>
          <w:szCs w:val="26"/>
        </w:rPr>
      </w:pPr>
    </w:p>
    <w:p w:rsidR="00E86B68" w:rsidRPr="009A5EFE" w:rsidRDefault="00E86B68" w:rsidP="00E86B68">
      <w:pPr>
        <w:autoSpaceDE w:val="0"/>
        <w:autoSpaceDN w:val="0"/>
        <w:adjustRightInd w:val="0"/>
        <w:spacing w:after="0" w:line="240" w:lineRule="auto"/>
        <w:rPr>
          <w:rFonts w:ascii="Times New Roman" w:hAnsi="Times New Roman" w:cs="Times New Roman"/>
          <w:color w:val="000000"/>
          <w:sz w:val="26"/>
          <w:szCs w:val="26"/>
        </w:rPr>
      </w:pPr>
    </w:p>
    <w:p w:rsidR="00E86B68" w:rsidRPr="009A5EFE" w:rsidRDefault="00E86B68" w:rsidP="00E86B68">
      <w:pPr>
        <w:autoSpaceDE w:val="0"/>
        <w:autoSpaceDN w:val="0"/>
        <w:adjustRightInd w:val="0"/>
        <w:spacing w:after="0" w:line="240" w:lineRule="auto"/>
        <w:rPr>
          <w:rFonts w:ascii="Times New Roman" w:hAnsi="Times New Roman" w:cs="Times New Roman"/>
          <w:color w:val="000000"/>
          <w:sz w:val="26"/>
          <w:szCs w:val="26"/>
        </w:rPr>
      </w:pPr>
    </w:p>
    <w:p w:rsidR="00350E30" w:rsidRPr="009A5EFE" w:rsidRDefault="00350E30" w:rsidP="002148C7">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Đến bước này, các thông số quan trọng được dùng để chuẩn đoán các vấn đề tim mạch đã được rút trích vào biến tích hợp </w:t>
      </w:r>
      <w:r w:rsidR="00E86B68" w:rsidRPr="009A5EFE">
        <w:rPr>
          <w:rFonts w:ascii="Times New Roman" w:hAnsi="Times New Roman" w:cs="Times New Roman"/>
          <w:color w:val="000000"/>
          <w:sz w:val="26"/>
          <w:szCs w:val="26"/>
          <w:lang w:val="en-GB"/>
        </w:rPr>
        <w:t>“resp”</w:t>
      </w:r>
      <w:r w:rsidR="00AD5A1A" w:rsidRPr="009A5EFE">
        <w:rPr>
          <w:rFonts w:ascii="Times New Roman" w:hAnsi="Times New Roman" w:cs="Times New Roman"/>
          <w:sz w:val="26"/>
          <w:szCs w:val="26"/>
        </w:rPr>
        <w:t>. Đ</w:t>
      </w:r>
      <w:r w:rsidRPr="009A5EFE">
        <w:rPr>
          <w:rFonts w:ascii="Times New Roman" w:hAnsi="Times New Roman" w:cs="Times New Roman"/>
          <w:sz w:val="26"/>
          <w:szCs w:val="26"/>
        </w:rPr>
        <w:t xml:space="preserve">oạn code này sẽ được triển khai trên nhiều </w:t>
      </w:r>
      <w:r w:rsidR="00AD5A1A" w:rsidRPr="009A5EFE">
        <w:rPr>
          <w:rFonts w:ascii="Times New Roman" w:hAnsi="Times New Roman" w:cs="Times New Roman"/>
          <w:sz w:val="26"/>
          <w:szCs w:val="26"/>
          <w:lang w:val="en-GB"/>
        </w:rPr>
        <w:t>bộ tín hiệu</w:t>
      </w:r>
      <w:r w:rsidRPr="009A5EFE">
        <w:rPr>
          <w:rFonts w:ascii="Times New Roman" w:hAnsi="Times New Roman" w:cs="Times New Roman"/>
          <w:sz w:val="26"/>
          <w:szCs w:val="26"/>
        </w:rPr>
        <w:t xml:space="preserve"> được thu từ nhiều người bệnh, đồng thời tình trạng bệnh lý của bệnh nhân cũng được lưu lại ở biến </w:t>
      </w:r>
      <w:r w:rsidR="00AD5A1A" w:rsidRPr="009A5EFE">
        <w:rPr>
          <w:rFonts w:ascii="Times New Roman" w:hAnsi="Times New Roman" w:cs="Times New Roman"/>
          <w:color w:val="000000"/>
          <w:sz w:val="26"/>
          <w:szCs w:val="26"/>
          <w:lang w:val="en-GB"/>
        </w:rPr>
        <w:t>“annScore”</w:t>
      </w:r>
      <w:r w:rsidRPr="009A5EFE">
        <w:rPr>
          <w:rFonts w:ascii="Times New Roman" w:hAnsi="Times New Roman" w:cs="Times New Roman"/>
          <w:color w:val="000000"/>
          <w:sz w:val="26"/>
          <w:szCs w:val="26"/>
        </w:rPr>
        <w:t xml:space="preserve"> </w:t>
      </w:r>
      <w:r w:rsidRPr="009A5EFE">
        <w:rPr>
          <w:rFonts w:ascii="Times New Roman" w:hAnsi="Times New Roman" w:cs="Times New Roman"/>
          <w:sz w:val="26"/>
          <w:szCs w:val="26"/>
        </w:rPr>
        <w:t xml:space="preserve">nhằm làm cơ sở so sánh. Nếu </w:t>
      </w:r>
      <w:r w:rsidR="00AD5A1A" w:rsidRPr="009A5EFE">
        <w:rPr>
          <w:rFonts w:ascii="Times New Roman" w:hAnsi="Times New Roman" w:cs="Times New Roman"/>
          <w:color w:val="000000"/>
          <w:sz w:val="26"/>
          <w:szCs w:val="26"/>
          <w:lang w:val="en-GB"/>
        </w:rPr>
        <w:t>“annScore”</w:t>
      </w:r>
      <w:r w:rsidR="00AD5A1A" w:rsidRPr="009A5EFE">
        <w:rPr>
          <w:rFonts w:ascii="Times New Roman" w:hAnsi="Times New Roman" w:cs="Times New Roman"/>
          <w:color w:val="000000"/>
          <w:sz w:val="26"/>
          <w:szCs w:val="26"/>
        </w:rPr>
        <w:t xml:space="preserve"> </w:t>
      </w:r>
      <w:r w:rsidRPr="009A5EFE">
        <w:rPr>
          <w:rFonts w:ascii="Times New Roman" w:hAnsi="Times New Roman" w:cs="Times New Roman"/>
          <w:color w:val="000000" w:themeColor="text1"/>
          <w:sz w:val="26"/>
          <w:szCs w:val="26"/>
        </w:rPr>
        <w:t xml:space="preserve">bằng 1, người bệnh được chuẩn đoán thiếu máu cục bộ. Nếu giá trị này bằng 0 thì người bệnh được cho là bình thường hoặc đang mắc phải các vấn đề bệnh lý khác. </w:t>
      </w:r>
      <w:r w:rsidRPr="009A5EFE">
        <w:rPr>
          <w:rFonts w:ascii="Times New Roman" w:hAnsi="Times New Roman" w:cs="Times New Roman"/>
          <w:sz w:val="26"/>
          <w:szCs w:val="26"/>
        </w:rPr>
        <w:t>Vì mục tiêu của đề tài là chuẩn đoán sớm nguy cơ nhồi máu cơ tim thông qua phát hiện thiếu máu cục bộ nên các vấn đề tim mạch khác sẽ không được đề cập trong nghiên cứu này.</w:t>
      </w:r>
    </w:p>
    <w:p w:rsidR="00350E30" w:rsidRPr="009A5EFE" w:rsidRDefault="00350E30" w:rsidP="00AD5A1A">
      <w:pPr>
        <w:pStyle w:val="ListParagraph"/>
        <w:numPr>
          <w:ilvl w:val="0"/>
          <w:numId w:val="17"/>
        </w:numPr>
        <w:spacing w:line="256" w:lineRule="auto"/>
        <w:ind w:left="284" w:hanging="284"/>
        <w:rPr>
          <w:rFonts w:ascii="Times New Roman" w:hAnsi="Times New Roman" w:cs="Times New Roman"/>
          <w:b/>
          <w:sz w:val="26"/>
          <w:szCs w:val="26"/>
        </w:rPr>
      </w:pPr>
      <w:r w:rsidRPr="009A5EFE">
        <w:rPr>
          <w:rFonts w:ascii="Times New Roman" w:hAnsi="Times New Roman" w:cs="Times New Roman"/>
          <w:b/>
          <w:sz w:val="26"/>
          <w:szCs w:val="26"/>
        </w:rPr>
        <w:t>Huấn luyện thuật toán</w:t>
      </w:r>
    </w:p>
    <w:p w:rsidR="00350E30" w:rsidRPr="009A5EFE" w:rsidRDefault="00350E30" w:rsidP="00E34519">
      <w:pPr>
        <w:ind w:firstLine="284"/>
        <w:jc w:val="both"/>
        <w:rPr>
          <w:rFonts w:ascii="Times New Roman" w:hAnsi="Times New Roman" w:cs="Times New Roman"/>
          <w:sz w:val="26"/>
          <w:szCs w:val="26"/>
          <w:lang w:val="en-GB"/>
        </w:rPr>
      </w:pPr>
      <w:r w:rsidRPr="009A5EFE">
        <w:rPr>
          <w:rFonts w:ascii="Times New Roman" w:hAnsi="Times New Roman" w:cs="Times New Roman"/>
          <w:sz w:val="26"/>
          <w:szCs w:val="26"/>
        </w:rPr>
        <w:t>Hiện tại có rất nhiều phương pháp huấn luyện thuật toán dựa trên nguồn cơ sở dữ liệu sẵn có, với mục đích giúp cho thuật toán “họ</w:t>
      </w:r>
      <w:r w:rsidR="00860034" w:rsidRPr="009A5EFE">
        <w:rPr>
          <w:rFonts w:ascii="Times New Roman" w:hAnsi="Times New Roman" w:cs="Times New Roman"/>
          <w:sz w:val="26"/>
          <w:szCs w:val="26"/>
        </w:rPr>
        <w:t>c</w:t>
      </w:r>
      <w:r w:rsidRPr="009A5EFE">
        <w:rPr>
          <w:rFonts w:ascii="Times New Roman" w:hAnsi="Times New Roman" w:cs="Times New Roman"/>
          <w:sz w:val="26"/>
          <w:szCs w:val="26"/>
        </w:rPr>
        <w:t>” cách thức đưa ra kết quả dựa trên nguồn dữ liệu đầu vào. Trong bài toán này, nguồn dữ liệu đầu vào chính là các thông số quan trọng đã được rút trích ở phần 1.c và dữ liệu đầu ra là tình trạng thiếu máu cục bộ của bệnh nhân.</w:t>
      </w:r>
      <w:r w:rsidR="00860034" w:rsidRPr="009A5EFE">
        <w:rPr>
          <w:rFonts w:ascii="Times New Roman" w:hAnsi="Times New Roman" w:cs="Times New Roman"/>
          <w:sz w:val="26"/>
          <w:szCs w:val="26"/>
          <w:lang w:val="en-GB"/>
        </w:rPr>
        <w:t xml:space="preserve"> </w:t>
      </w:r>
    </w:p>
    <w:p w:rsidR="00350E30" w:rsidRPr="009A5EFE" w:rsidRDefault="00350E30" w:rsidP="00E34519">
      <w:pPr>
        <w:ind w:firstLine="284"/>
        <w:jc w:val="both"/>
        <w:rPr>
          <w:rFonts w:ascii="Times New Roman" w:hAnsi="Times New Roman" w:cs="Times New Roman"/>
          <w:sz w:val="26"/>
          <w:szCs w:val="26"/>
        </w:rPr>
      </w:pPr>
      <w:r w:rsidRPr="009A5EFE">
        <w:rPr>
          <w:rFonts w:ascii="Times New Roman" w:hAnsi="Times New Roman" w:cs="Times New Roman"/>
          <w:sz w:val="26"/>
          <w:szCs w:val="26"/>
        </w:rPr>
        <w:t xml:space="preserve">Trong nghiên cứu này, phương pháp huấn luyện thuật toán được sử dụng là “Phương pháp hồi qui Logistic”, được triển khai trên phần mềm SPSS Statistic của IBM. Phương pháp này có nhiều ưu điểm bởi bản chất đơn giản và dễ dàng áp dụng, không tốn kém quá </w:t>
      </w:r>
      <w:r w:rsidRPr="009A5EFE">
        <w:rPr>
          <w:rFonts w:ascii="Times New Roman" w:hAnsi="Times New Roman" w:cs="Times New Roman"/>
          <w:sz w:val="26"/>
          <w:szCs w:val="26"/>
        </w:rPr>
        <w:lastRenderedPageBreak/>
        <w:t>nhiều thời gian huấn luyện và sử dụng ít tài nguyên máy tính. Phương pháp hồi qui tuyến tính giả định rằng mọi sự vật, hiện tượng đều có sự ảnh hưởng qua lại lẫn nhau theo mối quan hệ tuyến tính (linear). Tuy nhiên trong nhiều trường hợp thực tế, phương pháp này tỏ ra còn nhiều hạn chế bởi chính định nghĩa của nó không bao hàm hết được bản chất phức tạp của sự vật, hiện tượng. Tuy nhiên, chính vì bản chất đơn giản và dễ triể</w:t>
      </w:r>
      <w:r w:rsidR="00490347" w:rsidRPr="009A5EFE">
        <w:rPr>
          <w:rFonts w:ascii="Times New Roman" w:hAnsi="Times New Roman" w:cs="Times New Roman"/>
          <w:sz w:val="26"/>
          <w:szCs w:val="26"/>
        </w:rPr>
        <w:t xml:space="preserve">n khai </w:t>
      </w:r>
      <w:r w:rsidRPr="009A5EFE">
        <w:rPr>
          <w:rFonts w:ascii="Times New Roman" w:hAnsi="Times New Roman" w:cs="Times New Roman"/>
          <w:sz w:val="26"/>
          <w:szCs w:val="26"/>
        </w:rPr>
        <w:t xml:space="preserve">mà phương pháp này vẫn được sử dụng như là giải pháp đầu tiên tiếp cận vấn đề. Trong nghiên cứu này, phương pháp hồi qui tuyến tính đã cho ra kết quả khả quan, khi nó có thể đưa ra chuẩn đoán cho bệnh thiếu máu cục bộ với độ chính xác khá cao. </w:t>
      </w:r>
      <w:r w:rsidR="0050254E" w:rsidRPr="009A5EFE">
        <w:rPr>
          <w:rFonts w:ascii="Times New Roman" w:hAnsi="Times New Roman" w:cs="Times New Roman"/>
          <w:sz w:val="26"/>
          <w:szCs w:val="26"/>
          <w:lang w:val="en-GB"/>
        </w:rPr>
        <w:t xml:space="preserve">Sau đó, phương pháp này sẽ được áp dụng tương tự cho các bệnh lý còn lại. </w:t>
      </w:r>
      <w:r w:rsidRPr="009A5EFE">
        <w:rPr>
          <w:rFonts w:ascii="Times New Roman" w:hAnsi="Times New Roman" w:cs="Times New Roman"/>
          <w:sz w:val="26"/>
          <w:szCs w:val="26"/>
        </w:rPr>
        <w:t>Mức độ chính xác của thuật toán sẽ được đề cập dưới đây nhằm làm tiêu chuẩn đánh giá và làm đề tài tranh luận.</w:t>
      </w:r>
    </w:p>
    <w:p w:rsidR="003F3D1F" w:rsidRPr="009A5EFE" w:rsidRDefault="00E35130" w:rsidP="00E34519">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w:drawing>
          <wp:anchor distT="0" distB="0" distL="114300" distR="114300" simplePos="0" relativeHeight="251902976" behindDoc="0" locked="0" layoutInCell="1" allowOverlap="1" wp14:anchorId="752F4D7C" wp14:editId="32BC94B2">
            <wp:simplePos x="0" y="0"/>
            <wp:positionH relativeFrom="margin">
              <wp:align>right</wp:align>
            </wp:positionH>
            <wp:positionV relativeFrom="paragraph">
              <wp:posOffset>1369275</wp:posOffset>
            </wp:positionV>
            <wp:extent cx="5943600" cy="2819400"/>
            <wp:effectExtent l="0" t="0" r="0" b="0"/>
            <wp:wrapSquare wrapText="bothSides"/>
            <wp:docPr id="2803" name="Picture 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14:sizeRelH relativeFrom="page">
              <wp14:pctWidth>0</wp14:pctWidth>
            </wp14:sizeRelH>
            <wp14:sizeRelV relativeFrom="page">
              <wp14:pctHeight>0</wp14:pctHeight>
            </wp14:sizeRelV>
          </wp:anchor>
        </w:drawing>
      </w:r>
      <w:r w:rsidR="00350E30" w:rsidRPr="009A5EFE">
        <w:rPr>
          <w:rFonts w:ascii="Times New Roman" w:hAnsi="Times New Roman" w:cs="Times New Roman"/>
          <w:sz w:val="26"/>
          <w:szCs w:val="26"/>
        </w:rPr>
        <w:t>SPSS Statictics là một trong những phần mềm thông dụng trong giới nghiên cứu khoa học trên lĩnh vực “Huấn luyên thuật toán” (Model Training) do bản chất dễ sử dụng và mức độ tin cậy cao. Trong nghiên cứu này, bộ cơ sở dữ liệu gồ</w:t>
      </w:r>
      <w:r w:rsidR="003F3D1F" w:rsidRPr="009A5EFE">
        <w:rPr>
          <w:rFonts w:ascii="Times New Roman" w:hAnsi="Times New Roman" w:cs="Times New Roman"/>
          <w:sz w:val="26"/>
          <w:szCs w:val="26"/>
        </w:rPr>
        <w:t>m 2,691</w:t>
      </w:r>
      <w:r w:rsidR="00350E30" w:rsidRPr="009A5EFE">
        <w:rPr>
          <w:rFonts w:ascii="Times New Roman" w:hAnsi="Times New Roman" w:cs="Times New Roman"/>
          <w:sz w:val="26"/>
          <w:szCs w:val="26"/>
        </w:rPr>
        <w:t xml:space="preserve"> dòng dữ liệu, được trích xuất từ</w:t>
      </w:r>
      <w:r w:rsidR="003F3D1F" w:rsidRPr="009A5EFE">
        <w:rPr>
          <w:rFonts w:ascii="Times New Roman" w:hAnsi="Times New Roman" w:cs="Times New Roman"/>
          <w:sz w:val="26"/>
          <w:szCs w:val="26"/>
        </w:rPr>
        <w:t xml:space="preserve"> 42</w:t>
      </w:r>
      <w:r w:rsidR="00350E30" w:rsidRPr="009A5EFE">
        <w:rPr>
          <w:rFonts w:ascii="Times New Roman" w:hAnsi="Times New Roman" w:cs="Times New Roman"/>
          <w:sz w:val="26"/>
          <w:szCs w:val="26"/>
        </w:rPr>
        <w:t xml:space="preserve"> bệnh nhân được đưa vào nghiên cứu thuật toán. Khi thi triển giải thuật “Hồi qui Logistic”, phần mềm SPSS sẽ tự động lọc ra những thông số quan trọng nhất ảnh hưởng trực tiếp đến sự biến đổi của kết quả đầu ra. </w:t>
      </w:r>
    </w:p>
    <w:p w:rsidR="003F3D1F" w:rsidRPr="009A5EFE" w:rsidRDefault="00E35130" w:rsidP="00E34519">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62016" behindDoc="0" locked="0" layoutInCell="1" allowOverlap="1" wp14:anchorId="2B79C673" wp14:editId="79BEE1F8">
                <wp:simplePos x="0" y="0"/>
                <wp:positionH relativeFrom="margin">
                  <wp:align>center</wp:align>
                </wp:positionH>
                <wp:positionV relativeFrom="paragraph">
                  <wp:posOffset>2910708</wp:posOffset>
                </wp:positionV>
                <wp:extent cx="3961130" cy="635"/>
                <wp:effectExtent l="0" t="0" r="1270" b="6985"/>
                <wp:wrapSquare wrapText="bothSides"/>
                <wp:docPr id="2805" name="Text Box 2805"/>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a:effectLst/>
                      </wps:spPr>
                      <wps:txbx>
                        <w:txbxContent>
                          <w:p w:rsidR="00E61F65" w:rsidRPr="00490347" w:rsidRDefault="00E61F65" w:rsidP="00E35130">
                            <w:pPr>
                              <w:pStyle w:val="Caption"/>
                              <w:jc w:val="center"/>
                              <w:rPr>
                                <w:rFonts w:cstheme="minorHAnsi"/>
                                <w:noProof/>
                                <w:sz w:val="22"/>
                                <w:szCs w:val="22"/>
                                <w:lang w:val="en-GB"/>
                              </w:rPr>
                            </w:pPr>
                            <w:r>
                              <w:rPr>
                                <w:b/>
                                <w:sz w:val="22"/>
                                <w:szCs w:val="22"/>
                              </w:rPr>
                              <w:t xml:space="preserve">Hình 12: </w:t>
                            </w:r>
                            <w:r>
                              <w:rPr>
                                <w:sz w:val="22"/>
                                <w:szCs w:val="22"/>
                                <w:lang w:val="en-GB"/>
                              </w:rPr>
                              <w:t>Dữ liệu được đưa vào phần mềm SPSS.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9C673" id="Text Box 2805" o:spid="_x0000_s1089" type="#_x0000_t202" style="position:absolute;left:0;text-align:left;margin-left:0;margin-top:229.2pt;width:311.9pt;height:.05pt;z-index:2518620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" stroked="f">
                <v:textbox style="mso-fit-shape-to-text:t" inset="0,0,0,0">
                  <w:txbxContent>
                    <w:p w:rsidR="00E61F65" w:rsidRPr="00490347" w:rsidRDefault="00E61F65" w:rsidP="00E35130">
                      <w:pPr>
                        <w:pStyle w:val="Caption"/>
                        <w:jc w:val="center"/>
                        <w:rPr>
                          <w:rFonts w:cstheme="minorHAnsi"/>
                          <w:noProof/>
                          <w:sz w:val="22"/>
                          <w:szCs w:val="22"/>
                          <w:lang w:val="en-GB"/>
                        </w:rPr>
                      </w:pPr>
                      <w:r>
                        <w:rPr>
                          <w:b/>
                          <w:sz w:val="22"/>
                          <w:szCs w:val="22"/>
                        </w:rPr>
                        <w:t xml:space="preserve">Hình 12: </w:t>
                      </w:r>
                      <w:r>
                        <w:rPr>
                          <w:sz w:val="22"/>
                          <w:szCs w:val="22"/>
                          <w:lang w:val="en-GB"/>
                        </w:rPr>
                        <w:t>Dữ liệu được đưa vào phần mềm SPSS.</w:t>
                      </w:r>
                    </w:p>
                  </w:txbxContent>
                </v:textbox>
                <w10:wrap type="square" anchorx="margin"/>
              </v:shape>
            </w:pict>
          </mc:Fallback>
        </mc:AlternateContent>
      </w:r>
    </w:p>
    <w:p w:rsidR="00860034" w:rsidRPr="009A5EFE" w:rsidRDefault="003F3D1F" w:rsidP="00E34519">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w:lastRenderedPageBreak/>
        <w:drawing>
          <wp:anchor distT="0" distB="0" distL="114300" distR="114300" simplePos="0" relativeHeight="251865088" behindDoc="0" locked="0" layoutInCell="1" allowOverlap="1" wp14:anchorId="37748D62" wp14:editId="0D60CC8F">
            <wp:simplePos x="0" y="0"/>
            <wp:positionH relativeFrom="column">
              <wp:posOffset>182880</wp:posOffset>
            </wp:positionH>
            <wp:positionV relativeFrom="paragraph">
              <wp:posOffset>-1905</wp:posOffset>
            </wp:positionV>
            <wp:extent cx="3042920" cy="2274570"/>
            <wp:effectExtent l="0" t="0" r="5080" b="0"/>
            <wp:wrapSquare wrapText="bothSides"/>
            <wp:docPr id="2797" name="Picture 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42920" cy="2274570"/>
                    </a:xfrm>
                    <a:prstGeom prst="rect">
                      <a:avLst/>
                    </a:prstGeom>
                  </pic:spPr>
                </pic:pic>
              </a:graphicData>
            </a:graphic>
            <wp14:sizeRelH relativeFrom="page">
              <wp14:pctWidth>0</wp14:pctWidth>
            </wp14:sizeRelH>
            <wp14:sizeRelV relativeFrom="page">
              <wp14:pctHeight>0</wp14:pctHeight>
            </wp14:sizeRelV>
          </wp:anchor>
        </w:drawing>
      </w:r>
      <w:r w:rsidRPr="009A5EFE">
        <w:rPr>
          <w:rFonts w:ascii="Times New Roman" w:hAnsi="Times New Roman" w:cs="Times New Roman"/>
          <w:sz w:val="26"/>
          <w:szCs w:val="26"/>
        </w:rPr>
        <w:t xml:space="preserve"> </w:t>
      </w:r>
    </w:p>
    <w:p w:rsidR="00860034" w:rsidRPr="009A5EFE" w:rsidRDefault="00E35130" w:rsidP="00E34519">
      <w:pPr>
        <w:ind w:firstLine="284"/>
        <w:jc w:val="both"/>
        <w:rPr>
          <w:rFonts w:ascii="Times New Roman" w:hAnsi="Times New Roman" w:cs="Times New Roman"/>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64064" behindDoc="0" locked="0" layoutInCell="1" allowOverlap="1" wp14:anchorId="3DB7FAD1" wp14:editId="561DE88F">
                <wp:simplePos x="0" y="0"/>
                <wp:positionH relativeFrom="margin">
                  <wp:posOffset>3366243</wp:posOffset>
                </wp:positionH>
                <wp:positionV relativeFrom="paragraph">
                  <wp:posOffset>14402</wp:posOffset>
                </wp:positionV>
                <wp:extent cx="1791970" cy="635"/>
                <wp:effectExtent l="0" t="0" r="0" b="0"/>
                <wp:wrapSquare wrapText="bothSides"/>
                <wp:docPr id="2819" name="Text Box 2819"/>
                <wp:cNvGraphicFramePr/>
                <a:graphic xmlns:a="http://schemas.openxmlformats.org/drawingml/2006/main">
                  <a:graphicData uri="http://schemas.microsoft.com/office/word/2010/wordprocessingShape">
                    <wps:wsp>
                      <wps:cNvSpPr txBox="1"/>
                      <wps:spPr>
                        <a:xfrm>
                          <a:off x="0" y="0"/>
                          <a:ext cx="1791970" cy="635"/>
                        </a:xfrm>
                        <a:prstGeom prst="rect">
                          <a:avLst/>
                        </a:prstGeom>
                        <a:solidFill>
                          <a:prstClr val="white"/>
                        </a:solidFill>
                        <a:ln>
                          <a:noFill/>
                        </a:ln>
                        <a:effectLst/>
                      </wps:spPr>
                      <wps:txbx>
                        <w:txbxContent>
                          <w:p w:rsidR="00E61F65" w:rsidRPr="00490347" w:rsidRDefault="00E61F65" w:rsidP="00860034">
                            <w:pPr>
                              <w:pStyle w:val="Caption"/>
                              <w:rPr>
                                <w:rFonts w:cstheme="minorHAnsi"/>
                                <w:noProof/>
                                <w:sz w:val="22"/>
                                <w:szCs w:val="22"/>
                                <w:lang w:val="en-GB"/>
                              </w:rPr>
                            </w:pPr>
                            <w:r>
                              <w:rPr>
                                <w:b/>
                                <w:sz w:val="22"/>
                                <w:szCs w:val="22"/>
                              </w:rPr>
                              <w:t xml:space="preserve">Hình 13: </w:t>
                            </w:r>
                            <w:r>
                              <w:rPr>
                                <w:sz w:val="22"/>
                                <w:szCs w:val="22"/>
                                <w:lang w:val="en-GB"/>
                              </w:rPr>
                              <w:t>Chọn mục Logistic Regression để huấn luyện thuật toán hồi qui Logistic nhằm chuẩn đoán biến đầu ra (STATUS) dựa vào các biến đầu vào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B7FAD1" id="Text Box 2819" o:spid="_x0000_s1090" type="#_x0000_t202" style="position:absolute;left:0;text-align:left;margin-left:265.05pt;margin-top:1.15pt;width:141.1pt;height:.05pt;z-index:251864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" stroked="f">
                <v:textbox style="mso-fit-shape-to-text:t" inset="0,0,0,0">
                  <w:txbxContent>
                    <w:p w:rsidR="00E61F65" w:rsidRPr="00490347" w:rsidRDefault="00E61F65" w:rsidP="00860034">
                      <w:pPr>
                        <w:pStyle w:val="Caption"/>
                        <w:rPr>
                          <w:rFonts w:cstheme="minorHAnsi"/>
                          <w:noProof/>
                          <w:sz w:val="22"/>
                          <w:szCs w:val="22"/>
                          <w:lang w:val="en-GB"/>
                        </w:rPr>
                      </w:pPr>
                      <w:r>
                        <w:rPr>
                          <w:b/>
                          <w:sz w:val="22"/>
                          <w:szCs w:val="22"/>
                        </w:rPr>
                        <w:t xml:space="preserve">Hình 13: </w:t>
                      </w:r>
                      <w:r>
                        <w:rPr>
                          <w:sz w:val="22"/>
                          <w:szCs w:val="22"/>
                          <w:lang w:val="en-GB"/>
                        </w:rPr>
                        <w:t>Chọn mục Logistic Regression để huấn luyện thuật toán hồi qui Logistic nhằm chuẩn đoán biến đầu ra (STATUS) dựa vào các biến đầu vào</w:t>
                      </w:r>
                    </w:p>
                  </w:txbxContent>
                </v:textbox>
                <w10:wrap type="square" anchorx="margin"/>
              </v:shape>
            </w:pict>
          </mc:Fallback>
        </mc:AlternateContent>
      </w:r>
    </w:p>
    <w:p w:rsidR="00860034" w:rsidRPr="009A5EFE" w:rsidRDefault="00860034" w:rsidP="00E34519">
      <w:pPr>
        <w:ind w:firstLine="284"/>
        <w:jc w:val="both"/>
        <w:rPr>
          <w:rFonts w:ascii="Times New Roman" w:hAnsi="Times New Roman" w:cs="Times New Roman"/>
          <w:sz w:val="26"/>
          <w:szCs w:val="26"/>
        </w:rPr>
      </w:pPr>
    </w:p>
    <w:p w:rsidR="00860034" w:rsidRPr="009A5EFE" w:rsidRDefault="00860034" w:rsidP="00E34519">
      <w:pPr>
        <w:ind w:firstLine="284"/>
        <w:jc w:val="both"/>
        <w:rPr>
          <w:rFonts w:ascii="Times New Roman" w:hAnsi="Times New Roman" w:cs="Times New Roman"/>
          <w:sz w:val="26"/>
          <w:szCs w:val="26"/>
        </w:rPr>
      </w:pPr>
    </w:p>
    <w:p w:rsidR="00860034" w:rsidRPr="009A5EFE" w:rsidRDefault="00860034" w:rsidP="00E34519">
      <w:pPr>
        <w:ind w:firstLine="284"/>
        <w:jc w:val="both"/>
        <w:rPr>
          <w:rFonts w:ascii="Times New Roman" w:hAnsi="Times New Roman" w:cs="Times New Roman"/>
          <w:sz w:val="26"/>
          <w:szCs w:val="26"/>
        </w:rPr>
      </w:pPr>
    </w:p>
    <w:p w:rsidR="00860034" w:rsidRPr="009A5EFE" w:rsidRDefault="00860034" w:rsidP="00E34519">
      <w:pPr>
        <w:ind w:firstLine="284"/>
        <w:jc w:val="both"/>
        <w:rPr>
          <w:rFonts w:ascii="Times New Roman" w:hAnsi="Times New Roman" w:cs="Times New Roman"/>
          <w:sz w:val="26"/>
          <w:szCs w:val="26"/>
        </w:rPr>
      </w:pPr>
    </w:p>
    <w:p w:rsidR="00E35130" w:rsidRDefault="00E35130" w:rsidP="00E34519">
      <w:pPr>
        <w:ind w:firstLine="284"/>
        <w:jc w:val="both"/>
        <w:rPr>
          <w:rFonts w:ascii="Times New Roman" w:hAnsi="Times New Roman" w:cs="Times New Roman"/>
          <w:sz w:val="26"/>
          <w:szCs w:val="26"/>
        </w:rPr>
      </w:pPr>
    </w:p>
    <w:p w:rsidR="00E35130" w:rsidRDefault="00E35130" w:rsidP="00E34519">
      <w:pPr>
        <w:ind w:firstLine="284"/>
        <w:jc w:val="both"/>
        <w:rPr>
          <w:rFonts w:ascii="Times New Roman" w:hAnsi="Times New Roman" w:cs="Times New Roman"/>
          <w:sz w:val="26"/>
          <w:szCs w:val="26"/>
        </w:rPr>
      </w:pPr>
    </w:p>
    <w:p w:rsidR="00350E30" w:rsidRPr="009A5EFE" w:rsidRDefault="00350E30" w:rsidP="00E34519">
      <w:pPr>
        <w:ind w:firstLine="284"/>
        <w:jc w:val="both"/>
        <w:rPr>
          <w:rFonts w:ascii="Times New Roman" w:hAnsi="Times New Roman" w:cs="Times New Roman"/>
          <w:sz w:val="26"/>
          <w:szCs w:val="26"/>
        </w:rPr>
      </w:pPr>
      <w:r w:rsidRPr="009A5EFE">
        <w:rPr>
          <w:rFonts w:ascii="Times New Roman" w:hAnsi="Times New Roman" w:cs="Times New Roman"/>
          <w:sz w:val="26"/>
          <w:szCs w:val="26"/>
        </w:rPr>
        <w:t>Thông thường, khi số lượng thông số gia tăng thì mức độ chính xác của giải thuật cũng tăng. Tuy nhiên khi sự gia tăng các thông số này không còn ảnh hưởng đến mức độ chính xác của giải thuật nữa, phần mềm sẽ tự động dừng lại và đưa ra kết quả bao gồm:</w:t>
      </w:r>
    </w:p>
    <w:p w:rsidR="00350E30" w:rsidRPr="009A5EFE" w:rsidRDefault="00350E30" w:rsidP="00E34519">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Những thông số quan trọng nhất cần có để chuẩn đoán kết quả đầu ra</w:t>
      </w:r>
    </w:p>
    <w:p w:rsidR="00350E30" w:rsidRPr="009A5EFE" w:rsidRDefault="00350E30" w:rsidP="00E34519">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Mức độ chuẩn xác của thuật toán chuẩn đoán, thể hiện qua giá trị R bình phương (R square) trong figure 3.3</w:t>
      </w:r>
    </w:p>
    <w:p w:rsidR="00C85A59" w:rsidRPr="009A5EFE" w:rsidRDefault="00350E30" w:rsidP="00C85A59">
      <w:pPr>
        <w:pStyle w:val="ListParagraph"/>
        <w:numPr>
          <w:ilvl w:val="0"/>
          <w:numId w:val="18"/>
        </w:numPr>
        <w:spacing w:line="256" w:lineRule="auto"/>
        <w:ind w:left="284" w:hanging="284"/>
        <w:jc w:val="both"/>
        <w:rPr>
          <w:rFonts w:ascii="Times New Roman" w:hAnsi="Times New Roman" w:cs="Times New Roman"/>
          <w:sz w:val="26"/>
          <w:szCs w:val="26"/>
        </w:rPr>
      </w:pPr>
      <w:r w:rsidRPr="009A5EFE">
        <w:rPr>
          <w:rFonts w:ascii="Times New Roman" w:hAnsi="Times New Roman" w:cs="Times New Roman"/>
          <w:sz w:val="26"/>
          <w:szCs w:val="26"/>
        </w:rPr>
        <w:t>Bộ giá trị dành cho mỗi thông số để xây dựng công thức tính toán</w:t>
      </w:r>
    </w:p>
    <w:p w:rsidR="007A0962" w:rsidRPr="009A5EFE" w:rsidRDefault="007A0962" w:rsidP="007A0962">
      <w:pPr>
        <w:pStyle w:val="ListParagraph"/>
        <w:numPr>
          <w:ilvl w:val="0"/>
          <w:numId w:val="17"/>
        </w:numPr>
        <w:spacing w:line="256" w:lineRule="auto"/>
        <w:ind w:left="284" w:hanging="284"/>
        <w:jc w:val="both"/>
        <w:rPr>
          <w:rFonts w:ascii="Times New Roman" w:hAnsi="Times New Roman" w:cs="Times New Roman"/>
          <w:b/>
          <w:sz w:val="26"/>
          <w:szCs w:val="26"/>
          <w:lang w:val="en-GB"/>
        </w:rPr>
      </w:pPr>
      <w:r w:rsidRPr="009A5EFE">
        <w:rPr>
          <w:rFonts w:ascii="Times New Roman" w:hAnsi="Times New Roman" w:cs="Times New Roman"/>
          <w:b/>
          <w:sz w:val="26"/>
          <w:szCs w:val="26"/>
          <w:lang w:val="en-GB"/>
        </w:rPr>
        <w:t>Kết quả huấn luyện</w:t>
      </w:r>
    </w:p>
    <w:p w:rsidR="00350E30" w:rsidRPr="009A5EFE" w:rsidRDefault="00E34519" w:rsidP="001E256A">
      <w:pPr>
        <w:rPr>
          <w:rFonts w:ascii="Times New Roman" w:hAnsi="Times New Roman" w:cs="Times New Roman"/>
          <w:noProof/>
          <w:sz w:val="26"/>
          <w:szCs w:val="26"/>
        </w:rPr>
      </w:pPr>
      <w:r w:rsidRPr="009A5EFE">
        <w:rPr>
          <w:rFonts w:ascii="Times New Roman" w:hAnsi="Times New Roman" w:cs="Times New Roman"/>
          <w:noProof/>
          <w:sz w:val="26"/>
          <w:szCs w:val="26"/>
          <w:lang w:val="en-US"/>
        </w:rPr>
        <w:drawing>
          <wp:anchor distT="0" distB="0" distL="114300" distR="114300" simplePos="0" relativeHeight="251851776" behindDoc="0" locked="0" layoutInCell="1" allowOverlap="1" wp14:anchorId="2102CCF1" wp14:editId="037CF44C">
            <wp:simplePos x="0" y="0"/>
            <wp:positionH relativeFrom="margin">
              <wp:align>left</wp:align>
            </wp:positionH>
            <wp:positionV relativeFrom="paragraph">
              <wp:posOffset>5715</wp:posOffset>
            </wp:positionV>
            <wp:extent cx="3342640" cy="200533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97766" cy="2038210"/>
                    </a:xfrm>
                    <a:prstGeom prst="rect">
                      <a:avLst/>
                    </a:prstGeom>
                    <a:noFill/>
                    <a:ln>
                      <a:noFill/>
                    </a:ln>
                  </pic:spPr>
                </pic:pic>
              </a:graphicData>
            </a:graphic>
            <wp14:sizeRelH relativeFrom="page">
              <wp14:pctWidth>0</wp14:pctWidth>
            </wp14:sizeRelH>
            <wp14:sizeRelV relativeFrom="page">
              <wp14:pctHeight>0</wp14:pctHeight>
            </wp14:sizeRelV>
          </wp:anchor>
        </w:drawing>
      </w:r>
      <w:r w:rsidR="00350E30" w:rsidRPr="009A5EFE">
        <w:rPr>
          <w:rFonts w:ascii="Times New Roman" w:hAnsi="Times New Roman" w:cs="Times New Roman"/>
          <w:noProof/>
          <w:sz w:val="26"/>
          <w:szCs w:val="26"/>
        </w:rPr>
        <w:t xml:space="preserve">  </w:t>
      </w:r>
    </w:p>
    <w:p w:rsidR="00E34519" w:rsidRPr="009A5EFE" w:rsidRDefault="00173EC2" w:rsidP="001E256A">
      <w:pPr>
        <w:rPr>
          <w:rFonts w:ascii="Times New Roman" w:hAnsi="Times New Roman" w:cs="Times New Roman"/>
          <w:noProof/>
          <w:sz w:val="26"/>
          <w:szCs w:val="26"/>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53824" behindDoc="0" locked="0" layoutInCell="1" allowOverlap="1" wp14:anchorId="505FBEF9" wp14:editId="042E347F">
                <wp:simplePos x="0" y="0"/>
                <wp:positionH relativeFrom="margin">
                  <wp:posOffset>3466871</wp:posOffset>
                </wp:positionH>
                <wp:positionV relativeFrom="paragraph">
                  <wp:posOffset>6350</wp:posOffset>
                </wp:positionV>
                <wp:extent cx="1470660" cy="635"/>
                <wp:effectExtent l="0" t="0" r="0" b="8890"/>
                <wp:wrapSquare wrapText="bothSides"/>
                <wp:docPr id="2832" name="Text Box 2832"/>
                <wp:cNvGraphicFramePr/>
                <a:graphic xmlns:a="http://schemas.openxmlformats.org/drawingml/2006/main">
                  <a:graphicData uri="http://schemas.microsoft.com/office/word/2010/wordprocessingShape">
                    <wps:wsp>
                      <wps:cNvSpPr txBox="1"/>
                      <wps:spPr>
                        <a:xfrm>
                          <a:off x="0" y="0"/>
                          <a:ext cx="1470660" cy="635"/>
                        </a:xfrm>
                        <a:prstGeom prst="rect">
                          <a:avLst/>
                        </a:prstGeom>
                        <a:solidFill>
                          <a:prstClr val="white"/>
                        </a:solidFill>
                        <a:ln>
                          <a:noFill/>
                        </a:ln>
                        <a:effectLst/>
                      </wps:spPr>
                      <wps:txbx>
                        <w:txbxContent>
                          <w:p w:rsidR="00E61F65" w:rsidRPr="00490347" w:rsidRDefault="00E61F65" w:rsidP="007A0962">
                            <w:pPr>
                              <w:pStyle w:val="Caption"/>
                              <w:rPr>
                                <w:rFonts w:cstheme="minorHAnsi"/>
                                <w:noProof/>
                                <w:sz w:val="22"/>
                                <w:szCs w:val="22"/>
                                <w:lang w:val="en-GB"/>
                              </w:rPr>
                            </w:pPr>
                            <w:r>
                              <w:rPr>
                                <w:b/>
                                <w:sz w:val="22"/>
                                <w:szCs w:val="22"/>
                              </w:rPr>
                              <w:t xml:space="preserve">Hình 12: </w:t>
                            </w:r>
                            <w:r>
                              <w:rPr>
                                <w:sz w:val="22"/>
                                <w:szCs w:val="22"/>
                                <w:lang w:val="en-GB"/>
                              </w:rPr>
                              <w:t>Kết quả quá trình huấn luyện phần mềm sử dụng thuật toán Hồi qui Logistic.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5FBEF9" id="Text Box 2832" o:spid="_x0000_s1091" type="#_x0000_t202" style="position:absolute;margin-left:273pt;margin-top:.5pt;width:115.8pt;height:.05pt;z-index:2518538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" stroked="f">
                <v:textbox style="mso-fit-shape-to-text:t" inset="0,0,0,0">
                  <w:txbxContent>
                    <w:p w:rsidR="00E61F65" w:rsidRPr="00490347" w:rsidRDefault="00E61F65" w:rsidP="007A0962">
                      <w:pPr>
                        <w:pStyle w:val="Caption"/>
                        <w:rPr>
                          <w:rFonts w:cstheme="minorHAnsi"/>
                          <w:noProof/>
                          <w:sz w:val="22"/>
                          <w:szCs w:val="22"/>
                          <w:lang w:val="en-GB"/>
                        </w:rPr>
                      </w:pPr>
                      <w:r>
                        <w:rPr>
                          <w:b/>
                          <w:sz w:val="22"/>
                          <w:szCs w:val="22"/>
                        </w:rPr>
                        <w:t xml:space="preserve">Hình 12: </w:t>
                      </w:r>
                      <w:r>
                        <w:rPr>
                          <w:sz w:val="22"/>
                          <w:szCs w:val="22"/>
                          <w:lang w:val="en-GB"/>
                        </w:rPr>
                        <w:t>Kết quả quá trình huấn luyện phần mềm sử dụng thuật toán Hồi qui Logistic.</w:t>
                      </w:r>
                    </w:p>
                  </w:txbxContent>
                </v:textbox>
                <w10:wrap type="square" anchorx="margin"/>
              </v:shape>
            </w:pict>
          </mc:Fallback>
        </mc:AlternateContent>
      </w:r>
    </w:p>
    <w:p w:rsidR="00E34519" w:rsidRPr="009A5EFE" w:rsidRDefault="00E34519" w:rsidP="001E256A">
      <w:pPr>
        <w:rPr>
          <w:rFonts w:ascii="Times New Roman" w:hAnsi="Times New Roman" w:cs="Times New Roman"/>
          <w:noProof/>
          <w:sz w:val="26"/>
          <w:szCs w:val="26"/>
        </w:rPr>
      </w:pPr>
    </w:p>
    <w:p w:rsidR="00E34519" w:rsidRPr="009A5EFE" w:rsidRDefault="00E34519" w:rsidP="001E256A">
      <w:pPr>
        <w:rPr>
          <w:rFonts w:ascii="Times New Roman" w:hAnsi="Times New Roman" w:cs="Times New Roman"/>
          <w:noProof/>
          <w:sz w:val="26"/>
          <w:szCs w:val="26"/>
        </w:rPr>
      </w:pPr>
    </w:p>
    <w:p w:rsidR="00E34519" w:rsidRPr="009A5EFE" w:rsidRDefault="00E34519" w:rsidP="001E256A">
      <w:pPr>
        <w:rPr>
          <w:rFonts w:ascii="Times New Roman" w:hAnsi="Times New Roman" w:cs="Times New Roman"/>
          <w:noProof/>
          <w:sz w:val="26"/>
          <w:szCs w:val="26"/>
        </w:rPr>
      </w:pPr>
    </w:p>
    <w:p w:rsidR="00173EC2" w:rsidRPr="009A5EFE" w:rsidRDefault="00173EC2" w:rsidP="001E256A">
      <w:pPr>
        <w:rPr>
          <w:rFonts w:ascii="Times New Roman" w:hAnsi="Times New Roman" w:cs="Times New Roman"/>
          <w:noProof/>
          <w:sz w:val="26"/>
          <w:szCs w:val="26"/>
        </w:rPr>
      </w:pPr>
    </w:p>
    <w:p w:rsidR="00173EC2" w:rsidRPr="009A5EFE" w:rsidRDefault="00173EC2" w:rsidP="001E256A">
      <w:pPr>
        <w:rPr>
          <w:rFonts w:ascii="Times New Roman" w:hAnsi="Times New Roman" w:cs="Times New Roman"/>
          <w:noProof/>
          <w:sz w:val="26"/>
          <w:szCs w:val="26"/>
        </w:rPr>
      </w:pPr>
    </w:p>
    <w:p w:rsidR="00350E30" w:rsidRPr="009A5EFE" w:rsidRDefault="00E35130" w:rsidP="00490347">
      <w:pPr>
        <w:ind w:firstLine="284"/>
        <w:jc w:val="both"/>
        <w:rPr>
          <w:rFonts w:ascii="Times New Roman" w:hAnsi="Times New Roman" w:cs="Times New Roman"/>
          <w:noProof/>
          <w:sz w:val="26"/>
          <w:szCs w:val="26"/>
        </w:rPr>
      </w:pPr>
      <w:r>
        <w:rPr>
          <w:rFonts w:ascii="Times New Roman" w:hAnsi="Times New Roman" w:cs="Times New Roman"/>
          <w:noProof/>
          <w:sz w:val="26"/>
          <w:szCs w:val="26"/>
        </w:rPr>
        <w:t>T</w:t>
      </w:r>
      <w:r w:rsidR="00350E30" w:rsidRPr="009A5EFE">
        <w:rPr>
          <w:rFonts w:ascii="Times New Roman" w:hAnsi="Times New Roman" w:cs="Times New Roman"/>
          <w:noProof/>
          <w:sz w:val="26"/>
          <w:szCs w:val="26"/>
        </w:rPr>
        <w:t xml:space="preserve">heo kết quả của SPSS, thuật toán chuẩn đoán được xây dựng trong dự án này có độ chuẩn xác là 86,5%, giải thuật sử dụng tất cả 8 thông số được rút trích từ phần 1.c với mức độ quan trọng của mỗi thông số được thể hiện qua </w:t>
      </w:r>
      <w:r w:rsidR="00490347" w:rsidRPr="009A5EFE">
        <w:rPr>
          <w:rFonts w:ascii="Times New Roman" w:hAnsi="Times New Roman" w:cs="Times New Roman"/>
          <w:noProof/>
          <w:sz w:val="26"/>
          <w:szCs w:val="26"/>
          <w:lang w:val="en-GB"/>
        </w:rPr>
        <w:t>hình 12</w:t>
      </w:r>
      <w:r w:rsidR="00350E30" w:rsidRPr="009A5EFE">
        <w:rPr>
          <w:rFonts w:ascii="Times New Roman" w:hAnsi="Times New Roman" w:cs="Times New Roman"/>
          <w:noProof/>
          <w:sz w:val="26"/>
          <w:szCs w:val="26"/>
        </w:rPr>
        <w:t>.</w:t>
      </w:r>
      <w:r w:rsidR="00490347" w:rsidRPr="009A5EFE">
        <w:rPr>
          <w:rFonts w:ascii="Times New Roman" w:hAnsi="Times New Roman" w:cs="Times New Roman"/>
          <w:noProof/>
          <w:sz w:val="26"/>
          <w:szCs w:val="26"/>
          <w:lang w:val="en-GB"/>
        </w:rPr>
        <w:t xml:space="preserve"> </w:t>
      </w:r>
      <w:r w:rsidR="00350E30" w:rsidRPr="009A5EFE">
        <w:rPr>
          <w:rFonts w:ascii="Times New Roman" w:hAnsi="Times New Roman" w:cs="Times New Roman"/>
          <w:noProof/>
          <w:sz w:val="26"/>
          <w:szCs w:val="26"/>
        </w:rPr>
        <w:t>Bộ thông số này sẽ được sử dụng để xây dựng 1 công thức tuyến tính nhằm đưa ra kết quả chuẩn đoán cho mỗi bộ dữ liệu đầu vào bao gồm 8 thông số nêu trên, qua đó kết quả đầu ra chính là khả năng mắc bệnh thiếu máu cục bộ của bệnh nhân.</w:t>
      </w:r>
    </w:p>
    <w:p w:rsidR="00AD4865" w:rsidRPr="009A5EFE" w:rsidRDefault="00350E30" w:rsidP="00490347">
      <w:pPr>
        <w:ind w:firstLine="284"/>
        <w:jc w:val="both"/>
        <w:rPr>
          <w:rFonts w:ascii="Times New Roman" w:hAnsi="Times New Roman" w:cs="Times New Roman"/>
          <w:noProof/>
          <w:sz w:val="26"/>
          <w:szCs w:val="26"/>
        </w:rPr>
      </w:pPr>
      <w:r w:rsidRPr="009A5EFE">
        <w:rPr>
          <w:rFonts w:ascii="Times New Roman" w:hAnsi="Times New Roman" w:cs="Times New Roman"/>
          <w:noProof/>
          <w:sz w:val="26"/>
          <w:szCs w:val="26"/>
        </w:rPr>
        <w:t xml:space="preserve">Như vậy, đề tài đã sử dụng một giải thuật đơn giản nhằm chuẩn đoán nguy cơ mắc bệnh thiếu máu cục bộ với độ chính xác là 86.5%. Việc dự đoán sớm căn bệnh thiếu máu cục bộ này sẽ giúp bệnh nhân biết sớm được tình trạng bệnh lý của mình khi mà các vấn đề tim mạch vẫn chưa trở nên trầm trọng. Thông qua đó, việc bệnh nhân sử dụng các liệu pháp </w:t>
      </w:r>
      <w:r w:rsidRPr="009A5EFE">
        <w:rPr>
          <w:rFonts w:ascii="Times New Roman" w:hAnsi="Times New Roman" w:cs="Times New Roman"/>
          <w:noProof/>
          <w:sz w:val="26"/>
          <w:szCs w:val="26"/>
        </w:rPr>
        <w:lastRenderedPageBreak/>
        <w:t>chữa trị hoặc phục hồi chức năng cho cơ tim trong thời gian này sẽ góp phần đáng kể giúp tránh khỏi nguy cơ phát triển cơn nhồi máu cơ tim và đột quỵ về sau. Quá trình chuẩn đoán này khi được thực hiện thường xuyên và liên tục nhờ vào hệ thống phần cứng nhỏ gọn sẽ góp phần mang lại sự an tâm về sức khỏe tim mạch cho người già hay những người có nguy cơ mắc bệnh tim mạch cao tại Việt Nam.</w:t>
      </w:r>
    </w:p>
    <w:p w:rsidR="00490347" w:rsidRPr="009A5EFE" w:rsidRDefault="00490347" w:rsidP="00490347">
      <w:pPr>
        <w:ind w:firstLine="284"/>
        <w:jc w:val="both"/>
        <w:rPr>
          <w:rFonts w:ascii="Times New Roman" w:hAnsi="Times New Roman" w:cs="Times New Roman"/>
          <w:noProof/>
          <w:sz w:val="26"/>
          <w:szCs w:val="26"/>
          <w:lang w:val="en-GB"/>
        </w:rPr>
      </w:pPr>
      <w:r w:rsidRPr="009A5EFE">
        <w:rPr>
          <w:rFonts w:ascii="Times New Roman" w:hAnsi="Times New Roman" w:cs="Times New Roman"/>
          <w:noProof/>
          <w:sz w:val="26"/>
          <w:szCs w:val="26"/>
          <w:lang w:val="en-GB"/>
        </w:rPr>
        <w:t xml:space="preserve">Để huấn luyện cho thuật toán chuẩn đoán </w:t>
      </w:r>
      <w:r w:rsidR="000231BF" w:rsidRPr="009A5EFE">
        <w:rPr>
          <w:rFonts w:ascii="Times New Roman" w:hAnsi="Times New Roman" w:cs="Times New Roman"/>
          <w:noProof/>
          <w:sz w:val="26"/>
          <w:szCs w:val="26"/>
          <w:lang w:val="en-GB"/>
        </w:rPr>
        <w:t>được 4</w:t>
      </w:r>
      <w:r w:rsidRPr="009A5EFE">
        <w:rPr>
          <w:rFonts w:ascii="Times New Roman" w:hAnsi="Times New Roman" w:cs="Times New Roman"/>
          <w:noProof/>
          <w:sz w:val="26"/>
          <w:szCs w:val="26"/>
          <w:lang w:val="en-GB"/>
        </w:rPr>
        <w:t xml:space="preserve"> bệnh còn lạ</w:t>
      </w:r>
      <w:r w:rsidR="00D27760">
        <w:rPr>
          <w:rFonts w:ascii="Times New Roman" w:hAnsi="Times New Roman" w:cs="Times New Roman"/>
          <w:noProof/>
          <w:sz w:val="26"/>
          <w:szCs w:val="26"/>
          <w:lang w:val="en-GB"/>
        </w:rPr>
        <w:t>i</w:t>
      </w:r>
      <w:r w:rsidRPr="009A5EFE">
        <w:rPr>
          <w:rFonts w:ascii="Times New Roman" w:hAnsi="Times New Roman" w:cs="Times New Roman"/>
          <w:noProof/>
          <w:sz w:val="26"/>
          <w:szCs w:val="26"/>
          <w:lang w:val="en-GB"/>
        </w:rPr>
        <w:t xml:space="preserve">, phương pháp Hồi qui Logistic </w:t>
      </w:r>
      <w:r w:rsidR="000231BF" w:rsidRPr="009A5EFE">
        <w:rPr>
          <w:rFonts w:ascii="Times New Roman" w:hAnsi="Times New Roman" w:cs="Times New Roman"/>
          <w:noProof/>
          <w:sz w:val="26"/>
          <w:szCs w:val="26"/>
          <w:lang w:val="en-GB"/>
        </w:rPr>
        <w:t xml:space="preserve">sẽ được áp dụng tương tự với cách thức như trên, nhưng </w:t>
      </w:r>
      <w:r w:rsidR="00D27760">
        <w:rPr>
          <w:rFonts w:ascii="Times New Roman" w:hAnsi="Times New Roman" w:cs="Times New Roman"/>
          <w:noProof/>
          <w:sz w:val="26"/>
          <w:szCs w:val="26"/>
          <w:lang w:val="en-GB"/>
        </w:rPr>
        <w:t xml:space="preserve">lần này </w:t>
      </w:r>
      <w:r w:rsidR="000231BF" w:rsidRPr="009A5EFE">
        <w:rPr>
          <w:rFonts w:ascii="Times New Roman" w:hAnsi="Times New Roman" w:cs="Times New Roman"/>
          <w:noProof/>
          <w:sz w:val="26"/>
          <w:szCs w:val="26"/>
          <w:lang w:val="en-GB"/>
        </w:rPr>
        <w:t xml:space="preserve">bộ cơ sở dữ liệu được dùng </w:t>
      </w:r>
      <w:r w:rsidR="00D27760">
        <w:rPr>
          <w:rFonts w:ascii="Times New Roman" w:hAnsi="Times New Roman" w:cs="Times New Roman"/>
          <w:noProof/>
          <w:sz w:val="26"/>
          <w:szCs w:val="26"/>
          <w:lang w:val="en-GB"/>
        </w:rPr>
        <w:t xml:space="preserve">để huấn luyện </w:t>
      </w:r>
      <w:r w:rsidR="000231BF" w:rsidRPr="009A5EFE">
        <w:rPr>
          <w:rFonts w:ascii="Times New Roman" w:hAnsi="Times New Roman" w:cs="Times New Roman"/>
          <w:noProof/>
          <w:sz w:val="26"/>
          <w:szCs w:val="26"/>
          <w:lang w:val="en-GB"/>
        </w:rPr>
        <w:t xml:space="preserve">sẽ được chọn lại sao cho phù hợp hơn với yêu cầu. Ví dụ, để chuẩn đoán cho bệnh nhồi máu cơ tim, một bộ dữ liệu gồm các ca nhồi máu cơ tim phải được sử dụng. Nếu sử dụng bộ cơ sở dữ liệu của thiếu máu cục bộ để huấn luyện cho nhu cầu này thì kết quả sẽ không chính xác. Chính vì vậy để thuật toán sau cùng có thể chuẩn đoán được tất cả 5 bệnh lý như trên, nhóm cần </w:t>
      </w:r>
      <w:r w:rsidR="00D27760">
        <w:rPr>
          <w:rFonts w:ascii="Times New Roman" w:hAnsi="Times New Roman" w:cs="Times New Roman"/>
          <w:noProof/>
          <w:sz w:val="26"/>
          <w:szCs w:val="26"/>
          <w:lang w:val="en-GB"/>
        </w:rPr>
        <w:t xml:space="preserve">phải </w:t>
      </w:r>
      <w:r w:rsidR="000231BF" w:rsidRPr="009A5EFE">
        <w:rPr>
          <w:rFonts w:ascii="Times New Roman" w:hAnsi="Times New Roman" w:cs="Times New Roman"/>
          <w:noProof/>
          <w:sz w:val="26"/>
          <w:szCs w:val="26"/>
          <w:lang w:val="en-GB"/>
        </w:rPr>
        <w:t>có thêm thời gian nghiên cứu</w:t>
      </w:r>
      <w:r w:rsidR="00D27760">
        <w:rPr>
          <w:rFonts w:ascii="Times New Roman" w:hAnsi="Times New Roman" w:cs="Times New Roman"/>
          <w:noProof/>
          <w:sz w:val="26"/>
          <w:szCs w:val="26"/>
          <w:lang w:val="en-GB"/>
        </w:rPr>
        <w:t xml:space="preserve"> và đánh giá kết quả</w:t>
      </w:r>
      <w:r w:rsidR="000231BF" w:rsidRPr="009A5EFE">
        <w:rPr>
          <w:rFonts w:ascii="Times New Roman" w:hAnsi="Times New Roman" w:cs="Times New Roman"/>
          <w:noProof/>
          <w:sz w:val="26"/>
          <w:szCs w:val="26"/>
          <w:lang w:val="en-GB"/>
        </w:rPr>
        <w:t>.</w:t>
      </w:r>
    </w:p>
    <w:p w:rsidR="00AD4865" w:rsidRPr="009A5EFE" w:rsidRDefault="006D2D24" w:rsidP="006D2D24">
      <w:pPr>
        <w:pStyle w:val="ListParagraph"/>
        <w:numPr>
          <w:ilvl w:val="0"/>
          <w:numId w:val="21"/>
        </w:numPr>
        <w:ind w:left="284" w:hanging="284"/>
        <w:rPr>
          <w:rFonts w:ascii="Times New Roman" w:hAnsi="Times New Roman" w:cs="Times New Roman"/>
          <w:b/>
          <w:sz w:val="26"/>
          <w:szCs w:val="26"/>
          <w:lang w:val="it-IT"/>
        </w:rPr>
      </w:pPr>
      <w:r w:rsidRPr="006D2D24">
        <w:rPr>
          <w:rFonts w:ascii="Times New Roman" w:hAnsi="Times New Roman" w:cs="Times New Roman"/>
          <w:b/>
          <w:sz w:val="26"/>
          <w:szCs w:val="26"/>
          <w:lang w:val="it-IT"/>
        </w:rPr>
        <w:t>Thiết kế cơ sở hạ tầng công nghệ thông tin</w:t>
      </w:r>
    </w:p>
    <w:p w:rsidR="00AD4865" w:rsidRPr="009A5EFE" w:rsidRDefault="00AD4865" w:rsidP="000231BF">
      <w:pPr>
        <w:ind w:firstLine="349"/>
        <w:jc w:val="both"/>
        <w:rPr>
          <w:rFonts w:ascii="Times New Roman" w:hAnsi="Times New Roman" w:cs="Times New Roman"/>
          <w:sz w:val="26"/>
          <w:szCs w:val="26"/>
          <w:lang w:val="en-GB"/>
        </w:rPr>
      </w:pPr>
      <w:r w:rsidRPr="009A5EFE">
        <w:rPr>
          <w:rFonts w:ascii="Times New Roman" w:hAnsi="Times New Roman" w:cs="Times New Roman"/>
          <w:sz w:val="26"/>
          <w:szCs w:val="26"/>
          <w:lang w:val="en-GB"/>
        </w:rPr>
        <w:t>Trong giai đoạn phát triển</w:t>
      </w:r>
      <w:r w:rsidRPr="009A5EFE">
        <w:rPr>
          <w:rFonts w:ascii="Times New Roman" w:hAnsi="Times New Roman" w:cs="Times New Roman"/>
          <w:sz w:val="26"/>
          <w:szCs w:val="26"/>
        </w:rPr>
        <w:t xml:space="preserve">, một server offline </w:t>
      </w:r>
      <w:r w:rsidRPr="009A5EFE">
        <w:rPr>
          <w:rFonts w:ascii="Times New Roman" w:hAnsi="Times New Roman" w:cs="Times New Roman"/>
          <w:sz w:val="26"/>
          <w:szCs w:val="26"/>
          <w:lang w:val="en-GB"/>
        </w:rPr>
        <w:t>tại trường đại học Quốc Tế - ĐHQG Thành phố Hồ Chí Minh được dùng để chạy thử nghiệm.</w:t>
      </w:r>
      <w:r w:rsidRPr="009A5EFE">
        <w:rPr>
          <w:rFonts w:ascii="Times New Roman" w:hAnsi="Times New Roman" w:cs="Times New Roman"/>
          <w:sz w:val="26"/>
          <w:szCs w:val="26"/>
        </w:rPr>
        <w:t xml:space="preserve"> </w:t>
      </w:r>
      <w:r w:rsidRPr="009A5EFE">
        <w:rPr>
          <w:rFonts w:ascii="Times New Roman" w:hAnsi="Times New Roman" w:cs="Times New Roman"/>
          <w:sz w:val="26"/>
          <w:szCs w:val="26"/>
          <w:lang w:val="en-GB"/>
        </w:rPr>
        <w:t>Máy chủ dùng để host website dành cho bác sĩ chạy trên nền tảng XAMP cung cấp sự kế</w:t>
      </w:r>
      <w:r w:rsidR="006D2D24">
        <w:rPr>
          <w:rFonts w:ascii="Times New Roman" w:hAnsi="Times New Roman" w:cs="Times New Roman"/>
          <w:sz w:val="26"/>
          <w:szCs w:val="26"/>
          <w:lang w:val="en-GB"/>
        </w:rPr>
        <w:t>t nối giữa</w:t>
      </w:r>
      <w:r w:rsidRPr="009A5EFE">
        <w:rPr>
          <w:rFonts w:ascii="Times New Roman" w:hAnsi="Times New Roman" w:cs="Times New Roman"/>
          <w:sz w:val="26"/>
          <w:szCs w:val="26"/>
          <w:lang w:val="en-GB"/>
        </w:rPr>
        <w:t xml:space="preserve"> webiste được viết bằng ngôn ngữ lập trình PHP và hệ thống cơ sở dữ liệu MySQL</w:t>
      </w:r>
      <w:r w:rsidRPr="009A5EFE">
        <w:rPr>
          <w:rFonts w:ascii="Times New Roman" w:hAnsi="Times New Roman" w:cs="Times New Roman"/>
          <w:sz w:val="26"/>
          <w:szCs w:val="26"/>
        </w:rPr>
        <w:t>.</w:t>
      </w:r>
      <w:r w:rsidRPr="009A5EFE">
        <w:rPr>
          <w:rFonts w:ascii="Times New Roman" w:hAnsi="Times New Roman" w:cs="Times New Roman"/>
          <w:sz w:val="26"/>
          <w:szCs w:val="26"/>
          <w:lang w:val="en-GB"/>
        </w:rPr>
        <w:t xml:space="preserve"> Bảng 2 mô tả cấu trúc cơ sỡ dữ liệu được lưu trong bộ cơ sở dữ liệu MySQL và bảng 3 mô tả các hàm rút trích dữ liệu được lập trình trên website.</w:t>
      </w:r>
    </w:p>
    <w:tbl>
      <w:tblPr>
        <w:tblStyle w:val="TableGrid"/>
        <w:tblW w:w="0" w:type="auto"/>
        <w:tblLook w:val="04A0" w:firstRow="1" w:lastRow="0" w:firstColumn="1" w:lastColumn="0" w:noHBand="0" w:noVBand="1"/>
      </w:tblPr>
      <w:tblGrid>
        <w:gridCol w:w="1468"/>
        <w:gridCol w:w="1477"/>
        <w:gridCol w:w="1601"/>
        <w:gridCol w:w="1684"/>
        <w:gridCol w:w="3120"/>
      </w:tblGrid>
      <w:tr w:rsidR="00AD4865" w:rsidRPr="009A5EFE" w:rsidTr="00AD4865">
        <w:tc>
          <w:tcPr>
            <w:tcW w:w="1468" w:type="dxa"/>
          </w:tcPr>
          <w:p w:rsidR="00AD4865" w:rsidRPr="009A5EFE" w:rsidRDefault="00AD4865" w:rsidP="00AD4865">
            <w:pPr>
              <w:widowControl w:val="0"/>
              <w:spacing w:line="276" w:lineRule="auto"/>
              <w:jc w:val="center"/>
              <w:rPr>
                <w:rFonts w:ascii="Times New Roman" w:eastAsia="Times New Roman" w:hAnsi="Times New Roman" w:cs="Times New Roman"/>
                <w:i/>
                <w:sz w:val="26"/>
                <w:szCs w:val="26"/>
                <w:lang w:val="en-US"/>
              </w:rPr>
            </w:pPr>
            <w:r w:rsidRPr="009A5EFE">
              <w:rPr>
                <w:rFonts w:ascii="Times New Roman" w:eastAsia="Calibri" w:hAnsi="Times New Roman" w:cs="Times New Roman"/>
                <w:i/>
                <w:sz w:val="26"/>
                <w:szCs w:val="26"/>
                <w:lang w:val="en-US"/>
              </w:rPr>
              <w:t>Bảng</w:t>
            </w:r>
          </w:p>
        </w:tc>
        <w:tc>
          <w:tcPr>
            <w:tcW w:w="1477" w:type="dxa"/>
          </w:tcPr>
          <w:p w:rsidR="00AD4865" w:rsidRPr="009A5EFE" w:rsidRDefault="00AD4865" w:rsidP="00AD4865">
            <w:pPr>
              <w:widowControl w:val="0"/>
              <w:spacing w:line="276" w:lineRule="auto"/>
              <w:ind w:right="2"/>
              <w:jc w:val="center"/>
              <w:rPr>
                <w:rFonts w:ascii="Times New Roman" w:eastAsia="Times New Roman" w:hAnsi="Times New Roman" w:cs="Times New Roman"/>
                <w:i/>
                <w:sz w:val="26"/>
                <w:szCs w:val="26"/>
                <w:lang w:val="en-US"/>
              </w:rPr>
            </w:pPr>
            <w:r w:rsidRPr="009A5EFE">
              <w:rPr>
                <w:rFonts w:ascii="Times New Roman" w:eastAsia="Calibri" w:hAnsi="Times New Roman" w:cs="Times New Roman"/>
                <w:i/>
                <w:sz w:val="26"/>
                <w:szCs w:val="26"/>
                <w:lang w:val="en-US"/>
              </w:rPr>
              <w:t>Cột</w:t>
            </w:r>
          </w:p>
        </w:tc>
        <w:tc>
          <w:tcPr>
            <w:tcW w:w="1601" w:type="dxa"/>
          </w:tcPr>
          <w:p w:rsidR="00AD4865" w:rsidRPr="009A5EFE" w:rsidRDefault="00AD4865" w:rsidP="00AD4865">
            <w:pPr>
              <w:widowControl w:val="0"/>
              <w:spacing w:line="276" w:lineRule="auto"/>
              <w:ind w:right="2"/>
              <w:jc w:val="center"/>
              <w:rPr>
                <w:rFonts w:ascii="Times New Roman" w:eastAsia="Times New Roman" w:hAnsi="Times New Roman" w:cs="Times New Roman"/>
                <w:i/>
                <w:sz w:val="26"/>
                <w:szCs w:val="26"/>
                <w:lang w:val="en-US"/>
              </w:rPr>
            </w:pPr>
            <w:r w:rsidRPr="009A5EFE">
              <w:rPr>
                <w:rFonts w:ascii="Times New Roman" w:eastAsia="Calibri" w:hAnsi="Times New Roman" w:cs="Times New Roman"/>
                <w:i/>
                <w:sz w:val="26"/>
                <w:szCs w:val="26"/>
                <w:lang w:val="en-US"/>
              </w:rPr>
              <w:t>Loại dữ liệu</w:t>
            </w:r>
          </w:p>
        </w:tc>
        <w:tc>
          <w:tcPr>
            <w:tcW w:w="1684" w:type="dxa"/>
          </w:tcPr>
          <w:p w:rsidR="00AD4865" w:rsidRPr="009A5EFE" w:rsidRDefault="00AD4865" w:rsidP="00AD4865">
            <w:pPr>
              <w:widowControl w:val="0"/>
              <w:spacing w:line="276" w:lineRule="auto"/>
              <w:ind w:right="3"/>
              <w:jc w:val="center"/>
              <w:rPr>
                <w:rFonts w:ascii="Times New Roman" w:eastAsia="Times New Roman" w:hAnsi="Times New Roman" w:cs="Times New Roman"/>
                <w:i/>
                <w:sz w:val="26"/>
                <w:szCs w:val="26"/>
                <w:lang w:val="en-US"/>
              </w:rPr>
            </w:pPr>
            <w:r w:rsidRPr="009A5EFE">
              <w:rPr>
                <w:rFonts w:ascii="Times New Roman" w:eastAsia="Calibri" w:hAnsi="Times New Roman" w:cs="Times New Roman"/>
                <w:i/>
                <w:sz w:val="26"/>
                <w:szCs w:val="26"/>
                <w:lang w:val="en-US"/>
              </w:rPr>
              <w:t>Mô tả</w:t>
            </w:r>
          </w:p>
        </w:tc>
        <w:tc>
          <w:tcPr>
            <w:tcW w:w="3120" w:type="dxa"/>
          </w:tcPr>
          <w:p w:rsidR="00AD4865" w:rsidRPr="009A5EFE" w:rsidRDefault="00AD4865" w:rsidP="00AD4865">
            <w:pPr>
              <w:widowControl w:val="0"/>
              <w:spacing w:line="276" w:lineRule="auto"/>
              <w:jc w:val="center"/>
              <w:rPr>
                <w:rFonts w:ascii="Times New Roman" w:eastAsia="Times New Roman" w:hAnsi="Times New Roman" w:cs="Times New Roman"/>
                <w:i/>
                <w:sz w:val="26"/>
                <w:szCs w:val="26"/>
                <w:lang w:val="en-US"/>
              </w:rPr>
            </w:pPr>
            <w:r w:rsidRPr="009A5EFE">
              <w:rPr>
                <w:rFonts w:ascii="Times New Roman" w:eastAsia="Calibri" w:hAnsi="Times New Roman" w:cs="Times New Roman"/>
                <w:i/>
                <w:sz w:val="26"/>
                <w:szCs w:val="26"/>
                <w:lang w:val="en-US"/>
              </w:rPr>
              <w:t>Ví dụ</w:t>
            </w:r>
          </w:p>
        </w:tc>
      </w:tr>
      <w:tr w:rsidR="00AD4865" w:rsidRPr="009A5EFE" w:rsidTr="00AD4865">
        <w:tc>
          <w:tcPr>
            <w:tcW w:w="1468"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products</w:t>
            </w:r>
          </w:p>
        </w:tc>
        <w:tc>
          <w:tcPr>
            <w:tcW w:w="1477"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pid</w:t>
            </w:r>
          </w:p>
        </w:tc>
        <w:tc>
          <w:tcPr>
            <w:tcW w:w="1601" w:type="dxa"/>
          </w:tcPr>
          <w:p w:rsidR="00AD4865" w:rsidRPr="009A5EFE" w:rsidRDefault="00AD4865" w:rsidP="00AD4865">
            <w:pPr>
              <w:widowControl w:val="0"/>
              <w:spacing w:line="276" w:lineRule="auto"/>
              <w:ind w:right="3"/>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Int</w:t>
            </w:r>
          </w:p>
        </w:tc>
        <w:tc>
          <w:tcPr>
            <w:tcW w:w="1684" w:type="dxa"/>
          </w:tcPr>
          <w:p w:rsidR="00AD4865" w:rsidRPr="009A5EFE" w:rsidRDefault="00AD4865" w:rsidP="00466B42">
            <w:pPr>
              <w:widowControl w:val="0"/>
              <w:spacing w:line="276" w:lineRule="auto"/>
              <w:ind w:right="202"/>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Khóa chính, tự gia tăng</w:t>
            </w:r>
          </w:p>
        </w:tc>
        <w:tc>
          <w:tcPr>
            <w:tcW w:w="3120"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1,2,3</w:t>
            </w:r>
          </w:p>
        </w:tc>
      </w:tr>
      <w:tr w:rsidR="00AD4865" w:rsidRPr="009A5EFE" w:rsidTr="00AD4865">
        <w:tc>
          <w:tcPr>
            <w:tcW w:w="1468" w:type="dxa"/>
            <w:vAlign w:val="center"/>
          </w:tcPr>
          <w:p w:rsidR="00AD4865" w:rsidRPr="009A5EFE" w:rsidRDefault="00AD4865" w:rsidP="00AD4865">
            <w:pPr>
              <w:rPr>
                <w:rFonts w:ascii="Times New Roman" w:eastAsia="Times New Roman" w:hAnsi="Times New Roman" w:cs="Times New Roman"/>
                <w:sz w:val="26"/>
                <w:szCs w:val="26"/>
                <w:lang w:val="en-US"/>
              </w:rPr>
            </w:pPr>
          </w:p>
        </w:tc>
        <w:tc>
          <w:tcPr>
            <w:tcW w:w="1477" w:type="dxa"/>
          </w:tcPr>
          <w:p w:rsidR="00AD4865" w:rsidRPr="009A5EFE" w:rsidRDefault="00AD4865" w:rsidP="00AD4865">
            <w:pPr>
              <w:widowControl w:val="0"/>
              <w:spacing w:line="276" w:lineRule="auto"/>
              <w:ind w:right="1"/>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patientid</w:t>
            </w:r>
          </w:p>
        </w:tc>
        <w:tc>
          <w:tcPr>
            <w:tcW w:w="1601"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Varchar</w:t>
            </w:r>
          </w:p>
        </w:tc>
        <w:tc>
          <w:tcPr>
            <w:tcW w:w="1684" w:type="dxa"/>
          </w:tcPr>
          <w:p w:rsidR="00AD4865" w:rsidRPr="009A5EFE" w:rsidRDefault="00AD4865" w:rsidP="00466B42">
            <w:pPr>
              <w:widowControl w:val="0"/>
              <w:spacing w:line="276" w:lineRule="auto"/>
              <w:rPr>
                <w:rFonts w:ascii="Times New Roman" w:eastAsia="Times New Roman" w:hAnsi="Times New Roman" w:cs="Times New Roman"/>
                <w:sz w:val="26"/>
                <w:szCs w:val="26"/>
                <w:lang w:val="en-US"/>
              </w:rPr>
            </w:pPr>
            <w:r w:rsidRPr="009A5EFE">
              <w:rPr>
                <w:rFonts w:ascii="Times New Roman" w:eastAsia="Times New Roman" w:hAnsi="Times New Roman" w:cs="Times New Roman"/>
                <w:sz w:val="26"/>
                <w:szCs w:val="26"/>
                <w:lang w:val="en-US"/>
              </w:rPr>
              <w:t>Tên bệnh nhân</w:t>
            </w:r>
          </w:p>
        </w:tc>
        <w:tc>
          <w:tcPr>
            <w:tcW w:w="3120" w:type="dxa"/>
          </w:tcPr>
          <w:p w:rsidR="00AD4865" w:rsidRPr="009A5EFE" w:rsidRDefault="00AD4865" w:rsidP="00AD4865">
            <w:pPr>
              <w:widowControl w:val="0"/>
              <w:spacing w:line="276" w:lineRule="auto"/>
              <w:ind w:right="1"/>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HUY,</w:t>
            </w:r>
            <w:r w:rsidRPr="009A5EFE">
              <w:rPr>
                <w:rFonts w:ascii="Times New Roman" w:eastAsia="Calibri" w:hAnsi="Times New Roman" w:cs="Times New Roman"/>
                <w:spacing w:val="-5"/>
                <w:sz w:val="26"/>
                <w:szCs w:val="26"/>
                <w:lang w:val="en-US"/>
              </w:rPr>
              <w:t xml:space="preserve"> </w:t>
            </w:r>
            <w:r w:rsidRPr="009A5EFE">
              <w:rPr>
                <w:rFonts w:ascii="Times New Roman" w:eastAsia="Calibri" w:hAnsi="Times New Roman" w:cs="Times New Roman"/>
                <w:sz w:val="26"/>
                <w:szCs w:val="26"/>
                <w:lang w:val="en-US"/>
              </w:rPr>
              <w:t>TUAN</w:t>
            </w:r>
          </w:p>
        </w:tc>
      </w:tr>
      <w:tr w:rsidR="00AD4865" w:rsidRPr="009A5EFE" w:rsidTr="00AD4865">
        <w:tc>
          <w:tcPr>
            <w:tcW w:w="1468" w:type="dxa"/>
            <w:vAlign w:val="center"/>
          </w:tcPr>
          <w:p w:rsidR="00AD4865" w:rsidRPr="009A5EFE" w:rsidRDefault="00AD4865" w:rsidP="00AD4865">
            <w:pPr>
              <w:rPr>
                <w:rFonts w:ascii="Times New Roman" w:eastAsia="Times New Roman" w:hAnsi="Times New Roman" w:cs="Times New Roman"/>
                <w:sz w:val="26"/>
                <w:szCs w:val="26"/>
                <w:lang w:val="en-US"/>
              </w:rPr>
            </w:pPr>
          </w:p>
        </w:tc>
        <w:tc>
          <w:tcPr>
            <w:tcW w:w="1477" w:type="dxa"/>
          </w:tcPr>
          <w:p w:rsidR="00AD4865" w:rsidRPr="009A5EFE" w:rsidRDefault="00AD4865" w:rsidP="00AD4865">
            <w:pPr>
              <w:widowControl w:val="0"/>
              <w:spacing w:line="276" w:lineRule="auto"/>
              <w:ind w:right="2"/>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testid</w:t>
            </w:r>
          </w:p>
        </w:tc>
        <w:tc>
          <w:tcPr>
            <w:tcW w:w="1601"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Timestamp</w:t>
            </w:r>
          </w:p>
        </w:tc>
        <w:tc>
          <w:tcPr>
            <w:tcW w:w="1684" w:type="dxa"/>
          </w:tcPr>
          <w:p w:rsidR="00AD4865" w:rsidRPr="009A5EFE" w:rsidRDefault="00AD4865" w:rsidP="00466B42">
            <w:pPr>
              <w:widowControl w:val="0"/>
              <w:spacing w:line="276" w:lineRule="auto"/>
              <w:rPr>
                <w:rFonts w:ascii="Times New Roman" w:eastAsia="Times New Roman" w:hAnsi="Times New Roman" w:cs="Times New Roman"/>
                <w:sz w:val="26"/>
                <w:szCs w:val="26"/>
                <w:lang w:val="en-US"/>
              </w:rPr>
            </w:pPr>
            <w:r w:rsidRPr="009A5EFE">
              <w:rPr>
                <w:rFonts w:ascii="Times New Roman" w:eastAsia="Times New Roman" w:hAnsi="Times New Roman" w:cs="Times New Roman"/>
                <w:sz w:val="26"/>
                <w:szCs w:val="26"/>
                <w:lang w:val="en-US"/>
              </w:rPr>
              <w:t>Thời điểm bắt đầu và kết thúc phép đo</w:t>
            </w:r>
          </w:p>
        </w:tc>
        <w:tc>
          <w:tcPr>
            <w:tcW w:w="3120"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2015-04-20</w:t>
            </w:r>
            <w:r w:rsidRPr="009A5EFE">
              <w:rPr>
                <w:rFonts w:ascii="Times New Roman" w:eastAsia="Calibri" w:hAnsi="Times New Roman" w:cs="Times New Roman"/>
                <w:spacing w:val="-2"/>
                <w:sz w:val="26"/>
                <w:szCs w:val="26"/>
                <w:lang w:val="en-US"/>
              </w:rPr>
              <w:t xml:space="preserve"> </w:t>
            </w:r>
            <w:r w:rsidRPr="009A5EFE">
              <w:rPr>
                <w:rFonts w:ascii="Times New Roman" w:eastAsia="Calibri" w:hAnsi="Times New Roman" w:cs="Times New Roman"/>
                <w:sz w:val="26"/>
                <w:szCs w:val="26"/>
                <w:lang w:val="en-US"/>
              </w:rPr>
              <w:t>23:23:28</w:t>
            </w:r>
          </w:p>
        </w:tc>
      </w:tr>
      <w:tr w:rsidR="00AD4865" w:rsidRPr="009A5EFE" w:rsidTr="00AD4865">
        <w:tc>
          <w:tcPr>
            <w:tcW w:w="1468" w:type="dxa"/>
            <w:vAlign w:val="center"/>
          </w:tcPr>
          <w:p w:rsidR="00AD4865" w:rsidRPr="009A5EFE" w:rsidRDefault="00AD4865" w:rsidP="00AD4865">
            <w:pPr>
              <w:rPr>
                <w:rFonts w:ascii="Times New Roman" w:eastAsia="Times New Roman" w:hAnsi="Times New Roman" w:cs="Times New Roman"/>
                <w:sz w:val="26"/>
                <w:szCs w:val="26"/>
                <w:lang w:val="en-US"/>
              </w:rPr>
            </w:pPr>
          </w:p>
        </w:tc>
        <w:tc>
          <w:tcPr>
            <w:tcW w:w="1477" w:type="dxa"/>
          </w:tcPr>
          <w:p w:rsidR="00AD4865" w:rsidRPr="009A5EFE" w:rsidRDefault="00AD4865" w:rsidP="00AD4865">
            <w:pPr>
              <w:widowControl w:val="0"/>
              <w:spacing w:line="276" w:lineRule="auto"/>
              <w:ind w:right="5"/>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segidx</w:t>
            </w:r>
          </w:p>
        </w:tc>
        <w:tc>
          <w:tcPr>
            <w:tcW w:w="1601" w:type="dxa"/>
          </w:tcPr>
          <w:p w:rsidR="00AD4865" w:rsidRPr="009A5EFE" w:rsidRDefault="00AD4865" w:rsidP="00AD4865">
            <w:pPr>
              <w:widowControl w:val="0"/>
              <w:spacing w:line="276" w:lineRule="auto"/>
              <w:ind w:right="3"/>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Int</w:t>
            </w:r>
          </w:p>
        </w:tc>
        <w:tc>
          <w:tcPr>
            <w:tcW w:w="1684" w:type="dxa"/>
          </w:tcPr>
          <w:p w:rsidR="00AD4865" w:rsidRPr="009A5EFE" w:rsidRDefault="00AD4865" w:rsidP="00466B42">
            <w:pPr>
              <w:widowControl w:val="0"/>
              <w:spacing w:line="276" w:lineRule="auto"/>
              <w:ind w:right="412" w:hanging="10"/>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Loạ</w:t>
            </w:r>
            <w:r w:rsidR="00466B42" w:rsidRPr="009A5EFE">
              <w:rPr>
                <w:rFonts w:ascii="Times New Roman" w:eastAsia="Calibri" w:hAnsi="Times New Roman" w:cs="Times New Roman"/>
                <w:sz w:val="26"/>
                <w:szCs w:val="26"/>
                <w:lang w:val="en-US"/>
              </w:rPr>
              <w:t xml:space="preserve">i phép </w:t>
            </w:r>
            <w:r w:rsidRPr="009A5EFE">
              <w:rPr>
                <w:rFonts w:ascii="Times New Roman" w:eastAsia="Calibri" w:hAnsi="Times New Roman" w:cs="Times New Roman"/>
                <w:sz w:val="26"/>
                <w:szCs w:val="26"/>
                <w:lang w:val="en-US"/>
              </w:rPr>
              <w:t>đo</w:t>
            </w:r>
          </w:p>
        </w:tc>
        <w:tc>
          <w:tcPr>
            <w:tcW w:w="3120"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1,2,3</w:t>
            </w:r>
          </w:p>
        </w:tc>
      </w:tr>
      <w:tr w:rsidR="00AD4865" w:rsidRPr="009A5EFE" w:rsidTr="00AD4865">
        <w:tc>
          <w:tcPr>
            <w:tcW w:w="1468" w:type="dxa"/>
            <w:vAlign w:val="center"/>
          </w:tcPr>
          <w:p w:rsidR="00AD4865" w:rsidRPr="009A5EFE" w:rsidRDefault="00AD4865" w:rsidP="00AD4865">
            <w:pPr>
              <w:rPr>
                <w:rFonts w:ascii="Times New Roman" w:eastAsia="Times New Roman" w:hAnsi="Times New Roman" w:cs="Times New Roman"/>
                <w:sz w:val="26"/>
                <w:szCs w:val="26"/>
                <w:lang w:val="en-US"/>
              </w:rPr>
            </w:pPr>
          </w:p>
        </w:tc>
        <w:tc>
          <w:tcPr>
            <w:tcW w:w="1477" w:type="dxa"/>
          </w:tcPr>
          <w:p w:rsidR="00AD4865" w:rsidRPr="009A5EFE" w:rsidRDefault="00AD4865" w:rsidP="00AD4865">
            <w:pPr>
              <w:widowControl w:val="0"/>
              <w:spacing w:line="276" w:lineRule="auto"/>
              <w:ind w:right="4"/>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data</w:t>
            </w:r>
          </w:p>
        </w:tc>
        <w:tc>
          <w:tcPr>
            <w:tcW w:w="1601"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text</w:t>
            </w:r>
          </w:p>
        </w:tc>
        <w:tc>
          <w:tcPr>
            <w:tcW w:w="1684" w:type="dxa"/>
          </w:tcPr>
          <w:p w:rsidR="00AD4865" w:rsidRPr="009A5EFE" w:rsidRDefault="00AD4865" w:rsidP="00466B42">
            <w:pPr>
              <w:widowControl w:val="0"/>
              <w:spacing w:line="276" w:lineRule="auto"/>
              <w:ind w:right="1"/>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Dữ liệu</w:t>
            </w:r>
          </w:p>
        </w:tc>
        <w:tc>
          <w:tcPr>
            <w:tcW w:w="3120"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1225896;6603610;6604099</w:t>
            </w:r>
          </w:p>
        </w:tc>
      </w:tr>
      <w:tr w:rsidR="00AD4865" w:rsidRPr="009A5EFE" w:rsidTr="00AD4865">
        <w:tc>
          <w:tcPr>
            <w:tcW w:w="1468"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devices</w:t>
            </w:r>
          </w:p>
        </w:tc>
        <w:tc>
          <w:tcPr>
            <w:tcW w:w="1477" w:type="dxa"/>
          </w:tcPr>
          <w:p w:rsidR="00AD4865" w:rsidRPr="009A5EFE" w:rsidRDefault="00AD4865" w:rsidP="00AD4865">
            <w:pPr>
              <w:widowControl w:val="0"/>
              <w:spacing w:line="276" w:lineRule="auto"/>
              <w:ind w:right="3"/>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deviceID</w:t>
            </w:r>
          </w:p>
        </w:tc>
        <w:tc>
          <w:tcPr>
            <w:tcW w:w="1601"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Varchar</w:t>
            </w:r>
          </w:p>
        </w:tc>
        <w:tc>
          <w:tcPr>
            <w:tcW w:w="1684" w:type="dxa"/>
          </w:tcPr>
          <w:p w:rsidR="00AD4865" w:rsidRPr="009A5EFE" w:rsidRDefault="00AD4865" w:rsidP="00466B42">
            <w:pPr>
              <w:widowControl w:val="0"/>
              <w:spacing w:line="276" w:lineRule="auto"/>
              <w:ind w:right="202"/>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Khóa chính</w:t>
            </w:r>
          </w:p>
        </w:tc>
        <w:tc>
          <w:tcPr>
            <w:tcW w:w="3120" w:type="dxa"/>
          </w:tcPr>
          <w:p w:rsidR="00AD4865" w:rsidRPr="009A5EFE" w:rsidRDefault="00AD4865" w:rsidP="00AD4865">
            <w:pPr>
              <w:widowControl w:val="0"/>
              <w:spacing w:line="276" w:lineRule="auto"/>
              <w:ind w:right="1"/>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6C:EC:EB:15:54:87</w:t>
            </w:r>
          </w:p>
        </w:tc>
      </w:tr>
      <w:tr w:rsidR="00AD4865" w:rsidRPr="009A5EFE" w:rsidTr="00AD4865">
        <w:tc>
          <w:tcPr>
            <w:tcW w:w="1468" w:type="dxa"/>
            <w:vAlign w:val="center"/>
          </w:tcPr>
          <w:p w:rsidR="00AD4865" w:rsidRPr="009A5EFE" w:rsidRDefault="00AD4865" w:rsidP="00AD4865">
            <w:pPr>
              <w:rPr>
                <w:rFonts w:ascii="Times New Roman" w:eastAsia="Times New Roman" w:hAnsi="Times New Roman" w:cs="Times New Roman"/>
                <w:sz w:val="26"/>
                <w:szCs w:val="26"/>
                <w:lang w:val="en-US"/>
              </w:rPr>
            </w:pPr>
          </w:p>
        </w:tc>
        <w:tc>
          <w:tcPr>
            <w:tcW w:w="1477"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status</w:t>
            </w:r>
          </w:p>
        </w:tc>
        <w:tc>
          <w:tcPr>
            <w:tcW w:w="1601" w:type="dxa"/>
          </w:tcPr>
          <w:p w:rsidR="00AD4865" w:rsidRPr="009A5EFE" w:rsidRDefault="00AD4865" w:rsidP="00AD4865">
            <w:pPr>
              <w:widowControl w:val="0"/>
              <w:spacing w:line="276" w:lineRule="auto"/>
              <w:ind w:right="3"/>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Int</w:t>
            </w:r>
          </w:p>
        </w:tc>
        <w:tc>
          <w:tcPr>
            <w:tcW w:w="1684" w:type="dxa"/>
          </w:tcPr>
          <w:p w:rsidR="00AD4865" w:rsidRPr="009A5EFE" w:rsidRDefault="00AD4865" w:rsidP="00466B42">
            <w:pPr>
              <w:widowControl w:val="0"/>
              <w:spacing w:line="276" w:lineRule="auto"/>
              <w:ind w:right="2"/>
              <w:rPr>
                <w:rFonts w:ascii="Times New Roman" w:eastAsia="Times New Roman" w:hAnsi="Times New Roman" w:cs="Times New Roman"/>
                <w:sz w:val="26"/>
                <w:szCs w:val="26"/>
                <w:lang w:val="en-US"/>
              </w:rPr>
            </w:pPr>
            <w:r w:rsidRPr="009A5EFE">
              <w:rPr>
                <w:rFonts w:ascii="Times New Roman" w:eastAsia="Times New Roman" w:hAnsi="Times New Roman" w:cs="Times New Roman"/>
                <w:sz w:val="26"/>
                <w:szCs w:val="26"/>
                <w:lang w:val="en-US"/>
              </w:rPr>
              <w:t>Trạng thái của thiết bị</w:t>
            </w:r>
          </w:p>
        </w:tc>
        <w:tc>
          <w:tcPr>
            <w:tcW w:w="3120" w:type="dxa"/>
          </w:tcPr>
          <w:p w:rsidR="00AD4865" w:rsidRPr="009A5EFE" w:rsidRDefault="00AD4865" w:rsidP="00AD4865">
            <w:pPr>
              <w:widowControl w:val="0"/>
              <w:spacing w:line="276" w:lineRule="auto"/>
              <w:ind w:right="1"/>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0,1</w:t>
            </w:r>
          </w:p>
        </w:tc>
      </w:tr>
      <w:tr w:rsidR="00AD4865" w:rsidRPr="009A5EFE" w:rsidTr="00AD4865">
        <w:tc>
          <w:tcPr>
            <w:tcW w:w="1468" w:type="dxa"/>
            <w:vAlign w:val="center"/>
          </w:tcPr>
          <w:p w:rsidR="00AD4865" w:rsidRPr="009A5EFE" w:rsidRDefault="00AD4865" w:rsidP="00AD4865">
            <w:pPr>
              <w:rPr>
                <w:rFonts w:ascii="Times New Roman" w:eastAsia="Times New Roman" w:hAnsi="Times New Roman" w:cs="Times New Roman"/>
                <w:sz w:val="26"/>
                <w:szCs w:val="26"/>
                <w:lang w:val="en-US"/>
              </w:rPr>
            </w:pPr>
          </w:p>
        </w:tc>
        <w:tc>
          <w:tcPr>
            <w:tcW w:w="1477" w:type="dxa"/>
          </w:tcPr>
          <w:p w:rsidR="00AD4865" w:rsidRPr="009A5EFE" w:rsidRDefault="00AD4865" w:rsidP="00AD4865">
            <w:pPr>
              <w:widowControl w:val="0"/>
              <w:spacing w:line="276" w:lineRule="auto"/>
              <w:ind w:right="2"/>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testid</w:t>
            </w:r>
          </w:p>
        </w:tc>
        <w:tc>
          <w:tcPr>
            <w:tcW w:w="1601"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Timestamp</w:t>
            </w:r>
          </w:p>
        </w:tc>
        <w:tc>
          <w:tcPr>
            <w:tcW w:w="1684" w:type="dxa"/>
          </w:tcPr>
          <w:p w:rsidR="00AD4865" w:rsidRPr="009A5EFE" w:rsidRDefault="00AD4865" w:rsidP="00466B42">
            <w:pPr>
              <w:widowControl w:val="0"/>
              <w:spacing w:line="276" w:lineRule="auto"/>
              <w:rPr>
                <w:rFonts w:ascii="Times New Roman" w:eastAsia="Times New Roman" w:hAnsi="Times New Roman" w:cs="Times New Roman"/>
                <w:sz w:val="26"/>
                <w:szCs w:val="26"/>
                <w:lang w:val="en-US"/>
              </w:rPr>
            </w:pPr>
            <w:r w:rsidRPr="009A5EFE">
              <w:rPr>
                <w:rFonts w:ascii="Times New Roman" w:eastAsia="Times New Roman" w:hAnsi="Times New Roman" w:cs="Times New Roman"/>
                <w:sz w:val="26"/>
                <w:szCs w:val="26"/>
                <w:lang w:val="en-US"/>
              </w:rPr>
              <w:t>Thời gian đo</w:t>
            </w:r>
          </w:p>
        </w:tc>
        <w:tc>
          <w:tcPr>
            <w:tcW w:w="3120" w:type="dxa"/>
          </w:tcPr>
          <w:p w:rsidR="00AD4865" w:rsidRPr="009A5EFE" w:rsidRDefault="00AD4865" w:rsidP="00AD4865">
            <w:pPr>
              <w:widowControl w:val="0"/>
              <w:spacing w:line="276" w:lineRule="auto"/>
              <w:jc w:val="both"/>
              <w:rPr>
                <w:rFonts w:ascii="Times New Roman" w:eastAsia="Times New Roman" w:hAnsi="Times New Roman" w:cs="Times New Roman"/>
                <w:sz w:val="26"/>
                <w:szCs w:val="26"/>
                <w:lang w:val="en-US"/>
              </w:rPr>
            </w:pPr>
            <w:r w:rsidRPr="009A5EFE">
              <w:rPr>
                <w:rFonts w:ascii="Times New Roman" w:eastAsia="Calibri" w:hAnsi="Times New Roman" w:cs="Times New Roman"/>
                <w:sz w:val="26"/>
                <w:szCs w:val="26"/>
                <w:lang w:val="en-US"/>
              </w:rPr>
              <w:t>2015-06-15</w:t>
            </w:r>
            <w:r w:rsidRPr="009A5EFE">
              <w:rPr>
                <w:rFonts w:ascii="Times New Roman" w:eastAsia="Calibri" w:hAnsi="Times New Roman" w:cs="Times New Roman"/>
                <w:spacing w:val="-2"/>
                <w:sz w:val="26"/>
                <w:szCs w:val="26"/>
                <w:lang w:val="en-US"/>
              </w:rPr>
              <w:t xml:space="preserve"> </w:t>
            </w:r>
            <w:r w:rsidRPr="009A5EFE">
              <w:rPr>
                <w:rFonts w:ascii="Times New Roman" w:eastAsia="Calibri" w:hAnsi="Times New Roman" w:cs="Times New Roman"/>
                <w:sz w:val="26"/>
                <w:szCs w:val="26"/>
                <w:lang w:val="en-US"/>
              </w:rPr>
              <w:t>11:22:50</w:t>
            </w:r>
          </w:p>
        </w:tc>
      </w:tr>
    </w:tbl>
    <w:p w:rsidR="000231BF" w:rsidRPr="006D2D24" w:rsidRDefault="00AD4865" w:rsidP="00D76A64">
      <w:pPr>
        <w:pStyle w:val="Caption"/>
        <w:jc w:val="center"/>
        <w:rPr>
          <w:rFonts w:ascii="Times New Roman" w:hAnsi="Times New Roman" w:cs="Times New Roman"/>
          <w:sz w:val="24"/>
          <w:szCs w:val="24"/>
          <w:lang w:val="en-GB"/>
        </w:rPr>
      </w:pPr>
      <w:r w:rsidRPr="006D2D24">
        <w:rPr>
          <w:rFonts w:ascii="Times New Roman" w:hAnsi="Times New Roman" w:cs="Times New Roman"/>
          <w:b/>
          <w:sz w:val="24"/>
          <w:szCs w:val="24"/>
        </w:rPr>
        <w:t>Bảng 2:</w:t>
      </w:r>
      <w:r w:rsidRPr="006D2D24">
        <w:rPr>
          <w:rFonts w:ascii="Times New Roman" w:hAnsi="Times New Roman" w:cs="Times New Roman"/>
          <w:sz w:val="24"/>
          <w:szCs w:val="24"/>
        </w:rPr>
        <w:t xml:space="preserve"> </w:t>
      </w:r>
      <w:r w:rsidRPr="006D2D24">
        <w:rPr>
          <w:rFonts w:ascii="Times New Roman" w:hAnsi="Times New Roman" w:cs="Times New Roman"/>
          <w:sz w:val="24"/>
          <w:szCs w:val="24"/>
          <w:lang w:val="en-GB"/>
        </w:rPr>
        <w:t>cấu trúc cơ sỡ dữ liệu</w:t>
      </w:r>
    </w:p>
    <w:p w:rsidR="006D2D24" w:rsidRPr="006D2D24" w:rsidRDefault="006D2D24" w:rsidP="006D2D24">
      <w:pPr>
        <w:rPr>
          <w:lang w:val="en-GB"/>
        </w:rPr>
      </w:pPr>
    </w:p>
    <w:tbl>
      <w:tblPr>
        <w:tblStyle w:val="TableGrid"/>
        <w:tblW w:w="9351" w:type="dxa"/>
        <w:tblLook w:val="04A0" w:firstRow="1" w:lastRow="0" w:firstColumn="1" w:lastColumn="0" w:noHBand="0" w:noVBand="1"/>
      </w:tblPr>
      <w:tblGrid>
        <w:gridCol w:w="3823"/>
        <w:gridCol w:w="5528"/>
      </w:tblGrid>
      <w:tr w:rsidR="00AD4865" w:rsidRPr="009A5EFE" w:rsidTr="00AD4865">
        <w:tc>
          <w:tcPr>
            <w:tcW w:w="3823" w:type="dxa"/>
          </w:tcPr>
          <w:p w:rsidR="00AD4865" w:rsidRPr="009A5EFE" w:rsidRDefault="00AD4865" w:rsidP="00AD4865">
            <w:pPr>
              <w:ind w:left="360"/>
              <w:jc w:val="center"/>
              <w:rPr>
                <w:rFonts w:ascii="Times New Roman" w:hAnsi="Times New Roman" w:cs="Times New Roman"/>
                <w:i/>
                <w:sz w:val="26"/>
                <w:szCs w:val="26"/>
                <w:lang w:val="en-US"/>
              </w:rPr>
            </w:pPr>
            <w:r w:rsidRPr="009A5EFE">
              <w:rPr>
                <w:rFonts w:ascii="Times New Roman" w:hAnsi="Times New Roman" w:cs="Times New Roman"/>
                <w:i/>
                <w:sz w:val="26"/>
                <w:szCs w:val="26"/>
                <w:lang w:val="en-US"/>
              </w:rPr>
              <w:lastRenderedPageBreak/>
              <w:t>Tên tập tin</w:t>
            </w:r>
          </w:p>
        </w:tc>
        <w:tc>
          <w:tcPr>
            <w:tcW w:w="5528" w:type="dxa"/>
          </w:tcPr>
          <w:p w:rsidR="00AD4865" w:rsidRPr="009A5EFE" w:rsidRDefault="00AD4865" w:rsidP="00AD4865">
            <w:pPr>
              <w:ind w:left="360"/>
              <w:jc w:val="center"/>
              <w:rPr>
                <w:rFonts w:ascii="Times New Roman" w:hAnsi="Times New Roman" w:cs="Times New Roman"/>
                <w:i/>
                <w:sz w:val="26"/>
                <w:szCs w:val="26"/>
                <w:lang w:val="en-US"/>
              </w:rPr>
            </w:pPr>
            <w:r w:rsidRPr="009A5EFE">
              <w:rPr>
                <w:rFonts w:ascii="Times New Roman" w:hAnsi="Times New Roman" w:cs="Times New Roman"/>
                <w:i/>
                <w:sz w:val="26"/>
                <w:szCs w:val="26"/>
                <w:lang w:val="en-US"/>
              </w:rPr>
              <w:t>Chức năng</w:t>
            </w:r>
          </w:p>
        </w:tc>
      </w:tr>
      <w:tr w:rsidR="00AD4865" w:rsidRPr="009A5EFE" w:rsidTr="00AD4865">
        <w:tc>
          <w:tcPr>
            <w:tcW w:w="3823" w:type="dxa"/>
          </w:tcPr>
          <w:p w:rsidR="00AD4865" w:rsidRPr="009A5EFE" w:rsidRDefault="00AD4865" w:rsidP="00AD4865">
            <w:pPr>
              <w:ind w:left="360"/>
              <w:rPr>
                <w:rFonts w:ascii="Times New Roman" w:hAnsi="Times New Roman" w:cs="Times New Roman"/>
                <w:sz w:val="26"/>
                <w:szCs w:val="26"/>
                <w:lang w:val="en-US"/>
              </w:rPr>
            </w:pPr>
            <w:r w:rsidRPr="009A5EFE">
              <w:rPr>
                <w:rFonts w:ascii="Times New Roman" w:hAnsi="Times New Roman" w:cs="Times New Roman"/>
                <w:sz w:val="26"/>
                <w:szCs w:val="26"/>
                <w:lang w:val="en-US"/>
              </w:rPr>
              <w:t>chart3.php</w:t>
            </w:r>
          </w:p>
        </w:tc>
        <w:tc>
          <w:tcPr>
            <w:tcW w:w="5528" w:type="dxa"/>
          </w:tcPr>
          <w:p w:rsidR="00AD4865" w:rsidRPr="009A5EFE" w:rsidRDefault="00AD4865" w:rsidP="00AD4865">
            <w:pPr>
              <w:rPr>
                <w:rFonts w:ascii="Times New Roman" w:hAnsi="Times New Roman" w:cs="Times New Roman"/>
                <w:sz w:val="26"/>
                <w:szCs w:val="26"/>
                <w:lang w:val="en-US"/>
              </w:rPr>
            </w:pPr>
            <w:r w:rsidRPr="009A5EFE">
              <w:rPr>
                <w:rFonts w:ascii="Times New Roman" w:hAnsi="Times New Roman" w:cs="Times New Roman"/>
                <w:sz w:val="26"/>
                <w:szCs w:val="26"/>
                <w:lang w:val="en-US"/>
              </w:rPr>
              <w:t>Vẽ tín hiệu thời gian thực lên biểu đồ.</w:t>
            </w:r>
          </w:p>
        </w:tc>
      </w:tr>
      <w:tr w:rsidR="00AD4865" w:rsidRPr="009A5EFE" w:rsidTr="00AD4865">
        <w:tc>
          <w:tcPr>
            <w:tcW w:w="3823" w:type="dxa"/>
          </w:tcPr>
          <w:p w:rsidR="00AD4865" w:rsidRPr="009A5EFE" w:rsidRDefault="00AD4865" w:rsidP="00AD4865">
            <w:pPr>
              <w:ind w:left="360"/>
              <w:rPr>
                <w:rFonts w:ascii="Times New Roman" w:hAnsi="Times New Roman" w:cs="Times New Roman"/>
                <w:sz w:val="26"/>
                <w:szCs w:val="26"/>
                <w:lang w:val="en-US"/>
              </w:rPr>
            </w:pPr>
            <w:r w:rsidRPr="009A5EFE">
              <w:rPr>
                <w:rFonts w:ascii="Times New Roman" w:hAnsi="Times New Roman" w:cs="Times New Roman"/>
                <w:sz w:val="26"/>
                <w:szCs w:val="26"/>
                <w:lang w:val="en-US"/>
              </w:rPr>
              <w:t>create_product.php</w:t>
            </w:r>
          </w:p>
        </w:tc>
        <w:tc>
          <w:tcPr>
            <w:tcW w:w="5528" w:type="dxa"/>
          </w:tcPr>
          <w:p w:rsidR="00AD4865" w:rsidRPr="009A5EFE" w:rsidRDefault="00AD4865" w:rsidP="00AD4865">
            <w:pPr>
              <w:rPr>
                <w:rFonts w:ascii="Times New Roman" w:hAnsi="Times New Roman" w:cs="Times New Roman"/>
                <w:sz w:val="26"/>
                <w:szCs w:val="26"/>
                <w:lang w:val="en-US"/>
              </w:rPr>
            </w:pPr>
            <w:r w:rsidRPr="009A5EFE">
              <w:rPr>
                <w:rFonts w:ascii="Times New Roman" w:hAnsi="Times New Roman" w:cs="Times New Roman"/>
                <w:sz w:val="26"/>
                <w:szCs w:val="26"/>
                <w:lang w:val="en-US"/>
              </w:rPr>
              <w:t>Tạo một bộ cơ sở dữ liệu cho bệnh nhân mới</w:t>
            </w:r>
          </w:p>
        </w:tc>
      </w:tr>
      <w:tr w:rsidR="00AD4865" w:rsidRPr="009A5EFE" w:rsidTr="00AD4865">
        <w:tc>
          <w:tcPr>
            <w:tcW w:w="3823" w:type="dxa"/>
          </w:tcPr>
          <w:p w:rsidR="00AD4865" w:rsidRPr="009A5EFE" w:rsidRDefault="00AD4865" w:rsidP="00AD4865">
            <w:pPr>
              <w:ind w:left="360"/>
              <w:rPr>
                <w:rFonts w:ascii="Times New Roman" w:hAnsi="Times New Roman" w:cs="Times New Roman"/>
                <w:sz w:val="26"/>
                <w:szCs w:val="26"/>
                <w:lang w:val="en-US"/>
              </w:rPr>
            </w:pPr>
            <w:r w:rsidRPr="009A5EFE">
              <w:rPr>
                <w:rFonts w:ascii="Times New Roman" w:hAnsi="Times New Roman" w:cs="Times New Roman"/>
                <w:sz w:val="26"/>
                <w:szCs w:val="26"/>
                <w:lang w:val="en-US"/>
              </w:rPr>
              <w:t>db_config.php</w:t>
            </w:r>
          </w:p>
        </w:tc>
        <w:tc>
          <w:tcPr>
            <w:tcW w:w="5528" w:type="dxa"/>
          </w:tcPr>
          <w:p w:rsidR="00AD4865" w:rsidRPr="009A5EFE" w:rsidRDefault="00AD4865" w:rsidP="00AD4865">
            <w:pPr>
              <w:rPr>
                <w:rFonts w:ascii="Times New Roman" w:hAnsi="Times New Roman" w:cs="Times New Roman"/>
                <w:sz w:val="26"/>
                <w:szCs w:val="26"/>
                <w:lang w:val="en-US"/>
              </w:rPr>
            </w:pPr>
            <w:r w:rsidRPr="009A5EFE">
              <w:rPr>
                <w:rFonts w:ascii="Times New Roman" w:hAnsi="Times New Roman" w:cs="Times New Roman"/>
                <w:sz w:val="26"/>
                <w:szCs w:val="26"/>
                <w:lang w:val="en-US"/>
              </w:rPr>
              <w:t>Thay dổi cấu trúc của hệ thống cơ sở dữ liệu</w:t>
            </w:r>
          </w:p>
        </w:tc>
      </w:tr>
      <w:tr w:rsidR="00AD4865" w:rsidRPr="009A5EFE" w:rsidTr="00AD4865">
        <w:tc>
          <w:tcPr>
            <w:tcW w:w="3823" w:type="dxa"/>
          </w:tcPr>
          <w:p w:rsidR="00AD4865" w:rsidRPr="009A5EFE" w:rsidRDefault="00AD4865" w:rsidP="00AD4865">
            <w:pPr>
              <w:ind w:left="360"/>
              <w:rPr>
                <w:rFonts w:ascii="Times New Roman" w:hAnsi="Times New Roman" w:cs="Times New Roman"/>
                <w:sz w:val="26"/>
                <w:szCs w:val="26"/>
                <w:lang w:val="en-US"/>
              </w:rPr>
            </w:pPr>
            <w:r w:rsidRPr="009A5EFE">
              <w:rPr>
                <w:rFonts w:ascii="Times New Roman" w:hAnsi="Times New Roman" w:cs="Times New Roman"/>
                <w:sz w:val="26"/>
                <w:szCs w:val="26"/>
                <w:lang w:val="en-US"/>
              </w:rPr>
              <w:t>db_connect.php</w:t>
            </w:r>
          </w:p>
        </w:tc>
        <w:tc>
          <w:tcPr>
            <w:tcW w:w="5528" w:type="dxa"/>
          </w:tcPr>
          <w:p w:rsidR="00AD4865" w:rsidRPr="009A5EFE" w:rsidRDefault="00AD4865" w:rsidP="00AD4865">
            <w:pPr>
              <w:rPr>
                <w:rFonts w:ascii="Times New Roman" w:hAnsi="Times New Roman" w:cs="Times New Roman"/>
                <w:sz w:val="26"/>
                <w:szCs w:val="26"/>
                <w:lang w:val="en-US"/>
              </w:rPr>
            </w:pPr>
            <w:r w:rsidRPr="009A5EFE">
              <w:rPr>
                <w:rFonts w:ascii="Times New Roman" w:hAnsi="Times New Roman" w:cs="Times New Roman"/>
                <w:sz w:val="26"/>
                <w:szCs w:val="26"/>
                <w:lang w:val="en-US"/>
              </w:rPr>
              <w:t>Kết nối website với cơ sở dữ liệu MySQL</w:t>
            </w:r>
          </w:p>
        </w:tc>
      </w:tr>
      <w:tr w:rsidR="00AD4865" w:rsidRPr="009A5EFE" w:rsidTr="00AD4865">
        <w:tc>
          <w:tcPr>
            <w:tcW w:w="3823" w:type="dxa"/>
          </w:tcPr>
          <w:p w:rsidR="00AD4865" w:rsidRPr="009A5EFE" w:rsidRDefault="00AD4865" w:rsidP="00AD4865">
            <w:pPr>
              <w:ind w:left="360"/>
              <w:rPr>
                <w:rFonts w:ascii="Times New Roman" w:hAnsi="Times New Roman" w:cs="Times New Roman"/>
                <w:sz w:val="26"/>
                <w:szCs w:val="26"/>
                <w:lang w:val="en-US"/>
              </w:rPr>
            </w:pPr>
            <w:r w:rsidRPr="009A5EFE">
              <w:rPr>
                <w:rFonts w:ascii="Times New Roman" w:hAnsi="Times New Roman" w:cs="Times New Roman"/>
                <w:sz w:val="26"/>
                <w:szCs w:val="26"/>
                <w:lang w:val="en-US"/>
              </w:rPr>
              <w:t>get_data.php</w:t>
            </w:r>
          </w:p>
        </w:tc>
        <w:tc>
          <w:tcPr>
            <w:tcW w:w="5528" w:type="dxa"/>
          </w:tcPr>
          <w:p w:rsidR="00AD4865" w:rsidRPr="009A5EFE" w:rsidRDefault="00AD4865" w:rsidP="00AD4865">
            <w:pPr>
              <w:rPr>
                <w:rFonts w:ascii="Times New Roman" w:hAnsi="Times New Roman" w:cs="Times New Roman"/>
                <w:sz w:val="26"/>
                <w:szCs w:val="26"/>
                <w:lang w:val="en-US"/>
              </w:rPr>
            </w:pPr>
            <w:r w:rsidRPr="009A5EFE">
              <w:rPr>
                <w:rFonts w:ascii="Times New Roman" w:hAnsi="Times New Roman" w:cs="Times New Roman"/>
                <w:sz w:val="26"/>
                <w:szCs w:val="26"/>
                <w:lang w:val="en-US"/>
              </w:rPr>
              <w:t>Rút trích dữ liệu được lưu trong cô sổ dữ liệu lên website</w:t>
            </w:r>
          </w:p>
        </w:tc>
      </w:tr>
      <w:tr w:rsidR="00AD4865" w:rsidRPr="009A5EFE" w:rsidTr="00AD4865">
        <w:tc>
          <w:tcPr>
            <w:tcW w:w="3823" w:type="dxa"/>
          </w:tcPr>
          <w:p w:rsidR="00AD4865" w:rsidRPr="009A5EFE" w:rsidRDefault="00AD4865" w:rsidP="00AD4865">
            <w:pPr>
              <w:ind w:left="360"/>
              <w:rPr>
                <w:rFonts w:ascii="Times New Roman" w:hAnsi="Times New Roman" w:cs="Times New Roman"/>
                <w:sz w:val="26"/>
                <w:szCs w:val="26"/>
                <w:lang w:val="en-US"/>
              </w:rPr>
            </w:pPr>
            <w:r w:rsidRPr="009A5EFE">
              <w:rPr>
                <w:rFonts w:ascii="Times New Roman" w:hAnsi="Times New Roman" w:cs="Times New Roman"/>
                <w:sz w:val="26"/>
                <w:szCs w:val="26"/>
                <w:lang w:val="en-US"/>
              </w:rPr>
              <w:t>update_device.php</w:t>
            </w:r>
          </w:p>
        </w:tc>
        <w:tc>
          <w:tcPr>
            <w:tcW w:w="5528" w:type="dxa"/>
          </w:tcPr>
          <w:p w:rsidR="00AD4865" w:rsidRPr="009A5EFE" w:rsidRDefault="00AD4865" w:rsidP="00AD4865">
            <w:pPr>
              <w:rPr>
                <w:rFonts w:ascii="Times New Roman" w:hAnsi="Times New Roman" w:cs="Times New Roman"/>
                <w:sz w:val="26"/>
                <w:szCs w:val="26"/>
                <w:lang w:val="en-US"/>
              </w:rPr>
            </w:pPr>
            <w:r w:rsidRPr="009A5EFE">
              <w:rPr>
                <w:rFonts w:ascii="Times New Roman" w:hAnsi="Times New Roman" w:cs="Times New Roman"/>
                <w:sz w:val="26"/>
                <w:szCs w:val="26"/>
                <w:lang w:val="en-US"/>
              </w:rPr>
              <w:t>Thay đổi trạng thái của thiết bị, với “0” tương ứng offline và “1” tương ứng online</w:t>
            </w:r>
          </w:p>
        </w:tc>
      </w:tr>
    </w:tbl>
    <w:p w:rsidR="00AD4865" w:rsidRPr="006D2D24" w:rsidRDefault="00AD4865" w:rsidP="00AD4865">
      <w:pPr>
        <w:pStyle w:val="Caption"/>
        <w:jc w:val="center"/>
        <w:rPr>
          <w:rFonts w:ascii="Times New Roman" w:hAnsi="Times New Roman" w:cs="Times New Roman"/>
          <w:noProof/>
          <w:sz w:val="24"/>
          <w:szCs w:val="24"/>
          <w:lang w:val="en-GB"/>
        </w:rPr>
      </w:pPr>
      <w:r w:rsidRPr="006D2D24">
        <w:rPr>
          <w:rFonts w:ascii="Times New Roman" w:hAnsi="Times New Roman" w:cs="Times New Roman"/>
          <w:b/>
          <w:sz w:val="24"/>
          <w:szCs w:val="24"/>
        </w:rPr>
        <w:t>Bảng 3:</w:t>
      </w:r>
      <w:r w:rsidRPr="006D2D24">
        <w:rPr>
          <w:rFonts w:ascii="Times New Roman" w:hAnsi="Times New Roman" w:cs="Times New Roman"/>
          <w:sz w:val="24"/>
          <w:szCs w:val="24"/>
        </w:rPr>
        <w:t xml:space="preserve"> </w:t>
      </w:r>
      <w:r w:rsidRPr="006D2D24">
        <w:rPr>
          <w:rFonts w:ascii="Times New Roman" w:hAnsi="Times New Roman" w:cs="Times New Roman"/>
          <w:sz w:val="24"/>
          <w:szCs w:val="24"/>
          <w:lang w:val="en-GB"/>
        </w:rPr>
        <w:t>Các hàm rút trích dữ liệu được lưu trên hệ thống máy chủ server</w:t>
      </w:r>
    </w:p>
    <w:p w:rsidR="0084607A" w:rsidRPr="009A5EFE" w:rsidRDefault="001D0471" w:rsidP="00FB4E79">
      <w:pPr>
        <w:rPr>
          <w:rFonts w:ascii="Times New Roman" w:hAnsi="Times New Roman" w:cs="Times New Roman"/>
          <w:sz w:val="26"/>
          <w:szCs w:val="26"/>
          <w:lang w:val="it-IT"/>
        </w:rPr>
      </w:pPr>
      <w:r w:rsidRPr="009A5EFE">
        <w:rPr>
          <w:rFonts w:ascii="Times New Roman" w:hAnsi="Times New Roman" w:cs="Times New Roman"/>
          <w:noProof/>
          <w:sz w:val="26"/>
          <w:szCs w:val="26"/>
          <w:lang w:val="en-US"/>
        </w:rPr>
        <w:drawing>
          <wp:anchor distT="0" distB="0" distL="114300" distR="114300" simplePos="0" relativeHeight="251876352" behindDoc="0" locked="0" layoutInCell="1" allowOverlap="1" wp14:anchorId="76111583" wp14:editId="08733815">
            <wp:simplePos x="0" y="0"/>
            <wp:positionH relativeFrom="margin">
              <wp:posOffset>95097</wp:posOffset>
            </wp:positionH>
            <wp:positionV relativeFrom="paragraph">
              <wp:posOffset>25</wp:posOffset>
            </wp:positionV>
            <wp:extent cx="4769485" cy="2237740"/>
            <wp:effectExtent l="0" t="0" r="0" b="0"/>
            <wp:wrapSquare wrapText="bothSides"/>
            <wp:docPr id="2837" name="Picture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69485" cy="2237740"/>
                    </a:xfrm>
                    <a:prstGeom prst="rect">
                      <a:avLst/>
                    </a:prstGeom>
                  </pic:spPr>
                </pic:pic>
              </a:graphicData>
            </a:graphic>
            <wp14:sizeRelH relativeFrom="page">
              <wp14:pctWidth>0</wp14:pctWidth>
            </wp14:sizeRelH>
            <wp14:sizeRelV relativeFrom="page">
              <wp14:pctHeight>0</wp14:pctHeight>
            </wp14:sizeRelV>
          </wp:anchor>
        </w:drawing>
      </w:r>
    </w:p>
    <w:p w:rsidR="0084607A" w:rsidRPr="009A5EFE" w:rsidRDefault="0084607A" w:rsidP="0084607A">
      <w:pPr>
        <w:rPr>
          <w:rFonts w:ascii="Times New Roman" w:hAnsi="Times New Roman" w:cs="Times New Roman"/>
          <w:sz w:val="26"/>
          <w:szCs w:val="26"/>
          <w:lang w:val="it-IT"/>
        </w:rPr>
      </w:pPr>
    </w:p>
    <w:p w:rsidR="0084607A" w:rsidRPr="009A5EFE" w:rsidRDefault="0084607A" w:rsidP="0084607A">
      <w:pPr>
        <w:rPr>
          <w:rFonts w:ascii="Times New Roman" w:hAnsi="Times New Roman" w:cs="Times New Roman"/>
          <w:sz w:val="26"/>
          <w:szCs w:val="26"/>
          <w:lang w:val="it-IT"/>
        </w:rPr>
      </w:pPr>
    </w:p>
    <w:p w:rsidR="0084607A" w:rsidRPr="009A5EFE" w:rsidRDefault="0084607A" w:rsidP="0084607A">
      <w:pPr>
        <w:rPr>
          <w:rFonts w:ascii="Times New Roman" w:hAnsi="Times New Roman" w:cs="Times New Roman"/>
          <w:sz w:val="26"/>
          <w:szCs w:val="26"/>
          <w:lang w:val="it-IT"/>
        </w:rPr>
      </w:pPr>
    </w:p>
    <w:p w:rsidR="0084607A" w:rsidRPr="009A5EFE" w:rsidRDefault="0084607A" w:rsidP="0084607A">
      <w:pPr>
        <w:rPr>
          <w:rFonts w:ascii="Times New Roman" w:hAnsi="Times New Roman" w:cs="Times New Roman"/>
          <w:sz w:val="26"/>
          <w:szCs w:val="26"/>
          <w:lang w:val="it-IT"/>
        </w:rPr>
      </w:pPr>
    </w:p>
    <w:p w:rsidR="0084607A" w:rsidRPr="009A5EFE" w:rsidRDefault="0084607A" w:rsidP="0084607A">
      <w:pPr>
        <w:rPr>
          <w:rFonts w:ascii="Times New Roman" w:hAnsi="Times New Roman" w:cs="Times New Roman"/>
          <w:sz w:val="26"/>
          <w:szCs w:val="26"/>
          <w:lang w:val="it-IT"/>
        </w:rPr>
      </w:pPr>
    </w:p>
    <w:p w:rsidR="0084607A" w:rsidRPr="009A5EFE" w:rsidRDefault="001D0471" w:rsidP="0084607A">
      <w:pPr>
        <w:rPr>
          <w:rFonts w:ascii="Times New Roman" w:hAnsi="Times New Roman" w:cs="Times New Roman"/>
          <w:sz w:val="26"/>
          <w:szCs w:val="26"/>
          <w:lang w:val="it-IT"/>
        </w:rPr>
      </w:pPr>
      <w:r w:rsidRPr="009A5EFE">
        <w:rPr>
          <w:rFonts w:ascii="Times New Roman" w:hAnsi="Times New Roman" w:cs="Times New Roman"/>
          <w:noProof/>
          <w:sz w:val="26"/>
          <w:szCs w:val="26"/>
          <w:lang w:val="en-US"/>
        </w:rPr>
        <mc:AlternateContent>
          <mc:Choice Requires="wpg">
            <w:drawing>
              <wp:anchor distT="0" distB="0" distL="114300" distR="114300" simplePos="0" relativeHeight="251702272" behindDoc="0" locked="0" layoutInCell="1" allowOverlap="1" wp14:anchorId="49962A4D" wp14:editId="20E1B77F">
                <wp:simplePos x="0" y="0"/>
                <wp:positionH relativeFrom="column">
                  <wp:posOffset>87630</wp:posOffset>
                </wp:positionH>
                <wp:positionV relativeFrom="paragraph">
                  <wp:posOffset>621665</wp:posOffset>
                </wp:positionV>
                <wp:extent cx="4791075" cy="2574925"/>
                <wp:effectExtent l="0" t="0" r="28575" b="15875"/>
                <wp:wrapSquare wrapText="bothSides"/>
                <wp:docPr id="34" name="Group 34"/>
                <wp:cNvGraphicFramePr/>
                <a:graphic xmlns:a="http://schemas.openxmlformats.org/drawingml/2006/main">
                  <a:graphicData uri="http://schemas.microsoft.com/office/word/2010/wordprocessingGroup">
                    <wpg:wgp>
                      <wpg:cNvGrpSpPr/>
                      <wpg:grpSpPr bwMode="auto">
                        <a:xfrm>
                          <a:off x="0" y="0"/>
                          <a:ext cx="4791075" cy="2574925"/>
                          <a:chOff x="8" y="8"/>
                          <a:chExt cx="8542" cy="4280"/>
                        </a:xfrm>
                      </wpg:grpSpPr>
                      <pic:pic xmlns:pic="http://schemas.openxmlformats.org/drawingml/2006/picture">
                        <pic:nvPicPr>
                          <pic:cNvPr id="35"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5" y="15"/>
                            <a:ext cx="8527" cy="4265"/>
                          </a:xfrm>
                          <a:prstGeom prst="rect">
                            <a:avLst/>
                          </a:prstGeom>
                          <a:noFill/>
                          <a:extLst>
                            <a:ext uri="{909E8E84-426E-40DD-AFC4-6F175D3DCCD1}">
                              <a14:hiddenFill xmlns:a14="http://schemas.microsoft.com/office/drawing/2010/main">
                                <a:solidFill>
                                  <a:srgbClr val="FFFFFF"/>
                                </a:solidFill>
                              </a14:hiddenFill>
                            </a:ext>
                          </a:extLst>
                        </pic:spPr>
                      </pic:pic>
                      <wpg:grpSp>
                        <wpg:cNvPr id="36" name="Group 36"/>
                        <wpg:cNvGrpSpPr>
                          <a:grpSpLocks/>
                        </wpg:cNvGrpSpPr>
                        <wpg:grpSpPr bwMode="auto">
                          <a:xfrm>
                            <a:off x="8" y="8"/>
                            <a:ext cx="8542" cy="4280"/>
                            <a:chOff x="8" y="8"/>
                            <a:chExt cx="8542" cy="4280"/>
                          </a:xfrm>
                        </wpg:grpSpPr>
                        <wps:wsp>
                          <wps:cNvPr id="37" name="Freeform 37"/>
                          <wps:cNvSpPr>
                            <a:spLocks/>
                          </wps:cNvSpPr>
                          <wps:spPr bwMode="auto">
                            <a:xfrm>
                              <a:off x="8" y="8"/>
                              <a:ext cx="8542" cy="4280"/>
                            </a:xfrm>
                            <a:custGeom>
                              <a:avLst/>
                              <a:gdLst>
                                <a:gd name="T0" fmla="+- 0 8 8"/>
                                <a:gd name="T1" fmla="*/ T0 w 8542"/>
                                <a:gd name="T2" fmla="+- 0 4288 8"/>
                                <a:gd name="T3" fmla="*/ 4288 h 4280"/>
                                <a:gd name="T4" fmla="+- 0 8549 8"/>
                                <a:gd name="T5" fmla="*/ T4 w 8542"/>
                                <a:gd name="T6" fmla="+- 0 4288 8"/>
                                <a:gd name="T7" fmla="*/ 4288 h 4280"/>
                                <a:gd name="T8" fmla="+- 0 8549 8"/>
                                <a:gd name="T9" fmla="*/ T8 w 8542"/>
                                <a:gd name="T10" fmla="+- 0 8 8"/>
                                <a:gd name="T11" fmla="*/ 8 h 4280"/>
                                <a:gd name="T12" fmla="+- 0 8 8"/>
                                <a:gd name="T13" fmla="*/ T12 w 8542"/>
                                <a:gd name="T14" fmla="+- 0 8 8"/>
                                <a:gd name="T15" fmla="*/ 8 h 4280"/>
                                <a:gd name="T16" fmla="+- 0 8 8"/>
                                <a:gd name="T17" fmla="*/ T16 w 8542"/>
                                <a:gd name="T18" fmla="+- 0 4288 8"/>
                                <a:gd name="T19" fmla="*/ 4288 h 4280"/>
                              </a:gdLst>
                              <a:ahLst/>
                              <a:cxnLst>
                                <a:cxn ang="0">
                                  <a:pos x="T1" y="T3"/>
                                </a:cxn>
                                <a:cxn ang="0">
                                  <a:pos x="T5" y="T7"/>
                                </a:cxn>
                                <a:cxn ang="0">
                                  <a:pos x="T9" y="T11"/>
                                </a:cxn>
                                <a:cxn ang="0">
                                  <a:pos x="T13" y="T15"/>
                                </a:cxn>
                                <a:cxn ang="0">
                                  <a:pos x="T17" y="T19"/>
                                </a:cxn>
                              </a:cxnLst>
                              <a:rect l="0" t="0" r="r" b="b"/>
                              <a:pathLst>
                                <a:path w="8542" h="4280">
                                  <a:moveTo>
                                    <a:pt x="0" y="4280"/>
                                  </a:moveTo>
                                  <a:lnTo>
                                    <a:pt x="8541" y="4280"/>
                                  </a:lnTo>
                                  <a:lnTo>
                                    <a:pt x="8541" y="0"/>
                                  </a:lnTo>
                                  <a:lnTo>
                                    <a:pt x="0" y="0"/>
                                  </a:lnTo>
                                  <a:lnTo>
                                    <a:pt x="0" y="4280"/>
                                  </a:lnTo>
                                  <a:close/>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583B46A" id="Group 34" o:spid="_x0000_s1026" style="position:absolute;margin-left:6.9pt;margin-top:48.95pt;width:377.25pt;height:202.75pt;z-index:251702272" coordorigin="8,8" coordsize="8542,42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">
                <v:shape id="Picture 35" o:spid="_x0000_s1027" type="#_x0000_t75" style="position:absolute;left:15;top:15;width:8527;height:4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1fBLBAAAA2wAAAA8AAABkcnMvZG93bnJldi54bWxEj0FrAjEUhO9C/0N4BW+arbJdWY1SCoJ4&#10;q7X3181zd23ysiRxXf+9KQgeh5n5hlltBmtETz60jhW8TTMQxJXTLdcKjt/byQJEiMgajWNScKMA&#10;m/XLaIWldlf+ov4Qa5EgHEpU0MTYlVKGqiGLYeo64uSdnLcYk/S11B6vCW6NnGXZu7TYclposKPP&#10;hqq/w8UqwKI2xa43+d7nw5l682v1T6HU+HX4WIKINMRn+NHeaQXzHP6/pB8g13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11fBLBAAAA2wAAAA8AAAAAAAAAAAAAAAAAnwIA&#10;AGRycy9kb3ducmV2LnhtbFBLBQYAAAAABAAEAPcAAACNAwAAAAA=&#10;">
                  <v:imagedata r:id="rId28" o:title=""/>
                </v:shape>
                <v:group id="Group 36" o:spid="_x0000_s1028" style="position:absolute;left:8;top:8;width:8542;height:4280" coordorigin="8,8" coordsize="8542,42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Freeform 37" o:spid="_x0000_s1029" style="position:absolute;left:8;top:8;width:8542;height:4280;visibility:visible;mso-wrap-style:square;v-text-anchor:top" coordsize="8542,4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xMfsQA&#10;AADbAAAADwAAAGRycy9kb3ducmV2LnhtbESPQWvCQBSE74X+h+UVvNVNa60lzSpFCPYgqGmh19fs&#10;MwnJvg27q8Z/7wqCx2FmvmGyxWA6cSTnG8sKXsYJCOLS6oYrBb8/+fMHCB+QNXaWScGZPCzmjw8Z&#10;ptqeeEfHIlQiQtinqKAOoU+l9GVNBv3Y9sTR21tnMETpKqkdniLcdPI1Sd6lwYbjQo09LWsq2+Jg&#10;FLTFfjpbS23/t/yWTzfuL9+uVkqNnoavTxCBhnAP39rfWsFkBtcv8QfI+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sTH7EAAAA2wAAAA8AAAAAAAAAAAAAAAAAmAIAAGRycy9k&#10;b3ducmV2LnhtbFBLBQYAAAAABAAEAPUAAACJAwAAAAA=&#10;" path="m,4280r8541,l8541,,,,,4280xe" filled="f">
                    <v:path arrowok="t" o:connecttype="custom" o:connectlocs="0,4288;8541,4288;8541,8;0,8;0,4288" o:connectangles="0,0,0,0,0"/>
                  </v:shape>
                </v:group>
                <w10:wrap type="square"/>
              </v:group>
            </w:pict>
          </mc:Fallback>
        </mc:AlternateContent>
      </w:r>
    </w:p>
    <w:p w:rsidR="0084607A" w:rsidRPr="009A5EFE" w:rsidRDefault="0084607A" w:rsidP="0084607A">
      <w:pPr>
        <w:rPr>
          <w:rFonts w:ascii="Times New Roman" w:hAnsi="Times New Roman" w:cs="Times New Roman"/>
          <w:sz w:val="26"/>
          <w:szCs w:val="26"/>
          <w:lang w:val="it-IT"/>
        </w:rPr>
      </w:pPr>
    </w:p>
    <w:p w:rsidR="0084607A" w:rsidRPr="009A5EFE" w:rsidRDefault="0084607A" w:rsidP="0084607A">
      <w:pPr>
        <w:rPr>
          <w:rFonts w:ascii="Times New Roman" w:hAnsi="Times New Roman" w:cs="Times New Roman"/>
          <w:sz w:val="26"/>
          <w:szCs w:val="26"/>
          <w:lang w:val="it-IT"/>
        </w:rPr>
      </w:pPr>
    </w:p>
    <w:p w:rsidR="0084607A" w:rsidRPr="009A5EFE" w:rsidRDefault="0084607A" w:rsidP="0084607A">
      <w:pPr>
        <w:rPr>
          <w:rFonts w:ascii="Times New Roman" w:hAnsi="Times New Roman" w:cs="Times New Roman"/>
          <w:sz w:val="26"/>
          <w:szCs w:val="26"/>
          <w:lang w:val="it-IT"/>
        </w:rPr>
      </w:pPr>
    </w:p>
    <w:p w:rsidR="0084607A" w:rsidRPr="009A5EFE" w:rsidRDefault="001D0471" w:rsidP="0084607A">
      <w:pPr>
        <w:rPr>
          <w:rFonts w:ascii="Times New Roman" w:hAnsi="Times New Roman" w:cs="Times New Roman"/>
          <w:sz w:val="26"/>
          <w:szCs w:val="26"/>
          <w:lang w:val="it-IT"/>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704320" behindDoc="0" locked="0" layoutInCell="1" allowOverlap="1" wp14:anchorId="3798D00E" wp14:editId="7C7267F3">
                <wp:simplePos x="0" y="0"/>
                <wp:positionH relativeFrom="column">
                  <wp:posOffset>-7874</wp:posOffset>
                </wp:positionH>
                <wp:positionV relativeFrom="paragraph">
                  <wp:posOffset>2162302</wp:posOffset>
                </wp:positionV>
                <wp:extent cx="6400165" cy="635"/>
                <wp:effectExtent l="0" t="0" r="635" b="0"/>
                <wp:wrapSquare wrapText="bothSides"/>
                <wp:docPr id="39" name="Text Box 39"/>
                <wp:cNvGraphicFramePr/>
                <a:graphic xmlns:a="http://schemas.openxmlformats.org/drawingml/2006/main">
                  <a:graphicData uri="http://schemas.microsoft.com/office/word/2010/wordprocessingShape">
                    <wps:wsp>
                      <wps:cNvSpPr txBox="1"/>
                      <wps:spPr>
                        <a:xfrm>
                          <a:off x="0" y="0"/>
                          <a:ext cx="6400165" cy="635"/>
                        </a:xfrm>
                        <a:prstGeom prst="rect">
                          <a:avLst/>
                        </a:prstGeom>
                        <a:solidFill>
                          <a:prstClr val="white"/>
                        </a:solidFill>
                        <a:ln>
                          <a:noFill/>
                        </a:ln>
                        <a:effectLst/>
                      </wps:spPr>
                      <wps:txbx>
                        <w:txbxContent>
                          <w:p w:rsidR="00E61F65" w:rsidRPr="006D2D24" w:rsidRDefault="00E61F65" w:rsidP="00AD4865">
                            <w:pPr>
                              <w:pStyle w:val="Caption"/>
                              <w:jc w:val="center"/>
                              <w:rPr>
                                <w:noProof/>
                                <w:sz w:val="24"/>
                                <w:szCs w:val="24"/>
                                <w:lang w:val="en-GB"/>
                              </w:rPr>
                            </w:pPr>
                            <w:r w:rsidRPr="006D2D24">
                              <w:rPr>
                                <w:b/>
                                <w:sz w:val="24"/>
                                <w:szCs w:val="24"/>
                                <w:lang w:val="en-GB"/>
                              </w:rPr>
                              <w:t xml:space="preserve">Hình 14: </w:t>
                            </w:r>
                            <w:r w:rsidRPr="006D2D24">
                              <w:rPr>
                                <w:sz w:val="24"/>
                                <w:szCs w:val="24"/>
                                <w:lang w:val="en-GB"/>
                              </w:rPr>
                              <w:t>Từ trên xuống lần lượt là giao diện website dành cho bác sĩ và hệ thống cơ sở dữ liệu MySQL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98D00E" id="Text Box 39" o:spid="_x0000_s1092" type="#_x0000_t202" style="position:absolute;margin-left:-.6pt;margin-top:170.25pt;width:503.95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" stroked="f">
                <v:textbox style="mso-fit-shape-to-text:t" inset="0,0,0,0">
                  <w:txbxContent>
                    <w:p w:rsidR="00E61F65" w:rsidRPr="006D2D24" w:rsidRDefault="00E61F65" w:rsidP="00AD4865">
                      <w:pPr>
                        <w:pStyle w:val="Caption"/>
                        <w:jc w:val="center"/>
                        <w:rPr>
                          <w:noProof/>
                          <w:sz w:val="24"/>
                          <w:szCs w:val="24"/>
                          <w:lang w:val="en-GB"/>
                        </w:rPr>
                      </w:pPr>
                      <w:r w:rsidRPr="006D2D24">
                        <w:rPr>
                          <w:b/>
                          <w:sz w:val="24"/>
                          <w:szCs w:val="24"/>
                          <w:lang w:val="en-GB"/>
                        </w:rPr>
                        <w:t xml:space="preserve">Hình 14: </w:t>
                      </w:r>
                      <w:r w:rsidRPr="006D2D24">
                        <w:rPr>
                          <w:sz w:val="24"/>
                          <w:szCs w:val="24"/>
                          <w:lang w:val="en-GB"/>
                        </w:rPr>
                        <w:t>Từ trên xuống lần lượt là giao diện website dành cho bác sĩ và hệ thống cơ sở dữ liệu MySQL</w:t>
                      </w:r>
                    </w:p>
                  </w:txbxContent>
                </v:textbox>
                <w10:wrap type="square"/>
              </v:shape>
            </w:pict>
          </mc:Fallback>
        </mc:AlternateContent>
      </w:r>
      <w:r w:rsidR="0084607A" w:rsidRPr="009A5EFE">
        <w:rPr>
          <w:rFonts w:ascii="Times New Roman" w:hAnsi="Times New Roman" w:cs="Times New Roman"/>
          <w:sz w:val="26"/>
          <w:szCs w:val="26"/>
          <w:lang w:val="it-IT"/>
        </w:rPr>
        <w:br w:type="page"/>
      </w:r>
    </w:p>
    <w:p w:rsidR="0084607A" w:rsidRPr="009A5EFE" w:rsidRDefault="00832A2D" w:rsidP="00832A2D">
      <w:pPr>
        <w:ind w:left="432"/>
        <w:jc w:val="center"/>
        <w:rPr>
          <w:rFonts w:ascii="Times New Roman" w:hAnsi="Times New Roman" w:cs="Times New Roman"/>
          <w:b/>
          <w:sz w:val="26"/>
          <w:szCs w:val="26"/>
          <w:lang w:val="fr-FR"/>
        </w:rPr>
      </w:pPr>
      <w:r w:rsidRPr="009A5EFE">
        <w:rPr>
          <w:rFonts w:ascii="Times New Roman" w:hAnsi="Times New Roman" w:cs="Times New Roman"/>
          <w:b/>
          <w:sz w:val="26"/>
          <w:szCs w:val="26"/>
          <w:lang w:val="fr-FR"/>
        </w:rPr>
        <w:lastRenderedPageBreak/>
        <w:t>PHẦN 4</w:t>
      </w:r>
    </w:p>
    <w:p w:rsidR="00832A2D" w:rsidRPr="009A5EFE" w:rsidRDefault="00832A2D" w:rsidP="00832A2D">
      <w:pPr>
        <w:ind w:left="432"/>
        <w:jc w:val="center"/>
        <w:rPr>
          <w:rFonts w:ascii="Times New Roman" w:hAnsi="Times New Roman" w:cs="Times New Roman"/>
          <w:b/>
          <w:sz w:val="26"/>
          <w:szCs w:val="26"/>
          <w:lang w:val="fr-FR"/>
        </w:rPr>
      </w:pPr>
      <w:r w:rsidRPr="009A5EFE">
        <w:rPr>
          <w:rFonts w:ascii="Times New Roman" w:hAnsi="Times New Roman" w:cs="Times New Roman"/>
          <w:b/>
          <w:sz w:val="26"/>
          <w:szCs w:val="26"/>
          <w:lang w:val="fr-FR"/>
        </w:rPr>
        <w:t>NGHIỆM THU KẾT QUẢ</w:t>
      </w:r>
    </w:p>
    <w:p w:rsidR="0050254E" w:rsidRPr="009A5EFE" w:rsidRDefault="00832A2D" w:rsidP="001D0471">
      <w:pPr>
        <w:ind w:firstLine="284"/>
        <w:jc w:val="both"/>
        <w:rPr>
          <w:rFonts w:ascii="Times New Roman" w:hAnsi="Times New Roman" w:cs="Times New Roman"/>
          <w:sz w:val="26"/>
          <w:szCs w:val="26"/>
          <w:lang w:val="fr-FR"/>
        </w:rPr>
      </w:pPr>
      <w:r w:rsidRPr="009A5EFE">
        <w:rPr>
          <w:rFonts w:ascii="Times New Roman" w:hAnsi="Times New Roman" w:cs="Times New Roman"/>
          <w:noProof/>
          <w:sz w:val="26"/>
          <w:szCs w:val="26"/>
          <w:lang w:val="en-US"/>
        </w:rPr>
        <mc:AlternateContent>
          <mc:Choice Requires="wpg">
            <w:drawing>
              <wp:anchor distT="0" distB="0" distL="114300" distR="114300" simplePos="0" relativeHeight="251868160" behindDoc="0" locked="0" layoutInCell="1" allowOverlap="1" wp14:anchorId="47D9E38C" wp14:editId="0CFB58AA">
                <wp:simplePos x="0" y="0"/>
                <wp:positionH relativeFrom="margin">
                  <wp:align>center</wp:align>
                </wp:positionH>
                <wp:positionV relativeFrom="paragraph">
                  <wp:posOffset>662178</wp:posOffset>
                </wp:positionV>
                <wp:extent cx="4436110" cy="2034540"/>
                <wp:effectExtent l="0" t="0" r="2540" b="3810"/>
                <wp:wrapSquare wrapText="bothSides"/>
                <wp:docPr id="40" name="Group 40"/>
                <wp:cNvGraphicFramePr/>
                <a:graphic xmlns:a="http://schemas.openxmlformats.org/drawingml/2006/main">
                  <a:graphicData uri="http://schemas.microsoft.com/office/word/2010/wordprocessingGroup">
                    <wpg:wgp>
                      <wpg:cNvGrpSpPr/>
                      <wpg:grpSpPr>
                        <a:xfrm>
                          <a:off x="0" y="0"/>
                          <a:ext cx="4436110" cy="2034540"/>
                          <a:chOff x="0" y="0"/>
                          <a:chExt cx="5582029" cy="2640965"/>
                        </a:xfrm>
                      </wpg:grpSpPr>
                      <pic:pic xmlns:pic="http://schemas.openxmlformats.org/drawingml/2006/picture">
                        <pic:nvPicPr>
                          <pic:cNvPr id="41" name="Picture 41"/>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719449" y="0"/>
                            <a:ext cx="2862580" cy="2639060"/>
                          </a:xfrm>
                          <a:prstGeom prst="rect">
                            <a:avLst/>
                          </a:prstGeom>
                          <a:noFill/>
                          <a:ln>
                            <a:noFill/>
                          </a:ln>
                        </pic:spPr>
                      </pic:pic>
                      <pic:pic xmlns:pic="http://schemas.openxmlformats.org/drawingml/2006/picture">
                        <pic:nvPicPr>
                          <pic:cNvPr id="48" name="Picture 48"/>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18666" cy="264096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356C037" id="Group 40" o:spid="_x0000_s1026" style="position:absolute;margin-left:0;margin-top:52.15pt;width:349.3pt;height:160.2pt;z-index:251868160;mso-position-horizontal:center;mso-position-horizontal-relative:margin" coordsize="55820,26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">
                <v:shape id="Picture 41" o:spid="_x0000_s1027" type="#_x0000_t75" style="position:absolute;left:27194;width:28626;height:263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tUO3FAAAA2wAAAA8AAABkcnMvZG93bnJldi54bWxEj0FrwkAUhO+C/2F5hV7EbGxFSswqQSiU&#10;9FCNRTw+ss8kNPs2ZLdJ+u+7hYLHYWa+YdL9ZFoxUO8aywpWUQyCuLS64UrB5/l1+QLCeWSNrWVS&#10;8EMO9rv5LMVE25FPNBS+EgHCLkEFtfddIqUrazLoItsRB+9me4M+yL6SuscxwE0rn+J4Iw02HBZq&#10;7OhQU/lVfBsFt4XOi8nml2czdJTZ4/H6/pEp9fgwZVsQniZ/D/+337SC9Qr+voQfIH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77VDtxQAAANsAAAAPAAAAAAAAAAAAAAAA&#10;AJ8CAABkcnMvZG93bnJldi54bWxQSwUGAAAAAAQABAD3AAAAkQMAAAAA&#10;">
                  <v:imagedata r:id="rId14" o:title=""/>
                  <v:path arrowok="t"/>
                </v:shape>
                <v:shape id="Picture 48" o:spid="_x0000_s1028" type="#_x0000_t75" style="position:absolute;width:26186;height:26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4XdozCAAAA2wAAAA8AAABkcnMvZG93bnJldi54bWxET89rwjAUvgv7H8Ib7KbphohU0yKFjbEd&#10;1Lrh9a15a8qal9LE2vnXm4Pg8eP7vc5H24qBet84VvA8S0AQV043XCv4OrxOlyB8QNbYOiYF/+Qh&#10;zx4ma0y1O/OehjLUIoawT1GBCaFLpfSVIYt+5jriyP263mKIsK+l7vEcw20rX5JkIS02HBsMdlQY&#10;qv7Kk1XQ4mUzmHm5/SiaN/4+7T6L4/ij1NPjuFmBCDSGu/jmftcK5nFs/BJ/gMy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F3aMwgAAANsAAAAPAAAAAAAAAAAAAAAAAJ8C&#10;AABkcnMvZG93bnJldi54bWxQSwUGAAAAAAQABAD3AAAAjgMAAAAA&#10;">
                  <v:imagedata r:id="rId15" o:title=""/>
                  <v:path arrowok="t"/>
                </v:shape>
                <w10:wrap type="square" anchorx="margin"/>
              </v:group>
            </w:pict>
          </mc:Fallback>
        </mc:AlternateContent>
      </w:r>
      <w:r w:rsidR="0084607A" w:rsidRPr="009A5EFE">
        <w:rPr>
          <w:rFonts w:ascii="Times New Roman" w:hAnsi="Times New Roman" w:cs="Times New Roman"/>
          <w:sz w:val="26"/>
          <w:szCs w:val="26"/>
          <w:lang w:val="fr-FR"/>
        </w:rPr>
        <w:t>Sản phẩm của đề tài bao gồ</w:t>
      </w:r>
      <w:r w:rsidRPr="009A5EFE">
        <w:rPr>
          <w:rFonts w:ascii="Times New Roman" w:hAnsi="Times New Roman" w:cs="Times New Roman"/>
          <w:sz w:val="26"/>
          <w:szCs w:val="26"/>
          <w:lang w:val="fr-FR"/>
        </w:rPr>
        <w:t>m một</w:t>
      </w:r>
      <w:r w:rsidR="0084607A" w:rsidRPr="009A5EFE">
        <w:rPr>
          <w:rFonts w:ascii="Times New Roman" w:hAnsi="Times New Roman" w:cs="Times New Roman"/>
          <w:sz w:val="26"/>
          <w:szCs w:val="26"/>
          <w:lang w:val="fr-FR"/>
        </w:rPr>
        <w:t xml:space="preserve"> thiết bị</w:t>
      </w:r>
      <w:r w:rsidRPr="009A5EFE">
        <w:rPr>
          <w:rFonts w:ascii="Times New Roman" w:hAnsi="Times New Roman" w:cs="Times New Roman"/>
          <w:sz w:val="26"/>
          <w:szCs w:val="26"/>
          <w:lang w:val="fr-FR"/>
        </w:rPr>
        <w:t xml:space="preserve"> đo ECG, một</w:t>
      </w:r>
      <w:r w:rsidR="0084607A" w:rsidRPr="009A5EFE">
        <w:rPr>
          <w:rFonts w:ascii="Times New Roman" w:hAnsi="Times New Roman" w:cs="Times New Roman"/>
          <w:sz w:val="26"/>
          <w:szCs w:val="26"/>
          <w:lang w:val="fr-FR"/>
        </w:rPr>
        <w:t xml:space="preserve"> hệ thông truyền nhân tín hiệu không dây</w:t>
      </w:r>
      <w:r w:rsidRPr="009A5EFE">
        <w:rPr>
          <w:rFonts w:ascii="Times New Roman" w:hAnsi="Times New Roman" w:cs="Times New Roman"/>
          <w:sz w:val="26"/>
          <w:szCs w:val="26"/>
          <w:lang w:val="fr-FR"/>
        </w:rPr>
        <w:t xml:space="preserve"> và một thuật toán hỗ trợ bác sĩ chuẩn đoán các bệnh tim mạch</w:t>
      </w:r>
      <w:r w:rsidR="0084607A" w:rsidRPr="009A5EFE">
        <w:rPr>
          <w:rFonts w:ascii="Times New Roman" w:hAnsi="Times New Roman" w:cs="Times New Roman"/>
          <w:sz w:val="26"/>
          <w:szCs w:val="26"/>
          <w:lang w:val="fr-FR"/>
        </w:rPr>
        <w:t>. Thiết bị được thiết kế hoàn chỉnh và đặt trong hộp làm từ nhựa ABS, in 3D như hình bên dướ</w:t>
      </w:r>
      <w:r w:rsidR="0050254E" w:rsidRPr="009A5EFE">
        <w:rPr>
          <w:rFonts w:ascii="Times New Roman" w:hAnsi="Times New Roman" w:cs="Times New Roman"/>
          <w:sz w:val="26"/>
          <w:szCs w:val="26"/>
          <w:lang w:val="fr-FR"/>
        </w:rPr>
        <w:t>i :</w:t>
      </w:r>
    </w:p>
    <w:p w:rsidR="0050254E" w:rsidRPr="009A5EFE" w:rsidRDefault="0050254E" w:rsidP="0084607A">
      <w:pPr>
        <w:rPr>
          <w:rFonts w:ascii="Times New Roman" w:hAnsi="Times New Roman" w:cs="Times New Roman"/>
          <w:sz w:val="26"/>
          <w:szCs w:val="26"/>
          <w:lang w:val="fr-FR"/>
        </w:rPr>
      </w:pPr>
    </w:p>
    <w:p w:rsidR="0050254E" w:rsidRPr="009A5EFE" w:rsidRDefault="0050254E" w:rsidP="0084607A">
      <w:pPr>
        <w:rPr>
          <w:rFonts w:ascii="Times New Roman" w:hAnsi="Times New Roman" w:cs="Times New Roman"/>
          <w:sz w:val="26"/>
          <w:szCs w:val="26"/>
          <w:lang w:val="fr-FR"/>
        </w:rPr>
      </w:pPr>
    </w:p>
    <w:p w:rsidR="0050254E" w:rsidRPr="009A5EFE" w:rsidRDefault="0050254E" w:rsidP="0084607A">
      <w:pPr>
        <w:rPr>
          <w:rFonts w:ascii="Times New Roman" w:hAnsi="Times New Roman" w:cs="Times New Roman"/>
          <w:sz w:val="26"/>
          <w:szCs w:val="26"/>
          <w:lang w:val="fr-FR"/>
        </w:rPr>
      </w:pPr>
    </w:p>
    <w:p w:rsidR="0050254E" w:rsidRPr="009A5EFE" w:rsidRDefault="0050254E" w:rsidP="0084607A">
      <w:pPr>
        <w:rPr>
          <w:rFonts w:ascii="Times New Roman" w:hAnsi="Times New Roman" w:cs="Times New Roman"/>
          <w:sz w:val="26"/>
          <w:szCs w:val="26"/>
          <w:lang w:val="fr-FR"/>
        </w:rPr>
      </w:pPr>
    </w:p>
    <w:p w:rsidR="0050254E" w:rsidRPr="009A5EFE" w:rsidRDefault="0050254E" w:rsidP="0084607A">
      <w:pPr>
        <w:rPr>
          <w:rFonts w:ascii="Times New Roman" w:hAnsi="Times New Roman" w:cs="Times New Roman"/>
          <w:sz w:val="26"/>
          <w:szCs w:val="26"/>
          <w:lang w:val="fr-FR"/>
        </w:rPr>
      </w:pPr>
    </w:p>
    <w:p w:rsidR="0050254E" w:rsidRPr="009A5EFE" w:rsidRDefault="0050254E" w:rsidP="0084607A">
      <w:pPr>
        <w:rPr>
          <w:rFonts w:ascii="Times New Roman" w:hAnsi="Times New Roman" w:cs="Times New Roman"/>
          <w:sz w:val="26"/>
          <w:szCs w:val="26"/>
          <w:lang w:val="fr-FR"/>
        </w:rPr>
      </w:pPr>
    </w:p>
    <w:p w:rsidR="0084607A" w:rsidRPr="009A5EFE" w:rsidRDefault="0050254E" w:rsidP="0084607A">
      <w:pPr>
        <w:rPr>
          <w:rFonts w:ascii="Times New Roman" w:hAnsi="Times New Roman" w:cs="Times New Roman"/>
          <w:sz w:val="26"/>
          <w:szCs w:val="26"/>
          <w:lang w:val="fr-FR"/>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67136" behindDoc="0" locked="0" layoutInCell="1" allowOverlap="1" wp14:anchorId="34611C2B" wp14:editId="0C82664E">
                <wp:simplePos x="0" y="0"/>
                <wp:positionH relativeFrom="column">
                  <wp:posOffset>-116814</wp:posOffset>
                </wp:positionH>
                <wp:positionV relativeFrom="paragraph">
                  <wp:posOffset>240944</wp:posOffset>
                </wp:positionV>
                <wp:extent cx="6400165" cy="635"/>
                <wp:effectExtent l="0" t="0" r="635" b="0"/>
                <wp:wrapSquare wrapText="bothSides"/>
                <wp:docPr id="2829" name="Text Box 2829"/>
                <wp:cNvGraphicFramePr/>
                <a:graphic xmlns:a="http://schemas.openxmlformats.org/drawingml/2006/main">
                  <a:graphicData uri="http://schemas.microsoft.com/office/word/2010/wordprocessingShape">
                    <wps:wsp>
                      <wps:cNvSpPr txBox="1"/>
                      <wps:spPr>
                        <a:xfrm>
                          <a:off x="0" y="0"/>
                          <a:ext cx="6400165" cy="635"/>
                        </a:xfrm>
                        <a:prstGeom prst="rect">
                          <a:avLst/>
                        </a:prstGeom>
                        <a:solidFill>
                          <a:prstClr val="white"/>
                        </a:solidFill>
                        <a:ln>
                          <a:noFill/>
                        </a:ln>
                        <a:effectLst/>
                      </wps:spPr>
                      <wps:txbx>
                        <w:txbxContent>
                          <w:p w:rsidR="00E61F65" w:rsidRPr="0050254E" w:rsidRDefault="00E61F65" w:rsidP="0050254E">
                            <w:pPr>
                              <w:pStyle w:val="Caption"/>
                              <w:jc w:val="center"/>
                              <w:rPr>
                                <w:noProof/>
                                <w:sz w:val="22"/>
                                <w:szCs w:val="22"/>
                                <w:lang w:val="en-GB"/>
                              </w:rPr>
                            </w:pPr>
                            <w:r>
                              <w:rPr>
                                <w:b/>
                                <w:sz w:val="22"/>
                                <w:szCs w:val="22"/>
                                <w:lang w:val="en-GB"/>
                              </w:rPr>
                              <w:t xml:space="preserve">Hình 15: </w:t>
                            </w:r>
                            <w:r>
                              <w:rPr>
                                <w:sz w:val="22"/>
                                <w:szCs w:val="22"/>
                                <w:lang w:val="en-GB"/>
                              </w:rPr>
                              <w:t>Thiết kế phần điện (bên trái) và thiết kế kiểu dáng (bên phải)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611C2B" id="Text Box 2829" o:spid="_x0000_s1093" type="#_x0000_t202" style="position:absolute;margin-left:-9.2pt;margin-top:18.95pt;width:503.95pt;height:.05pt;z-index:251867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" stroked="f">
                <v:textbox style="mso-fit-shape-to-text:t" inset="0,0,0,0">
                  <w:txbxContent>
                    <w:p w:rsidR="00E61F65" w:rsidRPr="0050254E" w:rsidRDefault="00E61F65" w:rsidP="0050254E">
                      <w:pPr>
                        <w:pStyle w:val="Caption"/>
                        <w:jc w:val="center"/>
                        <w:rPr>
                          <w:noProof/>
                          <w:sz w:val="22"/>
                          <w:szCs w:val="22"/>
                          <w:lang w:val="en-GB"/>
                        </w:rPr>
                      </w:pPr>
                      <w:r>
                        <w:rPr>
                          <w:b/>
                          <w:sz w:val="22"/>
                          <w:szCs w:val="22"/>
                          <w:lang w:val="en-GB"/>
                        </w:rPr>
                        <w:t xml:space="preserve">Hình 15: </w:t>
                      </w:r>
                      <w:r>
                        <w:rPr>
                          <w:sz w:val="22"/>
                          <w:szCs w:val="22"/>
                          <w:lang w:val="en-GB"/>
                        </w:rPr>
                        <w:t>Thiết kế phần điện (bên trái) và thiết kế kiểu dáng (bên phải)</w:t>
                      </w:r>
                    </w:p>
                  </w:txbxContent>
                </v:textbox>
                <w10:wrap type="square"/>
              </v:shape>
            </w:pict>
          </mc:Fallback>
        </mc:AlternateContent>
      </w:r>
    </w:p>
    <w:p w:rsidR="00832A2D" w:rsidRPr="009A5EFE" w:rsidRDefault="00056EE7" w:rsidP="007E02C3">
      <w:pPr>
        <w:ind w:firstLine="284"/>
        <w:rPr>
          <w:rFonts w:ascii="Times New Roman" w:hAnsi="Times New Roman" w:cs="Times New Roman"/>
          <w:sz w:val="26"/>
          <w:szCs w:val="26"/>
          <w:lang w:val="fr-FR"/>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74304" behindDoc="0" locked="0" layoutInCell="1" allowOverlap="1" wp14:anchorId="40238A77" wp14:editId="2E83BF17">
                <wp:simplePos x="0" y="0"/>
                <wp:positionH relativeFrom="margin">
                  <wp:posOffset>4827270</wp:posOffset>
                </wp:positionH>
                <wp:positionV relativeFrom="paragraph">
                  <wp:posOffset>683488</wp:posOffset>
                </wp:positionV>
                <wp:extent cx="1382395" cy="635"/>
                <wp:effectExtent l="0" t="0" r="8255" b="8890"/>
                <wp:wrapSquare wrapText="bothSides"/>
                <wp:docPr id="2836" name="Text Box 2836"/>
                <wp:cNvGraphicFramePr/>
                <a:graphic xmlns:a="http://schemas.openxmlformats.org/drawingml/2006/main">
                  <a:graphicData uri="http://schemas.microsoft.com/office/word/2010/wordprocessingShape">
                    <wps:wsp>
                      <wps:cNvSpPr txBox="1"/>
                      <wps:spPr>
                        <a:xfrm>
                          <a:off x="0" y="0"/>
                          <a:ext cx="1382395" cy="635"/>
                        </a:xfrm>
                        <a:prstGeom prst="rect">
                          <a:avLst/>
                        </a:prstGeom>
                        <a:solidFill>
                          <a:prstClr val="white"/>
                        </a:solidFill>
                        <a:ln>
                          <a:noFill/>
                        </a:ln>
                        <a:effectLst/>
                      </wps:spPr>
                      <wps:txbx>
                        <w:txbxContent>
                          <w:p w:rsidR="00E61F65" w:rsidRPr="0050254E" w:rsidRDefault="00E61F65" w:rsidP="007E02C3">
                            <w:pPr>
                              <w:pStyle w:val="Caption"/>
                              <w:rPr>
                                <w:noProof/>
                                <w:sz w:val="22"/>
                                <w:szCs w:val="22"/>
                                <w:lang w:val="en-GB"/>
                              </w:rPr>
                            </w:pPr>
                            <w:r>
                              <w:rPr>
                                <w:b/>
                                <w:sz w:val="22"/>
                                <w:szCs w:val="22"/>
                                <w:lang w:val="en-GB"/>
                              </w:rPr>
                              <w:t xml:space="preserve">Hình 16a: </w:t>
                            </w:r>
                            <w:r>
                              <w:rPr>
                                <w:sz w:val="22"/>
                                <w:szCs w:val="22"/>
                                <w:lang w:val="en-GB"/>
                              </w:rPr>
                              <w:t>Giao diện app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238A77" id="Text Box 2836" o:spid="_x0000_s1094" type="#_x0000_t202" style="position:absolute;left:0;text-align:left;margin-left:380.1pt;margin-top:53.8pt;width:108.85pt;height:.05pt;z-index:2518743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" stroked="f">
                <v:textbox style="mso-fit-shape-to-text:t" inset="0,0,0,0">
                  <w:txbxContent>
                    <w:p w:rsidR="00E61F65" w:rsidRPr="0050254E" w:rsidRDefault="00E61F65" w:rsidP="007E02C3">
                      <w:pPr>
                        <w:pStyle w:val="Caption"/>
                        <w:rPr>
                          <w:noProof/>
                          <w:sz w:val="22"/>
                          <w:szCs w:val="22"/>
                          <w:lang w:val="en-GB"/>
                        </w:rPr>
                      </w:pPr>
                      <w:r>
                        <w:rPr>
                          <w:b/>
                          <w:sz w:val="22"/>
                          <w:szCs w:val="22"/>
                          <w:lang w:val="en-GB"/>
                        </w:rPr>
                        <w:t xml:space="preserve">Hình 16a: </w:t>
                      </w:r>
                      <w:r>
                        <w:rPr>
                          <w:sz w:val="22"/>
                          <w:szCs w:val="22"/>
                          <w:lang w:val="en-GB"/>
                        </w:rPr>
                        <w:t>Giao diện app mobile</w:t>
                      </w:r>
                    </w:p>
                  </w:txbxContent>
                </v:textbox>
                <w10:wrap type="square" anchorx="margin"/>
              </v:shape>
            </w:pict>
          </mc:Fallback>
        </mc:AlternateContent>
      </w:r>
      <w:r w:rsidR="007E02C3" w:rsidRPr="009A5EFE">
        <w:rPr>
          <w:rFonts w:ascii="Times New Roman" w:hAnsi="Times New Roman" w:cs="Times New Roman"/>
          <w:noProof/>
          <w:sz w:val="26"/>
          <w:szCs w:val="26"/>
          <w:lang w:val="en-US"/>
        </w:rPr>
        <w:drawing>
          <wp:anchor distT="0" distB="0" distL="114300" distR="114300" simplePos="0" relativeHeight="251871232" behindDoc="0" locked="0" layoutInCell="1" allowOverlap="1" wp14:anchorId="4E2F2823" wp14:editId="0223B444">
            <wp:simplePos x="0" y="0"/>
            <wp:positionH relativeFrom="page">
              <wp:posOffset>4498670</wp:posOffset>
            </wp:positionH>
            <wp:positionV relativeFrom="paragraph">
              <wp:posOffset>662940</wp:posOffset>
            </wp:positionV>
            <wp:extent cx="1193800" cy="2062480"/>
            <wp:effectExtent l="0" t="0" r="6350" b="0"/>
            <wp:wrapSquare wrapText="bothSides"/>
            <wp:docPr id="2834" name="Picture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193800" cy="2062480"/>
                    </a:xfrm>
                    <a:prstGeom prst="rect">
                      <a:avLst/>
                    </a:prstGeom>
                  </pic:spPr>
                </pic:pic>
              </a:graphicData>
            </a:graphic>
            <wp14:sizeRelH relativeFrom="page">
              <wp14:pctWidth>0</wp14:pctWidth>
            </wp14:sizeRelH>
            <wp14:sizeRelV relativeFrom="page">
              <wp14:pctHeight>0</wp14:pctHeight>
            </wp14:sizeRelV>
          </wp:anchor>
        </w:drawing>
      </w:r>
      <w:r w:rsidR="007E02C3" w:rsidRPr="009A5EFE">
        <w:rPr>
          <w:rFonts w:ascii="Times New Roman" w:hAnsi="Times New Roman" w:cs="Times New Roman"/>
          <w:noProof/>
          <w:sz w:val="26"/>
          <w:szCs w:val="26"/>
          <w:lang w:val="en-US"/>
        </w:rPr>
        <w:drawing>
          <wp:anchor distT="0" distB="0" distL="114300" distR="114300" simplePos="0" relativeHeight="251870208" behindDoc="0" locked="0" layoutInCell="1" allowOverlap="1" wp14:anchorId="2EC7373F" wp14:editId="2B9F3B9D">
            <wp:simplePos x="0" y="0"/>
            <wp:positionH relativeFrom="page">
              <wp:posOffset>877824</wp:posOffset>
            </wp:positionH>
            <wp:positionV relativeFrom="paragraph">
              <wp:posOffset>662940</wp:posOffset>
            </wp:positionV>
            <wp:extent cx="3607604" cy="2062886"/>
            <wp:effectExtent l="0" t="0" r="0" b="0"/>
            <wp:wrapSquare wrapText="bothSides"/>
            <wp:docPr id="2833" name="Picture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07604" cy="2062886"/>
                    </a:xfrm>
                    <a:prstGeom prst="rect">
                      <a:avLst/>
                    </a:prstGeom>
                  </pic:spPr>
                </pic:pic>
              </a:graphicData>
            </a:graphic>
            <wp14:sizeRelH relativeFrom="page">
              <wp14:pctWidth>0</wp14:pctWidth>
            </wp14:sizeRelH>
            <wp14:sizeRelV relativeFrom="page">
              <wp14:pctHeight>0</wp14:pctHeight>
            </wp14:sizeRelV>
          </wp:anchor>
        </w:drawing>
      </w:r>
      <w:r w:rsidR="00832A2D" w:rsidRPr="009A5EFE">
        <w:rPr>
          <w:rFonts w:ascii="Times New Roman" w:hAnsi="Times New Roman" w:cs="Times New Roman"/>
          <w:sz w:val="26"/>
          <w:szCs w:val="26"/>
          <w:lang w:val="fr-FR"/>
        </w:rPr>
        <w:t xml:space="preserve">Hệ thống không dây bao gồm 1 phần </w:t>
      </w:r>
      <w:r w:rsidR="006D2D24">
        <w:rPr>
          <w:rFonts w:ascii="Times New Roman" w:hAnsi="Times New Roman" w:cs="Times New Roman"/>
          <w:sz w:val="26"/>
          <w:szCs w:val="26"/>
          <w:lang w:val="fr-FR"/>
        </w:rPr>
        <w:t>mềm</w:t>
      </w:r>
      <w:r w:rsidR="00832A2D" w:rsidRPr="009A5EFE">
        <w:rPr>
          <w:rFonts w:ascii="Times New Roman" w:hAnsi="Times New Roman" w:cs="Times New Roman"/>
          <w:sz w:val="26"/>
          <w:szCs w:val="26"/>
          <w:lang w:val="fr-FR"/>
        </w:rPr>
        <w:t xml:space="preserve"> trên điện thoại Android và 1 website trên máy chủ. Giao diện cà hai phần được thể </w:t>
      </w:r>
      <w:r w:rsidR="006D2D24">
        <w:rPr>
          <w:rFonts w:ascii="Times New Roman" w:hAnsi="Times New Roman" w:cs="Times New Roman"/>
          <w:sz w:val="26"/>
          <w:szCs w:val="26"/>
          <w:lang w:val="fr-FR"/>
        </w:rPr>
        <w:t>hiện</w:t>
      </w:r>
      <w:r w:rsidR="00832A2D" w:rsidRPr="009A5EFE">
        <w:rPr>
          <w:rFonts w:ascii="Times New Roman" w:hAnsi="Times New Roman" w:cs="Times New Roman"/>
          <w:sz w:val="26"/>
          <w:szCs w:val="26"/>
          <w:lang w:val="fr-FR"/>
        </w:rPr>
        <w:t xml:space="preserve"> qua hình </w:t>
      </w:r>
      <w:r w:rsidR="006D2D24">
        <w:rPr>
          <w:rFonts w:ascii="Times New Roman" w:hAnsi="Times New Roman" w:cs="Times New Roman"/>
          <w:sz w:val="26"/>
          <w:szCs w:val="26"/>
          <w:lang w:val="fr-FR"/>
        </w:rPr>
        <w:t xml:space="preserve">bên </w:t>
      </w:r>
      <w:r w:rsidR="00832A2D" w:rsidRPr="009A5EFE">
        <w:rPr>
          <w:rFonts w:ascii="Times New Roman" w:hAnsi="Times New Roman" w:cs="Times New Roman"/>
          <w:sz w:val="26"/>
          <w:szCs w:val="26"/>
          <w:lang w:val="fr-FR"/>
        </w:rPr>
        <w:t>dưới.</w:t>
      </w:r>
    </w:p>
    <w:p w:rsidR="001D0471" w:rsidRPr="009A5EFE" w:rsidRDefault="007E02C3" w:rsidP="00832A2D">
      <w:pPr>
        <w:rPr>
          <w:rFonts w:ascii="Times New Roman" w:hAnsi="Times New Roman" w:cs="Times New Roman"/>
          <w:sz w:val="26"/>
          <w:szCs w:val="26"/>
          <w:lang w:val="fr-FR"/>
        </w:rPr>
      </w:pPr>
      <w:r w:rsidRPr="009A5EFE">
        <w:rPr>
          <w:rFonts w:ascii="Times New Roman" w:hAnsi="Times New Roman" w:cs="Times New Roman"/>
          <w:noProof/>
          <w:sz w:val="26"/>
          <w:szCs w:val="26"/>
          <w:lang w:val="en-US"/>
        </w:rPr>
        <w:drawing>
          <wp:anchor distT="0" distB="0" distL="114300" distR="114300" simplePos="0" relativeHeight="251872256" behindDoc="0" locked="0" layoutInCell="1" allowOverlap="1" wp14:anchorId="1F039766" wp14:editId="67D3DAD3">
            <wp:simplePos x="0" y="0"/>
            <wp:positionH relativeFrom="margin">
              <wp:posOffset>-15240</wp:posOffset>
            </wp:positionH>
            <wp:positionV relativeFrom="paragraph">
              <wp:posOffset>2131695</wp:posOffset>
            </wp:positionV>
            <wp:extent cx="4769485" cy="2237740"/>
            <wp:effectExtent l="0" t="0" r="0" b="0"/>
            <wp:wrapSquare wrapText="bothSides"/>
            <wp:docPr id="2835" name="Picture 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769485" cy="2237740"/>
                    </a:xfrm>
                    <a:prstGeom prst="rect">
                      <a:avLst/>
                    </a:prstGeom>
                  </pic:spPr>
                </pic:pic>
              </a:graphicData>
            </a:graphic>
            <wp14:sizeRelH relativeFrom="page">
              <wp14:pctWidth>0</wp14:pctWidth>
            </wp14:sizeRelH>
            <wp14:sizeRelV relativeFrom="page">
              <wp14:pctHeight>0</wp14:pctHeight>
            </wp14:sizeRelV>
          </wp:anchor>
        </w:drawing>
      </w:r>
    </w:p>
    <w:p w:rsidR="001D0471" w:rsidRPr="009A5EFE" w:rsidRDefault="001D0471" w:rsidP="001D0471">
      <w:pPr>
        <w:rPr>
          <w:rFonts w:ascii="Times New Roman" w:hAnsi="Times New Roman" w:cs="Times New Roman"/>
          <w:sz w:val="26"/>
          <w:szCs w:val="26"/>
          <w:lang w:val="fr-FR"/>
        </w:rPr>
      </w:pPr>
    </w:p>
    <w:p w:rsidR="001D0471" w:rsidRPr="009A5EFE" w:rsidRDefault="001D0471" w:rsidP="001D0471">
      <w:pPr>
        <w:rPr>
          <w:rFonts w:ascii="Times New Roman" w:hAnsi="Times New Roman" w:cs="Times New Roman"/>
          <w:sz w:val="26"/>
          <w:szCs w:val="26"/>
          <w:lang w:val="fr-FR"/>
        </w:rPr>
      </w:pPr>
    </w:p>
    <w:p w:rsidR="001D0471" w:rsidRPr="009A5EFE" w:rsidRDefault="001D0471" w:rsidP="001D0471">
      <w:pPr>
        <w:rPr>
          <w:rFonts w:ascii="Times New Roman" w:hAnsi="Times New Roman" w:cs="Times New Roman"/>
          <w:sz w:val="26"/>
          <w:szCs w:val="26"/>
          <w:lang w:val="fr-FR"/>
        </w:rPr>
      </w:pPr>
    </w:p>
    <w:p w:rsidR="001D0471" w:rsidRPr="009A5EFE" w:rsidRDefault="001D0471" w:rsidP="001D0471">
      <w:pPr>
        <w:rPr>
          <w:rFonts w:ascii="Times New Roman" w:hAnsi="Times New Roman" w:cs="Times New Roman"/>
          <w:sz w:val="26"/>
          <w:szCs w:val="26"/>
          <w:lang w:val="fr-FR"/>
        </w:rPr>
      </w:pPr>
    </w:p>
    <w:p w:rsidR="001D0471" w:rsidRPr="009A5EFE" w:rsidRDefault="001D0471" w:rsidP="001D0471">
      <w:pPr>
        <w:rPr>
          <w:rFonts w:ascii="Times New Roman" w:hAnsi="Times New Roman" w:cs="Times New Roman"/>
          <w:sz w:val="26"/>
          <w:szCs w:val="26"/>
          <w:lang w:val="fr-FR"/>
        </w:rPr>
      </w:pPr>
    </w:p>
    <w:p w:rsidR="001D0471" w:rsidRPr="009A5EFE" w:rsidRDefault="001D0471" w:rsidP="001D0471">
      <w:pPr>
        <w:rPr>
          <w:rFonts w:ascii="Times New Roman" w:hAnsi="Times New Roman" w:cs="Times New Roman"/>
          <w:sz w:val="26"/>
          <w:szCs w:val="26"/>
          <w:lang w:val="fr-FR"/>
        </w:rPr>
      </w:pPr>
    </w:p>
    <w:p w:rsidR="001D0471" w:rsidRDefault="001D0471" w:rsidP="001D0471">
      <w:pPr>
        <w:rPr>
          <w:rFonts w:ascii="Times New Roman" w:hAnsi="Times New Roman" w:cs="Times New Roman"/>
          <w:sz w:val="26"/>
          <w:szCs w:val="26"/>
          <w:lang w:val="fr-FR"/>
        </w:rPr>
      </w:pPr>
    </w:p>
    <w:p w:rsidR="00056EE7" w:rsidRDefault="00056EE7" w:rsidP="001D0471">
      <w:pPr>
        <w:rPr>
          <w:rFonts w:ascii="Times New Roman" w:hAnsi="Times New Roman" w:cs="Times New Roman"/>
          <w:sz w:val="26"/>
          <w:szCs w:val="26"/>
          <w:lang w:val="fr-FR"/>
        </w:rPr>
      </w:pPr>
    </w:p>
    <w:p w:rsidR="00056EE7" w:rsidRDefault="00056EE7" w:rsidP="001D0471">
      <w:pPr>
        <w:rPr>
          <w:rFonts w:ascii="Times New Roman" w:hAnsi="Times New Roman" w:cs="Times New Roman"/>
          <w:sz w:val="26"/>
          <w:szCs w:val="26"/>
          <w:lang w:val="fr-FR"/>
        </w:rPr>
      </w:pPr>
    </w:p>
    <w:p w:rsidR="00056EE7" w:rsidRPr="009A5EFE" w:rsidRDefault="00056EE7" w:rsidP="001D0471">
      <w:pPr>
        <w:rPr>
          <w:rFonts w:ascii="Times New Roman" w:hAnsi="Times New Roman" w:cs="Times New Roman"/>
          <w:sz w:val="26"/>
          <w:szCs w:val="26"/>
          <w:lang w:val="fr-FR"/>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905024" behindDoc="0" locked="0" layoutInCell="1" allowOverlap="1" wp14:anchorId="6A79AB52" wp14:editId="58AE5728">
                <wp:simplePos x="0" y="0"/>
                <wp:positionH relativeFrom="margin">
                  <wp:posOffset>4838520</wp:posOffset>
                </wp:positionH>
                <wp:positionV relativeFrom="paragraph">
                  <wp:posOffset>299672</wp:posOffset>
                </wp:positionV>
                <wp:extent cx="1382395" cy="635"/>
                <wp:effectExtent l="0" t="0" r="8255" b="8890"/>
                <wp:wrapSquare wrapText="bothSides"/>
                <wp:docPr id="21" name="Text Box 21"/>
                <wp:cNvGraphicFramePr/>
                <a:graphic xmlns:a="http://schemas.openxmlformats.org/drawingml/2006/main">
                  <a:graphicData uri="http://schemas.microsoft.com/office/word/2010/wordprocessingShape">
                    <wps:wsp>
                      <wps:cNvSpPr txBox="1"/>
                      <wps:spPr>
                        <a:xfrm>
                          <a:off x="0" y="0"/>
                          <a:ext cx="1382395" cy="635"/>
                        </a:xfrm>
                        <a:prstGeom prst="rect">
                          <a:avLst/>
                        </a:prstGeom>
                        <a:solidFill>
                          <a:prstClr val="white"/>
                        </a:solidFill>
                        <a:ln>
                          <a:noFill/>
                        </a:ln>
                        <a:effectLst/>
                      </wps:spPr>
                      <wps:txbx>
                        <w:txbxContent>
                          <w:p w:rsidR="00E61F65" w:rsidRPr="0050254E" w:rsidRDefault="00E61F65" w:rsidP="00056EE7">
                            <w:pPr>
                              <w:pStyle w:val="Caption"/>
                              <w:rPr>
                                <w:noProof/>
                                <w:sz w:val="22"/>
                                <w:szCs w:val="22"/>
                                <w:lang w:val="en-GB"/>
                              </w:rPr>
                            </w:pPr>
                            <w:r>
                              <w:rPr>
                                <w:b/>
                                <w:sz w:val="22"/>
                                <w:szCs w:val="22"/>
                                <w:lang w:val="en-GB"/>
                              </w:rPr>
                              <w:t xml:space="preserve">Hình 16b: </w:t>
                            </w:r>
                            <w:r>
                              <w:rPr>
                                <w:sz w:val="22"/>
                                <w:szCs w:val="22"/>
                                <w:lang w:val="en-GB"/>
                              </w:rPr>
                              <w:t>Giao diện website dành cho bác sĩ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79AB52" id="Text Box 21" o:spid="_x0000_s1095" type="#_x0000_t202" style="position:absolute;margin-left:381pt;margin-top:23.6pt;width:108.85pt;height:.05pt;z-index:2519050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" stroked="f">
                <v:textbox style="mso-fit-shape-to-text:t" inset="0,0,0,0">
                  <w:txbxContent>
                    <w:p w:rsidR="00E61F65" w:rsidRPr="0050254E" w:rsidRDefault="00E61F65" w:rsidP="00056EE7">
                      <w:pPr>
                        <w:pStyle w:val="Caption"/>
                        <w:rPr>
                          <w:noProof/>
                          <w:sz w:val="22"/>
                          <w:szCs w:val="22"/>
                          <w:lang w:val="en-GB"/>
                        </w:rPr>
                      </w:pPr>
                      <w:r>
                        <w:rPr>
                          <w:b/>
                          <w:sz w:val="22"/>
                          <w:szCs w:val="22"/>
                          <w:lang w:val="en-GB"/>
                        </w:rPr>
                        <w:t xml:space="preserve">Hình 16b: </w:t>
                      </w:r>
                      <w:r>
                        <w:rPr>
                          <w:sz w:val="22"/>
                          <w:szCs w:val="22"/>
                          <w:lang w:val="en-GB"/>
                        </w:rPr>
                        <w:t>Giao diện website dành cho bác sĩ</w:t>
                      </w:r>
                    </w:p>
                  </w:txbxContent>
                </v:textbox>
                <w10:wrap type="square" anchorx="margin"/>
              </v:shape>
            </w:pict>
          </mc:Fallback>
        </mc:AlternateContent>
      </w:r>
    </w:p>
    <w:p w:rsidR="001D0471" w:rsidRPr="009A5EFE" w:rsidRDefault="001D0471" w:rsidP="008312E4">
      <w:pPr>
        <w:pStyle w:val="ListParagraph"/>
        <w:numPr>
          <w:ilvl w:val="0"/>
          <w:numId w:val="24"/>
        </w:numPr>
        <w:ind w:left="284" w:hanging="284"/>
        <w:rPr>
          <w:rFonts w:ascii="Times New Roman" w:hAnsi="Times New Roman" w:cs="Times New Roman"/>
          <w:b/>
          <w:sz w:val="26"/>
          <w:szCs w:val="26"/>
          <w:lang w:val="fr-FR"/>
        </w:rPr>
      </w:pPr>
      <w:r w:rsidRPr="009A5EFE">
        <w:rPr>
          <w:rFonts w:ascii="Times New Roman" w:hAnsi="Times New Roman" w:cs="Times New Roman"/>
          <w:sz w:val="26"/>
          <w:szCs w:val="26"/>
          <w:lang w:val="fr-FR"/>
        </w:rPr>
        <w:br w:type="column"/>
      </w:r>
      <w:r w:rsidR="008312E4" w:rsidRPr="009A5EFE">
        <w:rPr>
          <w:rFonts w:ascii="Times New Roman" w:hAnsi="Times New Roman" w:cs="Times New Roman"/>
          <w:b/>
          <w:sz w:val="26"/>
          <w:szCs w:val="26"/>
          <w:lang w:val="fr-FR"/>
        </w:rPr>
        <w:lastRenderedPageBreak/>
        <w:t>Đánh giá mức độ chính xác qua tín hiệu giả lập</w:t>
      </w:r>
    </w:p>
    <w:p w:rsidR="009653FC" w:rsidRPr="009A5EFE" w:rsidRDefault="0044163E" w:rsidP="0044163E">
      <w:pPr>
        <w:pStyle w:val="ListParagraph"/>
        <w:numPr>
          <w:ilvl w:val="0"/>
          <w:numId w:val="25"/>
        </w:numPr>
        <w:ind w:left="284" w:hanging="284"/>
        <w:rPr>
          <w:rFonts w:ascii="Times New Roman" w:hAnsi="Times New Roman" w:cs="Times New Roman"/>
          <w:b/>
          <w:sz w:val="26"/>
          <w:szCs w:val="26"/>
          <w:lang w:val="fr-FR"/>
        </w:rPr>
      </w:pPr>
      <w:r w:rsidRPr="009A5EFE">
        <w:rPr>
          <w:rFonts w:ascii="Times New Roman" w:hAnsi="Times New Roman" w:cs="Times New Roman"/>
          <w:b/>
          <w:sz w:val="26"/>
          <w:szCs w:val="26"/>
          <w:lang w:val="fr-FR"/>
        </w:rPr>
        <w:t>Xây dựng môi trường thử nghiệm</w:t>
      </w:r>
    </w:p>
    <w:p w:rsidR="0044163E" w:rsidRPr="009A5EFE" w:rsidRDefault="0044163E" w:rsidP="0044163E">
      <w:pPr>
        <w:ind w:firstLine="284"/>
        <w:jc w:val="both"/>
        <w:rPr>
          <w:rFonts w:ascii="Times New Roman" w:hAnsi="Times New Roman" w:cs="Times New Roman"/>
          <w:sz w:val="26"/>
          <w:szCs w:val="26"/>
          <w:lang w:val="en-GB"/>
        </w:rPr>
      </w:pPr>
      <w:r w:rsidRPr="009A5EFE">
        <w:rPr>
          <w:rFonts w:ascii="Times New Roman" w:hAnsi="Times New Roman" w:cs="Times New Roman"/>
          <w:sz w:val="26"/>
          <w:szCs w:val="26"/>
        </w:rPr>
        <w:t xml:space="preserve">Hệ thống y học từ xa ECG đã được thử nghiệm trong Lab </w:t>
      </w:r>
      <w:r w:rsidRPr="009A5EFE">
        <w:rPr>
          <w:rFonts w:ascii="Times New Roman" w:hAnsi="Times New Roman" w:cs="Times New Roman"/>
          <w:sz w:val="26"/>
          <w:szCs w:val="26"/>
          <w:lang w:val="en-GB"/>
        </w:rPr>
        <w:t>Xử lý tín hiệu Y sinh (Biosignal Processing Lab)</w:t>
      </w:r>
      <w:r w:rsidRPr="009A5EFE">
        <w:rPr>
          <w:rFonts w:ascii="Times New Roman" w:hAnsi="Times New Roman" w:cs="Times New Roman"/>
          <w:sz w:val="26"/>
          <w:szCs w:val="26"/>
        </w:rPr>
        <w:t xml:space="preserve"> thuộc bộ </w:t>
      </w:r>
      <w:r w:rsidRPr="009A5EFE">
        <w:rPr>
          <w:rFonts w:ascii="Times New Roman" w:hAnsi="Times New Roman" w:cs="Times New Roman"/>
          <w:sz w:val="26"/>
          <w:szCs w:val="26"/>
          <w:lang w:val="en-GB"/>
        </w:rPr>
        <w:t>môn</w:t>
      </w:r>
      <w:r w:rsidRPr="009A5EFE">
        <w:rPr>
          <w:rFonts w:ascii="Times New Roman" w:hAnsi="Times New Roman" w:cs="Times New Roman"/>
          <w:sz w:val="26"/>
          <w:szCs w:val="26"/>
        </w:rPr>
        <w:t xml:space="preserve"> Kỹ thuật Y sinh </w:t>
      </w:r>
      <w:r w:rsidRPr="009A5EFE">
        <w:rPr>
          <w:rFonts w:ascii="Times New Roman" w:hAnsi="Times New Roman" w:cs="Times New Roman"/>
          <w:sz w:val="26"/>
          <w:szCs w:val="26"/>
          <w:lang w:val="en-GB"/>
        </w:rPr>
        <w:t>trường</w:t>
      </w:r>
      <w:r w:rsidRPr="009A5EFE">
        <w:rPr>
          <w:rFonts w:ascii="Times New Roman" w:hAnsi="Times New Roman" w:cs="Times New Roman"/>
          <w:sz w:val="26"/>
          <w:szCs w:val="26"/>
        </w:rPr>
        <w:t xml:space="preserve"> Đại học Quốc tế. </w:t>
      </w:r>
      <w:r w:rsidRPr="009A5EFE">
        <w:rPr>
          <w:rFonts w:ascii="Times New Roman" w:hAnsi="Times New Roman" w:cs="Times New Roman"/>
          <w:sz w:val="26"/>
          <w:szCs w:val="26"/>
          <w:lang w:val="en-GB"/>
        </w:rPr>
        <w:t>Chất lượng tín hiệu đầu ra được so sánh với</w:t>
      </w:r>
      <w:r w:rsidRPr="009A5EFE">
        <w:rPr>
          <w:rFonts w:ascii="Times New Roman" w:hAnsi="Times New Roman" w:cs="Times New Roman"/>
          <w:sz w:val="26"/>
          <w:szCs w:val="26"/>
        </w:rPr>
        <w:t xml:space="preserve"> tín hiệu </w:t>
      </w:r>
      <w:r w:rsidRPr="009A5EFE">
        <w:rPr>
          <w:rFonts w:ascii="Times New Roman" w:hAnsi="Times New Roman" w:cs="Times New Roman"/>
          <w:sz w:val="26"/>
          <w:szCs w:val="26"/>
          <w:lang w:val="en-GB"/>
        </w:rPr>
        <w:t>thu được từ các sản phẩm đo ECG đã được</w:t>
      </w:r>
      <w:r w:rsidRPr="009A5EFE">
        <w:rPr>
          <w:rFonts w:ascii="Times New Roman" w:hAnsi="Times New Roman" w:cs="Times New Roman"/>
          <w:sz w:val="26"/>
          <w:szCs w:val="26"/>
        </w:rPr>
        <w:t xml:space="preserve"> thương mại hóa trên thị trường. Trong dự án này, </w:t>
      </w:r>
      <w:r w:rsidRPr="009A5EFE">
        <w:rPr>
          <w:rFonts w:ascii="Times New Roman" w:hAnsi="Times New Roman" w:cs="Times New Roman"/>
          <w:sz w:val="26"/>
          <w:szCs w:val="26"/>
          <w:lang w:val="en-GB"/>
        </w:rPr>
        <w:t xml:space="preserve">máy đa ký giấc ngủ </w:t>
      </w:r>
      <w:r w:rsidRPr="009A5EFE">
        <w:rPr>
          <w:rFonts w:ascii="Times New Roman" w:hAnsi="Times New Roman" w:cs="Times New Roman"/>
          <w:sz w:val="26"/>
          <w:szCs w:val="26"/>
        </w:rPr>
        <w:t xml:space="preserve">Alice 5 </w:t>
      </w:r>
      <w:r w:rsidRPr="009A5EFE">
        <w:rPr>
          <w:rFonts w:ascii="Times New Roman" w:hAnsi="Times New Roman" w:cs="Times New Roman"/>
          <w:sz w:val="26"/>
          <w:szCs w:val="26"/>
          <w:lang w:val="en-GB"/>
        </w:rPr>
        <w:t>của</w:t>
      </w:r>
      <w:r w:rsidRPr="009A5EFE">
        <w:rPr>
          <w:rFonts w:ascii="Times New Roman" w:hAnsi="Times New Roman" w:cs="Times New Roman"/>
          <w:sz w:val="26"/>
          <w:szCs w:val="26"/>
        </w:rPr>
        <w:t xml:space="preserve"> Philips đã được chọn để </w:t>
      </w:r>
      <w:r w:rsidRPr="009A5EFE">
        <w:rPr>
          <w:rFonts w:ascii="Times New Roman" w:hAnsi="Times New Roman" w:cs="Times New Roman"/>
          <w:sz w:val="26"/>
          <w:szCs w:val="26"/>
          <w:lang w:val="en-GB"/>
        </w:rPr>
        <w:t xml:space="preserve">làm đối tượng </w:t>
      </w:r>
      <w:r w:rsidRPr="009A5EFE">
        <w:rPr>
          <w:rFonts w:ascii="Times New Roman" w:hAnsi="Times New Roman" w:cs="Times New Roman"/>
          <w:sz w:val="26"/>
          <w:szCs w:val="26"/>
        </w:rPr>
        <w:t xml:space="preserve">tham khảo. </w:t>
      </w:r>
      <w:r w:rsidRPr="009A5EFE">
        <w:rPr>
          <w:rFonts w:ascii="Times New Roman" w:hAnsi="Times New Roman" w:cs="Times New Roman"/>
          <w:sz w:val="26"/>
          <w:szCs w:val="26"/>
          <w:lang w:val="en-GB"/>
        </w:rPr>
        <w:t>Cả 2 thiết bị đều truyền dữ liệu lên website và được rút trích vào Matlab để tiến hành kiểm tra mức độ chính xác qua cả hai miền thời gian và tần số</w:t>
      </w:r>
      <w:r w:rsidRPr="009A5EFE">
        <w:rPr>
          <w:rFonts w:ascii="Times New Roman" w:hAnsi="Times New Roman" w:cs="Times New Roman"/>
          <w:sz w:val="26"/>
          <w:szCs w:val="26"/>
        </w:rPr>
        <w:t xml:space="preserve">. Các mối tương quan và mật độ phổ chéo đã được sử dụng. </w:t>
      </w:r>
      <w:r w:rsidR="008312E4" w:rsidRPr="009A5EFE">
        <w:rPr>
          <w:rFonts w:ascii="Times New Roman" w:hAnsi="Times New Roman" w:cs="Times New Roman"/>
          <w:sz w:val="26"/>
          <w:szCs w:val="26"/>
          <w:lang w:val="en-GB"/>
        </w:rPr>
        <w:t>Trong phần này, tín hiệu giả lập được sinh ra từ máy FLUKE chuyên dùng để giả lập điện tim dành trong nghiên cứu khoa học. Máy có khả năng phát ra tín hiệu ECG cho nhiều bệnh lý khác nhau. Kết quả so sánh được mô tả trong bảng dưới.</w:t>
      </w:r>
    </w:p>
    <w:p w:rsidR="0044163E" w:rsidRPr="009A5EFE" w:rsidRDefault="00056EE7" w:rsidP="0044163E">
      <w:pPr>
        <w:pStyle w:val="ListParagraph"/>
        <w:numPr>
          <w:ilvl w:val="0"/>
          <w:numId w:val="25"/>
        </w:numPr>
        <w:ind w:left="284" w:hanging="284"/>
        <w:rPr>
          <w:rFonts w:ascii="Times New Roman" w:hAnsi="Times New Roman" w:cs="Times New Roman"/>
          <w:b/>
          <w:sz w:val="26"/>
          <w:szCs w:val="26"/>
          <w:lang w:val="fr-FR"/>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78400" behindDoc="0" locked="0" layoutInCell="1" allowOverlap="1" wp14:anchorId="6641E4AB" wp14:editId="08EE6CE9">
                <wp:simplePos x="0" y="0"/>
                <wp:positionH relativeFrom="margin">
                  <wp:posOffset>-120387</wp:posOffset>
                </wp:positionH>
                <wp:positionV relativeFrom="paragraph">
                  <wp:posOffset>3366171</wp:posOffset>
                </wp:positionV>
                <wp:extent cx="6400165" cy="635"/>
                <wp:effectExtent l="0" t="0" r="635" b="8255"/>
                <wp:wrapSquare wrapText="bothSides"/>
                <wp:docPr id="2838" name="Text Box 2838"/>
                <wp:cNvGraphicFramePr/>
                <a:graphic xmlns:a="http://schemas.openxmlformats.org/drawingml/2006/main">
                  <a:graphicData uri="http://schemas.microsoft.com/office/word/2010/wordprocessingShape">
                    <wps:wsp>
                      <wps:cNvSpPr txBox="1"/>
                      <wps:spPr>
                        <a:xfrm>
                          <a:off x="0" y="0"/>
                          <a:ext cx="6400165" cy="635"/>
                        </a:xfrm>
                        <a:prstGeom prst="rect">
                          <a:avLst/>
                        </a:prstGeom>
                        <a:solidFill>
                          <a:prstClr val="white"/>
                        </a:solidFill>
                        <a:ln>
                          <a:noFill/>
                        </a:ln>
                        <a:effectLst/>
                      </wps:spPr>
                      <wps:txbx>
                        <w:txbxContent>
                          <w:p w:rsidR="00E61F65" w:rsidRPr="00056EE7" w:rsidRDefault="00E61F65" w:rsidP="0044163E">
                            <w:pPr>
                              <w:pStyle w:val="Caption"/>
                              <w:jc w:val="center"/>
                              <w:rPr>
                                <w:noProof/>
                                <w:sz w:val="24"/>
                                <w:szCs w:val="24"/>
                                <w:lang w:val="en-GB"/>
                              </w:rPr>
                            </w:pPr>
                            <w:r w:rsidRPr="00056EE7">
                              <w:rPr>
                                <w:b/>
                                <w:sz w:val="24"/>
                                <w:szCs w:val="24"/>
                                <w:lang w:val="en-GB"/>
                              </w:rPr>
                              <w:t xml:space="preserve">Bảng 4: </w:t>
                            </w:r>
                            <w:r w:rsidRPr="00056EE7">
                              <w:rPr>
                                <w:sz w:val="24"/>
                                <w:szCs w:val="24"/>
                                <w:lang w:val="en-GB"/>
                              </w:rPr>
                              <w:t>Bảng so sánh chất lượng tín hiệu đầu ra giữa thiết bị cầm tay ECG so với máy đa ký giấc ngủ Alice 5 trên 2 chuyển đạo điện tim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41E4AB" id="Text Box 2838" o:spid="_x0000_s1096" type="#_x0000_t202" style="position:absolute;left:0;text-align:left;margin-left:-9.5pt;margin-top:265.05pt;width:503.95pt;height:.05pt;z-index:2518784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" stroked="f">
                <v:textbox style="mso-fit-shape-to-text:t" inset="0,0,0,0">
                  <w:txbxContent>
                    <w:p w:rsidR="00E61F65" w:rsidRPr="00056EE7" w:rsidRDefault="00E61F65" w:rsidP="0044163E">
                      <w:pPr>
                        <w:pStyle w:val="Caption"/>
                        <w:jc w:val="center"/>
                        <w:rPr>
                          <w:noProof/>
                          <w:sz w:val="24"/>
                          <w:szCs w:val="24"/>
                          <w:lang w:val="en-GB"/>
                        </w:rPr>
                      </w:pPr>
                      <w:r w:rsidRPr="00056EE7">
                        <w:rPr>
                          <w:b/>
                          <w:sz w:val="24"/>
                          <w:szCs w:val="24"/>
                          <w:lang w:val="en-GB"/>
                        </w:rPr>
                        <w:t xml:space="preserve">Bảng 4: </w:t>
                      </w:r>
                      <w:r w:rsidRPr="00056EE7">
                        <w:rPr>
                          <w:sz w:val="24"/>
                          <w:szCs w:val="24"/>
                          <w:lang w:val="en-GB"/>
                        </w:rPr>
                        <w:t>Bảng so sánh chất lượng tín hiệu đầu ra giữa thiết bị cầm tay ECG so với máy đa ký giấc ngủ Alice 5 trên 2 chuyển đạo điện tim</w:t>
                      </w:r>
                    </w:p>
                  </w:txbxContent>
                </v:textbox>
                <w10:wrap type="square" anchorx="margin"/>
              </v:shape>
            </w:pict>
          </mc:Fallback>
        </mc:AlternateContent>
      </w:r>
      <w:r w:rsidR="0044163E" w:rsidRPr="009A5EFE">
        <w:rPr>
          <w:rFonts w:ascii="Times New Roman" w:hAnsi="Times New Roman" w:cs="Times New Roman"/>
          <w:b/>
          <w:sz w:val="26"/>
          <w:szCs w:val="26"/>
          <w:lang w:val="fr-FR"/>
        </w:rPr>
        <w:t>Kết quả đánh giá</w:t>
      </w:r>
      <w:r w:rsidR="00D440FF" w:rsidRPr="009A5EFE">
        <w:rPr>
          <w:rFonts w:ascii="Times New Roman" w:hAnsi="Times New Roman" w:cs="Times New Roman"/>
          <w:b/>
          <w:sz w:val="26"/>
          <w:szCs w:val="26"/>
          <w:lang w:val="fr-FR"/>
        </w:rPr>
        <w:t xml:space="preserve"> khi sử dụng tín hiệu giả lập</w:t>
      </w:r>
    </w:p>
    <w:tbl>
      <w:tblPr>
        <w:tblStyle w:val="TableGrid1"/>
        <w:tblW w:w="9535" w:type="dxa"/>
        <w:tblLayout w:type="fixed"/>
        <w:tblLook w:val="04A0" w:firstRow="1" w:lastRow="0" w:firstColumn="1" w:lastColumn="0" w:noHBand="0" w:noVBand="1"/>
      </w:tblPr>
      <w:tblGrid>
        <w:gridCol w:w="592"/>
        <w:gridCol w:w="1833"/>
        <w:gridCol w:w="1398"/>
        <w:gridCol w:w="1013"/>
        <w:gridCol w:w="1369"/>
        <w:gridCol w:w="1244"/>
        <w:gridCol w:w="643"/>
        <w:gridCol w:w="1443"/>
      </w:tblGrid>
      <w:tr w:rsidR="0044163E" w:rsidRPr="0044163E" w:rsidTr="002D2CA3">
        <w:tc>
          <w:tcPr>
            <w:tcW w:w="592" w:type="dxa"/>
          </w:tcPr>
          <w:p w:rsidR="0044163E" w:rsidRPr="00056EE7" w:rsidRDefault="0044163E" w:rsidP="00056EE7">
            <w:pPr>
              <w:tabs>
                <w:tab w:val="left" w:pos="284"/>
              </w:tabs>
              <w:spacing w:line="276" w:lineRule="auto"/>
              <w:jc w:val="center"/>
              <w:outlineLvl w:val="3"/>
              <w:rPr>
                <w:rFonts w:ascii="Times New Roman" w:hAnsi="Times New Roman" w:cs="Times New Roman"/>
                <w:i/>
                <w:lang w:val="en-US"/>
              </w:rPr>
            </w:pPr>
          </w:p>
        </w:tc>
        <w:tc>
          <w:tcPr>
            <w:tcW w:w="1833" w:type="dxa"/>
          </w:tcPr>
          <w:p w:rsidR="0044163E" w:rsidRPr="00056EE7" w:rsidRDefault="0044163E" w:rsidP="00056EE7">
            <w:pPr>
              <w:tabs>
                <w:tab w:val="left" w:pos="284"/>
              </w:tabs>
              <w:spacing w:line="276" w:lineRule="auto"/>
              <w:jc w:val="center"/>
              <w:outlineLvl w:val="3"/>
              <w:rPr>
                <w:rFonts w:ascii="Times New Roman" w:hAnsi="Times New Roman" w:cs="Times New Roman"/>
                <w:i/>
                <w:lang w:val="en-US"/>
              </w:rPr>
            </w:pPr>
          </w:p>
        </w:tc>
        <w:tc>
          <w:tcPr>
            <w:tcW w:w="3780" w:type="dxa"/>
            <w:gridSpan w:val="3"/>
          </w:tcPr>
          <w:p w:rsidR="0044163E" w:rsidRPr="00056EE7" w:rsidRDefault="0044163E" w:rsidP="00056EE7">
            <w:pPr>
              <w:tabs>
                <w:tab w:val="left" w:pos="284"/>
              </w:tabs>
              <w:spacing w:line="276" w:lineRule="auto"/>
              <w:jc w:val="center"/>
              <w:outlineLvl w:val="3"/>
              <w:rPr>
                <w:rFonts w:ascii="Times New Roman" w:hAnsi="Times New Roman" w:cs="Times New Roman"/>
                <w:i/>
                <w:lang w:val="en-US"/>
              </w:rPr>
            </w:pPr>
            <w:r w:rsidRPr="00056EE7">
              <w:rPr>
                <w:rFonts w:ascii="Times New Roman" w:hAnsi="Times New Roman" w:cs="Times New Roman"/>
                <w:i/>
                <w:lang w:val="en-US"/>
              </w:rPr>
              <w:t>Channel 1</w:t>
            </w:r>
          </w:p>
        </w:tc>
        <w:tc>
          <w:tcPr>
            <w:tcW w:w="3330" w:type="dxa"/>
            <w:gridSpan w:val="3"/>
          </w:tcPr>
          <w:p w:rsidR="0044163E" w:rsidRPr="00056EE7" w:rsidRDefault="0044163E" w:rsidP="00056EE7">
            <w:pPr>
              <w:tabs>
                <w:tab w:val="left" w:pos="284"/>
              </w:tabs>
              <w:spacing w:line="276" w:lineRule="auto"/>
              <w:jc w:val="center"/>
              <w:outlineLvl w:val="3"/>
              <w:rPr>
                <w:rFonts w:ascii="Times New Roman" w:hAnsi="Times New Roman" w:cs="Times New Roman"/>
                <w:i/>
                <w:lang w:val="en-US"/>
              </w:rPr>
            </w:pPr>
            <w:r w:rsidRPr="00056EE7">
              <w:rPr>
                <w:rFonts w:ascii="Times New Roman" w:hAnsi="Times New Roman" w:cs="Times New Roman"/>
                <w:i/>
                <w:lang w:val="en-US"/>
              </w:rPr>
              <w:t>Channel 2</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No.</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ECG types</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Correlation amplitude</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Lag</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R square</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Correlation amplitude</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Lag</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R square</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Normal sinus rhythm</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32.7743</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12</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2.9705e-06</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32.9901</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21</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4.1623e-06</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Adult ECG</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32.3188</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15</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2.7121e-05</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32.5685</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22</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2.1699e-05</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Pediatric ECG</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15.3777</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-13</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7.5671e-08</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14.7753</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-33</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9.5289e-07</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4</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Atrial fibrillation</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35.1890</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-11</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5.5484e-05</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33.7883</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-22</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1.2537e-04</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5</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Atrial flutter</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32.7564</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-12</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7.5671e-08</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32.8983</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-24</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7.5871e-08</w:t>
            </w:r>
          </w:p>
        </w:tc>
      </w:tr>
      <w:tr w:rsidR="0044163E" w:rsidRPr="0044163E" w:rsidTr="002D2CA3">
        <w:trPr>
          <w:trHeight w:val="487"/>
        </w:trPr>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6</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Sinus arrhythmia</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72.7827</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-15</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7.2132e-06</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71.2890</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-28</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7.323e-06</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7</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Missed beat</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45.3338</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32</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2.1343e-02</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45.6734</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64</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2.1413e-02</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8</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Atrial tachycardia</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34.2328</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32</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9.5221e-03</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35.6423</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66</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8.5237e-03</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9</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Nodal rhythm</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54.5332</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12</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4.5452e-04</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54.2323</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34</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4.2213e-04</w:t>
            </w:r>
          </w:p>
        </w:tc>
      </w:tr>
      <w:tr w:rsidR="0044163E" w:rsidRPr="0044163E" w:rsidTr="002D2CA3">
        <w:tc>
          <w:tcPr>
            <w:tcW w:w="592"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10</w:t>
            </w:r>
          </w:p>
        </w:tc>
        <w:tc>
          <w:tcPr>
            <w:tcW w:w="183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Supraventricular tachycardia</w:t>
            </w:r>
          </w:p>
        </w:tc>
        <w:tc>
          <w:tcPr>
            <w:tcW w:w="1398"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43.5332</w:t>
            </w:r>
          </w:p>
        </w:tc>
        <w:tc>
          <w:tcPr>
            <w:tcW w:w="101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23</w:t>
            </w:r>
          </w:p>
        </w:tc>
        <w:tc>
          <w:tcPr>
            <w:tcW w:w="1369"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3.3672e-05</w:t>
            </w:r>
          </w:p>
        </w:tc>
        <w:tc>
          <w:tcPr>
            <w:tcW w:w="1244"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43.5873</w:t>
            </w:r>
          </w:p>
        </w:tc>
        <w:tc>
          <w:tcPr>
            <w:tcW w:w="6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45</w:t>
            </w:r>
          </w:p>
        </w:tc>
        <w:tc>
          <w:tcPr>
            <w:tcW w:w="1443" w:type="dxa"/>
          </w:tcPr>
          <w:p w:rsidR="0044163E" w:rsidRPr="00056EE7" w:rsidRDefault="0044163E" w:rsidP="0044163E">
            <w:pPr>
              <w:tabs>
                <w:tab w:val="left" w:pos="284"/>
              </w:tabs>
              <w:spacing w:line="276" w:lineRule="auto"/>
              <w:outlineLvl w:val="3"/>
              <w:rPr>
                <w:rFonts w:ascii="Times New Roman" w:hAnsi="Times New Roman" w:cs="Times New Roman"/>
                <w:lang w:val="en-US"/>
              </w:rPr>
            </w:pPr>
            <w:r w:rsidRPr="00056EE7">
              <w:rPr>
                <w:rFonts w:ascii="Times New Roman" w:hAnsi="Times New Roman" w:cs="Times New Roman"/>
                <w:lang w:val="en-US"/>
              </w:rPr>
              <w:t>3.541e-05</w:t>
            </w:r>
          </w:p>
        </w:tc>
      </w:tr>
    </w:tbl>
    <w:p w:rsidR="008312E4" w:rsidRPr="009A5EFE" w:rsidRDefault="008312E4" w:rsidP="00FB6874">
      <w:pPr>
        <w:ind w:firstLine="284"/>
        <w:jc w:val="both"/>
        <w:rPr>
          <w:rFonts w:ascii="Times New Roman" w:hAnsi="Times New Roman" w:cs="Times New Roman"/>
          <w:sz w:val="26"/>
          <w:szCs w:val="26"/>
          <w:lang w:val="fr-FR"/>
        </w:rPr>
      </w:pPr>
      <w:r w:rsidRPr="009A5EFE">
        <w:rPr>
          <w:rFonts w:ascii="Times New Roman" w:hAnsi="Times New Roman" w:cs="Times New Roman"/>
          <w:noProof/>
          <w:sz w:val="26"/>
          <w:szCs w:val="26"/>
          <w:lang w:val="en-US"/>
        </w:rPr>
        <w:lastRenderedPageBreak/>
        <mc:AlternateContent>
          <mc:Choice Requires="wps">
            <w:drawing>
              <wp:anchor distT="0" distB="0" distL="114300" distR="114300" simplePos="0" relativeHeight="251882496" behindDoc="0" locked="0" layoutInCell="1" allowOverlap="1" wp14:anchorId="531B3EFD" wp14:editId="574C3F8F">
                <wp:simplePos x="0" y="0"/>
                <wp:positionH relativeFrom="column">
                  <wp:posOffset>-80442</wp:posOffset>
                </wp:positionH>
                <wp:positionV relativeFrom="paragraph">
                  <wp:posOffset>4358945</wp:posOffset>
                </wp:positionV>
                <wp:extent cx="6400165" cy="635"/>
                <wp:effectExtent l="0" t="0" r="635" b="0"/>
                <wp:wrapSquare wrapText="bothSides"/>
                <wp:docPr id="2841" name="Text Box 2841"/>
                <wp:cNvGraphicFramePr/>
                <a:graphic xmlns:a="http://schemas.openxmlformats.org/drawingml/2006/main">
                  <a:graphicData uri="http://schemas.microsoft.com/office/word/2010/wordprocessingShape">
                    <wps:wsp>
                      <wps:cNvSpPr txBox="1"/>
                      <wps:spPr>
                        <a:xfrm>
                          <a:off x="0" y="0"/>
                          <a:ext cx="6400165" cy="635"/>
                        </a:xfrm>
                        <a:prstGeom prst="rect">
                          <a:avLst/>
                        </a:prstGeom>
                        <a:solidFill>
                          <a:prstClr val="white"/>
                        </a:solidFill>
                        <a:ln>
                          <a:noFill/>
                        </a:ln>
                        <a:effectLst/>
                      </wps:spPr>
                      <wps:txbx>
                        <w:txbxContent>
                          <w:p w:rsidR="00E61F65" w:rsidRPr="008312E4" w:rsidRDefault="00E61F65" w:rsidP="008312E4">
                            <w:pPr>
                              <w:pStyle w:val="Caption"/>
                              <w:jc w:val="center"/>
                              <w:rPr>
                                <w:noProof/>
                                <w:sz w:val="22"/>
                                <w:szCs w:val="22"/>
                                <w:lang w:val="en-GB"/>
                              </w:rPr>
                            </w:pPr>
                            <w:r w:rsidRPr="008312E4">
                              <w:rPr>
                                <w:b/>
                                <w:sz w:val="22"/>
                                <w:szCs w:val="22"/>
                                <w:lang w:val="en-GB"/>
                              </w:rPr>
                              <w:t>Hình 17:</w:t>
                            </w:r>
                            <w:r w:rsidRPr="008312E4">
                              <w:rPr>
                                <w:sz w:val="22"/>
                                <w:szCs w:val="22"/>
                                <w:lang w:val="en-GB"/>
                              </w:rPr>
                              <w:t xml:space="preserve"> Kết quả so sánh giữa thiết bị và máy Alice 5. Hình góc trên bên trái thể hiện tín hiệu thô thu nhận được. Về trực quan, kết quả cho thấy 2 tín hiệu khá tương đồng. Góc trên bên phải thể hiện đồ thị năng lượng tần số cho cả 2 tín hiệu .</w:t>
                            </w:r>
                            <w:r>
                              <w:rPr>
                                <w:sz w:val="22"/>
                                <w:szCs w:val="22"/>
                                <w:lang w:val="en-GB"/>
                              </w:rPr>
                              <w:t xml:space="preserve"> </w:t>
                            </w:r>
                            <w:r w:rsidRPr="008312E4">
                              <w:rPr>
                                <w:sz w:val="22"/>
                                <w:szCs w:val="22"/>
                                <w:lang w:val="en-GB"/>
                              </w:rPr>
                              <w:t>Hình dưới cùng cho ta kết quả khi tính cross correlation giữa 2 tín hiệu trên miền tần số</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1B3EFD" id="Text Box 2841" o:spid="_x0000_s1097" type="#_x0000_t202" style="position:absolute;left:0;text-align:left;margin-left:-6.35pt;margin-top:343.2pt;width:503.95pt;height:.05pt;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" stroked="f">
                <v:textbox style="mso-fit-shape-to-text:t" inset="0,0,0,0">
                  <w:txbxContent>
                    <w:p w:rsidR="00E61F65" w:rsidRPr="008312E4" w:rsidRDefault="00E61F65" w:rsidP="008312E4">
                      <w:pPr>
                        <w:pStyle w:val="Caption"/>
                        <w:jc w:val="center"/>
                        <w:rPr>
                          <w:noProof/>
                          <w:sz w:val="22"/>
                          <w:szCs w:val="22"/>
                          <w:lang w:val="en-GB"/>
                        </w:rPr>
                      </w:pPr>
                      <w:r w:rsidRPr="008312E4">
                        <w:rPr>
                          <w:b/>
                          <w:sz w:val="22"/>
                          <w:szCs w:val="22"/>
                          <w:lang w:val="en-GB"/>
                        </w:rPr>
                        <w:t>Hình 17:</w:t>
                      </w:r>
                      <w:r w:rsidRPr="008312E4">
                        <w:rPr>
                          <w:sz w:val="22"/>
                          <w:szCs w:val="22"/>
                          <w:lang w:val="en-GB"/>
                        </w:rPr>
                        <w:t xml:space="preserve"> Kết quả so sánh giữa thiết bị và máy Alice 5. Hình góc trên bên trái thể hiện tín hiệu thô thu nhận được. Về trực quan, kết quả cho thấy 2 tín hiệu khá tương đồng. Góc trên bên phải thể hiện đồ thị năng lượng tần số cho cả 2 tín hiệu .</w:t>
                      </w:r>
                      <w:r>
                        <w:rPr>
                          <w:sz w:val="22"/>
                          <w:szCs w:val="22"/>
                          <w:lang w:val="en-GB"/>
                        </w:rPr>
                        <w:t xml:space="preserve"> </w:t>
                      </w:r>
                      <w:r w:rsidRPr="008312E4">
                        <w:rPr>
                          <w:sz w:val="22"/>
                          <w:szCs w:val="22"/>
                          <w:lang w:val="en-GB"/>
                        </w:rPr>
                        <w:t>Hình dưới cùng cho ta kết quả khi tính cross correlation giữa 2 tín hiệu trên miền tần số</w:t>
                      </w:r>
                    </w:p>
                  </w:txbxContent>
                </v:textbox>
                <w10:wrap type="square"/>
              </v:shape>
            </w:pict>
          </mc:Fallback>
        </mc:AlternateContent>
      </w:r>
      <w:r w:rsidRPr="009A5EFE">
        <w:rPr>
          <w:rFonts w:ascii="Times New Roman" w:hAnsi="Times New Roman" w:cs="Times New Roman"/>
          <w:noProof/>
          <w:sz w:val="26"/>
          <w:szCs w:val="26"/>
          <w:lang w:val="en-US"/>
        </w:rPr>
        <w:drawing>
          <wp:anchor distT="0" distB="0" distL="114300" distR="114300" simplePos="0" relativeHeight="251880448" behindDoc="0" locked="0" layoutInCell="1" allowOverlap="1" wp14:anchorId="232F2E03" wp14:editId="6404F37E">
            <wp:simplePos x="0" y="0"/>
            <wp:positionH relativeFrom="margin">
              <wp:align>center</wp:align>
            </wp:positionH>
            <wp:positionV relativeFrom="paragraph">
              <wp:posOffset>875233</wp:posOffset>
            </wp:positionV>
            <wp:extent cx="6257925" cy="3538220"/>
            <wp:effectExtent l="0" t="0" r="9525" b="5080"/>
            <wp:wrapSquare wrapText="bothSides"/>
            <wp:docPr id="2840" name="Picture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earning\ECG data for validation\ECG_val.jpg"/>
                    <pic:cNvPicPr>
                      <a:picLocks noChangeAspect="1" noChangeArrowheads="1"/>
                    </pic:cNvPicPr>
                  </pic:nvPicPr>
                  <pic:blipFill rotWithShape="1">
                    <a:blip r:embed="rId30">
                      <a:extLst>
                        <a:ext uri="{28A0092B-C50C-407E-A947-70E740481C1C}">
                          <a14:useLocalDpi xmlns:a14="http://schemas.microsoft.com/office/drawing/2010/main" val="0"/>
                        </a:ext>
                      </a:extLst>
                    </a:blip>
                    <a:srcRect l="8095" r="7494"/>
                    <a:stretch/>
                  </pic:blipFill>
                  <pic:spPr bwMode="auto">
                    <a:xfrm>
                      <a:off x="0" y="0"/>
                      <a:ext cx="6257925" cy="35382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A5EFE">
        <w:rPr>
          <w:rFonts w:ascii="Times New Roman" w:hAnsi="Times New Roman" w:cs="Times New Roman"/>
          <w:sz w:val="26"/>
          <w:szCs w:val="26"/>
          <w:lang w:val="fr-FR"/>
        </w:rPr>
        <w:t xml:space="preserve">Kết quả thu được từ thiết bị giả lập cho thấy tính tương đồng giữa 2 tín hiệu trên miền thời gian là rất cao và không có thời gian lệch pha. Về khía cạnh tần số, có sự chênh lệch nhẹ trên biểu đồ dải năng lượng. Tuy nhiên, tính tương đồng vẫn cao trên ba tần số chính 50, 100 và 150Hz trên đồ thị. Hình bên dưới so sánh 2 tín hiệu bình thường ở người lớn. </w:t>
      </w:r>
    </w:p>
    <w:p w:rsidR="00FE1181" w:rsidRPr="009A5EFE" w:rsidRDefault="00FE1181" w:rsidP="00FE1181">
      <w:pPr>
        <w:rPr>
          <w:rFonts w:ascii="Times New Roman" w:hAnsi="Times New Roman" w:cs="Times New Roman"/>
          <w:b/>
          <w:sz w:val="26"/>
          <w:szCs w:val="26"/>
          <w:lang w:val="fr-FR"/>
        </w:rPr>
      </w:pPr>
      <w:r w:rsidRPr="009A5EFE">
        <w:rPr>
          <w:rFonts w:ascii="Times New Roman" w:hAnsi="Times New Roman" w:cs="Times New Roman"/>
          <w:b/>
          <w:sz w:val="26"/>
          <w:szCs w:val="26"/>
          <w:lang w:val="fr-FR"/>
        </w:rPr>
        <w:t>II. Đánh giá mức độ chính xác qua kiểm nghiệm lâm sàng</w:t>
      </w:r>
    </w:p>
    <w:p w:rsidR="00B2406D" w:rsidRPr="009A5EFE" w:rsidRDefault="00B2406D" w:rsidP="00B2406D">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rPr>
        <w:t xml:space="preserve">Những hình ảnh dưới đây </w:t>
      </w:r>
      <w:r w:rsidR="00455861" w:rsidRPr="009A5EFE">
        <w:rPr>
          <w:rFonts w:ascii="Times New Roman" w:hAnsi="Times New Roman" w:cs="Times New Roman"/>
          <w:sz w:val="26"/>
          <w:szCs w:val="26"/>
          <w:lang w:val="en-GB"/>
        </w:rPr>
        <w:t xml:space="preserve">thể hiện </w:t>
      </w:r>
      <w:r w:rsidR="008B7012" w:rsidRPr="009A5EFE">
        <w:rPr>
          <w:rFonts w:ascii="Times New Roman" w:hAnsi="Times New Roman" w:cs="Times New Roman"/>
          <w:sz w:val="26"/>
          <w:szCs w:val="26"/>
          <w:lang w:val="en-GB"/>
        </w:rPr>
        <w:t>hình</w:t>
      </w:r>
      <w:r w:rsidR="00455861" w:rsidRPr="009A5EFE">
        <w:rPr>
          <w:rFonts w:ascii="Times New Roman" w:hAnsi="Times New Roman" w:cs="Times New Roman"/>
          <w:sz w:val="26"/>
          <w:szCs w:val="26"/>
          <w:lang w:val="en-GB"/>
        </w:rPr>
        <w:t xml:space="preserve"> dạng của tín hiệu</w:t>
      </w:r>
      <w:r w:rsidR="008B7012" w:rsidRPr="009A5EFE">
        <w:rPr>
          <w:rFonts w:ascii="Times New Roman" w:hAnsi="Times New Roman" w:cs="Times New Roman"/>
          <w:sz w:val="26"/>
          <w:szCs w:val="26"/>
          <w:lang w:val="en-GB"/>
        </w:rPr>
        <w:t xml:space="preserve"> ECG</w:t>
      </w:r>
      <w:r w:rsidR="00455861" w:rsidRPr="009A5EFE">
        <w:rPr>
          <w:rFonts w:ascii="Times New Roman" w:hAnsi="Times New Roman" w:cs="Times New Roman"/>
          <w:sz w:val="26"/>
          <w:szCs w:val="26"/>
          <w:lang w:val="en-GB"/>
        </w:rPr>
        <w:t xml:space="preserve"> đo được từ thiết bị cầm tay </w:t>
      </w:r>
      <w:r w:rsidR="008B7012" w:rsidRPr="009A5EFE">
        <w:rPr>
          <w:rFonts w:ascii="Times New Roman" w:hAnsi="Times New Roman" w:cs="Times New Roman"/>
          <w:sz w:val="26"/>
          <w:szCs w:val="26"/>
          <w:lang w:val="en-GB"/>
        </w:rPr>
        <w:t>ứng</w:t>
      </w:r>
      <w:r w:rsidR="00455861" w:rsidRPr="009A5EFE">
        <w:rPr>
          <w:rFonts w:ascii="Times New Roman" w:hAnsi="Times New Roman" w:cs="Times New Roman"/>
          <w:sz w:val="26"/>
          <w:szCs w:val="26"/>
          <w:lang w:val="en-GB"/>
        </w:rPr>
        <w:t xml:space="preserve"> với các tư thế khác nhau của bệnh nhân</w:t>
      </w:r>
      <w:r w:rsidRPr="009A5EFE">
        <w:rPr>
          <w:rFonts w:ascii="Times New Roman" w:hAnsi="Times New Roman" w:cs="Times New Roman"/>
          <w:sz w:val="26"/>
          <w:szCs w:val="26"/>
        </w:rPr>
        <w:t>.</w:t>
      </w:r>
      <w:r w:rsidR="008B7012" w:rsidRPr="009A5EFE">
        <w:rPr>
          <w:rFonts w:ascii="Times New Roman" w:hAnsi="Times New Roman" w:cs="Times New Roman"/>
          <w:sz w:val="26"/>
          <w:szCs w:val="26"/>
          <w:lang w:val="en-GB"/>
        </w:rPr>
        <w:t xml:space="preserve"> Thiết bị đạt được sự nhỏ gọn cần thiết để không gây quá nhiều phiền toái cho bệnh nhân trong suốt quá trình chạy kiểm nghiệm lâm sàng</w:t>
      </w:r>
      <w:r w:rsidR="008B7012" w:rsidRPr="009A5EFE">
        <w:rPr>
          <w:rFonts w:ascii="Times New Roman" w:hAnsi="Times New Roman" w:cs="Times New Roman"/>
          <w:sz w:val="26"/>
          <w:szCs w:val="26"/>
        </w:rPr>
        <w:t>. N</w:t>
      </w:r>
      <w:r w:rsidRPr="009A5EFE">
        <w:rPr>
          <w:rFonts w:ascii="Times New Roman" w:hAnsi="Times New Roman" w:cs="Times New Roman"/>
          <w:sz w:val="26"/>
          <w:szCs w:val="26"/>
        </w:rPr>
        <w:t>goài ra, các thiết bị đã cho thấ</w:t>
      </w:r>
      <w:r w:rsidR="008B7012" w:rsidRPr="009A5EFE">
        <w:rPr>
          <w:rFonts w:ascii="Times New Roman" w:hAnsi="Times New Roman" w:cs="Times New Roman"/>
          <w:sz w:val="26"/>
          <w:szCs w:val="26"/>
        </w:rPr>
        <w:t xml:space="preserve">y tính ổn định cao khi nằm suốt hơn 24 giờ liên </w:t>
      </w:r>
      <w:r w:rsidR="008B7012" w:rsidRPr="009A5EFE">
        <w:rPr>
          <w:rFonts w:ascii="Times New Roman" w:hAnsi="Times New Roman" w:cs="Times New Roman"/>
          <w:sz w:val="26"/>
          <w:szCs w:val="26"/>
          <w:lang w:val="en-GB"/>
        </w:rPr>
        <w:t>tục</w:t>
      </w:r>
      <w:r w:rsidR="008B7012" w:rsidRPr="009A5EFE">
        <w:rPr>
          <w:rFonts w:ascii="Times New Roman" w:hAnsi="Times New Roman" w:cs="Times New Roman"/>
          <w:sz w:val="26"/>
          <w:szCs w:val="26"/>
        </w:rPr>
        <w:t xml:space="preserve"> trên </w:t>
      </w:r>
      <w:r w:rsidRPr="009A5EFE">
        <w:rPr>
          <w:rFonts w:ascii="Times New Roman" w:hAnsi="Times New Roman" w:cs="Times New Roman"/>
          <w:sz w:val="26"/>
          <w:szCs w:val="26"/>
        </w:rPr>
        <w:t>ngự</w:t>
      </w:r>
      <w:r w:rsidR="008B7012" w:rsidRPr="009A5EFE">
        <w:rPr>
          <w:rFonts w:ascii="Times New Roman" w:hAnsi="Times New Roman" w:cs="Times New Roman"/>
          <w:sz w:val="26"/>
          <w:szCs w:val="26"/>
        </w:rPr>
        <w:t>c</w:t>
      </w:r>
      <w:r w:rsidRPr="009A5EFE">
        <w:rPr>
          <w:rFonts w:ascii="Times New Roman" w:hAnsi="Times New Roman" w:cs="Times New Roman"/>
          <w:sz w:val="26"/>
          <w:szCs w:val="26"/>
        </w:rPr>
        <w:t xml:space="preserve"> người</w:t>
      </w:r>
      <w:r w:rsidR="008B7012" w:rsidRPr="009A5EFE">
        <w:rPr>
          <w:rFonts w:ascii="Times New Roman" w:hAnsi="Times New Roman" w:cs="Times New Roman"/>
          <w:sz w:val="26"/>
          <w:szCs w:val="26"/>
          <w:lang w:val="en-GB"/>
        </w:rPr>
        <w:t xml:space="preserve"> bệnh</w:t>
      </w:r>
      <w:r w:rsidRPr="009A5EFE">
        <w:rPr>
          <w:rFonts w:ascii="Times New Roman" w:hAnsi="Times New Roman" w:cs="Times New Roman"/>
          <w:sz w:val="26"/>
          <w:szCs w:val="26"/>
        </w:rPr>
        <w:t xml:space="preserve">, không có </w:t>
      </w:r>
      <w:r w:rsidR="008B7012" w:rsidRPr="009A5EFE">
        <w:rPr>
          <w:rFonts w:ascii="Times New Roman" w:hAnsi="Times New Roman" w:cs="Times New Roman"/>
          <w:sz w:val="26"/>
          <w:szCs w:val="26"/>
          <w:lang w:val="en-GB"/>
        </w:rPr>
        <w:t>dấu hiệu tuột và trốc</w:t>
      </w:r>
      <w:r w:rsidRPr="009A5EFE">
        <w:rPr>
          <w:rFonts w:ascii="Times New Roman" w:hAnsi="Times New Roman" w:cs="Times New Roman"/>
          <w:sz w:val="26"/>
          <w:szCs w:val="26"/>
        </w:rPr>
        <w:t xml:space="preserve">. </w:t>
      </w:r>
      <w:r w:rsidR="008B7012" w:rsidRPr="009A5EFE">
        <w:rPr>
          <w:rFonts w:ascii="Times New Roman" w:hAnsi="Times New Roman" w:cs="Times New Roman"/>
          <w:sz w:val="26"/>
          <w:szCs w:val="26"/>
          <w:lang w:val="en-GB"/>
        </w:rPr>
        <w:t>Sau đó, các bác sĩ là giảng viên trong khoa Kỹ thuật Y Sinh đã tiến hành xem xét và đánh giá tín hiệu thu được, kết quả cho thấy hình dạng của tín hiệu đạt được sự rõ nét cần thiết trong chuẩn đoán y khoa</w:t>
      </w:r>
      <w:r w:rsidRPr="009A5EFE">
        <w:rPr>
          <w:rFonts w:ascii="Times New Roman" w:hAnsi="Times New Roman" w:cs="Times New Roman"/>
          <w:sz w:val="26"/>
          <w:szCs w:val="26"/>
        </w:rPr>
        <w:t>.</w:t>
      </w:r>
    </w:p>
    <w:p w:rsidR="00FE1181" w:rsidRPr="009A5EFE" w:rsidRDefault="00FE1181" w:rsidP="00FE1181">
      <w:pPr>
        <w:rPr>
          <w:rFonts w:ascii="Times New Roman" w:hAnsi="Times New Roman" w:cs="Times New Roman"/>
          <w:color w:val="FF0000"/>
          <w:sz w:val="26"/>
          <w:szCs w:val="26"/>
        </w:rPr>
      </w:pPr>
    </w:p>
    <w:p w:rsidR="00E141D5" w:rsidRPr="009A5EFE" w:rsidRDefault="00E141D5" w:rsidP="00FE1181">
      <w:pPr>
        <w:rPr>
          <w:rFonts w:ascii="Times New Roman" w:hAnsi="Times New Roman" w:cs="Times New Roman"/>
          <w:color w:val="FF0000"/>
          <w:sz w:val="26"/>
          <w:szCs w:val="26"/>
        </w:rPr>
      </w:pPr>
    </w:p>
    <w:p w:rsidR="00E141D5" w:rsidRPr="009A5EFE" w:rsidRDefault="00E141D5" w:rsidP="00FE1181">
      <w:pPr>
        <w:rPr>
          <w:rFonts w:ascii="Times New Roman" w:hAnsi="Times New Roman" w:cs="Times New Roman"/>
          <w:color w:val="FF0000"/>
          <w:sz w:val="26"/>
          <w:szCs w:val="26"/>
        </w:rPr>
      </w:pPr>
    </w:p>
    <w:p w:rsidR="00E141D5" w:rsidRPr="009A5EFE" w:rsidRDefault="00E141D5" w:rsidP="00FE1181">
      <w:pPr>
        <w:rPr>
          <w:rFonts w:ascii="Times New Roman" w:hAnsi="Times New Roman" w:cs="Times New Roman"/>
          <w:color w:val="FF0000"/>
          <w:sz w:val="26"/>
          <w:szCs w:val="26"/>
        </w:rPr>
      </w:pPr>
    </w:p>
    <w:p w:rsidR="00E141D5" w:rsidRPr="009A5EFE" w:rsidRDefault="00E141D5" w:rsidP="00FE1181">
      <w:pPr>
        <w:rPr>
          <w:rFonts w:ascii="Times New Roman" w:hAnsi="Times New Roman" w:cs="Times New Roman"/>
          <w:b/>
          <w:sz w:val="26"/>
          <w:szCs w:val="26"/>
          <w:lang w:val="fr-FR"/>
        </w:rPr>
      </w:pPr>
    </w:p>
    <w:p w:rsidR="008312E4" w:rsidRPr="009A5EFE" w:rsidRDefault="008312E4" w:rsidP="008312E4">
      <w:pPr>
        <w:ind w:left="360"/>
        <w:rPr>
          <w:rFonts w:ascii="Times New Roman" w:hAnsi="Times New Roman" w:cs="Times New Roman"/>
          <w:b/>
          <w:sz w:val="26"/>
          <w:szCs w:val="26"/>
          <w:lang w:val="fr-FR"/>
        </w:rPr>
      </w:pPr>
    </w:p>
    <w:p w:rsidR="008312E4" w:rsidRPr="009A5EFE" w:rsidRDefault="00056EE7" w:rsidP="008312E4">
      <w:pPr>
        <w:ind w:left="360"/>
        <w:rPr>
          <w:rFonts w:ascii="Times New Roman" w:hAnsi="Times New Roman" w:cs="Times New Roman"/>
          <w:b/>
          <w:sz w:val="26"/>
          <w:szCs w:val="26"/>
          <w:lang w:val="fr-FR"/>
        </w:rPr>
      </w:pPr>
      <w:r w:rsidRPr="009A5EFE">
        <w:rPr>
          <w:rFonts w:ascii="Times New Roman" w:hAnsi="Times New Roman" w:cs="Times New Roman"/>
          <w:noProof/>
          <w:sz w:val="26"/>
          <w:szCs w:val="26"/>
          <w:lang w:val="en-US"/>
        </w:rPr>
        <w:lastRenderedPageBreak/>
        <mc:AlternateContent>
          <mc:Choice Requires="wps">
            <w:drawing>
              <wp:anchor distT="0" distB="0" distL="114300" distR="114300" simplePos="0" relativeHeight="251887616" behindDoc="0" locked="0" layoutInCell="1" allowOverlap="1" wp14:anchorId="7ABD9B15" wp14:editId="56F36312">
                <wp:simplePos x="0" y="0"/>
                <wp:positionH relativeFrom="margin">
                  <wp:posOffset>4557119</wp:posOffset>
                </wp:positionH>
                <wp:positionV relativeFrom="paragraph">
                  <wp:posOffset>48475</wp:posOffset>
                </wp:positionV>
                <wp:extent cx="1082040" cy="635"/>
                <wp:effectExtent l="0" t="0" r="3810" b="8890"/>
                <wp:wrapSquare wrapText="bothSides"/>
                <wp:docPr id="2866" name="Text Box 2866"/>
                <wp:cNvGraphicFramePr/>
                <a:graphic xmlns:a="http://schemas.openxmlformats.org/drawingml/2006/main">
                  <a:graphicData uri="http://schemas.microsoft.com/office/word/2010/wordprocessingShape">
                    <wps:wsp>
                      <wps:cNvSpPr txBox="1"/>
                      <wps:spPr>
                        <a:xfrm>
                          <a:off x="0" y="0"/>
                          <a:ext cx="1082040" cy="635"/>
                        </a:xfrm>
                        <a:prstGeom prst="rect">
                          <a:avLst/>
                        </a:prstGeom>
                        <a:solidFill>
                          <a:prstClr val="white"/>
                        </a:solidFill>
                        <a:ln>
                          <a:noFill/>
                        </a:ln>
                        <a:effectLst/>
                      </wps:spPr>
                      <wps:txbx>
                        <w:txbxContent>
                          <w:p w:rsidR="00E61F65" w:rsidRPr="00F7699D" w:rsidRDefault="00E61F65" w:rsidP="00F7699D">
                            <w:pPr>
                              <w:pStyle w:val="Caption"/>
                              <w:rPr>
                                <w:noProof/>
                                <w:sz w:val="22"/>
                                <w:szCs w:val="22"/>
                                <w:lang w:val="en-GB"/>
                              </w:rPr>
                            </w:pPr>
                            <w:r>
                              <w:rPr>
                                <w:b/>
                                <w:sz w:val="22"/>
                                <w:szCs w:val="22"/>
                                <w:lang w:val="en-GB"/>
                              </w:rPr>
                              <w:t xml:space="preserve">Hình 18: </w:t>
                            </w:r>
                            <w:r>
                              <w:rPr>
                                <w:sz w:val="22"/>
                                <w:szCs w:val="22"/>
                                <w:lang w:val="en-GB"/>
                              </w:rPr>
                              <w:t>Kết quả thu được khi bệnh nhân đang đứng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BD9B15" id="Text Box 2866" o:spid="_x0000_s1098" type="#_x0000_t202" style="position:absolute;left:0;text-align:left;margin-left:358.85pt;margin-top:3.8pt;width:85.2pt;height:.05pt;z-index:2518876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" stroked="f">
                <v:textbox style="mso-fit-shape-to-text:t" inset="0,0,0,0">
                  <w:txbxContent>
                    <w:p w:rsidR="00E61F65" w:rsidRPr="00F7699D" w:rsidRDefault="00E61F65" w:rsidP="00F7699D">
                      <w:pPr>
                        <w:pStyle w:val="Caption"/>
                        <w:rPr>
                          <w:noProof/>
                          <w:sz w:val="22"/>
                          <w:szCs w:val="22"/>
                          <w:lang w:val="en-GB"/>
                        </w:rPr>
                      </w:pPr>
                      <w:r>
                        <w:rPr>
                          <w:b/>
                          <w:sz w:val="22"/>
                          <w:szCs w:val="22"/>
                          <w:lang w:val="en-GB"/>
                        </w:rPr>
                        <w:t xml:space="preserve">Hình 18: </w:t>
                      </w:r>
                      <w:r>
                        <w:rPr>
                          <w:sz w:val="22"/>
                          <w:szCs w:val="22"/>
                          <w:lang w:val="en-GB"/>
                        </w:rPr>
                        <w:t>Kết quả thu được khi bệnh nhân đang đứng</w:t>
                      </w:r>
                    </w:p>
                  </w:txbxContent>
                </v:textbox>
                <w10:wrap type="square" anchorx="margin"/>
              </v:shape>
            </w:pict>
          </mc:Fallback>
        </mc:AlternateContent>
      </w:r>
      <w:r>
        <w:rPr>
          <w:noProof/>
          <w:lang w:val="en-US"/>
        </w:rPr>
        <w:drawing>
          <wp:anchor distT="0" distB="0" distL="114300" distR="114300" simplePos="0" relativeHeight="251907072" behindDoc="0" locked="0" layoutInCell="1" allowOverlap="1" wp14:anchorId="1AD57E9F" wp14:editId="0B67684A">
            <wp:simplePos x="0" y="0"/>
            <wp:positionH relativeFrom="column">
              <wp:posOffset>2156089</wp:posOffset>
            </wp:positionH>
            <wp:positionV relativeFrom="paragraph">
              <wp:posOffset>57785</wp:posOffset>
            </wp:positionV>
            <wp:extent cx="2299970" cy="3679190"/>
            <wp:effectExtent l="0" t="0" r="5080" b="0"/>
            <wp:wrapNone/>
            <wp:docPr id="28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99970" cy="3679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ins w:id="2" w:author="Microsoft account" w:date="2015-09-28T14:03:00Z">
        <w:r w:rsidRPr="009A5EFE">
          <w:rPr>
            <w:rFonts w:ascii="Times New Roman" w:hAnsi="Times New Roman" w:cs="Times New Roman"/>
            <w:noProof/>
            <w:color w:val="FF0000"/>
            <w:sz w:val="26"/>
            <w:szCs w:val="26"/>
            <w:lang w:val="en-US"/>
            <w:rPrChange w:id="3" w:author="Unknown">
              <w:rPr>
                <w:noProof/>
                <w:lang w:val="en-US"/>
              </w:rPr>
            </w:rPrChange>
          </w:rPr>
          <mc:AlternateContent>
            <mc:Choice Requires="wpg">
              <w:drawing>
                <wp:anchor distT="0" distB="0" distL="114300" distR="114300" simplePos="0" relativeHeight="251885568" behindDoc="0" locked="0" layoutInCell="1" allowOverlap="1" wp14:anchorId="1918A026" wp14:editId="60C48D4C">
                  <wp:simplePos x="0" y="0"/>
                  <wp:positionH relativeFrom="column">
                    <wp:posOffset>-120770</wp:posOffset>
                  </wp:positionH>
                  <wp:positionV relativeFrom="paragraph">
                    <wp:posOffset>8698</wp:posOffset>
                  </wp:positionV>
                  <wp:extent cx="2224956" cy="3809755"/>
                  <wp:effectExtent l="0" t="0" r="0" b="635"/>
                  <wp:wrapNone/>
                  <wp:docPr id="2861" name="Group 28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24956" cy="3809755"/>
                            <a:chOff x="1803" y="4267"/>
                            <a:chExt cx="4494" cy="7695"/>
                          </a:xfrm>
                        </wpg:grpSpPr>
                        <wps:wsp>
                          <wps:cNvPr id="2862" name="Text Box 28"/>
                          <wps:cNvSpPr txBox="1">
                            <a:spLocks noChangeArrowheads="1"/>
                          </wps:cNvSpPr>
                          <wps:spPr bwMode="auto">
                            <a:xfrm>
                              <a:off x="4770" y="5928"/>
                              <a:ext cx="1342" cy="6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E61F65" w:rsidRPr="00783489" w:rsidRDefault="00E61F65" w:rsidP="00E141D5">
                                <w:pPr>
                                  <w:rPr>
                                    <w:color w:val="FF0000"/>
                                    <w:szCs w:val="20"/>
                                  </w:rPr>
                                </w:pPr>
                                <w:r w:rsidRPr="00783489">
                                  <w:rPr>
                                    <w:color w:val="FF0000"/>
                                    <w:szCs w:val="20"/>
                                  </w:rPr>
                                  <w:t>Channel I</w:t>
                                </w:r>
                              </w:p>
                            </w:txbxContent>
                          </wps:txbx>
                          <wps:bodyPr rot="0" vert="horz" wrap="square" lIns="91440" tIns="45720" rIns="91440" bIns="45720" anchor="t" anchorCtr="0" upright="1">
                            <a:noAutofit/>
                          </wps:bodyPr>
                        </wps:wsp>
                        <wps:wsp>
                          <wps:cNvPr id="2863" name="Text Box 29"/>
                          <wps:cNvSpPr txBox="1">
                            <a:spLocks noChangeArrowheads="1"/>
                          </wps:cNvSpPr>
                          <wps:spPr bwMode="auto">
                            <a:xfrm>
                              <a:off x="4747" y="8246"/>
                              <a:ext cx="1465"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1F65" w:rsidRPr="00783489" w:rsidRDefault="00E61F65" w:rsidP="00E141D5">
                                <w:pPr>
                                  <w:rPr>
                                    <w:color w:val="FF0000"/>
                                    <w:szCs w:val="20"/>
                                  </w:rPr>
                                </w:pPr>
                                <w:r w:rsidRPr="00783489">
                                  <w:rPr>
                                    <w:color w:val="FF0000"/>
                                    <w:szCs w:val="20"/>
                                  </w:rPr>
                                  <w:t>Channel II</w:t>
                                </w:r>
                              </w:p>
                            </w:txbxContent>
                          </wps:txbx>
                          <wps:bodyPr rot="0" vert="horz" wrap="square" lIns="91440" tIns="45720" rIns="91440" bIns="45720" anchor="t" anchorCtr="0" upright="1">
                            <a:noAutofit/>
                          </wps:bodyPr>
                        </wps:wsp>
                        <wps:wsp>
                          <wps:cNvPr id="2864" name="Text Box 30"/>
                          <wps:cNvSpPr txBox="1">
                            <a:spLocks noChangeArrowheads="1"/>
                          </wps:cNvSpPr>
                          <wps:spPr bwMode="auto">
                            <a:xfrm>
                              <a:off x="4597" y="9607"/>
                              <a:ext cx="1700" cy="5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61F65" w:rsidRPr="00783489" w:rsidRDefault="00E61F65" w:rsidP="00E141D5">
                                <w:pPr>
                                  <w:rPr>
                                    <w:color w:val="FF0000"/>
                                    <w:szCs w:val="20"/>
                                  </w:rPr>
                                </w:pPr>
                                <w:r w:rsidRPr="00783489">
                                  <w:rPr>
                                    <w:color w:val="FF0000"/>
                                    <w:szCs w:val="20"/>
                                  </w:rPr>
                                  <w:t>Channel V1</w:t>
                                </w:r>
                              </w:p>
                            </w:txbxContent>
                          </wps:txbx>
                          <wps:bodyPr rot="0" vert="horz" wrap="square" lIns="91440" tIns="45720" rIns="91440" bIns="45720" anchor="t" anchorCtr="0" upright="1">
                            <a:noAutofit/>
                          </wps:bodyPr>
                        </wps:wsp>
                        <pic:pic xmlns:pic="http://schemas.openxmlformats.org/drawingml/2006/picture">
                          <pic:nvPicPr>
                            <pic:cNvPr id="2865"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803" y="4267"/>
                              <a:ext cx="4308" cy="7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918A026" id="Group 2861" o:spid="_x0000_s1099" style="position:absolute;left:0;text-align:left;margin-left:-9.5pt;margin-top:.7pt;width:175.2pt;height:300pt;z-index:251885568" coordorigin="1803,4267" coordsize="4494,76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">
                  <v:shape id="Text Box 28" o:spid="_x0000_s1100" type="#_x0000_t202" style="position:absolute;left:4770;top:5928;width:1342;height: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XaEsUA&#10;AADdAAAADwAAAGRycy9kb3ducmV2LnhtbESPT2uDQBTE74V+h+UVemvWCjXWukopBHpJSv5Arw/3&#10;RUX3rbjbqN8+GyjkOMzMb5i8nE0vLjS61rKC11UEgriyuuVawem4eUlBOI+ssbdMChZyUBaPDzlm&#10;2k68p8vB1yJA2GWooPF+yKR0VUMG3coOxME729GgD3KspR5xCnDTyziKEmmw5bDQ4EBfDVXd4c8o&#10;eLPb9TRX0U+3Pm1+d8P5fUnRK/X8NH9+gPA0+3v4v/2tFcRpEsPtTXgCsr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9doSxQAAAN0AAAAPAAAAAAAAAAAAAAAAAJgCAABkcnMv&#10;ZG93bnJldi54bWxQSwUGAAAAAAQABAD1AAAAigMAAAAA&#10;" filled="f" stroked="f" strokecolor="white">
                    <v:textbox>
                      <w:txbxContent>
                        <w:p w:rsidR="00E61F65" w:rsidRPr="00783489" w:rsidRDefault="00E61F65" w:rsidP="00E141D5">
                          <w:pPr>
                            <w:rPr>
                              <w:color w:val="FF0000"/>
                              <w:szCs w:val="20"/>
                            </w:rPr>
                          </w:pPr>
                          <w:r w:rsidRPr="00783489">
                            <w:rPr>
                              <w:color w:val="FF0000"/>
                              <w:szCs w:val="20"/>
                            </w:rPr>
                            <w:t>Channel I</w:t>
                          </w:r>
                        </w:p>
                      </w:txbxContent>
                    </v:textbox>
                  </v:shape>
                  <v:shape id="Text Box 29" o:spid="_x0000_s1101" type="#_x0000_t202" style="position:absolute;left:4747;top:8246;width:1465;height: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A43sUA&#10;AADdAAAADwAAAGRycy9kb3ducmV2LnhtbESPQWvCQBSE74L/YXlCb7qrVrHRVUQp9FQxtgVvj+wz&#10;CWbfhuzWpP++Kwgeh5n5hlltOluJGzW+dKxhPFIgiDNnSs41fJ3ehwsQPiAbrByThj/ysFn3eytM&#10;jGv5SLc05CJC2CeooQihTqT0WUEW/cjVxNG7uMZiiLLJpWmwjXBbyYlSc2mx5LhQYE27grJr+ms1&#10;fH9ezj+v6pDv7axuXack2zep9cug2y5BBOrCM/xofxgNk8V8Cvc38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UDjexQAAAN0AAAAPAAAAAAAAAAAAAAAAAJgCAABkcnMv&#10;ZG93bnJldi54bWxQSwUGAAAAAAQABAD1AAAAigMAAAAA&#10;" filled="f" stroked="f">
                    <v:textbox>
                      <w:txbxContent>
                        <w:p w:rsidR="00E61F65" w:rsidRPr="00783489" w:rsidRDefault="00E61F65" w:rsidP="00E141D5">
                          <w:pPr>
                            <w:rPr>
                              <w:color w:val="FF0000"/>
                              <w:szCs w:val="20"/>
                            </w:rPr>
                          </w:pPr>
                          <w:r w:rsidRPr="00783489">
                            <w:rPr>
                              <w:color w:val="FF0000"/>
                              <w:szCs w:val="20"/>
                            </w:rPr>
                            <w:t>Channel II</w:t>
                          </w:r>
                        </w:p>
                      </w:txbxContent>
                    </v:textbox>
                  </v:shape>
                  <v:shape id="Text Box 30" o:spid="_x0000_s1102" type="#_x0000_t202" style="position:absolute;left:4597;top:9607;width:1700;height:5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mgqsQA&#10;AADdAAAADwAAAGRycy9kb3ducmV2LnhtbESPT4vCMBTE74LfITxhb5oormg1iuwi7ElZ/4G3R/Ns&#10;i81LaaKt334jLHgcZuY3zGLV2lI8qPaFYw3DgQJBnDpTcKbheNj0pyB8QDZYOiYNT/KwWnY7C0yM&#10;a/iXHvuQiQhhn6CGPIQqkdKnOVn0A1cRR+/qaoshyjqTpsYmwm0pR0pNpMWC40KOFX3llN72d6vh&#10;tL1ezmO1y77tZ9W4Vkm2M6n1R69dz0EEasM7/N/+MRpG08kYXm/iE5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5oKrEAAAA3QAAAA8AAAAAAAAAAAAAAAAAmAIAAGRycy9k&#10;b3ducmV2LnhtbFBLBQYAAAAABAAEAPUAAACJAwAAAAA=&#10;" filled="f" stroked="f">
                    <v:textbox>
                      <w:txbxContent>
                        <w:p w:rsidR="00E61F65" w:rsidRPr="00783489" w:rsidRDefault="00E61F65" w:rsidP="00E141D5">
                          <w:pPr>
                            <w:rPr>
                              <w:color w:val="FF0000"/>
                              <w:szCs w:val="20"/>
                            </w:rPr>
                          </w:pPr>
                          <w:r w:rsidRPr="00783489">
                            <w:rPr>
                              <w:color w:val="FF0000"/>
                              <w:szCs w:val="20"/>
                            </w:rPr>
                            <w:t>Channel V1</w:t>
                          </w:r>
                        </w:p>
                      </w:txbxContent>
                    </v:textbox>
                  </v:shape>
                  <v:shape id="Picture 1" o:spid="_x0000_s1103" type="#_x0000_t75" style="position:absolute;left:1803;top:4267;width:4308;height:7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pP57HAAAA3QAAAA8AAABkcnMvZG93bnJldi54bWxEj91qwkAUhO8LvsNyhN7VTVNqJXUVDQRK&#10;oYK2en3Invxg9mzIrknq07sFoZfDzHzDLNejaURPnastK3ieRSCIc6trLhX8fGdPCxDOI2tsLJOC&#10;X3KwXk0elphoO/Ce+oMvRYCwS1BB5X2bSOnyigy6mW2Jg1fYzqAPsiul7nAIcNPIOIrm0mDNYaHC&#10;ltKK8vPhYhQUUl9Pn7u3wqbnUmbHbPuy+dor9TgdN+8gPI3+P3xvf2gF8WL+Cn9vwhOQq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epP57HAAAA3QAAAA8AAAAAAAAAAAAA&#10;AAAAnwIAAGRycy9kb3ducmV2LnhtbFBLBQYAAAAABAAEAPcAAACTAwAAAAA=&#10;">
                    <v:imagedata r:id="rId33" o:title=""/>
                  </v:shape>
                </v:group>
              </w:pict>
            </mc:Fallback>
          </mc:AlternateContent>
        </w:r>
      </w:ins>
    </w:p>
    <w:p w:rsidR="0044163E" w:rsidRPr="009A5EFE" w:rsidRDefault="0044163E" w:rsidP="0044163E">
      <w:pPr>
        <w:ind w:left="360"/>
        <w:rPr>
          <w:rFonts w:ascii="Times New Roman" w:hAnsi="Times New Roman" w:cs="Times New Roman"/>
          <w:b/>
          <w:sz w:val="26"/>
          <w:szCs w:val="26"/>
          <w:lang w:val="fr-FR"/>
        </w:rPr>
      </w:pPr>
    </w:p>
    <w:p w:rsidR="0044163E" w:rsidRPr="009A5EFE" w:rsidRDefault="0044163E" w:rsidP="0044163E">
      <w:pPr>
        <w:ind w:left="360"/>
        <w:rPr>
          <w:rFonts w:ascii="Times New Roman" w:hAnsi="Times New Roman" w:cs="Times New Roman"/>
          <w:sz w:val="26"/>
          <w:szCs w:val="26"/>
          <w:lang w:val="fr-FR"/>
        </w:rPr>
      </w:pPr>
    </w:p>
    <w:p w:rsidR="007E02C3" w:rsidRPr="009A5EFE" w:rsidRDefault="007E02C3" w:rsidP="001D0471">
      <w:pPr>
        <w:rPr>
          <w:rFonts w:ascii="Times New Roman" w:hAnsi="Times New Roman" w:cs="Times New Roman"/>
          <w:sz w:val="26"/>
          <w:szCs w:val="26"/>
          <w:lang w:val="fr-FR"/>
        </w:rPr>
      </w:pPr>
    </w:p>
    <w:p w:rsidR="00E141D5" w:rsidRPr="009A5EFE" w:rsidRDefault="00E141D5" w:rsidP="001D0471">
      <w:pPr>
        <w:rPr>
          <w:rFonts w:ascii="Times New Roman" w:hAnsi="Times New Roman" w:cs="Times New Roman"/>
          <w:sz w:val="26"/>
          <w:szCs w:val="26"/>
          <w:lang w:val="fr-FR"/>
        </w:rPr>
      </w:pPr>
    </w:p>
    <w:p w:rsidR="00E141D5" w:rsidRPr="009A5EFE" w:rsidRDefault="00E141D5" w:rsidP="001D0471">
      <w:pPr>
        <w:rPr>
          <w:rFonts w:ascii="Times New Roman" w:hAnsi="Times New Roman" w:cs="Times New Roman"/>
          <w:sz w:val="26"/>
          <w:szCs w:val="26"/>
          <w:lang w:val="fr-FR"/>
        </w:rPr>
      </w:pPr>
    </w:p>
    <w:p w:rsidR="00E141D5" w:rsidRPr="009A5EFE" w:rsidRDefault="00E141D5" w:rsidP="001D0471">
      <w:pPr>
        <w:rPr>
          <w:rFonts w:ascii="Times New Roman" w:hAnsi="Times New Roman" w:cs="Times New Roman"/>
          <w:sz w:val="26"/>
          <w:szCs w:val="26"/>
          <w:lang w:val="fr-FR"/>
        </w:rPr>
      </w:pPr>
    </w:p>
    <w:p w:rsidR="00E141D5" w:rsidRPr="009A5EFE" w:rsidRDefault="00E141D5" w:rsidP="001D0471">
      <w:pPr>
        <w:rPr>
          <w:rFonts w:ascii="Times New Roman" w:hAnsi="Times New Roman" w:cs="Times New Roman"/>
          <w:sz w:val="26"/>
          <w:szCs w:val="26"/>
          <w:lang w:val="fr-FR"/>
        </w:rPr>
      </w:pPr>
    </w:p>
    <w:p w:rsidR="00E141D5" w:rsidRPr="009A5EFE" w:rsidRDefault="00E141D5" w:rsidP="001D0471">
      <w:pPr>
        <w:rPr>
          <w:rFonts w:ascii="Times New Roman" w:hAnsi="Times New Roman" w:cs="Times New Roman"/>
          <w:sz w:val="26"/>
          <w:szCs w:val="26"/>
          <w:lang w:val="fr-FR"/>
        </w:rPr>
      </w:pPr>
    </w:p>
    <w:p w:rsidR="00E141D5" w:rsidRPr="009A5EFE" w:rsidRDefault="00E141D5" w:rsidP="001D0471">
      <w:pPr>
        <w:rPr>
          <w:rFonts w:ascii="Times New Roman" w:hAnsi="Times New Roman" w:cs="Times New Roman"/>
          <w:sz w:val="26"/>
          <w:szCs w:val="26"/>
          <w:lang w:val="fr-FR"/>
        </w:rPr>
      </w:pPr>
    </w:p>
    <w:p w:rsidR="00F338D1" w:rsidRPr="009A5EFE" w:rsidRDefault="00F338D1" w:rsidP="001D0471">
      <w:pPr>
        <w:rPr>
          <w:rFonts w:ascii="Times New Roman" w:hAnsi="Times New Roman" w:cs="Times New Roman"/>
          <w:sz w:val="26"/>
          <w:szCs w:val="26"/>
          <w:lang w:val="fr-FR"/>
        </w:rPr>
      </w:pPr>
    </w:p>
    <w:p w:rsidR="00F338D1" w:rsidRPr="009A5EFE" w:rsidRDefault="00F338D1" w:rsidP="00F338D1">
      <w:pPr>
        <w:rPr>
          <w:rFonts w:ascii="Times New Roman" w:hAnsi="Times New Roman" w:cs="Times New Roman"/>
          <w:sz w:val="26"/>
          <w:szCs w:val="26"/>
          <w:lang w:val="fr-FR"/>
        </w:rPr>
      </w:pPr>
    </w:p>
    <w:p w:rsidR="00F338D1" w:rsidRPr="009A5EFE" w:rsidRDefault="00056EE7" w:rsidP="00F338D1">
      <w:pPr>
        <w:rPr>
          <w:rFonts w:ascii="Times New Roman" w:hAnsi="Times New Roman" w:cs="Times New Roman"/>
          <w:sz w:val="26"/>
          <w:szCs w:val="26"/>
          <w:lang w:val="fr-FR"/>
        </w:rPr>
      </w:pPr>
      <w:ins w:id="4" w:author="Microsoft account" w:date="2015-09-28T14:03:00Z">
        <w:r w:rsidRPr="009A5EFE">
          <w:rPr>
            <w:rFonts w:ascii="Times New Roman" w:hAnsi="Times New Roman" w:cs="Times New Roman"/>
            <w:noProof/>
            <w:sz w:val="26"/>
            <w:szCs w:val="26"/>
            <w:lang w:val="en-US"/>
            <w:rPrChange w:id="5" w:author="Unknown">
              <w:rPr>
                <w:noProof/>
                <w:lang w:val="en-US"/>
              </w:rPr>
            </w:rPrChange>
          </w:rPr>
          <w:drawing>
            <wp:anchor distT="0" distB="0" distL="114300" distR="114300" simplePos="0" relativeHeight="251890688" behindDoc="0" locked="0" layoutInCell="1" allowOverlap="1" wp14:anchorId="6055C251" wp14:editId="550C7504">
              <wp:simplePos x="0" y="0"/>
              <wp:positionH relativeFrom="column">
                <wp:posOffset>2168034</wp:posOffset>
              </wp:positionH>
              <wp:positionV relativeFrom="paragraph">
                <wp:posOffset>276297</wp:posOffset>
              </wp:positionV>
              <wp:extent cx="2284730" cy="3658235"/>
              <wp:effectExtent l="0" t="0" r="1270" b="0"/>
              <wp:wrapSquare wrapText="bothSides"/>
              <wp:docPr id="2868" name="Picture 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4730" cy="36582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A5EFE">
          <w:rPr>
            <w:rFonts w:ascii="Times New Roman" w:hAnsi="Times New Roman" w:cs="Times New Roman"/>
            <w:noProof/>
            <w:sz w:val="26"/>
            <w:szCs w:val="26"/>
            <w:lang w:val="en-US"/>
            <w:rPrChange w:id="6" w:author="Unknown">
              <w:rPr>
                <w:noProof/>
                <w:lang w:val="en-US"/>
              </w:rPr>
            </w:rPrChange>
          </w:rPr>
          <w:drawing>
            <wp:anchor distT="0" distB="0" distL="114300" distR="114300" simplePos="0" relativeHeight="251889664" behindDoc="1" locked="0" layoutInCell="1" allowOverlap="1" wp14:anchorId="59F20141" wp14:editId="3426FC8C">
              <wp:simplePos x="0" y="0"/>
              <wp:positionH relativeFrom="margin">
                <wp:posOffset>-112143</wp:posOffset>
              </wp:positionH>
              <wp:positionV relativeFrom="paragraph">
                <wp:posOffset>202002</wp:posOffset>
              </wp:positionV>
              <wp:extent cx="2114093" cy="3711186"/>
              <wp:effectExtent l="0" t="0" r="635" b="3810"/>
              <wp:wrapNone/>
              <wp:docPr id="2867" name="Picture 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14093" cy="3711186"/>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F338D1" w:rsidRPr="009A5EFE" w:rsidRDefault="00F338D1" w:rsidP="00F338D1">
      <w:pPr>
        <w:rPr>
          <w:rFonts w:ascii="Times New Roman" w:hAnsi="Times New Roman" w:cs="Times New Roman"/>
          <w:sz w:val="26"/>
          <w:szCs w:val="26"/>
          <w:lang w:val="fr-FR"/>
        </w:rPr>
      </w:pPr>
    </w:p>
    <w:p w:rsidR="00F338D1" w:rsidRPr="009A5EFE" w:rsidRDefault="00F338D1" w:rsidP="00F338D1">
      <w:pPr>
        <w:rPr>
          <w:rFonts w:ascii="Times New Roman" w:hAnsi="Times New Roman" w:cs="Times New Roman"/>
          <w:sz w:val="26"/>
          <w:szCs w:val="26"/>
          <w:lang w:val="fr-FR"/>
        </w:rPr>
      </w:pPr>
    </w:p>
    <w:p w:rsidR="00F338D1" w:rsidRPr="009A5EFE" w:rsidRDefault="00F338D1" w:rsidP="00F338D1">
      <w:pPr>
        <w:rPr>
          <w:rFonts w:ascii="Times New Roman" w:hAnsi="Times New Roman" w:cs="Times New Roman"/>
          <w:sz w:val="26"/>
          <w:szCs w:val="26"/>
          <w:lang w:val="fr-FR"/>
        </w:rPr>
      </w:pPr>
    </w:p>
    <w:p w:rsidR="00F338D1" w:rsidRPr="009A5EFE" w:rsidRDefault="00F338D1" w:rsidP="00F338D1">
      <w:pPr>
        <w:rPr>
          <w:rFonts w:ascii="Times New Roman" w:hAnsi="Times New Roman" w:cs="Times New Roman"/>
          <w:sz w:val="26"/>
          <w:szCs w:val="26"/>
          <w:lang w:val="fr-FR"/>
        </w:rPr>
      </w:pPr>
    </w:p>
    <w:p w:rsidR="00F338D1" w:rsidRPr="009A5EFE" w:rsidRDefault="00F338D1" w:rsidP="00F338D1">
      <w:pPr>
        <w:rPr>
          <w:rFonts w:ascii="Times New Roman" w:hAnsi="Times New Roman" w:cs="Times New Roman"/>
          <w:sz w:val="26"/>
          <w:szCs w:val="26"/>
          <w:lang w:val="fr-FR"/>
        </w:rPr>
      </w:pPr>
    </w:p>
    <w:p w:rsidR="00F338D1" w:rsidRPr="009A5EFE" w:rsidRDefault="00F338D1" w:rsidP="00F338D1">
      <w:pPr>
        <w:rPr>
          <w:rFonts w:ascii="Times New Roman" w:hAnsi="Times New Roman" w:cs="Times New Roman"/>
          <w:sz w:val="26"/>
          <w:szCs w:val="26"/>
          <w:lang w:val="fr-FR"/>
        </w:rPr>
      </w:pPr>
    </w:p>
    <w:p w:rsidR="00F338D1" w:rsidRPr="009A5EFE" w:rsidRDefault="00F338D1" w:rsidP="00F338D1">
      <w:pPr>
        <w:rPr>
          <w:rFonts w:ascii="Times New Roman" w:hAnsi="Times New Roman" w:cs="Times New Roman"/>
          <w:sz w:val="26"/>
          <w:szCs w:val="26"/>
          <w:lang w:val="fr-FR"/>
        </w:rPr>
      </w:pPr>
    </w:p>
    <w:p w:rsidR="00F338D1" w:rsidRPr="009A5EFE" w:rsidRDefault="00F338D1" w:rsidP="00F338D1">
      <w:pPr>
        <w:rPr>
          <w:rFonts w:ascii="Times New Roman" w:hAnsi="Times New Roman" w:cs="Times New Roman"/>
          <w:sz w:val="26"/>
          <w:szCs w:val="26"/>
          <w:lang w:val="fr-FR"/>
        </w:rPr>
      </w:pPr>
    </w:p>
    <w:p w:rsidR="00F338D1" w:rsidRPr="009A5EFE" w:rsidRDefault="00F338D1" w:rsidP="00F338D1">
      <w:pPr>
        <w:rPr>
          <w:rFonts w:ascii="Times New Roman" w:hAnsi="Times New Roman" w:cs="Times New Roman"/>
          <w:sz w:val="26"/>
          <w:szCs w:val="26"/>
          <w:lang w:val="fr-FR"/>
        </w:rPr>
      </w:pPr>
    </w:p>
    <w:p w:rsidR="00F338D1" w:rsidRPr="009A5EFE" w:rsidRDefault="00056EE7" w:rsidP="00F338D1">
      <w:pPr>
        <w:rPr>
          <w:rFonts w:ascii="Times New Roman" w:hAnsi="Times New Roman" w:cs="Times New Roman"/>
          <w:sz w:val="26"/>
          <w:szCs w:val="26"/>
          <w:lang w:val="fr-FR"/>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892736" behindDoc="0" locked="0" layoutInCell="1" allowOverlap="1" wp14:anchorId="4EED0BED" wp14:editId="76EF6853">
                <wp:simplePos x="0" y="0"/>
                <wp:positionH relativeFrom="margin">
                  <wp:posOffset>4539867</wp:posOffset>
                </wp:positionH>
                <wp:positionV relativeFrom="paragraph">
                  <wp:posOffset>214415</wp:posOffset>
                </wp:positionV>
                <wp:extent cx="1082040" cy="635"/>
                <wp:effectExtent l="0" t="0" r="3810" b="8890"/>
                <wp:wrapSquare wrapText="bothSides"/>
                <wp:docPr id="2869" name="Text Box 2869"/>
                <wp:cNvGraphicFramePr/>
                <a:graphic xmlns:a="http://schemas.openxmlformats.org/drawingml/2006/main">
                  <a:graphicData uri="http://schemas.microsoft.com/office/word/2010/wordprocessingShape">
                    <wps:wsp>
                      <wps:cNvSpPr txBox="1"/>
                      <wps:spPr>
                        <a:xfrm>
                          <a:off x="0" y="0"/>
                          <a:ext cx="1082040" cy="635"/>
                        </a:xfrm>
                        <a:prstGeom prst="rect">
                          <a:avLst/>
                        </a:prstGeom>
                        <a:solidFill>
                          <a:prstClr val="white"/>
                        </a:solidFill>
                        <a:ln>
                          <a:noFill/>
                        </a:ln>
                        <a:effectLst/>
                      </wps:spPr>
                      <wps:txbx>
                        <w:txbxContent>
                          <w:p w:rsidR="00E61F65" w:rsidRPr="00F7699D" w:rsidRDefault="00E61F65" w:rsidP="002102BB">
                            <w:pPr>
                              <w:pStyle w:val="Caption"/>
                              <w:rPr>
                                <w:noProof/>
                                <w:sz w:val="22"/>
                                <w:szCs w:val="22"/>
                                <w:lang w:val="en-GB"/>
                              </w:rPr>
                            </w:pPr>
                            <w:r>
                              <w:rPr>
                                <w:b/>
                                <w:sz w:val="22"/>
                                <w:szCs w:val="22"/>
                                <w:lang w:val="en-GB"/>
                              </w:rPr>
                              <w:t xml:space="preserve">Hình 19: </w:t>
                            </w:r>
                            <w:r>
                              <w:rPr>
                                <w:sz w:val="22"/>
                                <w:szCs w:val="22"/>
                                <w:lang w:val="en-GB"/>
                              </w:rPr>
                              <w:t>Kết quả thu được khi bệnh nhân đang ngồi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ED0BED" id="Text Box 2869" o:spid="_x0000_s1104" type="#_x0000_t202" style="position:absolute;margin-left:357.45pt;margin-top:16.9pt;width:85.2pt;height:.05pt;z-index:2518927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" stroked="f">
                <v:textbox style="mso-fit-shape-to-text:t" inset="0,0,0,0">
                  <w:txbxContent>
                    <w:p w:rsidR="00E61F65" w:rsidRPr="00F7699D" w:rsidRDefault="00E61F65" w:rsidP="002102BB">
                      <w:pPr>
                        <w:pStyle w:val="Caption"/>
                        <w:rPr>
                          <w:noProof/>
                          <w:sz w:val="22"/>
                          <w:szCs w:val="22"/>
                          <w:lang w:val="en-GB"/>
                        </w:rPr>
                      </w:pPr>
                      <w:r>
                        <w:rPr>
                          <w:b/>
                          <w:sz w:val="22"/>
                          <w:szCs w:val="22"/>
                          <w:lang w:val="en-GB"/>
                        </w:rPr>
                        <w:t xml:space="preserve">Hình 19: </w:t>
                      </w:r>
                      <w:r>
                        <w:rPr>
                          <w:sz w:val="22"/>
                          <w:szCs w:val="22"/>
                          <w:lang w:val="en-GB"/>
                        </w:rPr>
                        <w:t>Kết quả thu được khi bệnh nhân đang ngồi</w:t>
                      </w:r>
                    </w:p>
                  </w:txbxContent>
                </v:textbox>
                <w10:wrap type="square" anchorx="margin"/>
              </v:shape>
            </w:pict>
          </mc:Fallback>
        </mc:AlternateContent>
      </w:r>
    </w:p>
    <w:p w:rsidR="00F338D1" w:rsidRPr="009A5EFE" w:rsidRDefault="00F338D1" w:rsidP="00F338D1">
      <w:pPr>
        <w:rPr>
          <w:rFonts w:ascii="Times New Roman" w:hAnsi="Times New Roman" w:cs="Times New Roman"/>
          <w:sz w:val="26"/>
          <w:szCs w:val="26"/>
          <w:lang w:val="fr-FR"/>
        </w:rPr>
      </w:pPr>
    </w:p>
    <w:p w:rsidR="00C96039" w:rsidRPr="009A5EFE" w:rsidRDefault="00F338D1" w:rsidP="00C96039">
      <w:pPr>
        <w:rPr>
          <w:rFonts w:ascii="Times New Roman" w:hAnsi="Times New Roman" w:cs="Times New Roman"/>
          <w:sz w:val="26"/>
          <w:szCs w:val="26"/>
          <w:lang w:val="fr-FR"/>
        </w:rPr>
      </w:pPr>
      <w:r w:rsidRPr="009A5EFE">
        <w:rPr>
          <w:rFonts w:ascii="Times New Roman" w:hAnsi="Times New Roman" w:cs="Times New Roman"/>
          <w:sz w:val="26"/>
          <w:szCs w:val="26"/>
          <w:lang w:val="fr-FR"/>
        </w:rPr>
        <w:br w:type="column"/>
      </w:r>
      <w:r w:rsidR="00C96039" w:rsidRPr="009A5EFE">
        <w:rPr>
          <w:rFonts w:ascii="Times New Roman" w:hAnsi="Times New Roman" w:cs="Times New Roman"/>
          <w:noProof/>
          <w:sz w:val="26"/>
          <w:szCs w:val="26"/>
          <w:lang w:val="en-US"/>
        </w:rPr>
        <w:lastRenderedPageBreak/>
        <mc:AlternateContent>
          <mc:Choice Requires="wpg">
            <w:drawing>
              <wp:anchor distT="0" distB="0" distL="114300" distR="114300" simplePos="0" relativeHeight="251897856" behindDoc="0" locked="0" layoutInCell="1" allowOverlap="1" wp14:anchorId="23CC166E" wp14:editId="67855200">
                <wp:simplePos x="0" y="0"/>
                <wp:positionH relativeFrom="column">
                  <wp:posOffset>2068195</wp:posOffset>
                </wp:positionH>
                <wp:positionV relativeFrom="paragraph">
                  <wp:posOffset>5406344</wp:posOffset>
                </wp:positionV>
                <wp:extent cx="3190094" cy="2830982"/>
                <wp:effectExtent l="0" t="0" r="0" b="7620"/>
                <wp:wrapNone/>
                <wp:docPr id="2875" name="Group 2875"/>
                <wp:cNvGraphicFramePr/>
                <a:graphic xmlns:a="http://schemas.openxmlformats.org/drawingml/2006/main">
                  <a:graphicData uri="http://schemas.microsoft.com/office/word/2010/wordprocessingGroup">
                    <wpg:wgp>
                      <wpg:cNvGrpSpPr/>
                      <wpg:grpSpPr>
                        <a:xfrm>
                          <a:off x="0" y="0"/>
                          <a:ext cx="3190094" cy="2830982"/>
                          <a:chOff x="0" y="0"/>
                          <a:chExt cx="4334532" cy="3846830"/>
                        </a:xfrm>
                      </wpg:grpSpPr>
                      <pic:pic xmlns:pic="http://schemas.openxmlformats.org/drawingml/2006/picture">
                        <pic:nvPicPr>
                          <pic:cNvPr id="2876" name="Picture 2876"/>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93290" cy="3846830"/>
                          </a:xfrm>
                          <a:prstGeom prst="rect">
                            <a:avLst/>
                          </a:prstGeom>
                          <a:noFill/>
                          <a:ln>
                            <a:noFill/>
                          </a:ln>
                        </pic:spPr>
                      </pic:pic>
                      <pic:pic xmlns:pic="http://schemas.openxmlformats.org/drawingml/2006/picture">
                        <pic:nvPicPr>
                          <pic:cNvPr id="2877" name="Picture 2877"/>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2191407" y="63062"/>
                            <a:ext cx="2143125" cy="37750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2D48CEC" id="Group 2875" o:spid="_x0000_s1026" style="position:absolute;margin-left:162.85pt;margin-top:425.7pt;width:251.2pt;height:222.9pt;z-index:251897856;mso-width-relative:margin;mso-height-relative:margin" coordsize="43345,38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">
                <v:shape id="Picture 2876" o:spid="_x0000_s1027" type="#_x0000_t75" style="position:absolute;width:21932;height:384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JJPnFAAAA3QAAAA8AAABkcnMvZG93bnJldi54bWxEj8FqwzAQRO+F/IPYQG+NHFPc4EQxIWDI&#10;oS3UDuS6WBvbrbQylhK7f18VCj0OM/OG2RWzNeJOo+8dK1ivEhDEjdM9twrOdfm0AeEDskbjmBR8&#10;k4div3jYYa7dxB90r0IrIoR9jgq6EIZcSt90ZNGv3EAcvasbLYYox1bqEacIt0amSZJJiz3HhQ4H&#10;OnbUfFU3q4Dr5zePr5fMlJfUXj9ruhl6V+pxOR+2IALN4T/81z5pBenmJYPfN/EJyP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ZyST5xQAAAN0AAAAPAAAAAAAAAAAAAAAA&#10;AJ8CAABkcnMvZG93bnJldi54bWxQSwUGAAAAAAQABAD3AAAAkQMAAAAA&#10;">
                  <v:imagedata r:id="rId38" o:title=""/>
                  <v:path arrowok="t"/>
                </v:shape>
                <v:shape id="Picture 2877" o:spid="_x0000_s1028" type="#_x0000_t75" style="position:absolute;left:21914;top:630;width:21431;height:37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wX6DGAAAA3QAAAA8AAABkcnMvZG93bnJldi54bWxEj0FLAzEUhO8F/0N4BS9is27Flm3TIoJg&#10;exBaPfT42LzuLk1e1uTZrv/eCEKPw8x8wyzXg3fqTDF1gQ08TApQxHWwHTcGPj9e7+egkiBbdIHJ&#10;wA8lWK9uRkusbLjwjs57aVSGcKrQQCvSV1qnuiWPaRJ64uwdQ/QoWcZG24iXDPdOl0XxpD12nBda&#10;7Omlpfq0//YGZPOeTuVXFD195IPbOsJtd2fM7Xh4XoASGuQa/m+/WQPlfDaDvzf5CejV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3BfoMYAAADdAAAADwAAAAAAAAAAAAAA&#10;AACfAgAAZHJzL2Rvd25yZXYueG1sUEsFBgAAAAAEAAQA9wAAAJIDAAAAAA==&#10;">
                  <v:imagedata r:id="rId39" o:title=""/>
                  <v:path arrowok="t"/>
                </v:shape>
              </v:group>
            </w:pict>
          </mc:Fallback>
        </mc:AlternateContent>
      </w:r>
      <w:r w:rsidR="00C96039" w:rsidRPr="009A5EFE">
        <w:rPr>
          <w:rFonts w:ascii="Times New Roman" w:hAnsi="Times New Roman" w:cs="Times New Roman"/>
          <w:noProof/>
          <w:sz w:val="26"/>
          <w:szCs w:val="26"/>
          <w:lang w:val="en-US"/>
        </w:rPr>
        <mc:AlternateContent>
          <mc:Choice Requires="wps">
            <w:drawing>
              <wp:anchor distT="0" distB="0" distL="114300" distR="114300" simplePos="0" relativeHeight="251899904" behindDoc="0" locked="0" layoutInCell="1" allowOverlap="1" wp14:anchorId="00A7B441" wp14:editId="3CBAC475">
                <wp:simplePos x="0" y="0"/>
                <wp:positionH relativeFrom="margin">
                  <wp:posOffset>2113635</wp:posOffset>
                </wp:positionH>
                <wp:positionV relativeFrom="paragraph">
                  <wp:posOffset>4842510</wp:posOffset>
                </wp:positionV>
                <wp:extent cx="2560320" cy="635"/>
                <wp:effectExtent l="0" t="0" r="0" b="8255"/>
                <wp:wrapSquare wrapText="bothSides"/>
                <wp:docPr id="2880" name="Text Box 2880"/>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a:effectLst/>
                      </wps:spPr>
                      <wps:txbx>
                        <w:txbxContent>
                          <w:p w:rsidR="00E61F65" w:rsidRPr="00F7699D" w:rsidRDefault="00E61F65" w:rsidP="00C96039">
                            <w:pPr>
                              <w:pStyle w:val="Caption"/>
                              <w:rPr>
                                <w:noProof/>
                                <w:sz w:val="22"/>
                                <w:szCs w:val="22"/>
                                <w:lang w:val="en-GB"/>
                              </w:rPr>
                            </w:pPr>
                            <w:r>
                              <w:rPr>
                                <w:b/>
                                <w:sz w:val="22"/>
                                <w:szCs w:val="22"/>
                                <w:lang w:val="en-GB"/>
                              </w:rPr>
                              <w:t xml:space="preserve">Hình 20 </w:t>
                            </w:r>
                            <w:r>
                              <w:rPr>
                                <w:sz w:val="22"/>
                                <w:szCs w:val="22"/>
                                <w:lang w:val="en-GB"/>
                              </w:rPr>
                              <w:t>(bên dưới)</w:t>
                            </w:r>
                            <w:r>
                              <w:rPr>
                                <w:b/>
                                <w:sz w:val="22"/>
                                <w:szCs w:val="22"/>
                                <w:lang w:val="en-GB"/>
                              </w:rPr>
                              <w:t xml:space="preserve">: </w:t>
                            </w:r>
                            <w:r>
                              <w:rPr>
                                <w:sz w:val="22"/>
                                <w:szCs w:val="22"/>
                                <w:lang w:val="en-GB"/>
                              </w:rPr>
                              <w:t>Kết quả thu được khi bệnh nhân đang di chuyển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A7B441" id="Text Box 2880" o:spid="_x0000_s1105" type="#_x0000_t202" style="position:absolute;margin-left:166.45pt;margin-top:381.3pt;width:201.6pt;height:.05pt;z-index:2518999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" stroked="f">
                <v:textbox style="mso-fit-shape-to-text:t" inset="0,0,0,0">
                  <w:txbxContent>
                    <w:p w:rsidR="00E61F65" w:rsidRPr="00F7699D" w:rsidRDefault="00E61F65" w:rsidP="00C96039">
                      <w:pPr>
                        <w:pStyle w:val="Caption"/>
                        <w:rPr>
                          <w:noProof/>
                          <w:sz w:val="22"/>
                          <w:szCs w:val="22"/>
                          <w:lang w:val="en-GB"/>
                        </w:rPr>
                      </w:pPr>
                      <w:r>
                        <w:rPr>
                          <w:b/>
                          <w:sz w:val="22"/>
                          <w:szCs w:val="22"/>
                          <w:lang w:val="en-GB"/>
                        </w:rPr>
                        <w:t xml:space="preserve">Hình 20 </w:t>
                      </w:r>
                      <w:r>
                        <w:rPr>
                          <w:sz w:val="22"/>
                          <w:szCs w:val="22"/>
                          <w:lang w:val="en-GB"/>
                        </w:rPr>
                        <w:t>(bên dưới)</w:t>
                      </w:r>
                      <w:r>
                        <w:rPr>
                          <w:b/>
                          <w:sz w:val="22"/>
                          <w:szCs w:val="22"/>
                          <w:lang w:val="en-GB"/>
                        </w:rPr>
                        <w:t xml:space="preserve">: </w:t>
                      </w:r>
                      <w:r>
                        <w:rPr>
                          <w:sz w:val="22"/>
                          <w:szCs w:val="22"/>
                          <w:lang w:val="en-GB"/>
                        </w:rPr>
                        <w:t>Kết quả thu được khi bệnh nhân đang di chuyển</w:t>
                      </w:r>
                    </w:p>
                  </w:txbxContent>
                </v:textbox>
                <w10:wrap type="square" anchorx="margin"/>
              </v:shape>
            </w:pict>
          </mc:Fallback>
        </mc:AlternateContent>
      </w:r>
      <w:r w:rsidR="00C96039" w:rsidRPr="009A5EFE">
        <w:rPr>
          <w:rFonts w:ascii="Times New Roman" w:hAnsi="Times New Roman" w:cs="Times New Roman"/>
          <w:noProof/>
          <w:sz w:val="26"/>
          <w:szCs w:val="26"/>
          <w:lang w:val="en-US"/>
        </w:rPr>
        <mc:AlternateContent>
          <mc:Choice Requires="wps">
            <w:drawing>
              <wp:anchor distT="0" distB="0" distL="114300" distR="114300" simplePos="0" relativeHeight="251898880" behindDoc="0" locked="0" layoutInCell="1" allowOverlap="1" wp14:anchorId="640F81BD" wp14:editId="41F10EAB">
                <wp:simplePos x="0" y="0"/>
                <wp:positionH relativeFrom="margin">
                  <wp:posOffset>2091690</wp:posOffset>
                </wp:positionH>
                <wp:positionV relativeFrom="paragraph">
                  <wp:posOffset>2011680</wp:posOffset>
                </wp:positionV>
                <wp:extent cx="2560320" cy="635"/>
                <wp:effectExtent l="0" t="0" r="0" b="8255"/>
                <wp:wrapSquare wrapText="bothSides"/>
                <wp:docPr id="2879" name="Text Box 2879"/>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a:effectLst/>
                      </wps:spPr>
                      <wps:txbx>
                        <w:txbxContent>
                          <w:p w:rsidR="00E61F65" w:rsidRPr="00F7699D" w:rsidRDefault="00E61F65" w:rsidP="00C96039">
                            <w:pPr>
                              <w:pStyle w:val="Caption"/>
                              <w:rPr>
                                <w:noProof/>
                                <w:sz w:val="22"/>
                                <w:szCs w:val="22"/>
                                <w:lang w:val="en-GB"/>
                              </w:rPr>
                            </w:pPr>
                            <w:r>
                              <w:rPr>
                                <w:b/>
                                <w:sz w:val="22"/>
                                <w:szCs w:val="22"/>
                                <w:lang w:val="en-GB"/>
                              </w:rPr>
                              <w:t xml:space="preserve">Hình 19: </w:t>
                            </w:r>
                            <w:r>
                              <w:rPr>
                                <w:sz w:val="22"/>
                                <w:szCs w:val="22"/>
                                <w:lang w:val="en-GB"/>
                              </w:rPr>
                              <w:t>Kết quả thu được khi bệnh nhân đang nằm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0F81BD" id="Text Box 2879" o:spid="_x0000_s1106" type="#_x0000_t202" style="position:absolute;margin-left:164.7pt;margin-top:158.4pt;width:201.6pt;height:.05pt;z-index:2518988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" stroked="f">
                <v:textbox style="mso-fit-shape-to-text:t" inset="0,0,0,0">
                  <w:txbxContent>
                    <w:p w:rsidR="00E61F65" w:rsidRPr="00F7699D" w:rsidRDefault="00E61F65" w:rsidP="00C96039">
                      <w:pPr>
                        <w:pStyle w:val="Caption"/>
                        <w:rPr>
                          <w:noProof/>
                          <w:sz w:val="22"/>
                          <w:szCs w:val="22"/>
                          <w:lang w:val="en-GB"/>
                        </w:rPr>
                      </w:pPr>
                      <w:r>
                        <w:rPr>
                          <w:b/>
                          <w:sz w:val="22"/>
                          <w:szCs w:val="22"/>
                          <w:lang w:val="en-GB"/>
                        </w:rPr>
                        <w:t xml:space="preserve">Hình 19: </w:t>
                      </w:r>
                      <w:r>
                        <w:rPr>
                          <w:sz w:val="22"/>
                          <w:szCs w:val="22"/>
                          <w:lang w:val="en-GB"/>
                        </w:rPr>
                        <w:t>Kết quả thu được khi bệnh nhân đang nằm</w:t>
                      </w:r>
                    </w:p>
                  </w:txbxContent>
                </v:textbox>
                <w10:wrap type="square" anchorx="margin"/>
              </v:shape>
            </w:pict>
          </mc:Fallback>
        </mc:AlternateContent>
      </w:r>
      <w:ins w:id="7" w:author="Microsoft account" w:date="2015-09-28T14:03:00Z">
        <w:r w:rsidR="00C96039" w:rsidRPr="009A5EFE">
          <w:rPr>
            <w:rFonts w:ascii="Times New Roman" w:hAnsi="Times New Roman" w:cs="Times New Roman"/>
            <w:noProof/>
            <w:sz w:val="26"/>
            <w:szCs w:val="26"/>
            <w:lang w:val="en-US"/>
            <w:rPrChange w:id="8" w:author="Unknown">
              <w:rPr>
                <w:noProof/>
                <w:lang w:val="en-US"/>
              </w:rPr>
            </w:rPrChange>
          </w:rPr>
          <w:drawing>
            <wp:anchor distT="0" distB="0" distL="114300" distR="114300" simplePos="0" relativeHeight="251895808" behindDoc="0" locked="0" layoutInCell="1" allowOverlap="1" wp14:anchorId="57CC9C3F" wp14:editId="5F930CD4">
              <wp:simplePos x="0" y="0"/>
              <wp:positionH relativeFrom="margin">
                <wp:align>left</wp:align>
              </wp:positionH>
              <wp:positionV relativeFrom="paragraph">
                <wp:posOffset>0</wp:posOffset>
              </wp:positionV>
              <wp:extent cx="4601261" cy="1779901"/>
              <wp:effectExtent l="0" t="0" r="0" b="0"/>
              <wp:wrapNone/>
              <wp:docPr id="2870" name="Picture 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97120" cy="1816982"/>
                      </a:xfrm>
                      <a:prstGeom prst="rect">
                        <a:avLst/>
                      </a:prstGeom>
                      <a:noFill/>
                      <a:ln>
                        <a:noFill/>
                      </a:ln>
                    </pic:spPr>
                  </pic:pic>
                </a:graphicData>
              </a:graphic>
              <wp14:sizeRelH relativeFrom="page">
                <wp14:pctWidth>0</wp14:pctWidth>
              </wp14:sizeRelH>
              <wp14:sizeRelV relativeFrom="page">
                <wp14:pctHeight>0</wp14:pctHeight>
              </wp14:sizeRelV>
            </wp:anchor>
          </w:drawing>
        </w:r>
      </w:ins>
      <w:r w:rsidR="00C96039" w:rsidRPr="009A5EFE">
        <w:rPr>
          <w:rFonts w:ascii="Times New Roman" w:hAnsi="Times New Roman" w:cs="Times New Roman"/>
          <w:noProof/>
          <w:sz w:val="26"/>
          <w:szCs w:val="26"/>
          <w:lang w:val="en-US"/>
        </w:rPr>
        <w:drawing>
          <wp:anchor distT="0" distB="0" distL="114300" distR="114300" simplePos="0" relativeHeight="251896832" behindDoc="0" locked="0" layoutInCell="1" allowOverlap="1" wp14:anchorId="27600918" wp14:editId="2A499CA9">
            <wp:simplePos x="0" y="0"/>
            <wp:positionH relativeFrom="margin">
              <wp:align>left</wp:align>
            </wp:positionH>
            <wp:positionV relativeFrom="paragraph">
              <wp:posOffset>5435092</wp:posOffset>
            </wp:positionV>
            <wp:extent cx="1856105" cy="2743049"/>
            <wp:effectExtent l="0" t="0" r="0" b="635"/>
            <wp:wrapSquare wrapText="bothSides"/>
            <wp:docPr id="2872" name="Picture 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 name="Picture 287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856105" cy="2743049"/>
                    </a:xfrm>
                    <a:prstGeom prst="rect">
                      <a:avLst/>
                    </a:prstGeom>
                    <a:noFill/>
                    <a:ln>
                      <a:noFill/>
                    </a:ln>
                  </pic:spPr>
                </pic:pic>
              </a:graphicData>
            </a:graphic>
          </wp:anchor>
        </w:drawing>
      </w:r>
      <w:ins w:id="9" w:author="Microsoft account" w:date="2015-09-28T14:03:00Z">
        <w:r w:rsidR="00C96039" w:rsidRPr="009A5EFE">
          <w:rPr>
            <w:rFonts w:ascii="Times New Roman" w:hAnsi="Times New Roman" w:cs="Times New Roman"/>
            <w:noProof/>
            <w:sz w:val="26"/>
            <w:szCs w:val="26"/>
            <w:lang w:val="en-US"/>
            <w:rPrChange w:id="10" w:author="Unknown">
              <w:rPr>
                <w:noProof/>
                <w:lang w:val="en-US"/>
              </w:rPr>
            </w:rPrChange>
          </w:rPr>
          <w:drawing>
            <wp:anchor distT="0" distB="0" distL="114300" distR="114300" simplePos="0" relativeHeight="251894784" behindDoc="1" locked="0" layoutInCell="1" allowOverlap="1" wp14:anchorId="650BC90C" wp14:editId="102CC068">
              <wp:simplePos x="0" y="0"/>
              <wp:positionH relativeFrom="margin">
                <wp:align>left</wp:align>
              </wp:positionH>
              <wp:positionV relativeFrom="paragraph">
                <wp:posOffset>1946666</wp:posOffset>
              </wp:positionV>
              <wp:extent cx="1914454" cy="3394253"/>
              <wp:effectExtent l="0" t="0" r="0" b="0"/>
              <wp:wrapNone/>
              <wp:docPr id="2753" name="Picture 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14454" cy="3394253"/>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C96039" w:rsidRPr="009A5EFE" w:rsidRDefault="00C96039" w:rsidP="00F338D1">
      <w:pPr>
        <w:rPr>
          <w:rFonts w:ascii="Times New Roman" w:hAnsi="Times New Roman" w:cs="Times New Roman"/>
          <w:sz w:val="26"/>
          <w:szCs w:val="26"/>
          <w:lang w:val="fr-FR"/>
        </w:rPr>
      </w:pPr>
    </w:p>
    <w:p w:rsidR="00C96039" w:rsidRPr="009A5EFE" w:rsidRDefault="00C96039" w:rsidP="00332DDD">
      <w:pPr>
        <w:jc w:val="center"/>
        <w:rPr>
          <w:rFonts w:ascii="Times New Roman" w:hAnsi="Times New Roman" w:cs="Times New Roman"/>
          <w:b/>
          <w:sz w:val="26"/>
          <w:szCs w:val="26"/>
          <w:lang w:val="fr-FR"/>
        </w:rPr>
      </w:pPr>
      <w:r w:rsidRPr="009A5EFE">
        <w:rPr>
          <w:rFonts w:ascii="Times New Roman" w:hAnsi="Times New Roman" w:cs="Times New Roman"/>
          <w:sz w:val="26"/>
          <w:szCs w:val="26"/>
          <w:lang w:val="fr-FR"/>
        </w:rPr>
        <w:br w:type="page"/>
      </w:r>
      <w:r w:rsidR="0031695A" w:rsidRPr="009A5EFE">
        <w:rPr>
          <w:rFonts w:ascii="Times New Roman" w:hAnsi="Times New Roman" w:cs="Times New Roman"/>
          <w:b/>
          <w:sz w:val="26"/>
          <w:szCs w:val="26"/>
          <w:lang w:val="fr-FR"/>
        </w:rPr>
        <w:lastRenderedPageBreak/>
        <w:t>PHẦN 5</w:t>
      </w:r>
    </w:p>
    <w:p w:rsidR="00332DDD" w:rsidRPr="009A5EFE" w:rsidRDefault="00332DDD" w:rsidP="00332DDD">
      <w:pPr>
        <w:jc w:val="center"/>
        <w:rPr>
          <w:rFonts w:ascii="Times New Roman" w:hAnsi="Times New Roman" w:cs="Times New Roman"/>
          <w:b/>
          <w:sz w:val="26"/>
          <w:szCs w:val="26"/>
          <w:lang w:val="fr-FR"/>
        </w:rPr>
      </w:pPr>
      <w:r w:rsidRPr="009A5EFE">
        <w:rPr>
          <w:rFonts w:ascii="Times New Roman" w:hAnsi="Times New Roman" w:cs="Times New Roman"/>
          <w:b/>
          <w:sz w:val="26"/>
          <w:szCs w:val="26"/>
          <w:lang w:val="fr-FR"/>
        </w:rPr>
        <w:t>ĐÁNH GIÁ Ý NGHĨA CỦA ĐỀ TÀI</w:t>
      </w:r>
    </w:p>
    <w:p w:rsidR="00332DDD" w:rsidRPr="009A5EFE" w:rsidRDefault="00332DDD" w:rsidP="00332DDD">
      <w:pPr>
        <w:pStyle w:val="ListParagraph"/>
        <w:numPr>
          <w:ilvl w:val="0"/>
          <w:numId w:val="37"/>
        </w:numPr>
        <w:ind w:left="284" w:hanging="284"/>
        <w:rPr>
          <w:rFonts w:ascii="Times New Roman" w:hAnsi="Times New Roman" w:cs="Times New Roman"/>
          <w:b/>
          <w:sz w:val="26"/>
          <w:szCs w:val="26"/>
          <w:lang w:val="fr-FR"/>
        </w:rPr>
      </w:pPr>
      <w:r w:rsidRPr="009A5EFE">
        <w:rPr>
          <w:rFonts w:ascii="Times New Roman" w:hAnsi="Times New Roman" w:cs="Times New Roman"/>
          <w:b/>
          <w:sz w:val="26"/>
          <w:szCs w:val="26"/>
          <w:lang w:val="fr-FR"/>
        </w:rPr>
        <w:t>Tác động kinh tế</w:t>
      </w:r>
    </w:p>
    <w:p w:rsidR="00332DDD" w:rsidRPr="009A5EFE" w:rsidRDefault="00332DDD" w:rsidP="00541219">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t>Về lợi ích kinh tế, đề tài hướng đến việc chế tạo một thiết bị đo điện tim lưu động có tính chính xác cao và giá thành phù hợp với người Việt Nam.</w:t>
      </w:r>
      <w:r w:rsidR="00541219" w:rsidRPr="009A5EFE">
        <w:rPr>
          <w:rFonts w:ascii="Times New Roman" w:hAnsi="Times New Roman" w:cs="Times New Roman"/>
          <w:sz w:val="26"/>
          <w:szCs w:val="26"/>
          <w:lang w:val="en-US"/>
        </w:rPr>
        <w:t xml:space="preserve"> </w:t>
      </w:r>
      <w:r w:rsidRPr="009A5EFE">
        <w:rPr>
          <w:rFonts w:ascii="Times New Roman" w:hAnsi="Times New Roman" w:cs="Times New Roman"/>
          <w:sz w:val="26"/>
          <w:szCs w:val="26"/>
          <w:lang w:val="en-US"/>
        </w:rPr>
        <w:t>Giá thành sản xuất một đơn vị phần cứ</w:t>
      </w:r>
      <w:r w:rsidR="00541219" w:rsidRPr="009A5EFE">
        <w:rPr>
          <w:rFonts w:ascii="Times New Roman" w:hAnsi="Times New Roman" w:cs="Times New Roman"/>
          <w:sz w:val="26"/>
          <w:szCs w:val="26"/>
          <w:lang w:val="en-US"/>
        </w:rPr>
        <w:t>ng vào khoảng</w:t>
      </w:r>
      <w:r w:rsidRPr="009A5EFE">
        <w:rPr>
          <w:rFonts w:ascii="Times New Roman" w:hAnsi="Times New Roman" w:cs="Times New Roman"/>
          <w:sz w:val="26"/>
          <w:szCs w:val="26"/>
          <w:lang w:val="en-US"/>
        </w:rPr>
        <w:t xml:space="preserve"> 980,000 VNĐ</w:t>
      </w:r>
      <w:r w:rsidR="00541219" w:rsidRPr="009A5EFE">
        <w:rPr>
          <w:rFonts w:ascii="Times New Roman" w:hAnsi="Times New Roman" w:cs="Times New Roman"/>
          <w:sz w:val="26"/>
          <w:szCs w:val="26"/>
          <w:lang w:val="en-US"/>
        </w:rPr>
        <w:t>.</w:t>
      </w:r>
    </w:p>
    <w:p w:rsidR="00332DDD" w:rsidRPr="009A5EFE" w:rsidRDefault="00332DDD" w:rsidP="00332DDD">
      <w:pPr>
        <w:spacing w:line="360" w:lineRule="auto"/>
        <w:jc w:val="center"/>
        <w:rPr>
          <w:rFonts w:ascii="Times New Roman" w:hAnsi="Times New Roman" w:cs="Times New Roman"/>
          <w:b/>
          <w:sz w:val="26"/>
          <w:szCs w:val="26"/>
          <w:u w:val="single"/>
          <w:lang w:val="en-US"/>
        </w:rPr>
      </w:pPr>
      <w:r w:rsidRPr="009A5EFE">
        <w:rPr>
          <w:rFonts w:ascii="Times New Roman" w:hAnsi="Times New Roman" w:cs="Times New Roman"/>
          <w:b/>
          <w:sz w:val="26"/>
          <w:szCs w:val="26"/>
          <w:u w:val="single"/>
        </w:rPr>
        <w:t>Bảng tính giá sản xuất dự kiến:</w:t>
      </w:r>
    </w:p>
    <w:p w:rsidR="00332DDD" w:rsidRPr="009A5EFE" w:rsidRDefault="00332DDD" w:rsidP="00332DDD">
      <w:pPr>
        <w:pStyle w:val="ListParagraph"/>
        <w:spacing w:line="360" w:lineRule="auto"/>
        <w:jc w:val="center"/>
        <w:rPr>
          <w:rFonts w:ascii="Times New Roman" w:hAnsi="Times New Roman" w:cs="Times New Roman"/>
          <w:i/>
          <w:sz w:val="26"/>
          <w:szCs w:val="26"/>
        </w:rPr>
      </w:pPr>
      <w:r w:rsidRPr="009A5EFE">
        <w:rPr>
          <w:rFonts w:ascii="Times New Roman" w:hAnsi="Times New Roman" w:cs="Times New Roman"/>
          <w:i/>
          <w:sz w:val="26"/>
          <w:szCs w:val="26"/>
        </w:rPr>
        <w:t>Nguyên vật liệu trực tiếp:</w:t>
      </w:r>
    </w:p>
    <w:tbl>
      <w:tblPr>
        <w:tblW w:w="928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2946"/>
        <w:gridCol w:w="1781"/>
        <w:gridCol w:w="1800"/>
        <w:gridCol w:w="1773"/>
      </w:tblGrid>
      <w:tr w:rsidR="00332DDD" w:rsidRPr="009A5EFE" w:rsidTr="00332DDD">
        <w:trPr>
          <w:trHeight w:val="482"/>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i/>
                <w:sz w:val="26"/>
                <w:szCs w:val="26"/>
              </w:rPr>
            </w:pPr>
            <w:r w:rsidRPr="009A5EFE">
              <w:rPr>
                <w:rFonts w:ascii="Times New Roman" w:eastAsia="Calibri" w:hAnsi="Times New Roman" w:cs="Times New Roman"/>
                <w:i/>
                <w:sz w:val="26"/>
                <w:szCs w:val="26"/>
              </w:rPr>
              <w:t>ID</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i/>
                <w:sz w:val="26"/>
                <w:szCs w:val="26"/>
              </w:rPr>
            </w:pPr>
            <w:r w:rsidRPr="009A5EFE">
              <w:rPr>
                <w:rFonts w:ascii="Times New Roman" w:eastAsia="Calibri" w:hAnsi="Times New Roman" w:cs="Times New Roman"/>
                <w:i/>
                <w:sz w:val="26"/>
                <w:szCs w:val="26"/>
              </w:rPr>
              <w:t>Tên</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i/>
                <w:sz w:val="26"/>
                <w:szCs w:val="26"/>
              </w:rPr>
            </w:pPr>
            <w:r w:rsidRPr="009A5EFE">
              <w:rPr>
                <w:rFonts w:ascii="Times New Roman" w:eastAsia="Calibri" w:hAnsi="Times New Roman" w:cs="Times New Roman"/>
                <w:i/>
                <w:sz w:val="26"/>
                <w:szCs w:val="26"/>
              </w:rPr>
              <w:t>Số lượng</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i/>
                <w:sz w:val="26"/>
                <w:szCs w:val="26"/>
              </w:rPr>
            </w:pPr>
            <w:r w:rsidRPr="009A5EFE">
              <w:rPr>
                <w:rFonts w:ascii="Times New Roman" w:eastAsia="Calibri" w:hAnsi="Times New Roman" w:cs="Times New Roman"/>
                <w:i/>
                <w:sz w:val="26"/>
                <w:szCs w:val="26"/>
              </w:rPr>
              <w:t>Gía (VNĐ)</w:t>
            </w:r>
          </w:p>
        </w:tc>
        <w:tc>
          <w:tcPr>
            <w:tcW w:w="1773"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i/>
                <w:sz w:val="26"/>
                <w:szCs w:val="26"/>
              </w:rPr>
            </w:pPr>
            <w:r w:rsidRPr="009A5EFE">
              <w:rPr>
                <w:rFonts w:ascii="Times New Roman" w:eastAsia="Calibri" w:hAnsi="Times New Roman" w:cs="Times New Roman"/>
                <w:i/>
                <w:sz w:val="26"/>
                <w:szCs w:val="26"/>
              </w:rPr>
              <w:t>Chú thích</w:t>
            </w:r>
          </w:p>
        </w:tc>
      </w:tr>
      <w:tr w:rsidR="00332DDD" w:rsidRPr="009A5EFE" w:rsidTr="00332DDD">
        <w:trPr>
          <w:trHeight w:val="247"/>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1</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Tụ điện</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6</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2.000</w:t>
            </w:r>
          </w:p>
        </w:tc>
        <w:tc>
          <w:tcPr>
            <w:tcW w:w="1773" w:type="dxa"/>
            <w:vMerge w:val="restart"/>
            <w:tcBorders>
              <w:top w:val="single" w:sz="4" w:space="0" w:color="auto"/>
              <w:left w:val="single" w:sz="4" w:space="0" w:color="auto"/>
              <w:bottom w:val="single" w:sz="4" w:space="0" w:color="auto"/>
              <w:right w:val="single" w:sz="4" w:space="0" w:color="auto"/>
            </w:tcBorders>
          </w:tcPr>
          <w:p w:rsidR="00332DDD" w:rsidRPr="009A5EFE" w:rsidRDefault="00332DDD">
            <w:pPr>
              <w:spacing w:line="360" w:lineRule="auto"/>
              <w:jc w:val="center"/>
              <w:rPr>
                <w:rFonts w:ascii="Times New Roman" w:eastAsia="Calibri" w:hAnsi="Times New Roman" w:cs="Times New Roman"/>
                <w:sz w:val="26"/>
                <w:szCs w:val="26"/>
              </w:rPr>
            </w:pPr>
          </w:p>
        </w:tc>
      </w:tr>
      <w:tr w:rsidR="00332DDD" w:rsidRPr="009A5EFE" w:rsidTr="00332DDD">
        <w:trPr>
          <w:trHeight w:val="234"/>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2</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Cuộn cảm</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3</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5.000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332DDD" w:rsidRPr="009A5EFE" w:rsidRDefault="00332DDD">
            <w:pPr>
              <w:rPr>
                <w:rFonts w:ascii="Times New Roman" w:eastAsia="Calibri" w:hAnsi="Times New Roman" w:cs="Times New Roman"/>
                <w:sz w:val="26"/>
                <w:szCs w:val="26"/>
              </w:rPr>
            </w:pPr>
          </w:p>
        </w:tc>
      </w:tr>
      <w:tr w:rsidR="00332DDD" w:rsidRPr="009A5EFE" w:rsidTr="00332DDD">
        <w:trPr>
          <w:trHeight w:val="247"/>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3</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Điện trở</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5</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4.000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332DDD" w:rsidRPr="009A5EFE" w:rsidRDefault="00332DDD">
            <w:pPr>
              <w:rPr>
                <w:rFonts w:ascii="Times New Roman" w:eastAsia="Calibri" w:hAnsi="Times New Roman" w:cs="Times New Roman"/>
                <w:sz w:val="26"/>
                <w:szCs w:val="26"/>
              </w:rPr>
            </w:pPr>
          </w:p>
        </w:tc>
      </w:tr>
      <w:tr w:rsidR="00332DDD" w:rsidRPr="009A5EFE" w:rsidTr="00332DDD">
        <w:trPr>
          <w:trHeight w:val="234"/>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4</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Đèn LED</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1.000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332DDD" w:rsidRPr="009A5EFE" w:rsidRDefault="00332DDD">
            <w:pPr>
              <w:rPr>
                <w:rFonts w:ascii="Times New Roman" w:eastAsia="Calibri" w:hAnsi="Times New Roman" w:cs="Times New Roman"/>
                <w:sz w:val="26"/>
                <w:szCs w:val="26"/>
              </w:rPr>
            </w:pPr>
          </w:p>
        </w:tc>
      </w:tr>
      <w:tr w:rsidR="00332DDD" w:rsidRPr="009A5EFE" w:rsidTr="00332DDD">
        <w:trPr>
          <w:trHeight w:val="247"/>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5</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Cộng tắc</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7.000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332DDD" w:rsidRPr="009A5EFE" w:rsidRDefault="00332DDD">
            <w:pPr>
              <w:rPr>
                <w:rFonts w:ascii="Times New Roman" w:eastAsia="Calibri" w:hAnsi="Times New Roman" w:cs="Times New Roman"/>
                <w:sz w:val="26"/>
                <w:szCs w:val="26"/>
              </w:rPr>
            </w:pPr>
          </w:p>
        </w:tc>
      </w:tr>
      <w:tr w:rsidR="00332DDD" w:rsidRPr="009A5EFE" w:rsidTr="00332DDD">
        <w:trPr>
          <w:trHeight w:val="234"/>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6</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HM-10 Board</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250.000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332DDD" w:rsidRPr="009A5EFE" w:rsidRDefault="00332DDD">
            <w:pPr>
              <w:rPr>
                <w:rFonts w:ascii="Times New Roman" w:eastAsia="Calibri" w:hAnsi="Times New Roman" w:cs="Times New Roman"/>
                <w:sz w:val="26"/>
                <w:szCs w:val="26"/>
              </w:rPr>
            </w:pPr>
          </w:p>
        </w:tc>
      </w:tr>
      <w:tr w:rsidR="00332DDD" w:rsidRPr="009A5EFE" w:rsidTr="00332DDD">
        <w:trPr>
          <w:trHeight w:val="247"/>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7</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BMD101</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425.000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332DDD" w:rsidRPr="009A5EFE" w:rsidRDefault="00332DDD">
            <w:pPr>
              <w:rPr>
                <w:rFonts w:ascii="Times New Roman" w:eastAsia="Calibri" w:hAnsi="Times New Roman" w:cs="Times New Roman"/>
                <w:sz w:val="26"/>
                <w:szCs w:val="26"/>
              </w:rPr>
            </w:pPr>
          </w:p>
        </w:tc>
      </w:tr>
      <w:tr w:rsidR="00332DDD" w:rsidRPr="009A5EFE" w:rsidTr="00332DDD">
        <w:trPr>
          <w:trHeight w:val="247"/>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8</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TPS61220DCKR</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1</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28.000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332DDD" w:rsidRPr="009A5EFE" w:rsidRDefault="00332DDD">
            <w:pPr>
              <w:rPr>
                <w:rFonts w:ascii="Times New Roman" w:eastAsia="Calibri" w:hAnsi="Times New Roman" w:cs="Times New Roman"/>
                <w:sz w:val="26"/>
                <w:szCs w:val="26"/>
              </w:rPr>
            </w:pPr>
          </w:p>
        </w:tc>
      </w:tr>
      <w:tr w:rsidR="00332DDD" w:rsidRPr="009A5EFE" w:rsidTr="00332DDD">
        <w:trPr>
          <w:trHeight w:val="247"/>
        </w:trPr>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9</w:t>
            </w:r>
          </w:p>
        </w:tc>
        <w:tc>
          <w:tcPr>
            <w:tcW w:w="2946"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Các vật liệu hỗ trợ khác</w:t>
            </w:r>
          </w:p>
        </w:tc>
        <w:tc>
          <w:tcPr>
            <w:tcW w:w="1781"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N/A</w:t>
            </w:r>
          </w:p>
        </w:tc>
        <w:tc>
          <w:tcPr>
            <w:tcW w:w="1800"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N/A</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332DDD" w:rsidRPr="009A5EFE" w:rsidRDefault="00332DDD">
            <w:pPr>
              <w:rPr>
                <w:rFonts w:ascii="Times New Roman" w:eastAsia="Calibri" w:hAnsi="Times New Roman" w:cs="Times New Roman"/>
                <w:sz w:val="26"/>
                <w:szCs w:val="26"/>
              </w:rPr>
            </w:pPr>
          </w:p>
        </w:tc>
      </w:tr>
    </w:tbl>
    <w:p w:rsidR="00332DDD" w:rsidRPr="009A5EFE" w:rsidRDefault="00332DDD" w:rsidP="00332DDD">
      <w:pPr>
        <w:spacing w:line="360" w:lineRule="auto"/>
        <w:rPr>
          <w:rFonts w:ascii="Times New Roman" w:hAnsi="Times New Roman" w:cs="Times New Roman"/>
          <w:sz w:val="26"/>
          <w:szCs w:val="26"/>
        </w:rPr>
      </w:pPr>
    </w:p>
    <w:p w:rsidR="00332DDD" w:rsidRPr="009A5EFE" w:rsidRDefault="00332DDD" w:rsidP="00332DDD">
      <w:pPr>
        <w:pStyle w:val="ListParagraph"/>
        <w:spacing w:line="360" w:lineRule="auto"/>
        <w:jc w:val="center"/>
        <w:rPr>
          <w:rFonts w:ascii="Times New Roman" w:hAnsi="Times New Roman" w:cs="Times New Roman"/>
          <w:i/>
          <w:sz w:val="26"/>
          <w:szCs w:val="26"/>
        </w:rPr>
      </w:pPr>
      <w:r w:rsidRPr="009A5EFE">
        <w:rPr>
          <w:rFonts w:ascii="Times New Roman" w:hAnsi="Times New Roman" w:cs="Times New Roman"/>
          <w:i/>
          <w:sz w:val="26"/>
          <w:szCs w:val="26"/>
        </w:rPr>
        <w:t>Chi phí khác: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5248"/>
        <w:gridCol w:w="3117"/>
      </w:tblGrid>
      <w:tr w:rsidR="00332DDD" w:rsidRPr="009A5EFE" w:rsidTr="00332DDD">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i/>
                <w:sz w:val="26"/>
                <w:szCs w:val="26"/>
              </w:rPr>
            </w:pPr>
            <w:r w:rsidRPr="009A5EFE">
              <w:rPr>
                <w:rFonts w:ascii="Times New Roman" w:eastAsia="Calibri" w:hAnsi="Times New Roman" w:cs="Times New Roman"/>
                <w:i/>
                <w:sz w:val="26"/>
                <w:szCs w:val="26"/>
              </w:rPr>
              <w:t>ID</w:t>
            </w:r>
          </w:p>
        </w:tc>
        <w:tc>
          <w:tcPr>
            <w:tcW w:w="5248"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i/>
                <w:sz w:val="26"/>
                <w:szCs w:val="26"/>
              </w:rPr>
            </w:pPr>
            <w:r w:rsidRPr="009A5EFE">
              <w:rPr>
                <w:rFonts w:ascii="Times New Roman" w:eastAsia="Calibri" w:hAnsi="Times New Roman" w:cs="Times New Roman"/>
                <w:i/>
                <w:sz w:val="26"/>
                <w:szCs w:val="26"/>
              </w:rPr>
              <w:t>Tên</w:t>
            </w:r>
          </w:p>
        </w:tc>
        <w:tc>
          <w:tcPr>
            <w:tcW w:w="3117"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i/>
                <w:sz w:val="26"/>
                <w:szCs w:val="26"/>
              </w:rPr>
            </w:pPr>
            <w:r w:rsidRPr="009A5EFE">
              <w:rPr>
                <w:rFonts w:ascii="Times New Roman" w:eastAsia="Calibri" w:hAnsi="Times New Roman" w:cs="Times New Roman"/>
                <w:i/>
                <w:sz w:val="26"/>
                <w:szCs w:val="26"/>
              </w:rPr>
              <w:t>Gía (VNĐ)</w:t>
            </w:r>
          </w:p>
        </w:tc>
      </w:tr>
      <w:tr w:rsidR="00332DDD" w:rsidRPr="009A5EFE" w:rsidTr="00332DDD">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1</w:t>
            </w:r>
          </w:p>
        </w:tc>
        <w:tc>
          <w:tcPr>
            <w:tcW w:w="5248"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In mạch</w:t>
            </w:r>
          </w:p>
        </w:tc>
        <w:tc>
          <w:tcPr>
            <w:tcW w:w="3117"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vertAlign w:val="superscript"/>
              </w:rPr>
            </w:pPr>
            <w:r w:rsidRPr="009A5EFE">
              <w:rPr>
                <w:rFonts w:ascii="Times New Roman" w:eastAsia="Calibri" w:hAnsi="Times New Roman" w:cs="Times New Roman"/>
                <w:sz w:val="26"/>
                <w:szCs w:val="26"/>
              </w:rPr>
              <w:t>50.000/dm</w:t>
            </w:r>
            <w:r w:rsidRPr="009A5EFE">
              <w:rPr>
                <w:rFonts w:ascii="Times New Roman" w:eastAsia="Calibri" w:hAnsi="Times New Roman" w:cs="Times New Roman"/>
                <w:sz w:val="26"/>
                <w:szCs w:val="26"/>
                <w:vertAlign w:val="superscript"/>
              </w:rPr>
              <w:t>2</w:t>
            </w:r>
          </w:p>
        </w:tc>
      </w:tr>
      <w:tr w:rsidR="00332DDD" w:rsidRPr="009A5EFE" w:rsidTr="00332DDD">
        <w:tc>
          <w:tcPr>
            <w:tcW w:w="985"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2</w:t>
            </w:r>
          </w:p>
        </w:tc>
        <w:tc>
          <w:tcPr>
            <w:tcW w:w="5248"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Nhân lực</w:t>
            </w:r>
          </w:p>
        </w:tc>
        <w:tc>
          <w:tcPr>
            <w:tcW w:w="3117" w:type="dxa"/>
            <w:tcBorders>
              <w:top w:val="single" w:sz="4" w:space="0" w:color="auto"/>
              <w:left w:val="single" w:sz="4" w:space="0" w:color="auto"/>
              <w:bottom w:val="single" w:sz="4" w:space="0" w:color="auto"/>
              <w:right w:val="single" w:sz="4" w:space="0" w:color="auto"/>
            </w:tcBorders>
            <w:hideMark/>
          </w:tcPr>
          <w:p w:rsidR="00332DDD" w:rsidRPr="009A5EFE" w:rsidRDefault="00332DDD">
            <w:pPr>
              <w:spacing w:line="360" w:lineRule="auto"/>
              <w:jc w:val="center"/>
              <w:rPr>
                <w:rFonts w:ascii="Times New Roman" w:eastAsia="Calibri" w:hAnsi="Times New Roman" w:cs="Times New Roman"/>
                <w:sz w:val="26"/>
                <w:szCs w:val="26"/>
              </w:rPr>
            </w:pPr>
            <w:r w:rsidRPr="009A5EFE">
              <w:rPr>
                <w:rFonts w:ascii="Times New Roman" w:eastAsia="Calibri" w:hAnsi="Times New Roman" w:cs="Times New Roman"/>
                <w:sz w:val="26"/>
                <w:szCs w:val="26"/>
              </w:rPr>
              <w:t>5.000.000/tháng</w:t>
            </w:r>
          </w:p>
        </w:tc>
      </w:tr>
    </w:tbl>
    <w:p w:rsidR="00332DDD" w:rsidRPr="009A5EFE" w:rsidRDefault="00332DDD" w:rsidP="00332DDD">
      <w:pPr>
        <w:jc w:val="both"/>
        <w:rPr>
          <w:rFonts w:ascii="Times New Roman" w:hAnsi="Times New Roman" w:cs="Times New Roman"/>
          <w:sz w:val="26"/>
          <w:szCs w:val="26"/>
          <w:lang w:val="en-US"/>
        </w:rPr>
      </w:pPr>
    </w:p>
    <w:p w:rsidR="00332DDD" w:rsidRPr="009A5EFE" w:rsidRDefault="00332DDD" w:rsidP="00C61D1F">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lastRenderedPageBreak/>
        <w:t>Sản phẩm có các đặc tính cạnh tranh với những sản phẩm hiện có trên thị trường.</w:t>
      </w:r>
      <w:r w:rsidR="00D434B0" w:rsidRPr="009A5EFE">
        <w:rPr>
          <w:rFonts w:ascii="Times New Roman" w:hAnsi="Times New Roman" w:cs="Times New Roman"/>
          <w:sz w:val="26"/>
          <w:szCs w:val="26"/>
          <w:lang w:val="en-US"/>
        </w:rPr>
        <w:t xml:space="preserve"> Như đã đề cập ở trên, một số các công ty thiết bị y khoa như </w:t>
      </w:r>
      <w:r w:rsidR="00D434B0" w:rsidRPr="009A5EFE">
        <w:rPr>
          <w:rFonts w:ascii="Times New Roman" w:hAnsi="Times New Roman" w:cs="Times New Roman"/>
          <w:bCs/>
          <w:sz w:val="26"/>
          <w:szCs w:val="26"/>
          <w:lang w:val="it-IT"/>
        </w:rPr>
        <w:t xml:space="preserve">Mitfits, Medtronics hay Siemen </w:t>
      </w:r>
      <w:r w:rsidR="00D434B0" w:rsidRPr="009A5EFE">
        <w:rPr>
          <w:rFonts w:ascii="Times New Roman" w:hAnsi="Times New Roman" w:cs="Times New Roman"/>
          <w:sz w:val="26"/>
          <w:szCs w:val="26"/>
          <w:lang w:val="en-US"/>
        </w:rPr>
        <w:t>đang tập trung vào lĩnh vực</w:t>
      </w:r>
      <w:r w:rsidR="00D434B0" w:rsidRPr="009A5EFE">
        <w:rPr>
          <w:rFonts w:ascii="Times New Roman" w:hAnsi="Times New Roman" w:cs="Times New Roman"/>
          <w:bCs/>
          <w:sz w:val="26"/>
          <w:szCs w:val="26"/>
          <w:lang w:val="it-IT"/>
        </w:rPr>
        <w:t xml:space="preserve"> sức khỏe từ xa</w:t>
      </w:r>
      <w:r w:rsidR="00D434B0" w:rsidRPr="009A5EFE">
        <w:rPr>
          <w:rFonts w:ascii="Times New Roman" w:hAnsi="Times New Roman" w:cs="Times New Roman"/>
          <w:sz w:val="26"/>
          <w:szCs w:val="26"/>
          <w:lang w:val="en-US"/>
        </w:rPr>
        <w:t>. Các công ty trên có nguồn gốc từ nước ngoài, có dây chuyền sản xuất hiện đại, đội ngũ kỹ sư chuyên nghiệp. Do vậy, họ hoàn toàn có thể chế tạo ra được những hệ thống tương tự thậm chí vượt trội hơn trong lĩnh vực giám sát tim mạ</w:t>
      </w:r>
      <w:r w:rsidR="00C61D1F">
        <w:rPr>
          <w:rFonts w:ascii="Times New Roman" w:hAnsi="Times New Roman" w:cs="Times New Roman"/>
          <w:sz w:val="26"/>
          <w:szCs w:val="26"/>
          <w:lang w:val="en-US"/>
        </w:rPr>
        <w:t xml:space="preserve">ch. </w:t>
      </w:r>
      <w:r w:rsidR="00D434B0" w:rsidRPr="009A5EFE">
        <w:rPr>
          <w:rFonts w:ascii="Times New Roman" w:hAnsi="Times New Roman" w:cs="Times New Roman"/>
          <w:sz w:val="26"/>
          <w:szCs w:val="26"/>
          <w:lang w:val="en-US"/>
        </w:rPr>
        <w:t>Tuy nhiên, đối với đại đa số người dùng Việt Nam, giá thành của các sản phẩm của các công ty kể trên là hoàn toàn không thích hợp với túi tiền của người dùng bình dân.</w:t>
      </w:r>
    </w:p>
    <w:p w:rsidR="00341B86" w:rsidRPr="009A5EFE" w:rsidRDefault="00341B86" w:rsidP="00332DDD">
      <w:pPr>
        <w:rPr>
          <w:rFonts w:ascii="Times New Roman" w:hAnsi="Times New Roman" w:cs="Times New Roman"/>
          <w:b/>
          <w:sz w:val="26"/>
          <w:szCs w:val="26"/>
          <w:lang w:val="en-US"/>
        </w:rPr>
      </w:pPr>
      <w:r w:rsidRPr="009A5EFE">
        <w:rPr>
          <w:rFonts w:ascii="Times New Roman" w:hAnsi="Times New Roman" w:cs="Times New Roman"/>
          <w:noProof/>
          <w:sz w:val="26"/>
          <w:szCs w:val="26"/>
          <w:lang w:val="en-US"/>
        </w:rPr>
        <mc:AlternateContent>
          <mc:Choice Requires="wps">
            <w:drawing>
              <wp:anchor distT="0" distB="0" distL="114300" distR="114300" simplePos="0" relativeHeight="251901952" behindDoc="0" locked="0" layoutInCell="1" allowOverlap="1" wp14:anchorId="1ADE8C39" wp14:editId="66B62545">
                <wp:simplePos x="0" y="0"/>
                <wp:positionH relativeFrom="margin">
                  <wp:posOffset>-198408</wp:posOffset>
                </wp:positionH>
                <wp:positionV relativeFrom="paragraph">
                  <wp:posOffset>2656948</wp:posOffset>
                </wp:positionV>
                <wp:extent cx="6400165" cy="635"/>
                <wp:effectExtent l="0" t="0" r="635" b="8890"/>
                <wp:wrapSquare wrapText="bothSides"/>
                <wp:docPr id="2882" name="Text Box 2882"/>
                <wp:cNvGraphicFramePr/>
                <a:graphic xmlns:a="http://schemas.openxmlformats.org/drawingml/2006/main">
                  <a:graphicData uri="http://schemas.microsoft.com/office/word/2010/wordprocessingShape">
                    <wps:wsp>
                      <wps:cNvSpPr txBox="1"/>
                      <wps:spPr>
                        <a:xfrm>
                          <a:off x="0" y="0"/>
                          <a:ext cx="6400165" cy="635"/>
                        </a:xfrm>
                        <a:prstGeom prst="rect">
                          <a:avLst/>
                        </a:prstGeom>
                        <a:solidFill>
                          <a:prstClr val="white"/>
                        </a:solidFill>
                        <a:ln>
                          <a:noFill/>
                        </a:ln>
                        <a:effectLst/>
                      </wps:spPr>
                      <wps:txbx>
                        <w:txbxContent>
                          <w:p w:rsidR="00E61F65" w:rsidRPr="00C61D1F" w:rsidRDefault="00E61F65" w:rsidP="00341B86">
                            <w:pPr>
                              <w:pStyle w:val="Caption"/>
                              <w:jc w:val="center"/>
                              <w:rPr>
                                <w:noProof/>
                                <w:sz w:val="24"/>
                                <w:szCs w:val="24"/>
                                <w:lang w:val="en-GB"/>
                              </w:rPr>
                            </w:pPr>
                            <w:r w:rsidRPr="00C61D1F">
                              <w:rPr>
                                <w:b/>
                                <w:sz w:val="24"/>
                                <w:szCs w:val="24"/>
                                <w:lang w:val="en-GB"/>
                              </w:rPr>
                              <w:t>Hình 18:</w:t>
                            </w:r>
                            <w:r w:rsidRPr="00C61D1F">
                              <w:rPr>
                                <w:sz w:val="24"/>
                                <w:szCs w:val="24"/>
                                <w:lang w:val="en-GB"/>
                              </w:rPr>
                              <w:t xml:space="preserve"> Bảng nghiên cứu giá thành và chức năng các sản phẩm tương tự hiện có trên thị trường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DE8C39" id="Text Box 2882" o:spid="_x0000_s1107" type="#_x0000_t202" style="position:absolute;margin-left:-15.6pt;margin-top:209.2pt;width:503.95pt;height:.05pt;z-index:2519019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" stroked="f">
                <v:textbox style="mso-fit-shape-to-text:t" inset="0,0,0,0">
                  <w:txbxContent>
                    <w:p w:rsidR="00E61F65" w:rsidRPr="00C61D1F" w:rsidRDefault="00E61F65" w:rsidP="00341B86">
                      <w:pPr>
                        <w:pStyle w:val="Caption"/>
                        <w:jc w:val="center"/>
                        <w:rPr>
                          <w:noProof/>
                          <w:sz w:val="24"/>
                          <w:szCs w:val="24"/>
                          <w:lang w:val="en-GB"/>
                        </w:rPr>
                      </w:pPr>
                      <w:r w:rsidRPr="00C61D1F">
                        <w:rPr>
                          <w:b/>
                          <w:sz w:val="24"/>
                          <w:szCs w:val="24"/>
                          <w:lang w:val="en-GB"/>
                        </w:rPr>
                        <w:t>Hình 18:</w:t>
                      </w:r>
                      <w:r w:rsidRPr="00C61D1F">
                        <w:rPr>
                          <w:sz w:val="24"/>
                          <w:szCs w:val="24"/>
                          <w:lang w:val="en-GB"/>
                        </w:rPr>
                        <w:t xml:space="preserve"> Bảng nghiên cứu giá thành và chức năng các sản phẩm tương tự hiện có trên thị trường</w:t>
                      </w:r>
                    </w:p>
                  </w:txbxContent>
                </v:textbox>
                <w10:wrap type="square" anchorx="margin"/>
              </v:shape>
            </w:pict>
          </mc:Fallback>
        </mc:AlternateContent>
      </w:r>
      <w:r w:rsidR="00332DDD" w:rsidRPr="009A5EFE">
        <w:rPr>
          <w:rFonts w:ascii="Times New Roman" w:hAnsi="Times New Roman" w:cs="Times New Roman"/>
          <w:b/>
          <w:noProof/>
          <w:sz w:val="26"/>
          <w:szCs w:val="26"/>
          <w:lang w:val="en-US"/>
        </w:rPr>
        <w:drawing>
          <wp:inline distT="0" distB="0" distL="0" distR="0" wp14:anchorId="2CB4784B" wp14:editId="227799D9">
            <wp:extent cx="5874385" cy="2560320"/>
            <wp:effectExtent l="0" t="0" r="0" b="0"/>
            <wp:docPr id="2881" name="Picture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74385" cy="2560320"/>
                    </a:xfrm>
                    <a:prstGeom prst="rect">
                      <a:avLst/>
                    </a:prstGeom>
                    <a:noFill/>
                    <a:ln>
                      <a:noFill/>
                    </a:ln>
                  </pic:spPr>
                </pic:pic>
              </a:graphicData>
            </a:graphic>
          </wp:inline>
        </w:drawing>
      </w:r>
    </w:p>
    <w:p w:rsidR="00541219" w:rsidRPr="009A5EFE" w:rsidRDefault="00541219" w:rsidP="00541219">
      <w:pPr>
        <w:pStyle w:val="ListParagraph"/>
        <w:numPr>
          <w:ilvl w:val="0"/>
          <w:numId w:val="37"/>
        </w:numPr>
        <w:ind w:left="284" w:hanging="284"/>
        <w:rPr>
          <w:rFonts w:ascii="Times New Roman" w:hAnsi="Times New Roman" w:cs="Times New Roman"/>
          <w:b/>
          <w:sz w:val="26"/>
          <w:szCs w:val="26"/>
          <w:lang w:val="en-US"/>
        </w:rPr>
      </w:pPr>
      <w:r w:rsidRPr="009A5EFE">
        <w:rPr>
          <w:rFonts w:ascii="Times New Roman" w:hAnsi="Times New Roman" w:cs="Times New Roman"/>
          <w:b/>
          <w:sz w:val="26"/>
          <w:szCs w:val="26"/>
          <w:lang w:val="en-US"/>
        </w:rPr>
        <w:t>Tác động xã hội</w:t>
      </w:r>
    </w:p>
    <w:p w:rsidR="00332DDD" w:rsidRPr="009A5EFE" w:rsidRDefault="00332DDD" w:rsidP="00541219">
      <w:pPr>
        <w:ind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Tính ứng dụng của đề tài tập trung vào việc phát triển các dịch vụ chăm sóc sức khỏe từ xa. Hệ thống sẽ giúp các bệnh viện hoặc trung tâm chăm sóc sức khỏe có thể theo dõi tình trạng sức khỏe bệnh nhân trong thơi gian thực. Bên cạnh đó việc thiết kế phần cứng theo hướng gọn, nhẹ, hoạt động lâu làm tăng tính linh động và thoải mái cho bệnh nhân trong hoạt động thường nhật.</w:t>
      </w:r>
    </w:p>
    <w:p w:rsidR="00541219" w:rsidRPr="009A5EFE" w:rsidRDefault="00541219" w:rsidP="00541219">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t>Sản phẩm tập trung đánh vào đại đa số người dùng là trung niên, người già, vận động viên và doanh nghiệp. Cụ thể, do xã hội ngày càng phát triển, áp lực công việc cao, ít vận động cũng như là lượng thực phẩm hấp thu chứa nhiều cholesterol là những nguyên nhân dẫn đến một số các bệnh liên quan đến tim mạch, đặc biệt xảy ra ở người trung niên và người già. Do đó, thiết bị chẩn đoán và cảnh báo sẽ giúp 2 nhóm người dùng này có thể kiểm soát tình trạng tim mạch của mình một cách hiệu quả và làm giảm bớt nỗi lo âu trong cuộc sống.</w:t>
      </w:r>
    </w:p>
    <w:p w:rsidR="00541219" w:rsidRPr="009A5EFE" w:rsidRDefault="00541219" w:rsidP="00541219">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t>Đối với vận động viên, do bản chất của công việc đòi hỏi việc vận động cường độ cao nên nắm bắt được tình trạng tim mạch của bản thân là rất cần thiết. Thiết bị sẽ giúp các vận động viên xua tan đi nỗi lo và tập trung vào việc luyện tập.</w:t>
      </w:r>
    </w:p>
    <w:p w:rsidR="00541219" w:rsidRPr="009A5EFE" w:rsidRDefault="00541219" w:rsidP="00541219">
      <w:pPr>
        <w:ind w:firstLine="284"/>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lastRenderedPageBreak/>
        <w:t>Đối với doanh nghiệp, đặc biệt là các doanh nghiệp nước ngoài, họ luôn luôn chú trọng vào sức khỏe của nhân viên. Việc kiểm soát tình trạng tim mạch của nhân viên cũng là một phần thiết yếu bởi nhân viên thường dành hầu hết thời gian ngồi trên bàn làm việc, ít vận động nên tỉ lệ mắc các bệnh tim mạch thường rất cao. Thiết bị sẽ là một người bạn đồng hành lí tưởng giúp các doanh nghiệp theo dõi tình trạng sức khỏe của nhân viên.</w:t>
      </w:r>
    </w:p>
    <w:p w:rsidR="00332DDD" w:rsidRPr="009A5EFE" w:rsidRDefault="00185AFF" w:rsidP="00541219">
      <w:pPr>
        <w:pStyle w:val="ListParagraph"/>
        <w:numPr>
          <w:ilvl w:val="0"/>
          <w:numId w:val="37"/>
        </w:numPr>
        <w:ind w:left="284" w:hanging="284"/>
        <w:rPr>
          <w:rFonts w:ascii="Times New Roman" w:hAnsi="Times New Roman" w:cs="Times New Roman"/>
          <w:b/>
          <w:sz w:val="26"/>
          <w:szCs w:val="26"/>
          <w:lang w:val="en-US"/>
        </w:rPr>
      </w:pPr>
      <w:r w:rsidRPr="009A5EFE">
        <w:rPr>
          <w:rFonts w:ascii="Times New Roman" w:hAnsi="Times New Roman" w:cs="Times New Roman"/>
          <w:b/>
          <w:sz w:val="26"/>
          <w:szCs w:val="26"/>
          <w:lang w:val="en-US"/>
        </w:rPr>
        <w:t xml:space="preserve"> </w:t>
      </w:r>
      <w:r w:rsidR="00541219" w:rsidRPr="009A5EFE">
        <w:rPr>
          <w:rFonts w:ascii="Times New Roman" w:hAnsi="Times New Roman" w:cs="Times New Roman"/>
          <w:b/>
          <w:sz w:val="26"/>
          <w:szCs w:val="26"/>
          <w:lang w:val="en-US"/>
        </w:rPr>
        <w:t>Dự báo khả năng kinh doanh</w:t>
      </w:r>
    </w:p>
    <w:p w:rsidR="00332DDD" w:rsidRPr="009A5EFE" w:rsidRDefault="00332DDD" w:rsidP="00332DDD">
      <w:pPr>
        <w:numPr>
          <w:ilvl w:val="0"/>
          <w:numId w:val="26"/>
        </w:numPr>
        <w:rPr>
          <w:rFonts w:ascii="Times New Roman" w:hAnsi="Times New Roman" w:cs="Times New Roman"/>
          <w:b/>
          <w:bCs/>
          <w:sz w:val="26"/>
          <w:szCs w:val="26"/>
          <w:lang w:val="it-IT"/>
        </w:rPr>
      </w:pPr>
      <w:r w:rsidRPr="009A5EFE">
        <w:rPr>
          <w:rFonts w:ascii="Times New Roman" w:hAnsi="Times New Roman" w:cs="Times New Roman"/>
          <w:b/>
          <w:bCs/>
          <w:sz w:val="26"/>
          <w:szCs w:val="26"/>
          <w:lang w:val="it-IT"/>
        </w:rPr>
        <w:t>Dự báo về các thiết bị cảnh báo và chẩn đoán trong những năm sắp tới?</w:t>
      </w:r>
    </w:p>
    <w:p w:rsidR="00332DDD" w:rsidRPr="009A5EFE" w:rsidRDefault="00332DDD" w:rsidP="00541219">
      <w:pPr>
        <w:numPr>
          <w:ilvl w:val="0"/>
          <w:numId w:val="27"/>
        </w:numPr>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 xml:space="preserve">Khái niệm IoT (Internet of Things) đang dần được thịnh hành và trở nên một công cụ hữu hiệu để giúp người dùng có thể điều khiển, quản lý bất kì một kết cấu hạ tầng nào từ xa. </w:t>
      </w:r>
    </w:p>
    <w:p w:rsidR="00332DDD" w:rsidRPr="009A5EFE" w:rsidRDefault="00332DDD" w:rsidP="00541219">
      <w:pPr>
        <w:numPr>
          <w:ilvl w:val="0"/>
          <w:numId w:val="27"/>
        </w:numPr>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Hiện nay, các công ty thiết bị y tế hàng đầu như Mitfits, Medtronics hay Siemen cũng rất chú trọng đến vấn đề sức khỏe từ xa, đặc biệt là cho các căn bệnh đòi hỏi sự giám sát cao độ và có tỉ lệ tử vong cao như bệnh suy tim mạch. Chính vì vậy sự ra đời của một công ty như vậy tại Việt Nam không chỉ góp phần giảm thiểu số ca tử vong trong nước mà còn tạo cơ hội cho nền khoa học kỹ thuật quốc gia phát triển, vươn xa và cạnh tranh với các công ty thiết bị y tế khác đang có mặt tại Việt Nam và trên thế giới.</w:t>
      </w:r>
    </w:p>
    <w:p w:rsidR="00332DDD" w:rsidRPr="009A5EFE" w:rsidRDefault="00332DDD" w:rsidP="00332DDD">
      <w:pPr>
        <w:numPr>
          <w:ilvl w:val="0"/>
          <w:numId w:val="28"/>
        </w:numPr>
        <w:rPr>
          <w:rFonts w:ascii="Times New Roman" w:hAnsi="Times New Roman" w:cs="Times New Roman"/>
          <w:b/>
          <w:bCs/>
          <w:sz w:val="26"/>
          <w:szCs w:val="26"/>
          <w:lang w:val="it-IT"/>
        </w:rPr>
      </w:pPr>
      <w:r w:rsidRPr="009A5EFE">
        <w:rPr>
          <w:rFonts w:ascii="Times New Roman" w:hAnsi="Times New Roman" w:cs="Times New Roman"/>
          <w:b/>
          <w:bCs/>
          <w:sz w:val="26"/>
          <w:szCs w:val="26"/>
          <w:lang w:val="it-IT"/>
        </w:rPr>
        <w:t>Các yếu tố thành công trong ngành:</w:t>
      </w:r>
    </w:p>
    <w:p w:rsidR="00332DDD" w:rsidRPr="009A5EFE" w:rsidRDefault="00332DDD" w:rsidP="0037569B">
      <w:pPr>
        <w:ind w:left="709"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Từ những phân tích tổng hợp, nhóm</w:t>
      </w:r>
      <w:r w:rsidR="00341B86" w:rsidRPr="009A5EFE">
        <w:rPr>
          <w:rFonts w:ascii="Times New Roman" w:hAnsi="Times New Roman" w:cs="Times New Roman"/>
          <w:bCs/>
          <w:sz w:val="26"/>
          <w:szCs w:val="26"/>
          <w:lang w:val="it-IT"/>
        </w:rPr>
        <w:t xml:space="preserve"> nghiên cứu</w:t>
      </w:r>
      <w:r w:rsidRPr="009A5EFE">
        <w:rPr>
          <w:rFonts w:ascii="Times New Roman" w:hAnsi="Times New Roman" w:cs="Times New Roman"/>
          <w:bCs/>
          <w:sz w:val="26"/>
          <w:szCs w:val="26"/>
          <w:lang w:val="it-IT"/>
        </w:rPr>
        <w:t xml:space="preserve"> nhận ra các yếu tố mang đến sự thành công của hệ thống này bao gồm:</w:t>
      </w:r>
    </w:p>
    <w:p w:rsidR="00332DDD" w:rsidRPr="009A5EFE" w:rsidRDefault="00332DDD" w:rsidP="0037569B">
      <w:pPr>
        <w:numPr>
          <w:ilvl w:val="0"/>
          <w:numId w:val="29"/>
        </w:numPr>
        <w:ind w:left="113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Đem đến sự giám sát 24/7 và cảnh báo ngay lập tức nếu có vấn đề bất thường liên quan đến tình trạng tim mạch.</w:t>
      </w:r>
    </w:p>
    <w:p w:rsidR="00332DDD" w:rsidRPr="009A5EFE" w:rsidRDefault="00332DDD" w:rsidP="0037569B">
      <w:pPr>
        <w:numPr>
          <w:ilvl w:val="0"/>
          <w:numId w:val="29"/>
        </w:numPr>
        <w:ind w:left="113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Hệ thống mới được phát triển nhằm giải quyết các mặt hạn chế của các thiết bị truyền thống, và với tốc độ phát triển của khoa học công nghệ - kỹ thuật của Việt Nam hiện nay thì sự ra đời của một hệ thống như thế là hoàn toàn khả thi.</w:t>
      </w:r>
    </w:p>
    <w:p w:rsidR="00332DDD" w:rsidRPr="009A5EFE" w:rsidRDefault="00332DDD" w:rsidP="0037569B">
      <w:pPr>
        <w:numPr>
          <w:ilvl w:val="0"/>
          <w:numId w:val="29"/>
        </w:numPr>
        <w:ind w:left="113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Start-up một công ty tập trung vào giám sát và cảnh báo tình trạng tim mạch từ xa là hoàn toàn có thể bởi chưa từng có bất kì một công ty Việt Nam nào tập trung vào mảng này</w:t>
      </w:r>
    </w:p>
    <w:p w:rsidR="00332DDD" w:rsidRPr="009A5EFE" w:rsidRDefault="00332DDD" w:rsidP="0037569B">
      <w:pPr>
        <w:numPr>
          <w:ilvl w:val="0"/>
          <w:numId w:val="29"/>
        </w:numPr>
        <w:ind w:left="113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Giúp ch</w:t>
      </w:r>
      <w:r w:rsidR="00C61D1F">
        <w:rPr>
          <w:rFonts w:ascii="Times New Roman" w:hAnsi="Times New Roman" w:cs="Times New Roman"/>
          <w:bCs/>
          <w:sz w:val="26"/>
          <w:szCs w:val="26"/>
          <w:lang w:val="it-IT"/>
        </w:rPr>
        <w:t>u</w:t>
      </w:r>
      <w:r w:rsidRPr="009A5EFE">
        <w:rPr>
          <w:rFonts w:ascii="Times New Roman" w:hAnsi="Times New Roman" w:cs="Times New Roman"/>
          <w:bCs/>
          <w:sz w:val="26"/>
          <w:szCs w:val="26"/>
          <w:lang w:val="it-IT"/>
        </w:rPr>
        <w:t>ẩn đoán kịp thời để có biện pháp can thiệp hợp lý trước khi tính mạng bệnh nhân bị đe đọa.</w:t>
      </w:r>
    </w:p>
    <w:p w:rsidR="00332DDD" w:rsidRPr="009A5EFE" w:rsidRDefault="00332DDD" w:rsidP="00D434B0">
      <w:pPr>
        <w:numPr>
          <w:ilvl w:val="0"/>
          <w:numId w:val="30"/>
        </w:numPr>
        <w:ind w:left="709"/>
        <w:rPr>
          <w:rFonts w:ascii="Times New Roman" w:hAnsi="Times New Roman" w:cs="Times New Roman"/>
          <w:sz w:val="26"/>
          <w:szCs w:val="26"/>
          <w:lang w:val="en-US"/>
        </w:rPr>
      </w:pPr>
      <w:r w:rsidRPr="009A5EFE">
        <w:rPr>
          <w:rFonts w:ascii="Times New Roman" w:hAnsi="Times New Roman" w:cs="Times New Roman"/>
          <w:b/>
          <w:bCs/>
          <w:sz w:val="26"/>
          <w:szCs w:val="26"/>
          <w:lang w:val="it-IT"/>
        </w:rPr>
        <w:t xml:space="preserve">Những rào cản gia nhập ngành </w:t>
      </w:r>
      <w:r w:rsidRPr="009A5EFE">
        <w:rPr>
          <w:rFonts w:ascii="Times New Roman" w:hAnsi="Times New Roman" w:cs="Times New Roman"/>
          <w:b/>
          <w:sz w:val="26"/>
          <w:szCs w:val="26"/>
          <w:lang w:val="en-US"/>
        </w:rPr>
        <w:t>là gì?</w:t>
      </w:r>
      <w:r w:rsidRPr="009A5EFE">
        <w:rPr>
          <w:rFonts w:ascii="Times New Roman" w:hAnsi="Times New Roman" w:cs="Times New Roman"/>
          <w:sz w:val="26"/>
          <w:szCs w:val="26"/>
          <w:lang w:val="en-US"/>
        </w:rPr>
        <w:t xml:space="preserve"> </w:t>
      </w:r>
    </w:p>
    <w:p w:rsidR="00332DDD" w:rsidRDefault="00332DDD" w:rsidP="0037569B">
      <w:pPr>
        <w:numPr>
          <w:ilvl w:val="0"/>
          <w:numId w:val="31"/>
        </w:numPr>
        <w:ind w:left="113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 xml:space="preserve">Một sản phẩm liên quan đến y tế trước khi đưa vào sản xuất đại trà sẽ phải trải qua quy trình kiểm nghiệm rất nhiều lần của bộ y tế để đảm bảo tính chính xác cũng như khả năng ứng dụng lâm sàng. </w:t>
      </w:r>
    </w:p>
    <w:p w:rsidR="0037569B" w:rsidRPr="009A5EFE" w:rsidRDefault="0037569B" w:rsidP="0037569B">
      <w:pPr>
        <w:ind w:left="1134"/>
        <w:jc w:val="both"/>
        <w:rPr>
          <w:rFonts w:ascii="Times New Roman" w:hAnsi="Times New Roman" w:cs="Times New Roman"/>
          <w:bCs/>
          <w:sz w:val="26"/>
          <w:szCs w:val="26"/>
          <w:lang w:val="it-IT"/>
        </w:rPr>
      </w:pPr>
    </w:p>
    <w:p w:rsidR="00332DDD" w:rsidRPr="009A5EFE" w:rsidRDefault="00332DDD" w:rsidP="00D434B0">
      <w:pPr>
        <w:numPr>
          <w:ilvl w:val="0"/>
          <w:numId w:val="30"/>
        </w:numPr>
        <w:ind w:left="709"/>
        <w:rPr>
          <w:rFonts w:ascii="Times New Roman" w:hAnsi="Times New Roman" w:cs="Times New Roman"/>
          <w:sz w:val="26"/>
          <w:szCs w:val="26"/>
          <w:lang w:val="en-US"/>
        </w:rPr>
      </w:pPr>
      <w:r w:rsidRPr="009A5EFE">
        <w:rPr>
          <w:rFonts w:ascii="Times New Roman" w:hAnsi="Times New Roman" w:cs="Times New Roman"/>
          <w:b/>
          <w:sz w:val="26"/>
          <w:szCs w:val="26"/>
          <w:lang w:val="en-US"/>
        </w:rPr>
        <w:lastRenderedPageBreak/>
        <w:t>Những</w:t>
      </w:r>
      <w:r w:rsidRPr="009A5EFE">
        <w:rPr>
          <w:rFonts w:ascii="Times New Roman" w:hAnsi="Times New Roman" w:cs="Times New Roman"/>
          <w:sz w:val="26"/>
          <w:szCs w:val="26"/>
          <w:lang w:val="en-US"/>
        </w:rPr>
        <w:t xml:space="preserve"> </w:t>
      </w:r>
      <w:r w:rsidRPr="009A5EFE">
        <w:rPr>
          <w:rFonts w:ascii="Times New Roman" w:hAnsi="Times New Roman" w:cs="Times New Roman"/>
          <w:b/>
          <w:sz w:val="26"/>
          <w:szCs w:val="26"/>
          <w:lang w:val="en-US"/>
        </w:rPr>
        <w:t>rào cản rút lui ra khỏi ngành</w:t>
      </w:r>
      <w:r w:rsidRPr="009A5EFE">
        <w:rPr>
          <w:rFonts w:ascii="Times New Roman" w:hAnsi="Times New Roman" w:cs="Times New Roman"/>
          <w:sz w:val="26"/>
          <w:szCs w:val="26"/>
          <w:lang w:val="en-US"/>
        </w:rPr>
        <w:t xml:space="preserve"> </w:t>
      </w:r>
      <w:r w:rsidRPr="009A5EFE">
        <w:rPr>
          <w:rFonts w:ascii="Times New Roman" w:hAnsi="Times New Roman" w:cs="Times New Roman"/>
          <w:b/>
          <w:sz w:val="26"/>
          <w:szCs w:val="26"/>
          <w:lang w:val="en-US"/>
        </w:rPr>
        <w:t>là gì?</w:t>
      </w:r>
    </w:p>
    <w:p w:rsidR="00332DDD" w:rsidRPr="009A5EFE" w:rsidRDefault="00332DDD" w:rsidP="0037569B">
      <w:pPr>
        <w:numPr>
          <w:ilvl w:val="0"/>
          <w:numId w:val="32"/>
        </w:numPr>
        <w:ind w:left="1134"/>
        <w:jc w:val="both"/>
        <w:rPr>
          <w:rFonts w:ascii="Times New Roman" w:hAnsi="Times New Roman" w:cs="Times New Roman"/>
          <w:sz w:val="26"/>
          <w:szCs w:val="26"/>
          <w:lang w:val="en-US"/>
        </w:rPr>
      </w:pPr>
      <w:r w:rsidRPr="009A5EFE">
        <w:rPr>
          <w:rFonts w:ascii="Times New Roman" w:hAnsi="Times New Roman" w:cs="Times New Roman"/>
          <w:sz w:val="26"/>
          <w:szCs w:val="26"/>
          <w:lang w:val="en-US"/>
        </w:rPr>
        <w:t>Nếu dự án không thành công, việc bán lại ý tưởng cho các công ty, tập đoàn Việt Nam khá</w:t>
      </w:r>
      <w:bookmarkStart w:id="11" w:name="_GoBack"/>
      <w:bookmarkEnd w:id="11"/>
      <w:r w:rsidRPr="009A5EFE">
        <w:rPr>
          <w:rFonts w:ascii="Times New Roman" w:hAnsi="Times New Roman" w:cs="Times New Roman"/>
          <w:sz w:val="26"/>
          <w:szCs w:val="26"/>
          <w:lang w:val="en-US"/>
        </w:rPr>
        <w:t xml:space="preserve">c hoàn toàn có thể xảy ra. </w:t>
      </w:r>
    </w:p>
    <w:p w:rsidR="00F20159" w:rsidRPr="009A5EFE" w:rsidRDefault="00185AFF" w:rsidP="00F20159">
      <w:pPr>
        <w:jc w:val="center"/>
        <w:rPr>
          <w:rFonts w:ascii="Times New Roman" w:hAnsi="Times New Roman" w:cs="Times New Roman"/>
          <w:b/>
          <w:sz w:val="26"/>
          <w:szCs w:val="26"/>
          <w:lang w:val="fr-FR"/>
        </w:rPr>
      </w:pPr>
      <w:r w:rsidRPr="009A5EFE">
        <w:rPr>
          <w:rFonts w:ascii="Times New Roman" w:hAnsi="Times New Roman" w:cs="Times New Roman"/>
          <w:sz w:val="26"/>
          <w:szCs w:val="26"/>
          <w:lang w:val="fr-FR"/>
        </w:rPr>
        <w:br w:type="column"/>
      </w:r>
      <w:r w:rsidR="00F20159" w:rsidRPr="009A5EFE">
        <w:rPr>
          <w:rFonts w:ascii="Times New Roman" w:hAnsi="Times New Roman" w:cs="Times New Roman"/>
          <w:b/>
          <w:sz w:val="26"/>
          <w:szCs w:val="26"/>
          <w:lang w:val="fr-FR"/>
        </w:rPr>
        <w:lastRenderedPageBreak/>
        <w:t>PHẦN 6</w:t>
      </w:r>
    </w:p>
    <w:p w:rsidR="00F20159" w:rsidRPr="009A5EFE" w:rsidRDefault="00F20159" w:rsidP="00F20159">
      <w:pPr>
        <w:jc w:val="center"/>
        <w:rPr>
          <w:rFonts w:ascii="Times New Roman" w:hAnsi="Times New Roman" w:cs="Times New Roman"/>
          <w:b/>
          <w:sz w:val="26"/>
          <w:szCs w:val="26"/>
          <w:lang w:val="fr-FR"/>
        </w:rPr>
      </w:pPr>
      <w:r w:rsidRPr="009A5EFE">
        <w:rPr>
          <w:rFonts w:ascii="Times New Roman" w:hAnsi="Times New Roman" w:cs="Times New Roman"/>
          <w:b/>
          <w:sz w:val="26"/>
          <w:szCs w:val="26"/>
          <w:lang w:val="fr-FR"/>
        </w:rPr>
        <w:t>TỔNG KẾT</w:t>
      </w:r>
    </w:p>
    <w:p w:rsidR="00F20159" w:rsidRPr="009A5EFE" w:rsidRDefault="00F20159" w:rsidP="00F20159">
      <w:pPr>
        <w:ind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Hiện nay, bệnh tim mạch được cho là nguyên nhân chính gây tử vong ở nhiều quốc gia trên thế giới, trong đó có Việt Nam. Theo báo cáo của Tổ chức Y tế Thế giới, có khoảng 17.3 triệu người chết do bệnh tim mạch vào năm 2008, chiếm khoảng 30% tổng số người tử vong toàn cầu, và con số này được dự đoán tăng đến 23 triệu người vào năm 2030. Liên đoàn Tim mạch thế giới (WHF) ước tính tỉ lệ người mắc bệnh tim mạch ở Việt Nam vào năm 2017 có thể lên đến 20%. Các bệnh về tim mạch có tính cấp tiến, các triệu chứng lâm sàng sẽ không được phát hiện ngay mà chúng thường hình thành và trở nên trầm trọng hơn theo thời gian. Vì vậy nếu không có biện pháp chẩn đoán kịp thời, khi đến thời điểm bùng phát sẽ rất nguy hiểm cho tính mạng của bệnh nhân.</w:t>
      </w:r>
    </w:p>
    <w:p w:rsidR="00F20159" w:rsidRPr="009A5EFE" w:rsidRDefault="00F20159" w:rsidP="00F20159">
      <w:pPr>
        <w:ind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 xml:space="preserve">Chính vì lẽ đó, các thiết bị chuyên dụng để giám sát sức khỏe tim mạch cho bệnh nhân đã được nhiều công ty nghiên cứu và phát triển. Các thiết bị này có nguyên lý hoạt động dựa trên việc đo và phân tích tín hiệu điện tâm đồ (ECG), một phương pháp hiệu quả và thông dụng giúp các bác sĩ chẩn đoán các vấn đề tim mạch. Sự ra đời của các thiết bị này đã góp phần giảm thiểu số ca tử vong, tuy nhiên vẫn còn nhiều khía cạnh cần được đầu tư và phát triển nhằm nâng cao chất lượng và hiệu quả chẩn đoán. </w:t>
      </w:r>
    </w:p>
    <w:p w:rsidR="00F20159" w:rsidRPr="009A5EFE" w:rsidRDefault="00F20159" w:rsidP="00F20159">
      <w:pPr>
        <w:ind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Vấn đề đầu tiên của các sản phẩm hiện tại là tính lưu động chưa cao. Các thiết bị đo điệm tim được trang bị tại các bệnh viện thường được kết hợp với các tính năng đo lường khác khiến cho kết cấu tổng quát rất cồng kềnh. Việc này đòi hỏi bệnh nhân phải tìm đến bệnh viện cho mỗi lần chẩn đoán. Hơn thế nữa, chi phí của các máy này khá cao nên các bệnh viện không thể trang bị nhiều máy để cùng lúc đo lường cho nhiều bệnh nhân, do đó dẫn đến tình trạng quá tải mà các bệnh viện hiện nay đang vướng phải.</w:t>
      </w:r>
    </w:p>
    <w:p w:rsidR="00F20159" w:rsidRPr="009A5EFE" w:rsidRDefault="00F20159" w:rsidP="00F20159">
      <w:pPr>
        <w:ind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Bên cạnh đó, các thiết bị này chỉ cung cấp dữ liệu thô. Vấn để phân tích và chẩn đoán bệnh lý vẫn phụ thuộc vào bác sĩ. Chính vì lẽ đó, việc giám sát thời gian thực cho bệnh nhân không đạt hiệu quả cao vì bác sĩ không thể ở bênh cạnh bệnh nhân 24/7. Một điểm cần quan tâm là bác sĩ có thể mắc sai lầm trong quá trình chẩn đoán vì quá trình làm việc dài hạn và căng thẳng thường trực. Chính vì lẽ đó, một hệ thống thông minh hỗ trợ bác sĩ chẩn đoán nhanh hơn và chuẩn xác hơn là điều hết sức ần thiết.</w:t>
      </w:r>
    </w:p>
    <w:p w:rsidR="00F20159" w:rsidRPr="009A5EFE" w:rsidRDefault="00F20159" w:rsidP="00F20159">
      <w:pPr>
        <w:ind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Cuối cùng chính là cảm giác không thoải mái các thiết bị này mang lại. Quy trình chẩn đoán đòi hỏi bệnh nhân phải nằm yên tại gường bệnh và kết nối rất nhiều dây dẫn lên cơ thể. Hơn thến nữa, bệnh nhân đôi khi phải uống thuốc hạ nhịp để tín hiệu đo đạt được sự chuẩn xác. Giái pháp cho vấn đề này chính là tận dụng các giao thức truyền dữ liệu không dây như Wireless, Wifi hay Bluetooth.</w:t>
      </w:r>
    </w:p>
    <w:p w:rsidR="00F20159" w:rsidRPr="009A5EFE" w:rsidRDefault="00F20159" w:rsidP="00F20159">
      <w:pPr>
        <w:ind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 xml:space="preserve">Chính vì lẽ đó, một hệ thống mới cần được phát triển nhằm giải quyết các mặt hạn chế của các thiết bị truyền thống. Đề tài này trình bày một hệ thống cho phép đo, truyền dữ liệu và phân tích, đánh giá tín hiệu ECG trong thời gian dài thông qua mạng Internet. Hệ thống bao gồm các chip thu tín hiệu nhỏ gọn cho phép bệnh nhân mang bên mình 24/7 mà không </w:t>
      </w:r>
      <w:r w:rsidRPr="009A5EFE">
        <w:rPr>
          <w:rFonts w:ascii="Times New Roman" w:hAnsi="Times New Roman" w:cs="Times New Roman"/>
          <w:bCs/>
          <w:sz w:val="26"/>
          <w:szCs w:val="26"/>
          <w:lang w:val="it-IT"/>
        </w:rPr>
        <w:lastRenderedPageBreak/>
        <w:t>gây ra quá nhiều phiền toái cho cuộc sống hằng ngày. Thiết bị này có thể thu nhận tín hiệu ECG trong thời gian thực trên 4 chuyển đạo tim, bao gồm 3 chuyển đạo chi và 1 chuyển đạo ngực V1. Hơn thế nữa, tín hiệu thu được sẽ được truyền qua smart phone thông qua giao tiếp không dây Bluetooth 4.0, chính vì thế sản phẩm cuối cùng sẽ rất cơ động và bệnh nhân có thể tự đánh giá tình trạng sức khỏe của mình ngay tại nhà. Cuối cùng, tín hiệu thô sẽ được điện thoại gửi lên hệ thống máy chủ server cho việc xử lý và phân tích và kết quả sẽ được gửi cho bác sĩ đánh giá nếu cần thiết. Thông qua đó kết quả cuối cùng sẽ được trả về smart phone kèm thêm những cảnh báo và lời khuyên về sức khỏe. Hệ thống sẽ mang lại giải pháp chăm sóc sức khỏe tim mạch tự động và liên tục cho những bệnh nhân có nguy cơ mắc bệnh về tim mạch cao như người cao tuổi, người có tiền sử bệnh tim hoặc vận động viên thể thao chuyên nghiệp. Ngoài ra hệ thống còn có thể hỗ trợ bác sĩ quan sát và chẩn đoán cùng lúc cho nhiều bệnh nhân tại nhà, qua đó giúp tiết kiệm chi phí đi lại và thời gian chờ đợi cho bệnh nhân mỗi khi đến bệnh viện.</w:t>
      </w:r>
    </w:p>
    <w:p w:rsidR="00F20159" w:rsidRPr="009A5EFE" w:rsidRDefault="00F20159" w:rsidP="00F20159">
      <w:pPr>
        <w:ind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Tổng kết lại, sản phẩm của đề tài có các đặc điểm như sau:</w:t>
      </w:r>
    </w:p>
    <w:p w:rsidR="00F20159" w:rsidRPr="009A5EFE" w:rsidRDefault="00F20159" w:rsidP="008951F4">
      <w:pPr>
        <w:pStyle w:val="ListParagraph"/>
        <w:numPr>
          <w:ilvl w:val="0"/>
          <w:numId w:val="45"/>
        </w:numPr>
        <w:ind w:left="284"/>
        <w:jc w:val="both"/>
        <w:rPr>
          <w:rFonts w:ascii="Times New Roman" w:hAnsi="Times New Roman" w:cs="Times New Roman"/>
          <w:bCs/>
          <w:sz w:val="26"/>
          <w:szCs w:val="26"/>
          <w:lang w:val="en-US"/>
        </w:rPr>
      </w:pPr>
      <w:r w:rsidRPr="009A5EFE">
        <w:rPr>
          <w:rFonts w:ascii="Times New Roman" w:hAnsi="Times New Roman" w:cs="Times New Roman"/>
          <w:b/>
          <w:bCs/>
          <w:sz w:val="26"/>
          <w:szCs w:val="26"/>
          <w:lang w:val="en-US"/>
        </w:rPr>
        <w:t>Điểm mạnh:</w:t>
      </w:r>
      <w:r w:rsidRPr="009A5EFE">
        <w:rPr>
          <w:rFonts w:ascii="Times New Roman" w:hAnsi="Times New Roman" w:cs="Times New Roman"/>
          <w:bCs/>
          <w:sz w:val="26"/>
          <w:szCs w:val="26"/>
          <w:lang w:val="en-US"/>
        </w:rPr>
        <w:t xml:space="preserve"> </w:t>
      </w:r>
      <w:r w:rsidRPr="009A5EFE">
        <w:rPr>
          <w:rFonts w:ascii="Times New Roman" w:hAnsi="Times New Roman" w:cs="Times New Roman"/>
          <w:bCs/>
          <w:i/>
          <w:sz w:val="26"/>
          <w:szCs w:val="26"/>
          <w:lang w:val="en-US"/>
        </w:rPr>
        <w:t>như đã đề cập</w:t>
      </w:r>
      <w:r w:rsidRPr="009A5EFE">
        <w:rPr>
          <w:rFonts w:ascii="Times New Roman" w:hAnsi="Times New Roman" w:cs="Times New Roman"/>
          <w:bCs/>
          <w:sz w:val="26"/>
          <w:szCs w:val="26"/>
          <w:lang w:val="en-US"/>
        </w:rPr>
        <w:t xml:space="preserve">, </w:t>
      </w:r>
      <w:r w:rsidRPr="009A5EFE">
        <w:rPr>
          <w:rFonts w:ascii="Times New Roman" w:hAnsi="Times New Roman" w:cs="Times New Roman"/>
          <w:bCs/>
          <w:i/>
          <w:sz w:val="26"/>
          <w:szCs w:val="26"/>
          <w:lang w:val="en-US"/>
        </w:rPr>
        <w:t>phần cứng nhỏ gọn, tính linh động cao với chi phí sản xuất phải chăng, phần mềm gồm mobile app cho phép bệnh nhân tự theo dõi sức khỏe tại nhà và website truyền dữ liệu cho bác sĩ đánh giá là các điểm nhấn của dự án</w:t>
      </w:r>
      <w:r w:rsidRPr="009A5EFE">
        <w:rPr>
          <w:rFonts w:ascii="Times New Roman" w:hAnsi="Times New Roman" w:cs="Times New Roman"/>
          <w:bCs/>
          <w:sz w:val="26"/>
          <w:szCs w:val="26"/>
          <w:lang w:val="en-US"/>
        </w:rPr>
        <w:t>.</w:t>
      </w:r>
    </w:p>
    <w:p w:rsidR="008951F4" w:rsidRPr="009A5EFE" w:rsidRDefault="008951F4" w:rsidP="008951F4">
      <w:pPr>
        <w:numPr>
          <w:ilvl w:val="0"/>
          <w:numId w:val="45"/>
        </w:numPr>
        <w:spacing w:before="120" w:after="120" w:line="240" w:lineRule="auto"/>
        <w:ind w:left="284"/>
        <w:jc w:val="both"/>
        <w:rPr>
          <w:rFonts w:ascii="Times New Roman" w:eastAsia="Times New Roman" w:hAnsi="Times New Roman" w:cs="Times New Roman"/>
          <w:sz w:val="26"/>
          <w:szCs w:val="26"/>
          <w:lang w:val="en-US"/>
        </w:rPr>
      </w:pPr>
      <w:r w:rsidRPr="009A5EFE">
        <w:rPr>
          <w:rFonts w:ascii="Times New Roman" w:eastAsia="Times New Roman" w:hAnsi="Times New Roman" w:cs="Times New Roman"/>
          <w:b/>
          <w:sz w:val="26"/>
          <w:szCs w:val="26"/>
          <w:lang w:val="en-US"/>
        </w:rPr>
        <w:t>Điểm yếu</w:t>
      </w:r>
      <w:r w:rsidRPr="009A5EFE">
        <w:rPr>
          <w:rFonts w:ascii="Times New Roman" w:eastAsia="Times New Roman" w:hAnsi="Times New Roman" w:cs="Times New Roman"/>
          <w:sz w:val="26"/>
          <w:szCs w:val="26"/>
          <w:lang w:val="en-US"/>
        </w:rPr>
        <w:t xml:space="preserve">: </w:t>
      </w:r>
      <w:r w:rsidRPr="009A5EFE">
        <w:rPr>
          <w:rFonts w:ascii="Times New Roman" w:eastAsia="Times New Roman" w:hAnsi="Times New Roman" w:cs="Times New Roman"/>
          <w:i/>
          <w:sz w:val="26"/>
          <w:szCs w:val="26"/>
          <w:lang w:val="en-US"/>
        </w:rPr>
        <w:t>vì còn</w:t>
      </w:r>
      <w:r w:rsidRPr="009A5EFE">
        <w:rPr>
          <w:rFonts w:ascii="Times New Roman" w:eastAsia="Times New Roman" w:hAnsi="Times New Roman" w:cs="Times New Roman"/>
          <w:sz w:val="26"/>
          <w:szCs w:val="26"/>
          <w:lang w:val="en-US"/>
        </w:rPr>
        <w:t xml:space="preserve"> </w:t>
      </w:r>
      <w:r w:rsidRPr="009A5EFE">
        <w:rPr>
          <w:rFonts w:ascii="Times New Roman" w:eastAsia="Times New Roman" w:hAnsi="Times New Roman" w:cs="Times New Roman"/>
          <w:i/>
          <w:sz w:val="26"/>
          <w:szCs w:val="26"/>
          <w:lang w:val="en-US"/>
        </w:rPr>
        <w:t>trong giai đoạn phát triển, tính ổn định của phần cứng và độ chính xác của phần mềm cần được cải thiện</w:t>
      </w:r>
      <w:r w:rsidRPr="009A5EFE">
        <w:rPr>
          <w:rFonts w:ascii="Times New Roman" w:eastAsia="Times New Roman" w:hAnsi="Times New Roman" w:cs="Times New Roman"/>
          <w:sz w:val="26"/>
          <w:szCs w:val="26"/>
          <w:lang w:val="en-US"/>
        </w:rPr>
        <w:t>.</w:t>
      </w:r>
    </w:p>
    <w:p w:rsidR="00F20159" w:rsidRPr="009A5EFE" w:rsidRDefault="00F20159" w:rsidP="008951F4">
      <w:pPr>
        <w:pStyle w:val="ListParagraph"/>
        <w:numPr>
          <w:ilvl w:val="0"/>
          <w:numId w:val="45"/>
        </w:numPr>
        <w:ind w:left="284"/>
        <w:jc w:val="both"/>
        <w:rPr>
          <w:rFonts w:ascii="Times New Roman" w:hAnsi="Times New Roman" w:cs="Times New Roman"/>
          <w:bCs/>
          <w:sz w:val="26"/>
          <w:szCs w:val="26"/>
          <w:lang w:val="en-US"/>
        </w:rPr>
      </w:pPr>
      <w:r w:rsidRPr="009A5EFE">
        <w:rPr>
          <w:rFonts w:ascii="Times New Roman" w:hAnsi="Times New Roman" w:cs="Times New Roman"/>
          <w:b/>
          <w:bCs/>
          <w:sz w:val="26"/>
          <w:szCs w:val="26"/>
          <w:lang w:val="en-US"/>
        </w:rPr>
        <w:t>Nét riêng khác biệt</w:t>
      </w:r>
      <w:r w:rsidRPr="009A5EFE">
        <w:rPr>
          <w:rFonts w:ascii="Times New Roman" w:hAnsi="Times New Roman" w:cs="Times New Roman"/>
          <w:bCs/>
          <w:sz w:val="26"/>
          <w:szCs w:val="26"/>
          <w:lang w:val="en-US"/>
        </w:rPr>
        <w:t xml:space="preserve">: </w:t>
      </w:r>
      <w:r w:rsidRPr="009A5EFE">
        <w:rPr>
          <w:rFonts w:ascii="Times New Roman" w:hAnsi="Times New Roman" w:cs="Times New Roman"/>
          <w:bCs/>
          <w:i/>
          <w:sz w:val="26"/>
          <w:szCs w:val="26"/>
          <w:lang w:val="en-US"/>
        </w:rPr>
        <w:t>sản phẩm cung cấp giải pháp chăm sóc sức khỏe từ xa và liên tục cho những người có nguy cơ mắc bệnh tim mạch cao như người cao tuổi, người có tiền sự bị bệnh tim, từ đó giúp hạn chế sự hình thành cơn đột quỵ, mang đến sự an tâm về sức khỏe tim mạch cho người sử dụng.</w:t>
      </w:r>
    </w:p>
    <w:p w:rsidR="00F20159" w:rsidRPr="009A5EFE" w:rsidRDefault="00F20159" w:rsidP="008951F4">
      <w:pPr>
        <w:ind w:firstLine="284"/>
        <w:jc w:val="both"/>
        <w:rPr>
          <w:rFonts w:ascii="Times New Roman" w:hAnsi="Times New Roman" w:cs="Times New Roman"/>
          <w:bCs/>
          <w:sz w:val="26"/>
          <w:szCs w:val="26"/>
          <w:lang w:val="it-IT"/>
        </w:rPr>
      </w:pPr>
      <w:r w:rsidRPr="009A5EFE">
        <w:rPr>
          <w:rFonts w:ascii="Times New Roman" w:hAnsi="Times New Roman" w:cs="Times New Roman"/>
          <w:bCs/>
          <w:sz w:val="26"/>
          <w:szCs w:val="26"/>
          <w:lang w:val="it-IT"/>
        </w:rPr>
        <w:t>Tuy nhiên, hiện nay các công ty thiết bị y tế hàng đầu như Mitfits, Medtronics hay Siement cũng rất chú trọng đến vấn đề sức khỏe từ xa, đặc biệt là cho các căn bệnh đòi hỏi sự giám sát cao độ và có tỉ lệ tử vong cao như bệnh suy tim mạch. Chính vì vậy sự ra đời của một công ty như vậy tại Việt Nam không chỉ góp phần giảm thiểu số ca tử vong trong nước mà còn tạo cơ hội cho nền khoa học kỹ thuật quốc gia phát triển, vươn xa và cạnh tranh với các công ty thiết bị y tế khác đang có mặt tại Việt Nam và trên thế giới.</w:t>
      </w:r>
    </w:p>
    <w:p w:rsidR="00FA53CD" w:rsidRPr="009A5EFE" w:rsidRDefault="00FA53CD" w:rsidP="00FA53CD">
      <w:pPr>
        <w:jc w:val="center"/>
        <w:rPr>
          <w:rFonts w:ascii="Times New Roman" w:hAnsi="Times New Roman" w:cs="Times New Roman"/>
          <w:b/>
          <w:sz w:val="26"/>
          <w:szCs w:val="26"/>
          <w:lang w:val="fr-FR"/>
        </w:rPr>
      </w:pPr>
      <w:r w:rsidRPr="009A5EFE">
        <w:rPr>
          <w:rFonts w:ascii="Times New Roman" w:hAnsi="Times New Roman" w:cs="Times New Roman"/>
          <w:sz w:val="26"/>
          <w:szCs w:val="26"/>
          <w:lang w:val="fr-FR"/>
        </w:rPr>
        <w:br w:type="column"/>
      </w:r>
      <w:r w:rsidRPr="009A5EFE">
        <w:rPr>
          <w:rFonts w:ascii="Times New Roman" w:hAnsi="Times New Roman" w:cs="Times New Roman"/>
          <w:b/>
          <w:sz w:val="26"/>
          <w:szCs w:val="26"/>
          <w:lang w:val="fr-FR"/>
        </w:rPr>
        <w:lastRenderedPageBreak/>
        <w:t>PHẦN 7</w:t>
      </w:r>
    </w:p>
    <w:p w:rsidR="00FA53CD" w:rsidRPr="009A5EFE" w:rsidRDefault="00FA53CD" w:rsidP="00FA53CD">
      <w:pPr>
        <w:jc w:val="center"/>
        <w:rPr>
          <w:rFonts w:ascii="Times New Roman" w:hAnsi="Times New Roman" w:cs="Times New Roman"/>
          <w:b/>
          <w:sz w:val="26"/>
          <w:szCs w:val="26"/>
          <w:lang w:val="fr-FR"/>
        </w:rPr>
      </w:pPr>
      <w:r w:rsidRPr="009A5EFE">
        <w:rPr>
          <w:rFonts w:ascii="Times New Roman" w:hAnsi="Times New Roman" w:cs="Times New Roman"/>
          <w:b/>
          <w:sz w:val="26"/>
          <w:szCs w:val="26"/>
          <w:lang w:val="fr-FR"/>
        </w:rPr>
        <w:t>NGUỒN THAM KHẢO</w:t>
      </w:r>
    </w:p>
    <w:p w:rsidR="00086D5D" w:rsidRPr="00086D5D" w:rsidRDefault="00086D5D" w:rsidP="00086D5D">
      <w:pPr>
        <w:widowControl w:val="0"/>
        <w:numPr>
          <w:ilvl w:val="0"/>
          <w:numId w:val="46"/>
        </w:numPr>
        <w:tabs>
          <w:tab w:val="left" w:pos="1161"/>
        </w:tabs>
        <w:spacing w:before="197" w:after="0" w:line="276" w:lineRule="auto"/>
        <w:ind w:left="567" w:right="312"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Gacek, A.C. and W. Pedrycz, </w:t>
      </w:r>
      <w:r w:rsidRPr="00086D5D">
        <w:rPr>
          <w:rFonts w:ascii="Times New Roman" w:eastAsia="Calibri" w:hAnsi="Times New Roman" w:cs="Times New Roman"/>
          <w:i/>
          <w:sz w:val="26"/>
          <w:szCs w:val="26"/>
          <w:lang w:val="en-US"/>
        </w:rPr>
        <w:t>ECG signal processing, classification, and interpretation:</w:t>
      </w:r>
      <w:r w:rsidRPr="00086D5D">
        <w:rPr>
          <w:rFonts w:ascii="Times New Roman" w:eastAsia="Calibri" w:hAnsi="Times New Roman" w:cs="Times New Roman"/>
          <w:i/>
          <w:spacing w:val="-31"/>
          <w:sz w:val="26"/>
          <w:szCs w:val="26"/>
          <w:lang w:val="en-US"/>
        </w:rPr>
        <w:t xml:space="preserve"> </w:t>
      </w:r>
      <w:r w:rsidRPr="00086D5D">
        <w:rPr>
          <w:rFonts w:ascii="Times New Roman" w:eastAsia="Calibri" w:hAnsi="Times New Roman" w:cs="Times New Roman"/>
          <w:i/>
          <w:sz w:val="26"/>
          <w:szCs w:val="26"/>
          <w:lang w:val="en-US"/>
        </w:rPr>
        <w:t>a comprehensive framework of computational intelligence</w:t>
      </w:r>
      <w:r w:rsidRPr="00086D5D">
        <w:rPr>
          <w:rFonts w:ascii="Times New Roman" w:eastAsia="Calibri" w:hAnsi="Times New Roman" w:cs="Times New Roman"/>
          <w:sz w:val="26"/>
          <w:szCs w:val="26"/>
          <w:lang w:val="en-US"/>
        </w:rPr>
        <w:t>. 2012, London: New</w:t>
      </w:r>
      <w:r w:rsidRPr="00086D5D">
        <w:rPr>
          <w:rFonts w:ascii="Times New Roman" w:eastAsia="Calibri" w:hAnsi="Times New Roman" w:cs="Times New Roman"/>
          <w:spacing w:val="-17"/>
          <w:sz w:val="26"/>
          <w:szCs w:val="26"/>
          <w:lang w:val="en-US"/>
        </w:rPr>
        <w:t xml:space="preserve"> </w:t>
      </w:r>
      <w:r w:rsidRPr="00086D5D">
        <w:rPr>
          <w:rFonts w:ascii="Times New Roman" w:eastAsia="Calibri" w:hAnsi="Times New Roman" w:cs="Times New Roman"/>
          <w:sz w:val="26"/>
          <w:szCs w:val="26"/>
          <w:lang w:val="en-US"/>
        </w:rPr>
        <w:t>York Springer. x, 278</w:t>
      </w:r>
      <w:r w:rsidRPr="00086D5D">
        <w:rPr>
          <w:rFonts w:ascii="Times New Roman" w:eastAsia="Calibri" w:hAnsi="Times New Roman" w:cs="Times New Roman"/>
          <w:spacing w:val="-3"/>
          <w:sz w:val="26"/>
          <w:szCs w:val="26"/>
          <w:lang w:val="en-US"/>
        </w:rPr>
        <w:t xml:space="preserve"> </w:t>
      </w:r>
      <w:r w:rsidRPr="00086D5D">
        <w:rPr>
          <w:rFonts w:ascii="Times New Roman" w:eastAsia="Calibri" w:hAnsi="Times New Roman" w:cs="Times New Roman"/>
          <w:sz w:val="26"/>
          <w:szCs w:val="26"/>
          <w:lang w:val="en-US"/>
        </w:rPr>
        <w:t>p.</w:t>
      </w:r>
    </w:p>
    <w:p w:rsidR="00086D5D" w:rsidRPr="00086D5D" w:rsidRDefault="00086D5D" w:rsidP="00086D5D">
      <w:pPr>
        <w:widowControl w:val="0"/>
        <w:numPr>
          <w:ilvl w:val="0"/>
          <w:numId w:val="46"/>
        </w:numPr>
        <w:tabs>
          <w:tab w:val="left" w:pos="1161"/>
        </w:tabs>
        <w:spacing w:after="0" w:line="276" w:lineRule="auto"/>
        <w:ind w:left="567" w:right="620"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Ozegowski, S., et al., </w:t>
      </w:r>
      <w:r w:rsidRPr="00086D5D">
        <w:rPr>
          <w:rFonts w:ascii="Times New Roman" w:eastAsia="Calibri" w:hAnsi="Times New Roman" w:cs="Times New Roman"/>
          <w:i/>
          <w:sz w:val="26"/>
          <w:szCs w:val="26"/>
          <w:lang w:val="en-US"/>
        </w:rPr>
        <w:t>Usefulness of ambulatory ECG in the diagnosis of</w:t>
      </w:r>
      <w:r w:rsidRPr="00086D5D">
        <w:rPr>
          <w:rFonts w:ascii="Times New Roman" w:eastAsia="Calibri" w:hAnsi="Times New Roman" w:cs="Times New Roman"/>
          <w:i/>
          <w:spacing w:val="-29"/>
          <w:sz w:val="26"/>
          <w:szCs w:val="26"/>
          <w:lang w:val="en-US"/>
        </w:rPr>
        <w:t xml:space="preserve"> </w:t>
      </w:r>
      <w:r w:rsidRPr="00086D5D">
        <w:rPr>
          <w:rFonts w:ascii="Times New Roman" w:eastAsia="Calibri" w:hAnsi="Times New Roman" w:cs="Times New Roman"/>
          <w:i/>
          <w:sz w:val="26"/>
          <w:szCs w:val="26"/>
          <w:lang w:val="en-US"/>
        </w:rPr>
        <w:t xml:space="preserve">sleep-related breathing disorders. </w:t>
      </w:r>
      <w:r w:rsidRPr="00086D5D">
        <w:rPr>
          <w:rFonts w:ascii="Times New Roman" w:eastAsia="Calibri" w:hAnsi="Times New Roman" w:cs="Times New Roman"/>
          <w:sz w:val="26"/>
          <w:szCs w:val="26"/>
          <w:lang w:val="en-US"/>
        </w:rPr>
        <w:t>(0022-9032</w:t>
      </w:r>
      <w:r w:rsidRPr="00086D5D">
        <w:rPr>
          <w:rFonts w:ascii="Times New Roman" w:eastAsia="Calibri" w:hAnsi="Times New Roman" w:cs="Times New Roman"/>
          <w:spacing w:val="-5"/>
          <w:sz w:val="26"/>
          <w:szCs w:val="26"/>
          <w:lang w:val="en-US"/>
        </w:rPr>
        <w:t xml:space="preserve"> </w:t>
      </w:r>
      <w:r w:rsidRPr="00086D5D">
        <w:rPr>
          <w:rFonts w:ascii="Times New Roman" w:eastAsia="Calibri" w:hAnsi="Times New Roman" w:cs="Times New Roman"/>
          <w:sz w:val="26"/>
          <w:szCs w:val="26"/>
          <w:lang w:val="en-US"/>
        </w:rPr>
        <w:t>(Print)).</w:t>
      </w:r>
    </w:p>
    <w:p w:rsidR="00086D5D" w:rsidRPr="00086D5D" w:rsidRDefault="00086D5D" w:rsidP="00086D5D">
      <w:pPr>
        <w:widowControl w:val="0"/>
        <w:numPr>
          <w:ilvl w:val="0"/>
          <w:numId w:val="46"/>
        </w:numPr>
        <w:tabs>
          <w:tab w:val="left" w:pos="1161"/>
        </w:tabs>
        <w:spacing w:after="0" w:line="276" w:lineRule="auto"/>
        <w:ind w:left="567" w:right="554"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Barold, S.S., </w:t>
      </w:r>
      <w:r w:rsidRPr="00086D5D">
        <w:rPr>
          <w:rFonts w:ascii="Times New Roman" w:eastAsia="Calibri" w:hAnsi="Times New Roman" w:cs="Times New Roman"/>
          <w:i/>
          <w:sz w:val="26"/>
          <w:szCs w:val="26"/>
          <w:lang w:val="en-US"/>
        </w:rPr>
        <w:t xml:space="preserve">Norman J. "Jeff" Holter-"Father" of ambulatory ECG monitoring. </w:t>
      </w:r>
      <w:r w:rsidRPr="00086D5D">
        <w:rPr>
          <w:rFonts w:ascii="Times New Roman" w:eastAsia="Calibri" w:hAnsi="Times New Roman" w:cs="Times New Roman"/>
          <w:sz w:val="26"/>
          <w:szCs w:val="26"/>
          <w:lang w:val="en-US"/>
        </w:rPr>
        <w:t>J</w:t>
      </w:r>
      <w:r w:rsidRPr="00086D5D">
        <w:rPr>
          <w:rFonts w:ascii="Times New Roman" w:eastAsia="Calibri" w:hAnsi="Times New Roman" w:cs="Times New Roman"/>
          <w:spacing w:val="-21"/>
          <w:sz w:val="26"/>
          <w:szCs w:val="26"/>
          <w:lang w:val="en-US"/>
        </w:rPr>
        <w:t xml:space="preserve"> </w:t>
      </w:r>
      <w:r w:rsidRPr="00086D5D">
        <w:rPr>
          <w:rFonts w:ascii="Times New Roman" w:eastAsia="Calibri" w:hAnsi="Times New Roman" w:cs="Times New Roman"/>
          <w:sz w:val="26"/>
          <w:szCs w:val="26"/>
          <w:lang w:val="en-US"/>
        </w:rPr>
        <w:t xml:space="preserve">Interv Card Electrophysiol, 2005. </w:t>
      </w:r>
      <w:r w:rsidRPr="00086D5D">
        <w:rPr>
          <w:rFonts w:ascii="Times New Roman" w:eastAsia="Calibri" w:hAnsi="Times New Roman" w:cs="Times New Roman"/>
          <w:b/>
          <w:sz w:val="26"/>
          <w:szCs w:val="26"/>
          <w:lang w:val="en-US"/>
        </w:rPr>
        <w:t>14</w:t>
      </w:r>
      <w:r w:rsidRPr="00086D5D">
        <w:rPr>
          <w:rFonts w:ascii="Times New Roman" w:eastAsia="Calibri" w:hAnsi="Times New Roman" w:cs="Times New Roman"/>
          <w:sz w:val="26"/>
          <w:szCs w:val="26"/>
          <w:lang w:val="en-US"/>
        </w:rPr>
        <w:t>(2): p.</w:t>
      </w:r>
      <w:r w:rsidRPr="00086D5D">
        <w:rPr>
          <w:rFonts w:ascii="Times New Roman" w:eastAsia="Calibri" w:hAnsi="Times New Roman" w:cs="Times New Roman"/>
          <w:spacing w:val="-10"/>
          <w:sz w:val="26"/>
          <w:szCs w:val="26"/>
          <w:lang w:val="en-US"/>
        </w:rPr>
        <w:t xml:space="preserve"> </w:t>
      </w:r>
      <w:r w:rsidRPr="00086D5D">
        <w:rPr>
          <w:rFonts w:ascii="Times New Roman" w:eastAsia="Calibri" w:hAnsi="Times New Roman" w:cs="Times New Roman"/>
          <w:sz w:val="26"/>
          <w:szCs w:val="26"/>
          <w:lang w:val="en-US"/>
        </w:rPr>
        <w:t>117-8.</w:t>
      </w:r>
    </w:p>
    <w:p w:rsidR="00086D5D" w:rsidRPr="00086D5D" w:rsidRDefault="00086D5D" w:rsidP="00086D5D">
      <w:pPr>
        <w:widowControl w:val="0"/>
        <w:numPr>
          <w:ilvl w:val="0"/>
          <w:numId w:val="46"/>
        </w:numPr>
        <w:tabs>
          <w:tab w:val="left" w:pos="1161"/>
        </w:tabs>
        <w:spacing w:after="0" w:line="276" w:lineRule="auto"/>
        <w:ind w:left="567" w:right="382"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Su, L., S. Borov, and B. Zrenner, </w:t>
      </w:r>
      <w:r w:rsidRPr="00086D5D">
        <w:rPr>
          <w:rFonts w:ascii="Times New Roman" w:eastAsia="Calibri" w:hAnsi="Times New Roman" w:cs="Times New Roman"/>
          <w:i/>
          <w:sz w:val="26"/>
          <w:szCs w:val="26"/>
          <w:lang w:val="en-US"/>
        </w:rPr>
        <w:t>12-lead Holter electrocardiography. Review of</w:t>
      </w:r>
      <w:r w:rsidRPr="00086D5D">
        <w:rPr>
          <w:rFonts w:ascii="Times New Roman" w:eastAsia="Calibri" w:hAnsi="Times New Roman" w:cs="Times New Roman"/>
          <w:i/>
          <w:spacing w:val="-17"/>
          <w:sz w:val="26"/>
          <w:szCs w:val="26"/>
          <w:lang w:val="en-US"/>
        </w:rPr>
        <w:t xml:space="preserve"> </w:t>
      </w:r>
      <w:r w:rsidRPr="00086D5D">
        <w:rPr>
          <w:rFonts w:ascii="Times New Roman" w:eastAsia="Calibri" w:hAnsi="Times New Roman" w:cs="Times New Roman"/>
          <w:i/>
          <w:sz w:val="26"/>
          <w:szCs w:val="26"/>
          <w:lang w:val="en-US"/>
        </w:rPr>
        <w:t xml:space="preserve">the literature and clinical application update. </w:t>
      </w:r>
      <w:r w:rsidRPr="00086D5D">
        <w:rPr>
          <w:rFonts w:ascii="Times New Roman" w:eastAsia="Calibri" w:hAnsi="Times New Roman" w:cs="Times New Roman"/>
          <w:sz w:val="26"/>
          <w:szCs w:val="26"/>
          <w:lang w:val="en-US"/>
        </w:rPr>
        <w:t>Herzschrittmacherther Elektrophysiol,</w:t>
      </w:r>
      <w:r w:rsidRPr="00086D5D">
        <w:rPr>
          <w:rFonts w:ascii="Times New Roman" w:eastAsia="Calibri" w:hAnsi="Times New Roman" w:cs="Times New Roman"/>
          <w:spacing w:val="-19"/>
          <w:sz w:val="26"/>
          <w:szCs w:val="26"/>
          <w:lang w:val="en-US"/>
        </w:rPr>
        <w:t xml:space="preserve"> </w:t>
      </w:r>
      <w:r w:rsidRPr="00086D5D">
        <w:rPr>
          <w:rFonts w:ascii="Times New Roman" w:eastAsia="Calibri" w:hAnsi="Times New Roman" w:cs="Times New Roman"/>
          <w:sz w:val="26"/>
          <w:szCs w:val="26"/>
          <w:lang w:val="en-US"/>
        </w:rPr>
        <w:t xml:space="preserve">2013. </w:t>
      </w:r>
      <w:r w:rsidRPr="00086D5D">
        <w:rPr>
          <w:rFonts w:ascii="Times New Roman" w:eastAsia="Calibri" w:hAnsi="Times New Roman" w:cs="Times New Roman"/>
          <w:b/>
          <w:sz w:val="26"/>
          <w:szCs w:val="26"/>
          <w:lang w:val="en-US"/>
        </w:rPr>
        <w:t>24</w:t>
      </w:r>
      <w:r w:rsidRPr="00086D5D">
        <w:rPr>
          <w:rFonts w:ascii="Times New Roman" w:eastAsia="Calibri" w:hAnsi="Times New Roman" w:cs="Times New Roman"/>
          <w:sz w:val="26"/>
          <w:szCs w:val="26"/>
          <w:lang w:val="en-US"/>
        </w:rPr>
        <w:t>(2): p.</w:t>
      </w:r>
      <w:r w:rsidRPr="00086D5D">
        <w:rPr>
          <w:rFonts w:ascii="Times New Roman" w:eastAsia="Calibri" w:hAnsi="Times New Roman" w:cs="Times New Roman"/>
          <w:spacing w:val="-4"/>
          <w:sz w:val="26"/>
          <w:szCs w:val="26"/>
          <w:lang w:val="en-US"/>
        </w:rPr>
        <w:t xml:space="preserve"> </w:t>
      </w:r>
      <w:r w:rsidRPr="00086D5D">
        <w:rPr>
          <w:rFonts w:ascii="Times New Roman" w:eastAsia="Calibri" w:hAnsi="Times New Roman" w:cs="Times New Roman"/>
          <w:sz w:val="26"/>
          <w:szCs w:val="26"/>
          <w:lang w:val="en-US"/>
        </w:rPr>
        <w:t>92-6.</w:t>
      </w:r>
    </w:p>
    <w:p w:rsidR="00086D5D" w:rsidRPr="00086D5D" w:rsidRDefault="00086D5D" w:rsidP="00086D5D">
      <w:pPr>
        <w:widowControl w:val="0"/>
        <w:numPr>
          <w:ilvl w:val="0"/>
          <w:numId w:val="46"/>
        </w:numPr>
        <w:tabs>
          <w:tab w:val="left" w:pos="1161"/>
        </w:tabs>
        <w:spacing w:after="0" w:line="276" w:lineRule="auto"/>
        <w:ind w:left="567" w:right="456"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Gibson, C.M., et al., </w:t>
      </w:r>
      <w:r w:rsidRPr="00086D5D">
        <w:rPr>
          <w:rFonts w:ascii="Times New Roman" w:eastAsia="Calibri" w:hAnsi="Times New Roman" w:cs="Times New Roman"/>
          <w:i/>
          <w:sz w:val="26"/>
          <w:szCs w:val="26"/>
          <w:lang w:val="en-US"/>
        </w:rPr>
        <w:t>Diagnostic and prognostic value of ambulatory ECG</w:t>
      </w:r>
      <w:r w:rsidRPr="00086D5D">
        <w:rPr>
          <w:rFonts w:ascii="Times New Roman" w:eastAsia="Calibri" w:hAnsi="Times New Roman" w:cs="Times New Roman"/>
          <w:i/>
          <w:spacing w:val="-21"/>
          <w:sz w:val="26"/>
          <w:szCs w:val="26"/>
          <w:lang w:val="en-US"/>
        </w:rPr>
        <w:t xml:space="preserve"> </w:t>
      </w:r>
      <w:r w:rsidRPr="00086D5D">
        <w:rPr>
          <w:rFonts w:ascii="Times New Roman" w:eastAsia="Calibri" w:hAnsi="Times New Roman" w:cs="Times New Roman"/>
          <w:i/>
          <w:sz w:val="26"/>
          <w:szCs w:val="26"/>
          <w:lang w:val="en-US"/>
        </w:rPr>
        <w:t xml:space="preserve">(Holter) monitoring in patients with coronary heart disease: a review. </w:t>
      </w:r>
      <w:r w:rsidRPr="00086D5D">
        <w:rPr>
          <w:rFonts w:ascii="Times New Roman" w:eastAsia="Calibri" w:hAnsi="Times New Roman" w:cs="Times New Roman"/>
          <w:sz w:val="26"/>
          <w:szCs w:val="26"/>
          <w:lang w:val="en-US"/>
        </w:rPr>
        <w:t>J Thromb</w:t>
      </w:r>
      <w:r w:rsidRPr="00086D5D">
        <w:rPr>
          <w:rFonts w:ascii="Times New Roman" w:eastAsia="Calibri" w:hAnsi="Times New Roman" w:cs="Times New Roman"/>
          <w:spacing w:val="-27"/>
          <w:sz w:val="26"/>
          <w:szCs w:val="26"/>
          <w:lang w:val="en-US"/>
        </w:rPr>
        <w:t xml:space="preserve"> </w:t>
      </w:r>
      <w:r w:rsidRPr="00086D5D">
        <w:rPr>
          <w:rFonts w:ascii="Times New Roman" w:eastAsia="Calibri" w:hAnsi="Times New Roman" w:cs="Times New Roman"/>
          <w:sz w:val="26"/>
          <w:szCs w:val="26"/>
          <w:lang w:val="en-US"/>
        </w:rPr>
        <w:t>Thrombolysis,</w:t>
      </w:r>
      <w:r w:rsidRPr="00086D5D">
        <w:rPr>
          <w:rFonts w:ascii="Times New Roman" w:eastAsia="Calibri" w:hAnsi="Times New Roman" w:cs="Times New Roman"/>
          <w:spacing w:val="-1"/>
          <w:sz w:val="26"/>
          <w:szCs w:val="26"/>
          <w:lang w:val="en-US"/>
        </w:rPr>
        <w:t xml:space="preserve"> </w:t>
      </w:r>
      <w:r w:rsidRPr="00086D5D">
        <w:rPr>
          <w:rFonts w:ascii="Times New Roman" w:eastAsia="Calibri" w:hAnsi="Times New Roman" w:cs="Times New Roman"/>
          <w:sz w:val="26"/>
          <w:szCs w:val="26"/>
          <w:lang w:val="en-US"/>
        </w:rPr>
        <w:t xml:space="preserve">2007. </w:t>
      </w:r>
      <w:r w:rsidRPr="00086D5D">
        <w:rPr>
          <w:rFonts w:ascii="Times New Roman" w:eastAsia="Calibri" w:hAnsi="Times New Roman" w:cs="Times New Roman"/>
          <w:b/>
          <w:sz w:val="26"/>
          <w:szCs w:val="26"/>
          <w:lang w:val="en-US"/>
        </w:rPr>
        <w:t>23</w:t>
      </w:r>
      <w:r w:rsidRPr="00086D5D">
        <w:rPr>
          <w:rFonts w:ascii="Times New Roman" w:eastAsia="Calibri" w:hAnsi="Times New Roman" w:cs="Times New Roman"/>
          <w:sz w:val="26"/>
          <w:szCs w:val="26"/>
          <w:lang w:val="en-US"/>
        </w:rPr>
        <w:t>(2): p.</w:t>
      </w:r>
      <w:r w:rsidRPr="00086D5D">
        <w:rPr>
          <w:rFonts w:ascii="Times New Roman" w:eastAsia="Calibri" w:hAnsi="Times New Roman" w:cs="Times New Roman"/>
          <w:spacing w:val="-6"/>
          <w:sz w:val="26"/>
          <w:szCs w:val="26"/>
          <w:lang w:val="en-US"/>
        </w:rPr>
        <w:t xml:space="preserve"> </w:t>
      </w:r>
      <w:r w:rsidRPr="00086D5D">
        <w:rPr>
          <w:rFonts w:ascii="Times New Roman" w:eastAsia="Calibri" w:hAnsi="Times New Roman" w:cs="Times New Roman"/>
          <w:sz w:val="26"/>
          <w:szCs w:val="26"/>
          <w:lang w:val="en-US"/>
        </w:rPr>
        <w:t>135-45.</w:t>
      </w:r>
    </w:p>
    <w:p w:rsidR="00086D5D" w:rsidRPr="00086D5D" w:rsidRDefault="00086D5D" w:rsidP="00086D5D">
      <w:pPr>
        <w:widowControl w:val="0"/>
        <w:numPr>
          <w:ilvl w:val="0"/>
          <w:numId w:val="46"/>
        </w:numPr>
        <w:tabs>
          <w:tab w:val="left" w:pos="1161"/>
        </w:tabs>
        <w:spacing w:after="0" w:line="276" w:lineRule="auto"/>
        <w:ind w:left="567" w:right="191"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Motskula,</w:t>
      </w:r>
      <w:r w:rsidRPr="00086D5D">
        <w:rPr>
          <w:rFonts w:ascii="Times New Roman" w:eastAsia="Calibri" w:hAnsi="Times New Roman" w:cs="Times New Roman"/>
          <w:spacing w:val="-5"/>
          <w:sz w:val="26"/>
          <w:szCs w:val="26"/>
          <w:lang w:val="en-US"/>
        </w:rPr>
        <w:t xml:space="preserve"> </w:t>
      </w:r>
      <w:r w:rsidRPr="00086D5D">
        <w:rPr>
          <w:rFonts w:ascii="Times New Roman" w:eastAsia="Calibri" w:hAnsi="Times New Roman" w:cs="Times New Roman"/>
          <w:sz w:val="26"/>
          <w:szCs w:val="26"/>
          <w:lang w:val="en-US"/>
        </w:rPr>
        <w:t>P.F.,</w:t>
      </w:r>
      <w:r w:rsidRPr="00086D5D">
        <w:rPr>
          <w:rFonts w:ascii="Times New Roman" w:eastAsia="Calibri" w:hAnsi="Times New Roman" w:cs="Times New Roman"/>
          <w:spacing w:val="-2"/>
          <w:sz w:val="26"/>
          <w:szCs w:val="26"/>
          <w:lang w:val="en-US"/>
        </w:rPr>
        <w:t xml:space="preserve"> </w:t>
      </w:r>
      <w:r w:rsidRPr="00086D5D">
        <w:rPr>
          <w:rFonts w:ascii="Times New Roman" w:eastAsia="Calibri" w:hAnsi="Times New Roman" w:cs="Times New Roman"/>
          <w:sz w:val="26"/>
          <w:szCs w:val="26"/>
          <w:lang w:val="en-US"/>
        </w:rPr>
        <w:t>et</w:t>
      </w:r>
      <w:r w:rsidRPr="00086D5D">
        <w:rPr>
          <w:rFonts w:ascii="Times New Roman" w:eastAsia="Calibri" w:hAnsi="Times New Roman" w:cs="Times New Roman"/>
          <w:spacing w:val="-2"/>
          <w:sz w:val="26"/>
          <w:szCs w:val="26"/>
          <w:lang w:val="en-US"/>
        </w:rPr>
        <w:t xml:space="preserve"> </w:t>
      </w:r>
      <w:r w:rsidRPr="00086D5D">
        <w:rPr>
          <w:rFonts w:ascii="Times New Roman" w:eastAsia="Calibri" w:hAnsi="Times New Roman" w:cs="Times New Roman"/>
          <w:sz w:val="26"/>
          <w:szCs w:val="26"/>
          <w:lang w:val="en-US"/>
        </w:rPr>
        <w:t>al.,</w:t>
      </w:r>
      <w:r w:rsidRPr="00086D5D">
        <w:rPr>
          <w:rFonts w:ascii="Times New Roman" w:eastAsia="Calibri" w:hAnsi="Times New Roman" w:cs="Times New Roman"/>
          <w:spacing w:val="-3"/>
          <w:sz w:val="26"/>
          <w:szCs w:val="26"/>
          <w:lang w:val="en-US"/>
        </w:rPr>
        <w:t xml:space="preserve"> </w:t>
      </w:r>
      <w:r w:rsidRPr="00086D5D">
        <w:rPr>
          <w:rFonts w:ascii="Times New Roman" w:eastAsia="Calibri" w:hAnsi="Times New Roman" w:cs="Times New Roman"/>
          <w:i/>
          <w:sz w:val="26"/>
          <w:szCs w:val="26"/>
          <w:lang w:val="en-US"/>
        </w:rPr>
        <w:t>Prognostic</w:t>
      </w:r>
      <w:r w:rsidRPr="00086D5D">
        <w:rPr>
          <w:rFonts w:ascii="Times New Roman" w:eastAsia="Calibri" w:hAnsi="Times New Roman" w:cs="Times New Roman"/>
          <w:i/>
          <w:spacing w:val="-2"/>
          <w:sz w:val="26"/>
          <w:szCs w:val="26"/>
          <w:lang w:val="en-US"/>
        </w:rPr>
        <w:t xml:space="preserve"> </w:t>
      </w:r>
      <w:r w:rsidRPr="00086D5D">
        <w:rPr>
          <w:rFonts w:ascii="Times New Roman" w:eastAsia="Calibri" w:hAnsi="Times New Roman" w:cs="Times New Roman"/>
          <w:i/>
          <w:sz w:val="26"/>
          <w:szCs w:val="26"/>
          <w:lang w:val="en-US"/>
        </w:rPr>
        <w:t>value</w:t>
      </w:r>
      <w:r w:rsidRPr="00086D5D">
        <w:rPr>
          <w:rFonts w:ascii="Times New Roman" w:eastAsia="Calibri" w:hAnsi="Times New Roman" w:cs="Times New Roman"/>
          <w:i/>
          <w:spacing w:val="-2"/>
          <w:sz w:val="26"/>
          <w:szCs w:val="26"/>
          <w:lang w:val="en-US"/>
        </w:rPr>
        <w:t xml:space="preserve"> </w:t>
      </w:r>
      <w:r w:rsidRPr="00086D5D">
        <w:rPr>
          <w:rFonts w:ascii="Times New Roman" w:eastAsia="Calibri" w:hAnsi="Times New Roman" w:cs="Times New Roman"/>
          <w:i/>
          <w:sz w:val="26"/>
          <w:szCs w:val="26"/>
          <w:lang w:val="en-US"/>
        </w:rPr>
        <w:t>of</w:t>
      </w:r>
      <w:r w:rsidRPr="00086D5D">
        <w:rPr>
          <w:rFonts w:ascii="Times New Roman" w:eastAsia="Calibri" w:hAnsi="Times New Roman" w:cs="Times New Roman"/>
          <w:i/>
          <w:spacing w:val="-4"/>
          <w:sz w:val="26"/>
          <w:szCs w:val="26"/>
          <w:lang w:val="en-US"/>
        </w:rPr>
        <w:t xml:space="preserve"> </w:t>
      </w:r>
      <w:r w:rsidRPr="00086D5D">
        <w:rPr>
          <w:rFonts w:ascii="Times New Roman" w:eastAsia="Calibri" w:hAnsi="Times New Roman" w:cs="Times New Roman"/>
          <w:i/>
          <w:sz w:val="26"/>
          <w:szCs w:val="26"/>
          <w:lang w:val="en-US"/>
        </w:rPr>
        <w:t>24-hour</w:t>
      </w:r>
      <w:r w:rsidRPr="00086D5D">
        <w:rPr>
          <w:rFonts w:ascii="Times New Roman" w:eastAsia="Calibri" w:hAnsi="Times New Roman" w:cs="Times New Roman"/>
          <w:i/>
          <w:spacing w:val="-1"/>
          <w:sz w:val="26"/>
          <w:szCs w:val="26"/>
          <w:lang w:val="en-US"/>
        </w:rPr>
        <w:t xml:space="preserve"> </w:t>
      </w:r>
      <w:r w:rsidRPr="00086D5D">
        <w:rPr>
          <w:rFonts w:ascii="Times New Roman" w:eastAsia="Calibri" w:hAnsi="Times New Roman" w:cs="Times New Roman"/>
          <w:i/>
          <w:sz w:val="26"/>
          <w:szCs w:val="26"/>
          <w:lang w:val="en-US"/>
        </w:rPr>
        <w:t>ambulatory</w:t>
      </w:r>
      <w:r w:rsidRPr="00086D5D">
        <w:rPr>
          <w:rFonts w:ascii="Times New Roman" w:eastAsia="Calibri" w:hAnsi="Times New Roman" w:cs="Times New Roman"/>
          <w:i/>
          <w:spacing w:val="-2"/>
          <w:sz w:val="26"/>
          <w:szCs w:val="26"/>
          <w:lang w:val="en-US"/>
        </w:rPr>
        <w:t xml:space="preserve"> </w:t>
      </w:r>
      <w:r w:rsidRPr="00086D5D">
        <w:rPr>
          <w:rFonts w:ascii="Times New Roman" w:eastAsia="Calibri" w:hAnsi="Times New Roman" w:cs="Times New Roman"/>
          <w:i/>
          <w:sz w:val="26"/>
          <w:szCs w:val="26"/>
          <w:lang w:val="en-US"/>
        </w:rPr>
        <w:t>ECG</w:t>
      </w:r>
      <w:r w:rsidRPr="00086D5D">
        <w:rPr>
          <w:rFonts w:ascii="Times New Roman" w:eastAsia="Calibri" w:hAnsi="Times New Roman" w:cs="Times New Roman"/>
          <w:i/>
          <w:spacing w:val="-5"/>
          <w:sz w:val="26"/>
          <w:szCs w:val="26"/>
          <w:lang w:val="en-US"/>
        </w:rPr>
        <w:t xml:space="preserve"> </w:t>
      </w:r>
      <w:r w:rsidRPr="00086D5D">
        <w:rPr>
          <w:rFonts w:ascii="Times New Roman" w:eastAsia="Calibri" w:hAnsi="Times New Roman" w:cs="Times New Roman"/>
          <w:i/>
          <w:sz w:val="26"/>
          <w:szCs w:val="26"/>
          <w:lang w:val="en-US"/>
        </w:rPr>
        <w:t>(Holter)</w:t>
      </w:r>
      <w:r w:rsidRPr="00086D5D">
        <w:rPr>
          <w:rFonts w:ascii="Times New Roman" w:eastAsia="Calibri" w:hAnsi="Times New Roman" w:cs="Times New Roman"/>
          <w:i/>
          <w:spacing w:val="-4"/>
          <w:sz w:val="26"/>
          <w:szCs w:val="26"/>
          <w:lang w:val="en-US"/>
        </w:rPr>
        <w:t xml:space="preserve"> </w:t>
      </w:r>
      <w:r w:rsidRPr="00086D5D">
        <w:rPr>
          <w:rFonts w:ascii="Times New Roman" w:eastAsia="Calibri" w:hAnsi="Times New Roman" w:cs="Times New Roman"/>
          <w:i/>
          <w:sz w:val="26"/>
          <w:szCs w:val="26"/>
          <w:lang w:val="en-US"/>
        </w:rPr>
        <w:t>monitoring</w:t>
      </w:r>
      <w:r w:rsidRPr="00086D5D">
        <w:rPr>
          <w:rFonts w:ascii="Times New Roman" w:eastAsia="Calibri" w:hAnsi="Times New Roman" w:cs="Times New Roman"/>
          <w:i/>
          <w:spacing w:val="-3"/>
          <w:sz w:val="26"/>
          <w:szCs w:val="26"/>
          <w:lang w:val="en-US"/>
        </w:rPr>
        <w:t xml:space="preserve"> </w:t>
      </w:r>
      <w:r w:rsidRPr="00086D5D">
        <w:rPr>
          <w:rFonts w:ascii="Times New Roman" w:eastAsia="Calibri" w:hAnsi="Times New Roman" w:cs="Times New Roman"/>
          <w:i/>
          <w:sz w:val="26"/>
          <w:szCs w:val="26"/>
          <w:lang w:val="en-US"/>
        </w:rPr>
        <w:t xml:space="preserve">in Boxer dogs. </w:t>
      </w:r>
      <w:r w:rsidRPr="00086D5D">
        <w:rPr>
          <w:rFonts w:ascii="Times New Roman" w:eastAsia="Calibri" w:hAnsi="Times New Roman" w:cs="Times New Roman"/>
          <w:sz w:val="26"/>
          <w:szCs w:val="26"/>
          <w:lang w:val="en-US"/>
        </w:rPr>
        <w:t xml:space="preserve">J Vet Intern Med, 2013. </w:t>
      </w:r>
      <w:r w:rsidRPr="00086D5D">
        <w:rPr>
          <w:rFonts w:ascii="Times New Roman" w:eastAsia="Calibri" w:hAnsi="Times New Roman" w:cs="Times New Roman"/>
          <w:b/>
          <w:sz w:val="26"/>
          <w:szCs w:val="26"/>
          <w:lang w:val="en-US"/>
        </w:rPr>
        <w:t>27</w:t>
      </w:r>
      <w:r w:rsidRPr="00086D5D">
        <w:rPr>
          <w:rFonts w:ascii="Times New Roman" w:eastAsia="Calibri" w:hAnsi="Times New Roman" w:cs="Times New Roman"/>
          <w:sz w:val="26"/>
          <w:szCs w:val="26"/>
          <w:lang w:val="en-US"/>
        </w:rPr>
        <w:t>(4): p.</w:t>
      </w:r>
      <w:r w:rsidRPr="00086D5D">
        <w:rPr>
          <w:rFonts w:ascii="Times New Roman" w:eastAsia="Calibri" w:hAnsi="Times New Roman" w:cs="Times New Roman"/>
          <w:spacing w:val="-10"/>
          <w:sz w:val="26"/>
          <w:szCs w:val="26"/>
          <w:lang w:val="en-US"/>
        </w:rPr>
        <w:t xml:space="preserve"> </w:t>
      </w:r>
      <w:r w:rsidRPr="00086D5D">
        <w:rPr>
          <w:rFonts w:ascii="Times New Roman" w:eastAsia="Calibri" w:hAnsi="Times New Roman" w:cs="Times New Roman"/>
          <w:sz w:val="26"/>
          <w:szCs w:val="26"/>
          <w:lang w:val="en-US"/>
        </w:rPr>
        <w:t>904-12.</w:t>
      </w:r>
    </w:p>
    <w:p w:rsidR="00086D5D" w:rsidRPr="00086D5D" w:rsidRDefault="00086D5D" w:rsidP="00086D5D">
      <w:pPr>
        <w:widowControl w:val="0"/>
        <w:numPr>
          <w:ilvl w:val="0"/>
          <w:numId w:val="46"/>
        </w:numPr>
        <w:tabs>
          <w:tab w:val="left" w:pos="1161"/>
        </w:tabs>
        <w:spacing w:after="0" w:line="276" w:lineRule="auto"/>
        <w:ind w:left="567" w:right="364"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Cygankiewicz, I., W. Zareba, and A.B. de Luna, </w:t>
      </w:r>
      <w:r w:rsidRPr="00086D5D">
        <w:rPr>
          <w:rFonts w:ascii="Times New Roman" w:eastAsia="Calibri" w:hAnsi="Times New Roman" w:cs="Times New Roman"/>
          <w:i/>
          <w:sz w:val="26"/>
          <w:szCs w:val="26"/>
          <w:lang w:val="en-US"/>
        </w:rPr>
        <w:t>Prognostic value of Holter monitoring</w:t>
      </w:r>
      <w:r w:rsidRPr="00086D5D">
        <w:rPr>
          <w:rFonts w:ascii="Times New Roman" w:eastAsia="Calibri" w:hAnsi="Times New Roman" w:cs="Times New Roman"/>
          <w:i/>
          <w:spacing w:val="-21"/>
          <w:sz w:val="26"/>
          <w:szCs w:val="26"/>
          <w:lang w:val="en-US"/>
        </w:rPr>
        <w:t xml:space="preserve"> </w:t>
      </w:r>
      <w:r w:rsidRPr="00086D5D">
        <w:rPr>
          <w:rFonts w:ascii="Times New Roman" w:eastAsia="Calibri" w:hAnsi="Times New Roman" w:cs="Times New Roman"/>
          <w:i/>
          <w:sz w:val="26"/>
          <w:szCs w:val="26"/>
          <w:lang w:val="en-US"/>
        </w:rPr>
        <w:t xml:space="preserve">in congestive heart failure. </w:t>
      </w:r>
      <w:r w:rsidRPr="00086D5D">
        <w:rPr>
          <w:rFonts w:ascii="Times New Roman" w:eastAsia="Calibri" w:hAnsi="Times New Roman" w:cs="Times New Roman"/>
          <w:sz w:val="26"/>
          <w:szCs w:val="26"/>
          <w:lang w:val="en-US"/>
        </w:rPr>
        <w:t xml:space="preserve">Cardiol J, 2008. </w:t>
      </w:r>
      <w:r w:rsidRPr="00086D5D">
        <w:rPr>
          <w:rFonts w:ascii="Times New Roman" w:eastAsia="Calibri" w:hAnsi="Times New Roman" w:cs="Times New Roman"/>
          <w:b/>
          <w:sz w:val="26"/>
          <w:szCs w:val="26"/>
          <w:lang w:val="en-US"/>
        </w:rPr>
        <w:t>15</w:t>
      </w:r>
      <w:r w:rsidRPr="00086D5D">
        <w:rPr>
          <w:rFonts w:ascii="Times New Roman" w:eastAsia="Calibri" w:hAnsi="Times New Roman" w:cs="Times New Roman"/>
          <w:sz w:val="26"/>
          <w:szCs w:val="26"/>
          <w:lang w:val="en-US"/>
        </w:rPr>
        <w:t>(4): p.</w:t>
      </w:r>
      <w:r w:rsidRPr="00086D5D">
        <w:rPr>
          <w:rFonts w:ascii="Times New Roman" w:eastAsia="Calibri" w:hAnsi="Times New Roman" w:cs="Times New Roman"/>
          <w:spacing w:val="-5"/>
          <w:sz w:val="26"/>
          <w:szCs w:val="26"/>
          <w:lang w:val="en-US"/>
        </w:rPr>
        <w:t xml:space="preserve"> </w:t>
      </w:r>
      <w:r w:rsidRPr="00086D5D">
        <w:rPr>
          <w:rFonts w:ascii="Times New Roman" w:eastAsia="Calibri" w:hAnsi="Times New Roman" w:cs="Times New Roman"/>
          <w:sz w:val="26"/>
          <w:szCs w:val="26"/>
          <w:lang w:val="en-US"/>
        </w:rPr>
        <w:t>313-23.</w:t>
      </w:r>
    </w:p>
    <w:p w:rsidR="00086D5D" w:rsidRPr="00086D5D" w:rsidRDefault="00086D5D" w:rsidP="00086D5D">
      <w:pPr>
        <w:widowControl w:val="0"/>
        <w:numPr>
          <w:ilvl w:val="0"/>
          <w:numId w:val="46"/>
        </w:numPr>
        <w:tabs>
          <w:tab w:val="left" w:pos="1161"/>
        </w:tabs>
        <w:spacing w:after="0" w:line="276" w:lineRule="auto"/>
        <w:ind w:left="567" w:right="473"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Zanchi, E., et al., </w:t>
      </w:r>
      <w:r w:rsidRPr="00086D5D">
        <w:rPr>
          <w:rFonts w:ascii="Times New Roman" w:eastAsia="Calibri" w:hAnsi="Times New Roman" w:cs="Times New Roman"/>
          <w:i/>
          <w:sz w:val="26"/>
          <w:szCs w:val="26"/>
          <w:lang w:val="en-US"/>
        </w:rPr>
        <w:t>Transient myocardial ischemia detected by Holter monitoring</w:t>
      </w:r>
      <w:r w:rsidRPr="00086D5D">
        <w:rPr>
          <w:rFonts w:ascii="Times New Roman" w:eastAsia="Calibri" w:hAnsi="Times New Roman" w:cs="Times New Roman"/>
          <w:i/>
          <w:spacing w:val="-23"/>
          <w:sz w:val="26"/>
          <w:szCs w:val="26"/>
          <w:lang w:val="en-US"/>
        </w:rPr>
        <w:t xml:space="preserve"> </w:t>
      </w:r>
      <w:r w:rsidRPr="00086D5D">
        <w:rPr>
          <w:rFonts w:ascii="Times New Roman" w:eastAsia="Calibri" w:hAnsi="Times New Roman" w:cs="Times New Roman"/>
          <w:i/>
          <w:sz w:val="26"/>
          <w:szCs w:val="26"/>
          <w:lang w:val="en-US"/>
        </w:rPr>
        <w:t xml:space="preserve">during the early post-infarction period. </w:t>
      </w:r>
      <w:r w:rsidRPr="00086D5D">
        <w:rPr>
          <w:rFonts w:ascii="Times New Roman" w:eastAsia="Calibri" w:hAnsi="Times New Roman" w:cs="Times New Roman"/>
          <w:sz w:val="26"/>
          <w:szCs w:val="26"/>
          <w:lang w:val="en-US"/>
        </w:rPr>
        <w:t xml:space="preserve">Coron Artery Dis, 1995. </w:t>
      </w:r>
      <w:r w:rsidRPr="00086D5D">
        <w:rPr>
          <w:rFonts w:ascii="Times New Roman" w:eastAsia="Calibri" w:hAnsi="Times New Roman" w:cs="Times New Roman"/>
          <w:b/>
          <w:sz w:val="26"/>
          <w:szCs w:val="26"/>
          <w:lang w:val="en-US"/>
        </w:rPr>
        <w:t>6</w:t>
      </w:r>
      <w:r w:rsidRPr="00086D5D">
        <w:rPr>
          <w:rFonts w:ascii="Times New Roman" w:eastAsia="Calibri" w:hAnsi="Times New Roman" w:cs="Times New Roman"/>
          <w:sz w:val="26"/>
          <w:szCs w:val="26"/>
          <w:lang w:val="en-US"/>
        </w:rPr>
        <w:t>(5): p.</w:t>
      </w:r>
      <w:r w:rsidRPr="00086D5D">
        <w:rPr>
          <w:rFonts w:ascii="Times New Roman" w:eastAsia="Calibri" w:hAnsi="Times New Roman" w:cs="Times New Roman"/>
          <w:spacing w:val="-13"/>
          <w:sz w:val="26"/>
          <w:szCs w:val="26"/>
          <w:lang w:val="en-US"/>
        </w:rPr>
        <w:t xml:space="preserve"> </w:t>
      </w:r>
      <w:r w:rsidRPr="00086D5D">
        <w:rPr>
          <w:rFonts w:ascii="Times New Roman" w:eastAsia="Calibri" w:hAnsi="Times New Roman" w:cs="Times New Roman"/>
          <w:sz w:val="26"/>
          <w:szCs w:val="26"/>
          <w:lang w:val="en-US"/>
        </w:rPr>
        <w:t>389-96.</w:t>
      </w:r>
    </w:p>
    <w:p w:rsidR="00086D5D" w:rsidRPr="00086D5D" w:rsidRDefault="00086D5D" w:rsidP="00086D5D">
      <w:pPr>
        <w:widowControl w:val="0"/>
        <w:numPr>
          <w:ilvl w:val="0"/>
          <w:numId w:val="46"/>
        </w:numPr>
        <w:tabs>
          <w:tab w:val="left" w:pos="1161"/>
        </w:tabs>
        <w:spacing w:after="0" w:line="276" w:lineRule="auto"/>
        <w:ind w:left="567" w:right="135"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Petretta, M., et al., </w:t>
      </w:r>
      <w:r w:rsidRPr="00086D5D">
        <w:rPr>
          <w:rFonts w:ascii="Times New Roman" w:eastAsia="Calibri" w:hAnsi="Times New Roman" w:cs="Times New Roman"/>
          <w:i/>
          <w:sz w:val="26"/>
          <w:szCs w:val="26"/>
          <w:lang w:val="en-US"/>
        </w:rPr>
        <w:t xml:space="preserve">Detection of silent myocardial ischemia: is it clinically relevant? </w:t>
      </w:r>
      <w:r w:rsidRPr="00086D5D">
        <w:rPr>
          <w:rFonts w:ascii="Times New Roman" w:eastAsia="Calibri" w:hAnsi="Times New Roman" w:cs="Times New Roman"/>
          <w:sz w:val="26"/>
          <w:szCs w:val="26"/>
          <w:lang w:val="en-US"/>
        </w:rPr>
        <w:t>J</w:t>
      </w:r>
      <w:r w:rsidRPr="00086D5D">
        <w:rPr>
          <w:rFonts w:ascii="Times New Roman" w:eastAsia="Calibri" w:hAnsi="Times New Roman" w:cs="Times New Roman"/>
          <w:spacing w:val="-18"/>
          <w:sz w:val="26"/>
          <w:szCs w:val="26"/>
          <w:lang w:val="en-US"/>
        </w:rPr>
        <w:t xml:space="preserve"> </w:t>
      </w:r>
      <w:r w:rsidRPr="00086D5D">
        <w:rPr>
          <w:rFonts w:ascii="Times New Roman" w:eastAsia="Calibri" w:hAnsi="Times New Roman" w:cs="Times New Roman"/>
          <w:sz w:val="26"/>
          <w:szCs w:val="26"/>
          <w:lang w:val="en-US"/>
        </w:rPr>
        <w:t xml:space="preserve">Nucl Cardiol, 2013. </w:t>
      </w:r>
      <w:r w:rsidRPr="00086D5D">
        <w:rPr>
          <w:rFonts w:ascii="Times New Roman" w:eastAsia="Calibri" w:hAnsi="Times New Roman" w:cs="Times New Roman"/>
          <w:b/>
          <w:sz w:val="26"/>
          <w:szCs w:val="26"/>
          <w:lang w:val="en-US"/>
        </w:rPr>
        <w:t>20</w:t>
      </w:r>
      <w:r w:rsidRPr="00086D5D">
        <w:rPr>
          <w:rFonts w:ascii="Times New Roman" w:eastAsia="Calibri" w:hAnsi="Times New Roman" w:cs="Times New Roman"/>
          <w:sz w:val="26"/>
          <w:szCs w:val="26"/>
          <w:lang w:val="en-US"/>
        </w:rPr>
        <w:t>(5): p.</w:t>
      </w:r>
      <w:r w:rsidRPr="00086D5D">
        <w:rPr>
          <w:rFonts w:ascii="Times New Roman" w:eastAsia="Calibri" w:hAnsi="Times New Roman" w:cs="Times New Roman"/>
          <w:spacing w:val="-8"/>
          <w:sz w:val="26"/>
          <w:szCs w:val="26"/>
          <w:lang w:val="en-US"/>
        </w:rPr>
        <w:t xml:space="preserve"> </w:t>
      </w:r>
      <w:r w:rsidRPr="00086D5D">
        <w:rPr>
          <w:rFonts w:ascii="Times New Roman" w:eastAsia="Calibri" w:hAnsi="Times New Roman" w:cs="Times New Roman"/>
          <w:sz w:val="26"/>
          <w:szCs w:val="26"/>
          <w:lang w:val="en-US"/>
        </w:rPr>
        <w:t>707-10.</w:t>
      </w:r>
    </w:p>
    <w:p w:rsidR="00086D5D" w:rsidRPr="00086D5D" w:rsidRDefault="00086D5D" w:rsidP="00086D5D">
      <w:pPr>
        <w:widowControl w:val="0"/>
        <w:numPr>
          <w:ilvl w:val="0"/>
          <w:numId w:val="46"/>
        </w:numPr>
        <w:tabs>
          <w:tab w:val="left" w:pos="1161"/>
        </w:tabs>
        <w:spacing w:after="0" w:line="276" w:lineRule="auto"/>
        <w:ind w:left="567" w:right="549"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Gutterman, D.D., </w:t>
      </w:r>
      <w:r w:rsidRPr="00086D5D">
        <w:rPr>
          <w:rFonts w:ascii="Times New Roman" w:eastAsia="Calibri" w:hAnsi="Times New Roman" w:cs="Times New Roman"/>
          <w:i/>
          <w:sz w:val="26"/>
          <w:szCs w:val="26"/>
          <w:lang w:val="en-US"/>
        </w:rPr>
        <w:t xml:space="preserve">Silent myocardial ischemia. </w:t>
      </w:r>
      <w:r w:rsidRPr="00086D5D">
        <w:rPr>
          <w:rFonts w:ascii="Times New Roman" w:eastAsia="Calibri" w:hAnsi="Times New Roman" w:cs="Times New Roman"/>
          <w:sz w:val="26"/>
          <w:szCs w:val="26"/>
          <w:lang w:val="en-US"/>
        </w:rPr>
        <w:t xml:space="preserve">Circ J, 2009. </w:t>
      </w:r>
      <w:r w:rsidRPr="00086D5D">
        <w:rPr>
          <w:rFonts w:ascii="Times New Roman" w:eastAsia="Calibri" w:hAnsi="Times New Roman" w:cs="Times New Roman"/>
          <w:b/>
          <w:sz w:val="26"/>
          <w:szCs w:val="26"/>
          <w:lang w:val="en-US"/>
        </w:rPr>
        <w:t>73</w:t>
      </w:r>
      <w:r w:rsidRPr="00086D5D">
        <w:rPr>
          <w:rFonts w:ascii="Times New Roman" w:eastAsia="Calibri" w:hAnsi="Times New Roman" w:cs="Times New Roman"/>
          <w:sz w:val="26"/>
          <w:szCs w:val="26"/>
          <w:lang w:val="en-US"/>
        </w:rPr>
        <w:t>(5): p.</w:t>
      </w:r>
      <w:r w:rsidRPr="00086D5D">
        <w:rPr>
          <w:rFonts w:ascii="Times New Roman" w:eastAsia="Calibri" w:hAnsi="Times New Roman" w:cs="Times New Roman"/>
          <w:spacing w:val="-17"/>
          <w:sz w:val="26"/>
          <w:szCs w:val="26"/>
          <w:lang w:val="en-US"/>
        </w:rPr>
        <w:t xml:space="preserve"> </w:t>
      </w:r>
      <w:r w:rsidRPr="00086D5D">
        <w:rPr>
          <w:rFonts w:ascii="Times New Roman" w:eastAsia="Calibri" w:hAnsi="Times New Roman" w:cs="Times New Roman"/>
          <w:sz w:val="26"/>
          <w:szCs w:val="26"/>
          <w:lang w:val="en-US"/>
        </w:rPr>
        <w:t>785-97.</w:t>
      </w:r>
    </w:p>
    <w:p w:rsidR="00086D5D" w:rsidRPr="00086D5D" w:rsidRDefault="00086D5D" w:rsidP="00086D5D">
      <w:pPr>
        <w:widowControl w:val="0"/>
        <w:numPr>
          <w:ilvl w:val="0"/>
          <w:numId w:val="46"/>
        </w:numPr>
        <w:tabs>
          <w:tab w:val="left" w:pos="1161"/>
        </w:tabs>
        <w:spacing w:after="0" w:line="276" w:lineRule="auto"/>
        <w:ind w:left="567" w:right="576"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Silva, B.M., et al., </w:t>
      </w:r>
      <w:r w:rsidRPr="00086D5D">
        <w:rPr>
          <w:rFonts w:ascii="Times New Roman" w:eastAsia="Calibri" w:hAnsi="Times New Roman" w:cs="Times New Roman"/>
          <w:i/>
          <w:sz w:val="26"/>
          <w:szCs w:val="26"/>
          <w:lang w:val="en-US"/>
        </w:rPr>
        <w:t xml:space="preserve">Mobile-health: A review of current state in 2015. </w:t>
      </w:r>
      <w:r w:rsidRPr="00086D5D">
        <w:rPr>
          <w:rFonts w:ascii="Times New Roman" w:eastAsia="Calibri" w:hAnsi="Times New Roman" w:cs="Times New Roman"/>
          <w:sz w:val="26"/>
          <w:szCs w:val="26"/>
          <w:lang w:val="en-US"/>
        </w:rPr>
        <w:t>J Biomed</w:t>
      </w:r>
      <w:r w:rsidRPr="00086D5D">
        <w:rPr>
          <w:rFonts w:ascii="Times New Roman" w:eastAsia="Calibri" w:hAnsi="Times New Roman" w:cs="Times New Roman"/>
          <w:spacing w:val="-21"/>
          <w:sz w:val="26"/>
          <w:szCs w:val="26"/>
          <w:lang w:val="en-US"/>
        </w:rPr>
        <w:t xml:space="preserve"> </w:t>
      </w:r>
      <w:r w:rsidRPr="00086D5D">
        <w:rPr>
          <w:rFonts w:ascii="Times New Roman" w:eastAsia="Calibri" w:hAnsi="Times New Roman" w:cs="Times New Roman"/>
          <w:sz w:val="26"/>
          <w:szCs w:val="26"/>
          <w:lang w:val="en-US"/>
        </w:rPr>
        <w:t>Inform, 2015.</w:t>
      </w:r>
    </w:p>
    <w:p w:rsidR="00086D5D" w:rsidRPr="00086D5D" w:rsidRDefault="00086D5D" w:rsidP="00086D5D">
      <w:pPr>
        <w:widowControl w:val="0"/>
        <w:numPr>
          <w:ilvl w:val="0"/>
          <w:numId w:val="46"/>
        </w:numPr>
        <w:tabs>
          <w:tab w:val="left" w:pos="1161"/>
        </w:tabs>
        <w:spacing w:after="0" w:line="276" w:lineRule="auto"/>
        <w:ind w:left="567" w:right="212"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Ward, M.M., M. Jaana, and N. Natafgi, </w:t>
      </w:r>
      <w:r w:rsidRPr="00086D5D">
        <w:rPr>
          <w:rFonts w:ascii="Times New Roman" w:eastAsia="Calibri" w:hAnsi="Times New Roman" w:cs="Times New Roman"/>
          <w:i/>
          <w:sz w:val="26"/>
          <w:szCs w:val="26"/>
          <w:lang w:val="en-US"/>
        </w:rPr>
        <w:t>Systematic review of telemedicine applications</w:t>
      </w:r>
      <w:r w:rsidRPr="00086D5D">
        <w:rPr>
          <w:rFonts w:ascii="Times New Roman" w:eastAsia="Calibri" w:hAnsi="Times New Roman" w:cs="Times New Roman"/>
          <w:i/>
          <w:spacing w:val="-17"/>
          <w:sz w:val="26"/>
          <w:szCs w:val="26"/>
          <w:lang w:val="en-US"/>
        </w:rPr>
        <w:t xml:space="preserve"> </w:t>
      </w:r>
      <w:r w:rsidRPr="00086D5D">
        <w:rPr>
          <w:rFonts w:ascii="Times New Roman" w:eastAsia="Calibri" w:hAnsi="Times New Roman" w:cs="Times New Roman"/>
          <w:i/>
          <w:sz w:val="26"/>
          <w:szCs w:val="26"/>
          <w:lang w:val="en-US"/>
        </w:rPr>
        <w:t xml:space="preserve">in emergency rooms. </w:t>
      </w:r>
      <w:r w:rsidRPr="00086D5D">
        <w:rPr>
          <w:rFonts w:ascii="Times New Roman" w:eastAsia="Calibri" w:hAnsi="Times New Roman" w:cs="Times New Roman"/>
          <w:sz w:val="26"/>
          <w:szCs w:val="26"/>
          <w:lang w:val="en-US"/>
        </w:rPr>
        <w:t>Int J Med Inform,</w:t>
      </w:r>
      <w:r w:rsidRPr="00086D5D">
        <w:rPr>
          <w:rFonts w:ascii="Times New Roman" w:eastAsia="Calibri" w:hAnsi="Times New Roman" w:cs="Times New Roman"/>
          <w:spacing w:val="-7"/>
          <w:sz w:val="26"/>
          <w:szCs w:val="26"/>
          <w:lang w:val="en-US"/>
        </w:rPr>
        <w:t xml:space="preserve"> </w:t>
      </w:r>
      <w:r w:rsidRPr="00086D5D">
        <w:rPr>
          <w:rFonts w:ascii="Times New Roman" w:eastAsia="Calibri" w:hAnsi="Times New Roman" w:cs="Times New Roman"/>
          <w:sz w:val="26"/>
          <w:szCs w:val="26"/>
          <w:lang w:val="en-US"/>
        </w:rPr>
        <w:t>2015.</w:t>
      </w:r>
    </w:p>
    <w:p w:rsidR="00086D5D" w:rsidRPr="00086D5D" w:rsidRDefault="00086D5D" w:rsidP="00086D5D">
      <w:pPr>
        <w:widowControl w:val="0"/>
        <w:numPr>
          <w:ilvl w:val="0"/>
          <w:numId w:val="46"/>
        </w:numPr>
        <w:tabs>
          <w:tab w:val="left" w:pos="1161"/>
        </w:tabs>
        <w:spacing w:after="0" w:line="276" w:lineRule="auto"/>
        <w:ind w:left="567" w:right="268"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Widmer, R.J., et al., </w:t>
      </w:r>
      <w:r w:rsidRPr="00086D5D">
        <w:rPr>
          <w:rFonts w:ascii="Times New Roman" w:eastAsia="Calibri" w:hAnsi="Times New Roman" w:cs="Times New Roman"/>
          <w:i/>
          <w:sz w:val="26"/>
          <w:szCs w:val="26"/>
          <w:lang w:val="en-US"/>
        </w:rPr>
        <w:t>Digital health interventions for the prevention of</w:t>
      </w:r>
      <w:r w:rsidRPr="00086D5D">
        <w:rPr>
          <w:rFonts w:ascii="Times New Roman" w:eastAsia="Calibri" w:hAnsi="Times New Roman" w:cs="Times New Roman"/>
          <w:i/>
          <w:spacing w:val="-18"/>
          <w:sz w:val="26"/>
          <w:szCs w:val="26"/>
          <w:lang w:val="en-US"/>
        </w:rPr>
        <w:t xml:space="preserve"> </w:t>
      </w:r>
      <w:r w:rsidRPr="00086D5D">
        <w:rPr>
          <w:rFonts w:ascii="Times New Roman" w:eastAsia="Calibri" w:hAnsi="Times New Roman" w:cs="Times New Roman"/>
          <w:i/>
          <w:sz w:val="26"/>
          <w:szCs w:val="26"/>
          <w:lang w:val="en-US"/>
        </w:rPr>
        <w:t xml:space="preserve">cardiovascular disease: a systematic review and meta-analysis. </w:t>
      </w:r>
      <w:r w:rsidRPr="00086D5D">
        <w:rPr>
          <w:rFonts w:ascii="Times New Roman" w:eastAsia="Calibri" w:hAnsi="Times New Roman" w:cs="Times New Roman"/>
          <w:sz w:val="26"/>
          <w:szCs w:val="26"/>
          <w:lang w:val="en-US"/>
        </w:rPr>
        <w:t xml:space="preserve">Mayo Clin Proc, 2015. </w:t>
      </w:r>
      <w:r w:rsidRPr="00086D5D">
        <w:rPr>
          <w:rFonts w:ascii="Times New Roman" w:eastAsia="Calibri" w:hAnsi="Times New Roman" w:cs="Times New Roman"/>
          <w:b/>
          <w:sz w:val="26"/>
          <w:szCs w:val="26"/>
          <w:lang w:val="en-US"/>
        </w:rPr>
        <w:t>90</w:t>
      </w:r>
      <w:r w:rsidRPr="00086D5D">
        <w:rPr>
          <w:rFonts w:ascii="Times New Roman" w:eastAsia="Calibri" w:hAnsi="Times New Roman" w:cs="Times New Roman"/>
          <w:sz w:val="26"/>
          <w:szCs w:val="26"/>
          <w:lang w:val="en-US"/>
        </w:rPr>
        <w:t>(4): p.</w:t>
      </w:r>
      <w:r w:rsidRPr="00086D5D">
        <w:rPr>
          <w:rFonts w:ascii="Times New Roman" w:eastAsia="Calibri" w:hAnsi="Times New Roman" w:cs="Times New Roman"/>
          <w:spacing w:val="-29"/>
          <w:sz w:val="26"/>
          <w:szCs w:val="26"/>
          <w:lang w:val="en-US"/>
        </w:rPr>
        <w:t xml:space="preserve"> </w:t>
      </w:r>
      <w:r w:rsidRPr="00086D5D">
        <w:rPr>
          <w:rFonts w:ascii="Times New Roman" w:eastAsia="Calibri" w:hAnsi="Times New Roman" w:cs="Times New Roman"/>
          <w:sz w:val="26"/>
          <w:szCs w:val="26"/>
          <w:lang w:val="en-US"/>
        </w:rPr>
        <w:t>469-80.</w:t>
      </w:r>
    </w:p>
    <w:p w:rsidR="00086D5D" w:rsidRPr="00086D5D" w:rsidRDefault="00086D5D" w:rsidP="00086D5D">
      <w:pPr>
        <w:widowControl w:val="0"/>
        <w:numPr>
          <w:ilvl w:val="0"/>
          <w:numId w:val="46"/>
        </w:numPr>
        <w:tabs>
          <w:tab w:val="left" w:pos="1161"/>
        </w:tabs>
        <w:spacing w:after="0" w:line="276" w:lineRule="auto"/>
        <w:ind w:left="567" w:right="246"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Raikhelkar, J. and J.K. Raikhelkar, </w:t>
      </w:r>
      <w:r w:rsidRPr="00086D5D">
        <w:rPr>
          <w:rFonts w:ascii="Times New Roman" w:eastAsia="Calibri" w:hAnsi="Times New Roman" w:cs="Times New Roman"/>
          <w:i/>
          <w:sz w:val="26"/>
          <w:szCs w:val="26"/>
          <w:lang w:val="en-US"/>
        </w:rPr>
        <w:t>The impact of telemedicine in cardiac critical care.</w:t>
      </w:r>
      <w:r w:rsidRPr="00086D5D">
        <w:rPr>
          <w:rFonts w:ascii="Times New Roman" w:eastAsia="Calibri" w:hAnsi="Times New Roman" w:cs="Times New Roman"/>
          <w:i/>
          <w:spacing w:val="-18"/>
          <w:sz w:val="26"/>
          <w:szCs w:val="26"/>
          <w:lang w:val="en-US"/>
        </w:rPr>
        <w:t xml:space="preserve"> </w:t>
      </w:r>
      <w:r w:rsidRPr="00086D5D">
        <w:rPr>
          <w:rFonts w:ascii="Times New Roman" w:eastAsia="Calibri" w:hAnsi="Times New Roman" w:cs="Times New Roman"/>
          <w:sz w:val="26"/>
          <w:szCs w:val="26"/>
          <w:lang w:val="en-US"/>
        </w:rPr>
        <w:t xml:space="preserve">Crit Care Clin, 2015. </w:t>
      </w:r>
      <w:r w:rsidRPr="00086D5D">
        <w:rPr>
          <w:rFonts w:ascii="Times New Roman" w:eastAsia="Calibri" w:hAnsi="Times New Roman" w:cs="Times New Roman"/>
          <w:b/>
          <w:sz w:val="26"/>
          <w:szCs w:val="26"/>
          <w:lang w:val="en-US"/>
        </w:rPr>
        <w:t>31</w:t>
      </w:r>
      <w:r w:rsidRPr="00086D5D">
        <w:rPr>
          <w:rFonts w:ascii="Times New Roman" w:eastAsia="Calibri" w:hAnsi="Times New Roman" w:cs="Times New Roman"/>
          <w:sz w:val="26"/>
          <w:szCs w:val="26"/>
          <w:lang w:val="en-US"/>
        </w:rPr>
        <w:t>(2): p.</w:t>
      </w:r>
      <w:r w:rsidRPr="00086D5D">
        <w:rPr>
          <w:rFonts w:ascii="Times New Roman" w:eastAsia="Calibri" w:hAnsi="Times New Roman" w:cs="Times New Roman"/>
          <w:spacing w:val="-8"/>
          <w:sz w:val="26"/>
          <w:szCs w:val="26"/>
          <w:lang w:val="en-US"/>
        </w:rPr>
        <w:t xml:space="preserve"> </w:t>
      </w:r>
      <w:r w:rsidRPr="00086D5D">
        <w:rPr>
          <w:rFonts w:ascii="Times New Roman" w:eastAsia="Calibri" w:hAnsi="Times New Roman" w:cs="Times New Roman"/>
          <w:sz w:val="26"/>
          <w:szCs w:val="26"/>
          <w:lang w:val="en-US"/>
        </w:rPr>
        <w:t>305-17.</w:t>
      </w:r>
    </w:p>
    <w:p w:rsidR="00086D5D" w:rsidRPr="00086D5D" w:rsidRDefault="00086D5D" w:rsidP="0004203B">
      <w:pPr>
        <w:widowControl w:val="0"/>
        <w:numPr>
          <w:ilvl w:val="0"/>
          <w:numId w:val="46"/>
        </w:numPr>
        <w:tabs>
          <w:tab w:val="left" w:pos="1161"/>
        </w:tabs>
        <w:spacing w:after="0" w:line="276" w:lineRule="auto"/>
        <w:ind w:left="567" w:right="549"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Gibson, J., et al., </w:t>
      </w:r>
      <w:r w:rsidRPr="00086D5D">
        <w:rPr>
          <w:rFonts w:ascii="Times New Roman" w:eastAsia="Calibri" w:hAnsi="Times New Roman" w:cs="Times New Roman"/>
          <w:i/>
          <w:sz w:val="26"/>
          <w:szCs w:val="26"/>
          <w:lang w:val="en-US"/>
        </w:rPr>
        <w:t xml:space="preserve">Using telemedicine for acute stroke assessment. </w:t>
      </w:r>
      <w:r w:rsidRPr="00086D5D">
        <w:rPr>
          <w:rFonts w:ascii="Times New Roman" w:eastAsia="Calibri" w:hAnsi="Times New Roman" w:cs="Times New Roman"/>
          <w:sz w:val="26"/>
          <w:szCs w:val="26"/>
          <w:lang w:val="en-US"/>
        </w:rPr>
        <w:t>Nurs Times,</w:t>
      </w:r>
      <w:r w:rsidRPr="00086D5D">
        <w:rPr>
          <w:rFonts w:ascii="Times New Roman" w:eastAsia="Calibri" w:hAnsi="Times New Roman" w:cs="Times New Roman"/>
          <w:spacing w:val="-15"/>
          <w:sz w:val="26"/>
          <w:szCs w:val="26"/>
          <w:lang w:val="en-US"/>
        </w:rPr>
        <w:t xml:space="preserve"> </w:t>
      </w:r>
      <w:r w:rsidRPr="00086D5D">
        <w:rPr>
          <w:rFonts w:ascii="Times New Roman" w:eastAsia="Calibri" w:hAnsi="Times New Roman" w:cs="Times New Roman"/>
          <w:sz w:val="26"/>
          <w:szCs w:val="26"/>
          <w:lang w:val="en-US"/>
        </w:rPr>
        <w:t>2013.</w:t>
      </w:r>
      <w:r w:rsidR="0004203B">
        <w:rPr>
          <w:rFonts w:ascii="Times New Roman" w:eastAsia="Calibri" w:hAnsi="Times New Roman" w:cs="Times New Roman"/>
          <w:sz w:val="26"/>
          <w:szCs w:val="26"/>
          <w:lang w:val="en-US"/>
        </w:rPr>
        <w:t xml:space="preserve"> </w:t>
      </w:r>
      <w:r w:rsidRPr="00086D5D">
        <w:rPr>
          <w:rFonts w:ascii="Times New Roman" w:hAnsi="Times New Roman" w:cs="Times New Roman"/>
          <w:b/>
          <w:sz w:val="26"/>
          <w:szCs w:val="26"/>
        </w:rPr>
        <w:t>109</w:t>
      </w:r>
      <w:r w:rsidRPr="00086D5D">
        <w:rPr>
          <w:rFonts w:ascii="Times New Roman" w:hAnsi="Times New Roman" w:cs="Times New Roman"/>
          <w:sz w:val="26"/>
          <w:szCs w:val="26"/>
        </w:rPr>
        <w:t>(35): p.</w:t>
      </w:r>
      <w:r w:rsidRPr="00086D5D">
        <w:rPr>
          <w:rFonts w:ascii="Times New Roman" w:hAnsi="Times New Roman" w:cs="Times New Roman"/>
          <w:spacing w:val="-5"/>
          <w:sz w:val="26"/>
          <w:szCs w:val="26"/>
        </w:rPr>
        <w:t xml:space="preserve"> </w:t>
      </w:r>
      <w:r w:rsidRPr="00086D5D">
        <w:rPr>
          <w:rFonts w:ascii="Times New Roman" w:hAnsi="Times New Roman" w:cs="Times New Roman"/>
          <w:sz w:val="26"/>
          <w:szCs w:val="26"/>
        </w:rPr>
        <w:t>14-6.</w:t>
      </w:r>
    </w:p>
    <w:p w:rsidR="00086D5D" w:rsidRPr="00086D5D" w:rsidRDefault="00086D5D" w:rsidP="00086D5D">
      <w:pPr>
        <w:widowControl w:val="0"/>
        <w:numPr>
          <w:ilvl w:val="0"/>
          <w:numId w:val="46"/>
        </w:numPr>
        <w:tabs>
          <w:tab w:val="left" w:pos="1161"/>
        </w:tabs>
        <w:spacing w:after="0" w:line="276" w:lineRule="auto"/>
        <w:ind w:left="567" w:right="665"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Morales-Vidal, S. and S. Ruland, </w:t>
      </w:r>
      <w:r w:rsidRPr="00086D5D">
        <w:rPr>
          <w:rFonts w:ascii="Times New Roman" w:eastAsia="Calibri" w:hAnsi="Times New Roman" w:cs="Times New Roman"/>
          <w:i/>
          <w:sz w:val="26"/>
          <w:szCs w:val="26"/>
          <w:lang w:val="en-US"/>
        </w:rPr>
        <w:t>Telemedicine in stroke care and rehabilitation.</w:t>
      </w:r>
      <w:r w:rsidRPr="00086D5D">
        <w:rPr>
          <w:rFonts w:ascii="Times New Roman" w:eastAsia="Calibri" w:hAnsi="Times New Roman" w:cs="Times New Roman"/>
          <w:i/>
          <w:spacing w:val="-24"/>
          <w:sz w:val="26"/>
          <w:szCs w:val="26"/>
          <w:lang w:val="en-US"/>
        </w:rPr>
        <w:t xml:space="preserve"> </w:t>
      </w:r>
      <w:r w:rsidRPr="00086D5D">
        <w:rPr>
          <w:rFonts w:ascii="Times New Roman" w:eastAsia="Calibri" w:hAnsi="Times New Roman" w:cs="Times New Roman"/>
          <w:sz w:val="26"/>
          <w:szCs w:val="26"/>
          <w:lang w:val="en-US"/>
        </w:rPr>
        <w:t xml:space="preserve">Top Stroke Rehabil, 2013. </w:t>
      </w:r>
      <w:r w:rsidRPr="00086D5D">
        <w:rPr>
          <w:rFonts w:ascii="Times New Roman" w:eastAsia="Calibri" w:hAnsi="Times New Roman" w:cs="Times New Roman"/>
          <w:b/>
          <w:sz w:val="26"/>
          <w:szCs w:val="26"/>
          <w:lang w:val="en-US"/>
        </w:rPr>
        <w:t>20</w:t>
      </w:r>
      <w:r w:rsidRPr="00086D5D">
        <w:rPr>
          <w:rFonts w:ascii="Times New Roman" w:eastAsia="Calibri" w:hAnsi="Times New Roman" w:cs="Times New Roman"/>
          <w:sz w:val="26"/>
          <w:szCs w:val="26"/>
          <w:lang w:val="en-US"/>
        </w:rPr>
        <w:t>(2): p.</w:t>
      </w:r>
      <w:r w:rsidRPr="00086D5D">
        <w:rPr>
          <w:rFonts w:ascii="Times New Roman" w:eastAsia="Calibri" w:hAnsi="Times New Roman" w:cs="Times New Roman"/>
          <w:spacing w:val="-4"/>
          <w:sz w:val="26"/>
          <w:szCs w:val="26"/>
          <w:lang w:val="en-US"/>
        </w:rPr>
        <w:t xml:space="preserve"> </w:t>
      </w:r>
      <w:r w:rsidRPr="00086D5D">
        <w:rPr>
          <w:rFonts w:ascii="Times New Roman" w:eastAsia="Calibri" w:hAnsi="Times New Roman" w:cs="Times New Roman"/>
          <w:sz w:val="26"/>
          <w:szCs w:val="26"/>
          <w:lang w:val="en-US"/>
        </w:rPr>
        <w:t>101-7.</w:t>
      </w:r>
    </w:p>
    <w:p w:rsidR="00086D5D" w:rsidRPr="00086D5D" w:rsidRDefault="00086D5D" w:rsidP="00086D5D">
      <w:pPr>
        <w:widowControl w:val="0"/>
        <w:numPr>
          <w:ilvl w:val="0"/>
          <w:numId w:val="46"/>
        </w:numPr>
        <w:tabs>
          <w:tab w:val="left" w:pos="1161"/>
        </w:tabs>
        <w:spacing w:after="0" w:line="276" w:lineRule="auto"/>
        <w:ind w:left="567" w:right="198"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Bifulco, P., et al., </w:t>
      </w:r>
      <w:r w:rsidRPr="00086D5D">
        <w:rPr>
          <w:rFonts w:ascii="Times New Roman" w:eastAsia="Calibri" w:hAnsi="Times New Roman" w:cs="Times New Roman"/>
          <w:i/>
          <w:sz w:val="26"/>
          <w:szCs w:val="26"/>
          <w:lang w:val="en-US"/>
        </w:rPr>
        <w:t xml:space="preserve">Telemedicine supported by Augmented Reality: an interactive </w:t>
      </w:r>
      <w:r w:rsidRPr="00086D5D">
        <w:rPr>
          <w:rFonts w:ascii="Times New Roman" w:eastAsia="Calibri" w:hAnsi="Times New Roman" w:cs="Times New Roman"/>
          <w:i/>
          <w:sz w:val="26"/>
          <w:szCs w:val="26"/>
          <w:lang w:val="en-US"/>
        </w:rPr>
        <w:lastRenderedPageBreak/>
        <w:t>guide</w:t>
      </w:r>
      <w:r w:rsidRPr="00086D5D">
        <w:rPr>
          <w:rFonts w:ascii="Times New Roman" w:eastAsia="Calibri" w:hAnsi="Times New Roman" w:cs="Times New Roman"/>
          <w:i/>
          <w:spacing w:val="-24"/>
          <w:sz w:val="26"/>
          <w:szCs w:val="26"/>
          <w:lang w:val="en-US"/>
        </w:rPr>
        <w:t xml:space="preserve"> </w:t>
      </w:r>
      <w:r w:rsidRPr="00086D5D">
        <w:rPr>
          <w:rFonts w:ascii="Times New Roman" w:eastAsia="Calibri" w:hAnsi="Times New Roman" w:cs="Times New Roman"/>
          <w:i/>
          <w:sz w:val="26"/>
          <w:szCs w:val="26"/>
          <w:lang w:val="en-US"/>
        </w:rPr>
        <w:t>for</w:t>
      </w:r>
      <w:r w:rsidRPr="00086D5D">
        <w:rPr>
          <w:rFonts w:ascii="Times New Roman" w:eastAsia="Calibri" w:hAnsi="Times New Roman" w:cs="Times New Roman"/>
          <w:i/>
          <w:spacing w:val="-1"/>
          <w:sz w:val="26"/>
          <w:szCs w:val="26"/>
          <w:lang w:val="en-US"/>
        </w:rPr>
        <w:t xml:space="preserve"> </w:t>
      </w:r>
      <w:r w:rsidRPr="00086D5D">
        <w:rPr>
          <w:rFonts w:ascii="Times New Roman" w:eastAsia="Calibri" w:hAnsi="Times New Roman" w:cs="Times New Roman"/>
          <w:i/>
          <w:sz w:val="26"/>
          <w:szCs w:val="26"/>
          <w:lang w:val="en-US"/>
        </w:rPr>
        <w:t xml:space="preserve">untrained people in performing an ECG test. </w:t>
      </w:r>
      <w:r w:rsidRPr="00086D5D">
        <w:rPr>
          <w:rFonts w:ascii="Times New Roman" w:eastAsia="Calibri" w:hAnsi="Times New Roman" w:cs="Times New Roman"/>
          <w:sz w:val="26"/>
          <w:szCs w:val="26"/>
          <w:lang w:val="en-US"/>
        </w:rPr>
        <w:t xml:space="preserve">Biomed Eng Online, 2014. </w:t>
      </w:r>
      <w:r w:rsidRPr="00086D5D">
        <w:rPr>
          <w:rFonts w:ascii="Times New Roman" w:eastAsia="Calibri" w:hAnsi="Times New Roman" w:cs="Times New Roman"/>
          <w:b/>
          <w:sz w:val="26"/>
          <w:szCs w:val="26"/>
          <w:lang w:val="en-US"/>
        </w:rPr>
        <w:t>13</w:t>
      </w:r>
      <w:r w:rsidRPr="00086D5D">
        <w:rPr>
          <w:rFonts w:ascii="Times New Roman" w:eastAsia="Calibri" w:hAnsi="Times New Roman" w:cs="Times New Roman"/>
          <w:sz w:val="26"/>
          <w:szCs w:val="26"/>
          <w:lang w:val="en-US"/>
        </w:rPr>
        <w:t>: p.</w:t>
      </w:r>
      <w:r w:rsidRPr="00086D5D">
        <w:rPr>
          <w:rFonts w:ascii="Times New Roman" w:eastAsia="Calibri" w:hAnsi="Times New Roman" w:cs="Times New Roman"/>
          <w:spacing w:val="-21"/>
          <w:sz w:val="26"/>
          <w:szCs w:val="26"/>
          <w:lang w:val="en-US"/>
        </w:rPr>
        <w:t xml:space="preserve"> </w:t>
      </w:r>
      <w:r w:rsidRPr="00086D5D">
        <w:rPr>
          <w:rFonts w:ascii="Times New Roman" w:eastAsia="Calibri" w:hAnsi="Times New Roman" w:cs="Times New Roman"/>
          <w:sz w:val="26"/>
          <w:szCs w:val="26"/>
          <w:lang w:val="en-US"/>
        </w:rPr>
        <w:t>153.</w:t>
      </w:r>
    </w:p>
    <w:p w:rsidR="00086D5D" w:rsidRPr="00086D5D" w:rsidRDefault="00086D5D" w:rsidP="0004203B">
      <w:pPr>
        <w:widowControl w:val="0"/>
        <w:numPr>
          <w:ilvl w:val="0"/>
          <w:numId w:val="46"/>
        </w:numPr>
        <w:tabs>
          <w:tab w:val="left" w:pos="1161"/>
        </w:tabs>
        <w:spacing w:after="0" w:line="276" w:lineRule="auto"/>
        <w:ind w:left="567"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Hsieh, J.C. and M.W. Hsu, </w:t>
      </w:r>
      <w:r w:rsidRPr="00086D5D">
        <w:rPr>
          <w:rFonts w:ascii="Times New Roman" w:eastAsia="Calibri" w:hAnsi="Times New Roman" w:cs="Times New Roman"/>
          <w:i/>
          <w:sz w:val="26"/>
          <w:szCs w:val="26"/>
          <w:lang w:val="en-US"/>
        </w:rPr>
        <w:t>A cloud computing based 12-lead ECG telemedicine</w:t>
      </w:r>
      <w:r w:rsidRPr="00086D5D">
        <w:rPr>
          <w:rFonts w:ascii="Times New Roman" w:eastAsia="Calibri" w:hAnsi="Times New Roman" w:cs="Times New Roman"/>
          <w:i/>
          <w:spacing w:val="-22"/>
          <w:sz w:val="26"/>
          <w:szCs w:val="26"/>
          <w:lang w:val="en-US"/>
        </w:rPr>
        <w:t xml:space="preserve"> </w:t>
      </w:r>
      <w:r w:rsidRPr="00086D5D">
        <w:rPr>
          <w:rFonts w:ascii="Times New Roman" w:eastAsia="Calibri" w:hAnsi="Times New Roman" w:cs="Times New Roman"/>
          <w:i/>
          <w:sz w:val="26"/>
          <w:szCs w:val="26"/>
          <w:lang w:val="en-US"/>
        </w:rPr>
        <w:t>service.</w:t>
      </w:r>
      <w:r w:rsidR="0004203B">
        <w:rPr>
          <w:rFonts w:ascii="Times New Roman" w:eastAsia="Calibri" w:hAnsi="Times New Roman" w:cs="Times New Roman"/>
          <w:sz w:val="26"/>
          <w:szCs w:val="26"/>
          <w:lang w:val="en-US"/>
        </w:rPr>
        <w:t xml:space="preserve"> </w:t>
      </w:r>
      <w:r w:rsidRPr="00086D5D">
        <w:rPr>
          <w:rFonts w:ascii="Times New Roman" w:hAnsi="Times New Roman" w:cs="Times New Roman"/>
          <w:sz w:val="26"/>
          <w:szCs w:val="26"/>
        </w:rPr>
        <w:t xml:space="preserve">BMC Med Inform Decis Mak, 2012. </w:t>
      </w:r>
      <w:r w:rsidRPr="00086D5D">
        <w:rPr>
          <w:rFonts w:ascii="Times New Roman" w:hAnsi="Times New Roman" w:cs="Times New Roman"/>
          <w:b/>
          <w:sz w:val="26"/>
          <w:szCs w:val="26"/>
        </w:rPr>
        <w:t>12</w:t>
      </w:r>
      <w:r w:rsidRPr="00086D5D">
        <w:rPr>
          <w:rFonts w:ascii="Times New Roman" w:hAnsi="Times New Roman" w:cs="Times New Roman"/>
          <w:sz w:val="26"/>
          <w:szCs w:val="26"/>
        </w:rPr>
        <w:t>: p.</w:t>
      </w:r>
      <w:r w:rsidRPr="00086D5D">
        <w:rPr>
          <w:rFonts w:ascii="Times New Roman" w:hAnsi="Times New Roman" w:cs="Times New Roman"/>
          <w:spacing w:val="-10"/>
          <w:sz w:val="26"/>
          <w:szCs w:val="26"/>
        </w:rPr>
        <w:t xml:space="preserve"> </w:t>
      </w:r>
      <w:r w:rsidRPr="00086D5D">
        <w:rPr>
          <w:rFonts w:ascii="Times New Roman" w:hAnsi="Times New Roman" w:cs="Times New Roman"/>
          <w:sz w:val="26"/>
          <w:szCs w:val="26"/>
        </w:rPr>
        <w:t>77.</w:t>
      </w:r>
    </w:p>
    <w:p w:rsidR="00086D5D" w:rsidRPr="00086D5D" w:rsidRDefault="00086D5D" w:rsidP="00086D5D">
      <w:pPr>
        <w:widowControl w:val="0"/>
        <w:numPr>
          <w:ilvl w:val="0"/>
          <w:numId w:val="46"/>
        </w:numPr>
        <w:tabs>
          <w:tab w:val="left" w:pos="1161"/>
        </w:tabs>
        <w:spacing w:before="56" w:after="0" w:line="276" w:lineRule="auto"/>
        <w:ind w:left="567" w:right="147"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Otsuka, Y., H. Yokoyama, and H. Nonogi, </w:t>
      </w:r>
      <w:r w:rsidRPr="00086D5D">
        <w:rPr>
          <w:rFonts w:ascii="Times New Roman" w:eastAsia="Calibri" w:hAnsi="Times New Roman" w:cs="Times New Roman"/>
          <w:i/>
          <w:sz w:val="26"/>
          <w:szCs w:val="26"/>
          <w:lang w:val="en-US"/>
        </w:rPr>
        <w:t>Novel mobile telemedicine system for</w:t>
      </w:r>
      <w:r w:rsidRPr="00086D5D">
        <w:rPr>
          <w:rFonts w:ascii="Times New Roman" w:eastAsia="Calibri" w:hAnsi="Times New Roman" w:cs="Times New Roman"/>
          <w:i/>
          <w:spacing w:val="-28"/>
          <w:sz w:val="26"/>
          <w:szCs w:val="26"/>
          <w:lang w:val="en-US"/>
        </w:rPr>
        <w:t xml:space="preserve"> </w:t>
      </w:r>
      <w:r w:rsidRPr="00086D5D">
        <w:rPr>
          <w:rFonts w:ascii="Times New Roman" w:eastAsia="Calibri" w:hAnsi="Times New Roman" w:cs="Times New Roman"/>
          <w:i/>
          <w:sz w:val="26"/>
          <w:szCs w:val="26"/>
          <w:lang w:val="en-US"/>
        </w:rPr>
        <w:t>real-time transmission of out-of-hospital ECG data for ST-elevation myocardial infarction.</w:t>
      </w:r>
      <w:r w:rsidRPr="00086D5D">
        <w:rPr>
          <w:rFonts w:ascii="Times New Roman" w:eastAsia="Calibri" w:hAnsi="Times New Roman" w:cs="Times New Roman"/>
          <w:i/>
          <w:spacing w:val="-24"/>
          <w:sz w:val="26"/>
          <w:szCs w:val="26"/>
          <w:lang w:val="en-US"/>
        </w:rPr>
        <w:t xml:space="preserve"> </w:t>
      </w:r>
      <w:r w:rsidRPr="00086D5D">
        <w:rPr>
          <w:rFonts w:ascii="Times New Roman" w:eastAsia="Calibri" w:hAnsi="Times New Roman" w:cs="Times New Roman"/>
          <w:sz w:val="26"/>
          <w:szCs w:val="26"/>
          <w:lang w:val="en-US"/>
        </w:rPr>
        <w:t xml:space="preserve">Catheter Cardiovasc Interv, 2009. </w:t>
      </w:r>
      <w:r w:rsidRPr="00086D5D">
        <w:rPr>
          <w:rFonts w:ascii="Times New Roman" w:eastAsia="Calibri" w:hAnsi="Times New Roman" w:cs="Times New Roman"/>
          <w:b/>
          <w:sz w:val="26"/>
          <w:szCs w:val="26"/>
          <w:lang w:val="en-US"/>
        </w:rPr>
        <w:t>74</w:t>
      </w:r>
      <w:r w:rsidRPr="00086D5D">
        <w:rPr>
          <w:rFonts w:ascii="Times New Roman" w:eastAsia="Calibri" w:hAnsi="Times New Roman" w:cs="Times New Roman"/>
          <w:sz w:val="26"/>
          <w:szCs w:val="26"/>
          <w:lang w:val="en-US"/>
        </w:rPr>
        <w:t>(6): p.</w:t>
      </w:r>
      <w:r w:rsidRPr="00086D5D">
        <w:rPr>
          <w:rFonts w:ascii="Times New Roman" w:eastAsia="Calibri" w:hAnsi="Times New Roman" w:cs="Times New Roman"/>
          <w:spacing w:val="-4"/>
          <w:sz w:val="26"/>
          <w:szCs w:val="26"/>
          <w:lang w:val="en-US"/>
        </w:rPr>
        <w:t xml:space="preserve"> </w:t>
      </w:r>
      <w:r w:rsidRPr="00086D5D">
        <w:rPr>
          <w:rFonts w:ascii="Times New Roman" w:eastAsia="Calibri" w:hAnsi="Times New Roman" w:cs="Times New Roman"/>
          <w:sz w:val="26"/>
          <w:szCs w:val="26"/>
          <w:lang w:val="en-US"/>
        </w:rPr>
        <w:t>867-72.</w:t>
      </w:r>
    </w:p>
    <w:p w:rsidR="00086D5D" w:rsidRPr="00086D5D" w:rsidRDefault="00086D5D" w:rsidP="00086D5D">
      <w:pPr>
        <w:widowControl w:val="0"/>
        <w:numPr>
          <w:ilvl w:val="0"/>
          <w:numId w:val="46"/>
        </w:numPr>
        <w:tabs>
          <w:tab w:val="left" w:pos="1161"/>
        </w:tabs>
        <w:spacing w:after="0" w:line="276" w:lineRule="auto"/>
        <w:ind w:left="567" w:right="535"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Patricoski, C. and A.S. Ferguson, </w:t>
      </w:r>
      <w:r w:rsidRPr="00086D5D">
        <w:rPr>
          <w:rFonts w:ascii="Times New Roman" w:eastAsia="Calibri" w:hAnsi="Times New Roman" w:cs="Times New Roman"/>
          <w:i/>
          <w:sz w:val="26"/>
          <w:szCs w:val="26"/>
          <w:lang w:val="en-US"/>
        </w:rPr>
        <w:t>ECG acquisition using telemedicine in Alaska.</w:t>
      </w:r>
      <w:r w:rsidRPr="00086D5D">
        <w:rPr>
          <w:rFonts w:ascii="Times New Roman" w:eastAsia="Calibri" w:hAnsi="Times New Roman" w:cs="Times New Roman"/>
          <w:i/>
          <w:spacing w:val="-26"/>
          <w:sz w:val="26"/>
          <w:szCs w:val="26"/>
          <w:lang w:val="en-US"/>
        </w:rPr>
        <w:t xml:space="preserve"> </w:t>
      </w:r>
      <w:r w:rsidRPr="00086D5D">
        <w:rPr>
          <w:rFonts w:ascii="Times New Roman" w:eastAsia="Calibri" w:hAnsi="Times New Roman" w:cs="Times New Roman"/>
          <w:sz w:val="26"/>
          <w:szCs w:val="26"/>
          <w:lang w:val="en-US"/>
        </w:rPr>
        <w:t>Alaska</w:t>
      </w:r>
      <w:r w:rsidRPr="00086D5D">
        <w:rPr>
          <w:rFonts w:ascii="Times New Roman" w:eastAsia="Calibri" w:hAnsi="Times New Roman" w:cs="Times New Roman"/>
          <w:spacing w:val="-1"/>
          <w:sz w:val="26"/>
          <w:szCs w:val="26"/>
          <w:lang w:val="en-US"/>
        </w:rPr>
        <w:t xml:space="preserve"> </w:t>
      </w:r>
      <w:r w:rsidRPr="00086D5D">
        <w:rPr>
          <w:rFonts w:ascii="Times New Roman" w:eastAsia="Calibri" w:hAnsi="Times New Roman" w:cs="Times New Roman"/>
          <w:sz w:val="26"/>
          <w:szCs w:val="26"/>
          <w:lang w:val="en-US"/>
        </w:rPr>
        <w:t xml:space="preserve">Med, 2003. </w:t>
      </w:r>
      <w:r w:rsidRPr="00086D5D">
        <w:rPr>
          <w:rFonts w:ascii="Times New Roman" w:eastAsia="Calibri" w:hAnsi="Times New Roman" w:cs="Times New Roman"/>
          <w:b/>
          <w:sz w:val="26"/>
          <w:szCs w:val="26"/>
          <w:lang w:val="en-US"/>
        </w:rPr>
        <w:t>45</w:t>
      </w:r>
      <w:r w:rsidRPr="00086D5D">
        <w:rPr>
          <w:rFonts w:ascii="Times New Roman" w:eastAsia="Calibri" w:hAnsi="Times New Roman" w:cs="Times New Roman"/>
          <w:sz w:val="26"/>
          <w:szCs w:val="26"/>
          <w:lang w:val="en-US"/>
        </w:rPr>
        <w:t>(3): p.</w:t>
      </w:r>
      <w:r w:rsidRPr="00086D5D">
        <w:rPr>
          <w:rFonts w:ascii="Times New Roman" w:eastAsia="Calibri" w:hAnsi="Times New Roman" w:cs="Times New Roman"/>
          <w:spacing w:val="-7"/>
          <w:sz w:val="26"/>
          <w:szCs w:val="26"/>
          <w:lang w:val="en-US"/>
        </w:rPr>
        <w:t xml:space="preserve"> </w:t>
      </w:r>
      <w:r w:rsidRPr="00086D5D">
        <w:rPr>
          <w:rFonts w:ascii="Times New Roman" w:eastAsia="Calibri" w:hAnsi="Times New Roman" w:cs="Times New Roman"/>
          <w:sz w:val="26"/>
          <w:szCs w:val="26"/>
          <w:lang w:val="en-US"/>
        </w:rPr>
        <w:t>60-3.</w:t>
      </w:r>
    </w:p>
    <w:p w:rsidR="00086D5D" w:rsidRPr="00086D5D" w:rsidRDefault="00086D5D" w:rsidP="00086D5D">
      <w:pPr>
        <w:widowControl w:val="0"/>
        <w:numPr>
          <w:ilvl w:val="0"/>
          <w:numId w:val="46"/>
        </w:numPr>
        <w:tabs>
          <w:tab w:val="left" w:pos="1161"/>
        </w:tabs>
        <w:spacing w:before="2" w:after="0" w:line="276" w:lineRule="auto"/>
        <w:ind w:left="567" w:right="435"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de Jongh, T., et al., </w:t>
      </w:r>
      <w:r w:rsidRPr="00086D5D">
        <w:rPr>
          <w:rFonts w:ascii="Times New Roman" w:eastAsia="Calibri" w:hAnsi="Times New Roman" w:cs="Times New Roman"/>
          <w:i/>
          <w:sz w:val="26"/>
          <w:szCs w:val="26"/>
          <w:lang w:val="en-US"/>
        </w:rPr>
        <w:t>Mobile phone messaging for facilitating self-management of</w:t>
      </w:r>
      <w:r w:rsidRPr="00086D5D">
        <w:rPr>
          <w:rFonts w:ascii="Times New Roman" w:eastAsia="Calibri" w:hAnsi="Times New Roman" w:cs="Times New Roman"/>
          <w:i/>
          <w:spacing w:val="-28"/>
          <w:sz w:val="26"/>
          <w:szCs w:val="26"/>
          <w:lang w:val="en-US"/>
        </w:rPr>
        <w:t xml:space="preserve"> </w:t>
      </w:r>
      <w:r w:rsidRPr="00086D5D">
        <w:rPr>
          <w:rFonts w:ascii="Times New Roman" w:eastAsia="Calibri" w:hAnsi="Times New Roman" w:cs="Times New Roman"/>
          <w:i/>
          <w:sz w:val="26"/>
          <w:szCs w:val="26"/>
          <w:lang w:val="en-US"/>
        </w:rPr>
        <w:t xml:space="preserve">long- term illnesses. </w:t>
      </w:r>
      <w:r w:rsidRPr="00086D5D">
        <w:rPr>
          <w:rFonts w:ascii="Times New Roman" w:eastAsia="Calibri" w:hAnsi="Times New Roman" w:cs="Times New Roman"/>
          <w:sz w:val="26"/>
          <w:szCs w:val="26"/>
          <w:lang w:val="en-US"/>
        </w:rPr>
        <w:t xml:space="preserve">Cochrane Database Syst Rev, 2012. </w:t>
      </w:r>
      <w:r w:rsidRPr="00086D5D">
        <w:rPr>
          <w:rFonts w:ascii="Times New Roman" w:eastAsia="Calibri" w:hAnsi="Times New Roman" w:cs="Times New Roman"/>
          <w:b/>
          <w:sz w:val="26"/>
          <w:szCs w:val="26"/>
          <w:lang w:val="en-US"/>
        </w:rPr>
        <w:t>12</w:t>
      </w:r>
      <w:r w:rsidRPr="00086D5D">
        <w:rPr>
          <w:rFonts w:ascii="Times New Roman" w:eastAsia="Calibri" w:hAnsi="Times New Roman" w:cs="Times New Roman"/>
          <w:sz w:val="26"/>
          <w:szCs w:val="26"/>
          <w:lang w:val="en-US"/>
        </w:rPr>
        <w:t>: p.</w:t>
      </w:r>
      <w:r w:rsidRPr="00086D5D">
        <w:rPr>
          <w:rFonts w:ascii="Times New Roman" w:eastAsia="Calibri" w:hAnsi="Times New Roman" w:cs="Times New Roman"/>
          <w:spacing w:val="-5"/>
          <w:sz w:val="26"/>
          <w:szCs w:val="26"/>
          <w:lang w:val="en-US"/>
        </w:rPr>
        <w:t xml:space="preserve"> </w:t>
      </w:r>
      <w:r w:rsidRPr="00086D5D">
        <w:rPr>
          <w:rFonts w:ascii="Times New Roman" w:eastAsia="Calibri" w:hAnsi="Times New Roman" w:cs="Times New Roman"/>
          <w:sz w:val="26"/>
          <w:szCs w:val="26"/>
          <w:lang w:val="en-US"/>
        </w:rPr>
        <w:t>CD007459.</w:t>
      </w:r>
    </w:p>
    <w:p w:rsidR="00086D5D" w:rsidRPr="00086D5D" w:rsidRDefault="00086D5D" w:rsidP="00086D5D">
      <w:pPr>
        <w:widowControl w:val="0"/>
        <w:numPr>
          <w:ilvl w:val="0"/>
          <w:numId w:val="46"/>
        </w:numPr>
        <w:tabs>
          <w:tab w:val="left" w:pos="1161"/>
        </w:tabs>
        <w:spacing w:before="1" w:after="0" w:line="276" w:lineRule="auto"/>
        <w:ind w:left="567" w:right="549"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Aust, M.P., </w:t>
      </w:r>
      <w:r w:rsidRPr="00086D5D">
        <w:rPr>
          <w:rFonts w:ascii="Times New Roman" w:eastAsia="Calibri" w:hAnsi="Times New Roman" w:cs="Times New Roman"/>
          <w:i/>
          <w:sz w:val="26"/>
          <w:szCs w:val="26"/>
          <w:lang w:val="en-US"/>
        </w:rPr>
        <w:t xml:space="preserve">Intensive care unit telemedicine. </w:t>
      </w:r>
      <w:r w:rsidRPr="00086D5D">
        <w:rPr>
          <w:rFonts w:ascii="Times New Roman" w:eastAsia="Calibri" w:hAnsi="Times New Roman" w:cs="Times New Roman"/>
          <w:sz w:val="26"/>
          <w:szCs w:val="26"/>
          <w:lang w:val="en-US"/>
        </w:rPr>
        <w:t xml:space="preserve">Am J Crit Care, 2012. </w:t>
      </w:r>
      <w:r w:rsidRPr="00086D5D">
        <w:rPr>
          <w:rFonts w:ascii="Times New Roman" w:eastAsia="Calibri" w:hAnsi="Times New Roman" w:cs="Times New Roman"/>
          <w:b/>
          <w:sz w:val="26"/>
          <w:szCs w:val="26"/>
          <w:lang w:val="en-US"/>
        </w:rPr>
        <w:t>21</w:t>
      </w:r>
      <w:r w:rsidRPr="00086D5D">
        <w:rPr>
          <w:rFonts w:ascii="Times New Roman" w:eastAsia="Calibri" w:hAnsi="Times New Roman" w:cs="Times New Roman"/>
          <w:sz w:val="26"/>
          <w:szCs w:val="26"/>
          <w:lang w:val="en-US"/>
        </w:rPr>
        <w:t>(1): p.</w:t>
      </w:r>
      <w:r w:rsidRPr="00086D5D">
        <w:rPr>
          <w:rFonts w:ascii="Times New Roman" w:eastAsia="Calibri" w:hAnsi="Times New Roman" w:cs="Times New Roman"/>
          <w:spacing w:val="-16"/>
          <w:sz w:val="26"/>
          <w:szCs w:val="26"/>
          <w:lang w:val="en-US"/>
        </w:rPr>
        <w:t xml:space="preserve"> </w:t>
      </w:r>
      <w:r w:rsidRPr="00086D5D">
        <w:rPr>
          <w:rFonts w:ascii="Times New Roman" w:eastAsia="Calibri" w:hAnsi="Times New Roman" w:cs="Times New Roman"/>
          <w:sz w:val="26"/>
          <w:szCs w:val="26"/>
          <w:lang w:val="en-US"/>
        </w:rPr>
        <w:t>34.</w:t>
      </w:r>
    </w:p>
    <w:p w:rsidR="00086D5D" w:rsidRPr="00086D5D" w:rsidRDefault="00086D5D" w:rsidP="00086D5D">
      <w:pPr>
        <w:widowControl w:val="0"/>
        <w:numPr>
          <w:ilvl w:val="0"/>
          <w:numId w:val="46"/>
        </w:numPr>
        <w:tabs>
          <w:tab w:val="left" w:pos="1161"/>
        </w:tabs>
        <w:spacing w:after="0" w:line="276" w:lineRule="auto"/>
        <w:ind w:left="567" w:right="641"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Brunetti, N.D., et al., </w:t>
      </w:r>
      <w:r w:rsidRPr="00086D5D">
        <w:rPr>
          <w:rFonts w:ascii="Times New Roman" w:eastAsia="Calibri" w:hAnsi="Times New Roman" w:cs="Times New Roman"/>
          <w:i/>
          <w:sz w:val="26"/>
          <w:szCs w:val="26"/>
          <w:lang w:val="en-US"/>
        </w:rPr>
        <w:t>Telemedicine for cardiovascular disease continuum: A</w:t>
      </w:r>
      <w:r w:rsidRPr="00086D5D">
        <w:rPr>
          <w:rFonts w:ascii="Times New Roman" w:eastAsia="Calibri" w:hAnsi="Times New Roman" w:cs="Times New Roman"/>
          <w:i/>
          <w:spacing w:val="-21"/>
          <w:sz w:val="26"/>
          <w:szCs w:val="26"/>
          <w:lang w:val="en-US"/>
        </w:rPr>
        <w:t xml:space="preserve"> </w:t>
      </w:r>
      <w:r w:rsidRPr="00086D5D">
        <w:rPr>
          <w:rFonts w:ascii="Times New Roman" w:eastAsia="Calibri" w:hAnsi="Times New Roman" w:cs="Times New Roman"/>
          <w:i/>
          <w:sz w:val="26"/>
          <w:szCs w:val="26"/>
          <w:lang w:val="en-US"/>
        </w:rPr>
        <w:t>position paper from the Italian Society of Cardiology Working Group on Telecardiology</w:t>
      </w:r>
      <w:r w:rsidRPr="00086D5D">
        <w:rPr>
          <w:rFonts w:ascii="Times New Roman" w:eastAsia="Calibri" w:hAnsi="Times New Roman" w:cs="Times New Roman"/>
          <w:i/>
          <w:spacing w:val="-21"/>
          <w:sz w:val="26"/>
          <w:szCs w:val="26"/>
          <w:lang w:val="en-US"/>
        </w:rPr>
        <w:t xml:space="preserve"> </w:t>
      </w:r>
      <w:r w:rsidRPr="00086D5D">
        <w:rPr>
          <w:rFonts w:ascii="Times New Roman" w:eastAsia="Calibri" w:hAnsi="Times New Roman" w:cs="Times New Roman"/>
          <w:i/>
          <w:sz w:val="26"/>
          <w:szCs w:val="26"/>
          <w:lang w:val="en-US"/>
        </w:rPr>
        <w:t xml:space="preserve">and Informatics. </w:t>
      </w:r>
      <w:r w:rsidRPr="00086D5D">
        <w:rPr>
          <w:rFonts w:ascii="Times New Roman" w:eastAsia="Calibri" w:hAnsi="Times New Roman" w:cs="Times New Roman"/>
          <w:sz w:val="26"/>
          <w:szCs w:val="26"/>
          <w:lang w:val="en-US"/>
        </w:rPr>
        <w:t xml:space="preserve">Int J Cardiol, 2015. </w:t>
      </w:r>
      <w:r w:rsidRPr="00086D5D">
        <w:rPr>
          <w:rFonts w:ascii="Times New Roman" w:eastAsia="Calibri" w:hAnsi="Times New Roman" w:cs="Times New Roman"/>
          <w:b/>
          <w:sz w:val="26"/>
          <w:szCs w:val="26"/>
          <w:lang w:val="en-US"/>
        </w:rPr>
        <w:t>184</w:t>
      </w:r>
      <w:r w:rsidRPr="00086D5D">
        <w:rPr>
          <w:rFonts w:ascii="Times New Roman" w:eastAsia="Calibri" w:hAnsi="Times New Roman" w:cs="Times New Roman"/>
          <w:sz w:val="26"/>
          <w:szCs w:val="26"/>
          <w:lang w:val="en-US"/>
        </w:rPr>
        <w:t>: p.</w:t>
      </w:r>
      <w:r w:rsidRPr="00086D5D">
        <w:rPr>
          <w:rFonts w:ascii="Times New Roman" w:eastAsia="Calibri" w:hAnsi="Times New Roman" w:cs="Times New Roman"/>
          <w:spacing w:val="-9"/>
          <w:sz w:val="26"/>
          <w:szCs w:val="26"/>
          <w:lang w:val="en-US"/>
        </w:rPr>
        <w:t xml:space="preserve"> </w:t>
      </w:r>
      <w:r w:rsidRPr="00086D5D">
        <w:rPr>
          <w:rFonts w:ascii="Times New Roman" w:eastAsia="Calibri" w:hAnsi="Times New Roman" w:cs="Times New Roman"/>
          <w:sz w:val="26"/>
          <w:szCs w:val="26"/>
          <w:lang w:val="en-US"/>
        </w:rPr>
        <w:t>452-458.</w:t>
      </w:r>
    </w:p>
    <w:p w:rsidR="00086D5D" w:rsidRPr="00086D5D" w:rsidRDefault="00086D5D" w:rsidP="00086D5D">
      <w:pPr>
        <w:widowControl w:val="0"/>
        <w:numPr>
          <w:ilvl w:val="0"/>
          <w:numId w:val="46"/>
        </w:numPr>
        <w:tabs>
          <w:tab w:val="left" w:pos="1161"/>
        </w:tabs>
        <w:spacing w:after="0" w:line="276" w:lineRule="auto"/>
        <w:ind w:left="567" w:right="843"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Omre, A.H., </w:t>
      </w:r>
      <w:r w:rsidRPr="00086D5D">
        <w:rPr>
          <w:rFonts w:ascii="Times New Roman" w:eastAsia="Calibri" w:hAnsi="Times New Roman" w:cs="Times New Roman"/>
          <w:i/>
          <w:sz w:val="26"/>
          <w:szCs w:val="26"/>
          <w:lang w:val="en-US"/>
        </w:rPr>
        <w:t>Bluetooth low energy: wireless connectivity for medical monitoring.</w:t>
      </w:r>
      <w:r w:rsidRPr="00086D5D">
        <w:rPr>
          <w:rFonts w:ascii="Times New Roman" w:eastAsia="Calibri" w:hAnsi="Times New Roman" w:cs="Times New Roman"/>
          <w:i/>
          <w:spacing w:val="-16"/>
          <w:sz w:val="26"/>
          <w:szCs w:val="26"/>
          <w:lang w:val="en-US"/>
        </w:rPr>
        <w:t xml:space="preserve"> </w:t>
      </w:r>
      <w:r w:rsidRPr="00086D5D">
        <w:rPr>
          <w:rFonts w:ascii="Times New Roman" w:eastAsia="Calibri" w:hAnsi="Times New Roman" w:cs="Times New Roman"/>
          <w:sz w:val="26"/>
          <w:szCs w:val="26"/>
          <w:lang w:val="en-US"/>
        </w:rPr>
        <w:t xml:space="preserve">J Diabetes Sci Technol, 2010. </w:t>
      </w:r>
      <w:r w:rsidRPr="00086D5D">
        <w:rPr>
          <w:rFonts w:ascii="Times New Roman" w:eastAsia="Calibri" w:hAnsi="Times New Roman" w:cs="Times New Roman"/>
          <w:b/>
          <w:sz w:val="26"/>
          <w:szCs w:val="26"/>
          <w:lang w:val="en-US"/>
        </w:rPr>
        <w:t>4</w:t>
      </w:r>
      <w:r w:rsidRPr="00086D5D">
        <w:rPr>
          <w:rFonts w:ascii="Times New Roman" w:eastAsia="Calibri" w:hAnsi="Times New Roman" w:cs="Times New Roman"/>
          <w:sz w:val="26"/>
          <w:szCs w:val="26"/>
          <w:lang w:val="en-US"/>
        </w:rPr>
        <w:t>(2): p.</w:t>
      </w:r>
      <w:r w:rsidRPr="00086D5D">
        <w:rPr>
          <w:rFonts w:ascii="Times New Roman" w:eastAsia="Calibri" w:hAnsi="Times New Roman" w:cs="Times New Roman"/>
          <w:spacing w:val="-7"/>
          <w:sz w:val="26"/>
          <w:szCs w:val="26"/>
          <w:lang w:val="en-US"/>
        </w:rPr>
        <w:t xml:space="preserve"> </w:t>
      </w:r>
      <w:r w:rsidRPr="00086D5D">
        <w:rPr>
          <w:rFonts w:ascii="Times New Roman" w:eastAsia="Calibri" w:hAnsi="Times New Roman" w:cs="Times New Roman"/>
          <w:sz w:val="26"/>
          <w:szCs w:val="26"/>
          <w:lang w:val="en-US"/>
        </w:rPr>
        <w:t>457-63.</w:t>
      </w:r>
    </w:p>
    <w:p w:rsidR="00086D5D" w:rsidRPr="00086D5D" w:rsidRDefault="00086D5D" w:rsidP="0004203B">
      <w:pPr>
        <w:widowControl w:val="0"/>
        <w:numPr>
          <w:ilvl w:val="0"/>
          <w:numId w:val="46"/>
        </w:numPr>
        <w:tabs>
          <w:tab w:val="left" w:pos="1161"/>
        </w:tabs>
        <w:spacing w:after="0" w:line="276" w:lineRule="auto"/>
        <w:ind w:left="567" w:right="549"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Masuch, J. and M. Delgado-Restituto, </w:t>
      </w:r>
      <w:r w:rsidR="0004203B">
        <w:rPr>
          <w:rFonts w:ascii="Times New Roman" w:eastAsia="Calibri" w:hAnsi="Times New Roman" w:cs="Times New Roman"/>
          <w:i/>
          <w:sz w:val="26"/>
          <w:szCs w:val="26"/>
          <w:lang w:val="en-US"/>
        </w:rPr>
        <w:t xml:space="preserve">A 1.1-mW-RX </w:t>
      </w:r>
      <w:r w:rsidRPr="00086D5D">
        <w:rPr>
          <w:rFonts w:ascii="Times New Roman" w:hAnsi="Times New Roman" w:cs="Times New Roman"/>
          <w:i/>
          <w:sz w:val="26"/>
          <w:szCs w:val="26"/>
        </w:rPr>
        <w:t xml:space="preserve">Sensitivity CMOS Transceiver for Bluetooth Low Energy. </w:t>
      </w:r>
      <w:r w:rsidRPr="00086D5D">
        <w:rPr>
          <w:rFonts w:ascii="Times New Roman" w:hAnsi="Times New Roman" w:cs="Times New Roman"/>
          <w:sz w:val="26"/>
          <w:szCs w:val="26"/>
        </w:rPr>
        <w:t>Microwave Theory and Techniques,</w:t>
      </w:r>
      <w:r w:rsidRPr="00086D5D">
        <w:rPr>
          <w:rFonts w:ascii="Times New Roman" w:hAnsi="Times New Roman" w:cs="Times New Roman"/>
          <w:spacing w:val="-30"/>
          <w:sz w:val="26"/>
          <w:szCs w:val="26"/>
        </w:rPr>
        <w:t xml:space="preserve"> </w:t>
      </w:r>
      <w:r w:rsidRPr="00086D5D">
        <w:rPr>
          <w:rFonts w:ascii="Times New Roman" w:hAnsi="Times New Roman" w:cs="Times New Roman"/>
          <w:sz w:val="26"/>
          <w:szCs w:val="26"/>
        </w:rPr>
        <w:t xml:space="preserve">IEEE Transactions on, 2013. </w:t>
      </w:r>
      <w:r w:rsidRPr="00086D5D">
        <w:rPr>
          <w:rFonts w:ascii="Times New Roman" w:hAnsi="Times New Roman" w:cs="Times New Roman"/>
          <w:b/>
          <w:sz w:val="26"/>
          <w:szCs w:val="26"/>
        </w:rPr>
        <w:t>61</w:t>
      </w:r>
      <w:r w:rsidRPr="00086D5D">
        <w:rPr>
          <w:rFonts w:ascii="Times New Roman" w:hAnsi="Times New Roman" w:cs="Times New Roman"/>
          <w:sz w:val="26"/>
          <w:szCs w:val="26"/>
        </w:rPr>
        <w:t>(4): p.</w:t>
      </w:r>
      <w:r w:rsidRPr="00086D5D">
        <w:rPr>
          <w:rFonts w:ascii="Times New Roman" w:hAnsi="Times New Roman" w:cs="Times New Roman"/>
          <w:spacing w:val="-19"/>
          <w:sz w:val="26"/>
          <w:szCs w:val="26"/>
        </w:rPr>
        <w:t xml:space="preserve"> </w:t>
      </w:r>
      <w:r w:rsidRPr="00086D5D">
        <w:rPr>
          <w:rFonts w:ascii="Times New Roman" w:hAnsi="Times New Roman" w:cs="Times New Roman"/>
          <w:sz w:val="26"/>
          <w:szCs w:val="26"/>
        </w:rPr>
        <w:t>1660-1673.</w:t>
      </w:r>
    </w:p>
    <w:p w:rsidR="00086D5D" w:rsidRPr="00086D5D" w:rsidRDefault="00086D5D" w:rsidP="00086D5D">
      <w:pPr>
        <w:widowControl w:val="0"/>
        <w:numPr>
          <w:ilvl w:val="0"/>
          <w:numId w:val="46"/>
        </w:numPr>
        <w:tabs>
          <w:tab w:val="left" w:pos="1161"/>
        </w:tabs>
        <w:spacing w:after="0" w:line="276" w:lineRule="auto"/>
        <w:ind w:left="567" w:right="1015"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Kim, H., et al., </w:t>
      </w:r>
      <w:r w:rsidRPr="00086D5D">
        <w:rPr>
          <w:rFonts w:ascii="Times New Roman" w:eastAsia="Calibri" w:hAnsi="Times New Roman" w:cs="Times New Roman"/>
          <w:i/>
          <w:sz w:val="26"/>
          <w:szCs w:val="26"/>
          <w:lang w:val="en-US"/>
        </w:rPr>
        <w:t>A configurable and low-power mixed signal SoC for portable</w:t>
      </w:r>
      <w:r w:rsidRPr="00086D5D">
        <w:rPr>
          <w:rFonts w:ascii="Times New Roman" w:eastAsia="Calibri" w:hAnsi="Times New Roman" w:cs="Times New Roman"/>
          <w:i/>
          <w:spacing w:val="-28"/>
          <w:sz w:val="26"/>
          <w:szCs w:val="26"/>
          <w:lang w:val="en-US"/>
        </w:rPr>
        <w:t xml:space="preserve"> </w:t>
      </w:r>
      <w:r w:rsidRPr="00086D5D">
        <w:rPr>
          <w:rFonts w:ascii="Times New Roman" w:eastAsia="Calibri" w:hAnsi="Times New Roman" w:cs="Times New Roman"/>
          <w:i/>
          <w:sz w:val="26"/>
          <w:szCs w:val="26"/>
          <w:lang w:val="en-US"/>
        </w:rPr>
        <w:t>ECG</w:t>
      </w:r>
      <w:r w:rsidRPr="00086D5D">
        <w:rPr>
          <w:rFonts w:ascii="Times New Roman" w:eastAsia="Calibri" w:hAnsi="Times New Roman" w:cs="Times New Roman"/>
          <w:i/>
          <w:spacing w:val="-1"/>
          <w:sz w:val="26"/>
          <w:szCs w:val="26"/>
          <w:lang w:val="en-US"/>
        </w:rPr>
        <w:t xml:space="preserve"> </w:t>
      </w:r>
      <w:r w:rsidRPr="00086D5D">
        <w:rPr>
          <w:rFonts w:ascii="Times New Roman" w:eastAsia="Calibri" w:hAnsi="Times New Roman" w:cs="Times New Roman"/>
          <w:i/>
          <w:sz w:val="26"/>
          <w:szCs w:val="26"/>
          <w:lang w:val="en-US"/>
        </w:rPr>
        <w:t xml:space="preserve">monitoring applications. </w:t>
      </w:r>
      <w:r w:rsidRPr="00086D5D">
        <w:rPr>
          <w:rFonts w:ascii="Times New Roman" w:eastAsia="Calibri" w:hAnsi="Times New Roman" w:cs="Times New Roman"/>
          <w:sz w:val="26"/>
          <w:szCs w:val="26"/>
          <w:lang w:val="en-US"/>
        </w:rPr>
        <w:t xml:space="preserve">IEEE Trans Biomed Circuits Syst, 2014. </w:t>
      </w:r>
      <w:r w:rsidRPr="00086D5D">
        <w:rPr>
          <w:rFonts w:ascii="Times New Roman" w:eastAsia="Calibri" w:hAnsi="Times New Roman" w:cs="Times New Roman"/>
          <w:b/>
          <w:sz w:val="26"/>
          <w:szCs w:val="26"/>
          <w:lang w:val="en-US"/>
        </w:rPr>
        <w:t>8</w:t>
      </w:r>
      <w:r w:rsidRPr="00086D5D">
        <w:rPr>
          <w:rFonts w:ascii="Times New Roman" w:eastAsia="Calibri" w:hAnsi="Times New Roman" w:cs="Times New Roman"/>
          <w:sz w:val="26"/>
          <w:szCs w:val="26"/>
          <w:lang w:val="en-US"/>
        </w:rPr>
        <w:t>(2): p.</w:t>
      </w:r>
      <w:r w:rsidRPr="00086D5D">
        <w:rPr>
          <w:rFonts w:ascii="Times New Roman" w:eastAsia="Calibri" w:hAnsi="Times New Roman" w:cs="Times New Roman"/>
          <w:spacing w:val="-25"/>
          <w:sz w:val="26"/>
          <w:szCs w:val="26"/>
          <w:lang w:val="en-US"/>
        </w:rPr>
        <w:t xml:space="preserve"> </w:t>
      </w:r>
      <w:r w:rsidRPr="00086D5D">
        <w:rPr>
          <w:rFonts w:ascii="Times New Roman" w:eastAsia="Calibri" w:hAnsi="Times New Roman" w:cs="Times New Roman"/>
          <w:sz w:val="26"/>
          <w:szCs w:val="26"/>
          <w:lang w:val="en-US"/>
        </w:rPr>
        <w:t>257-67.</w:t>
      </w:r>
    </w:p>
    <w:p w:rsidR="00086D5D" w:rsidRPr="00086D5D" w:rsidRDefault="00086D5D" w:rsidP="00086D5D">
      <w:pPr>
        <w:widowControl w:val="0"/>
        <w:numPr>
          <w:ilvl w:val="0"/>
          <w:numId w:val="46"/>
        </w:numPr>
        <w:tabs>
          <w:tab w:val="left" w:pos="1161"/>
        </w:tabs>
        <w:spacing w:after="0" w:line="276" w:lineRule="auto"/>
        <w:ind w:left="567" w:right="198"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Cho, G.Y., S.J. Lee, and T.R. Lee, </w:t>
      </w:r>
      <w:r w:rsidRPr="00086D5D">
        <w:rPr>
          <w:rFonts w:ascii="Times New Roman" w:eastAsia="Calibri" w:hAnsi="Times New Roman" w:cs="Times New Roman"/>
          <w:i/>
          <w:sz w:val="26"/>
          <w:szCs w:val="26"/>
          <w:lang w:val="en-US"/>
        </w:rPr>
        <w:t>An optimized compression algorithm for real-time</w:t>
      </w:r>
      <w:r w:rsidRPr="00086D5D">
        <w:rPr>
          <w:rFonts w:ascii="Times New Roman" w:eastAsia="Calibri" w:hAnsi="Times New Roman" w:cs="Times New Roman"/>
          <w:i/>
          <w:spacing w:val="-27"/>
          <w:sz w:val="26"/>
          <w:szCs w:val="26"/>
          <w:lang w:val="en-US"/>
        </w:rPr>
        <w:t xml:space="preserve"> </w:t>
      </w:r>
      <w:r w:rsidRPr="00086D5D">
        <w:rPr>
          <w:rFonts w:ascii="Times New Roman" w:eastAsia="Calibri" w:hAnsi="Times New Roman" w:cs="Times New Roman"/>
          <w:i/>
          <w:sz w:val="26"/>
          <w:szCs w:val="26"/>
          <w:lang w:val="en-US"/>
        </w:rPr>
        <w:t>ECG</w:t>
      </w:r>
      <w:r w:rsidRPr="00086D5D">
        <w:rPr>
          <w:rFonts w:ascii="Times New Roman" w:eastAsia="Calibri" w:hAnsi="Times New Roman" w:cs="Times New Roman"/>
          <w:i/>
          <w:spacing w:val="-1"/>
          <w:sz w:val="26"/>
          <w:szCs w:val="26"/>
          <w:lang w:val="en-US"/>
        </w:rPr>
        <w:t xml:space="preserve"> </w:t>
      </w:r>
      <w:r w:rsidRPr="00086D5D">
        <w:rPr>
          <w:rFonts w:ascii="Times New Roman" w:eastAsia="Calibri" w:hAnsi="Times New Roman" w:cs="Times New Roman"/>
          <w:i/>
          <w:sz w:val="26"/>
          <w:szCs w:val="26"/>
          <w:lang w:val="en-US"/>
        </w:rPr>
        <w:t xml:space="preserve">data transmission in wireless network of medical information systems. </w:t>
      </w:r>
      <w:r w:rsidRPr="00086D5D">
        <w:rPr>
          <w:rFonts w:ascii="Times New Roman" w:eastAsia="Calibri" w:hAnsi="Times New Roman" w:cs="Times New Roman"/>
          <w:sz w:val="26"/>
          <w:szCs w:val="26"/>
          <w:lang w:val="en-US"/>
        </w:rPr>
        <w:t>J Med Syst,</w:t>
      </w:r>
      <w:r w:rsidRPr="00086D5D">
        <w:rPr>
          <w:rFonts w:ascii="Times New Roman" w:eastAsia="Calibri" w:hAnsi="Times New Roman" w:cs="Times New Roman"/>
          <w:spacing w:val="-26"/>
          <w:sz w:val="26"/>
          <w:szCs w:val="26"/>
          <w:lang w:val="en-US"/>
        </w:rPr>
        <w:t xml:space="preserve"> </w:t>
      </w:r>
      <w:r w:rsidRPr="00086D5D">
        <w:rPr>
          <w:rFonts w:ascii="Times New Roman" w:eastAsia="Calibri" w:hAnsi="Times New Roman" w:cs="Times New Roman"/>
          <w:sz w:val="26"/>
          <w:szCs w:val="26"/>
          <w:lang w:val="en-US"/>
        </w:rPr>
        <w:t xml:space="preserve">2015. </w:t>
      </w:r>
      <w:r w:rsidRPr="00086D5D">
        <w:rPr>
          <w:rFonts w:ascii="Times New Roman" w:eastAsia="Calibri" w:hAnsi="Times New Roman" w:cs="Times New Roman"/>
          <w:b/>
          <w:sz w:val="26"/>
          <w:szCs w:val="26"/>
          <w:lang w:val="en-US"/>
        </w:rPr>
        <w:t>39</w:t>
      </w:r>
      <w:r w:rsidRPr="00086D5D">
        <w:rPr>
          <w:rFonts w:ascii="Times New Roman" w:eastAsia="Calibri" w:hAnsi="Times New Roman" w:cs="Times New Roman"/>
          <w:sz w:val="26"/>
          <w:szCs w:val="26"/>
          <w:lang w:val="en-US"/>
        </w:rPr>
        <w:t>(1): p.</w:t>
      </w:r>
      <w:r w:rsidRPr="00086D5D">
        <w:rPr>
          <w:rFonts w:ascii="Times New Roman" w:eastAsia="Calibri" w:hAnsi="Times New Roman" w:cs="Times New Roman"/>
          <w:spacing w:val="-4"/>
          <w:sz w:val="26"/>
          <w:szCs w:val="26"/>
          <w:lang w:val="en-US"/>
        </w:rPr>
        <w:t xml:space="preserve"> </w:t>
      </w:r>
      <w:r w:rsidRPr="00086D5D">
        <w:rPr>
          <w:rFonts w:ascii="Times New Roman" w:eastAsia="Calibri" w:hAnsi="Times New Roman" w:cs="Times New Roman"/>
          <w:sz w:val="26"/>
          <w:szCs w:val="26"/>
          <w:lang w:val="en-US"/>
        </w:rPr>
        <w:t>161.</w:t>
      </w:r>
    </w:p>
    <w:p w:rsidR="00086D5D" w:rsidRPr="00086D5D" w:rsidRDefault="00086D5D" w:rsidP="00086D5D">
      <w:pPr>
        <w:widowControl w:val="0"/>
        <w:numPr>
          <w:ilvl w:val="0"/>
          <w:numId w:val="46"/>
        </w:numPr>
        <w:tabs>
          <w:tab w:val="left" w:pos="1161"/>
        </w:tabs>
        <w:spacing w:after="0" w:line="276" w:lineRule="auto"/>
        <w:ind w:left="567" w:right="444"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Ma, T., et al., </w:t>
      </w:r>
      <w:r w:rsidRPr="00086D5D">
        <w:rPr>
          <w:rFonts w:ascii="Times New Roman" w:eastAsia="Calibri" w:hAnsi="Times New Roman" w:cs="Times New Roman"/>
          <w:i/>
          <w:sz w:val="26"/>
          <w:szCs w:val="26"/>
          <w:lang w:val="en-US"/>
        </w:rPr>
        <w:t>Assurance of energy efficiency and data security for ECG transmission</w:t>
      </w:r>
      <w:r w:rsidRPr="00086D5D">
        <w:rPr>
          <w:rFonts w:ascii="Times New Roman" w:eastAsia="Calibri" w:hAnsi="Times New Roman" w:cs="Times New Roman"/>
          <w:i/>
          <w:spacing w:val="-28"/>
          <w:sz w:val="26"/>
          <w:szCs w:val="26"/>
          <w:lang w:val="en-US"/>
        </w:rPr>
        <w:t xml:space="preserve"> </w:t>
      </w:r>
      <w:r w:rsidRPr="00086D5D">
        <w:rPr>
          <w:rFonts w:ascii="Times New Roman" w:eastAsia="Calibri" w:hAnsi="Times New Roman" w:cs="Times New Roman"/>
          <w:i/>
          <w:sz w:val="26"/>
          <w:szCs w:val="26"/>
          <w:lang w:val="en-US"/>
        </w:rPr>
        <w:t xml:space="preserve">in BASNs. </w:t>
      </w:r>
      <w:r w:rsidRPr="00086D5D">
        <w:rPr>
          <w:rFonts w:ascii="Times New Roman" w:eastAsia="Calibri" w:hAnsi="Times New Roman" w:cs="Times New Roman"/>
          <w:sz w:val="26"/>
          <w:szCs w:val="26"/>
          <w:lang w:val="en-US"/>
        </w:rPr>
        <w:t xml:space="preserve">IEEE Trans Biomed Eng, 2012. </w:t>
      </w:r>
      <w:r w:rsidRPr="00086D5D">
        <w:rPr>
          <w:rFonts w:ascii="Times New Roman" w:eastAsia="Calibri" w:hAnsi="Times New Roman" w:cs="Times New Roman"/>
          <w:b/>
          <w:sz w:val="26"/>
          <w:szCs w:val="26"/>
          <w:lang w:val="en-US"/>
        </w:rPr>
        <w:t>59</w:t>
      </w:r>
      <w:r w:rsidRPr="00086D5D">
        <w:rPr>
          <w:rFonts w:ascii="Times New Roman" w:eastAsia="Calibri" w:hAnsi="Times New Roman" w:cs="Times New Roman"/>
          <w:sz w:val="26"/>
          <w:szCs w:val="26"/>
          <w:lang w:val="en-US"/>
        </w:rPr>
        <w:t>(4): p.</w:t>
      </w:r>
      <w:r w:rsidRPr="00086D5D">
        <w:rPr>
          <w:rFonts w:ascii="Times New Roman" w:eastAsia="Calibri" w:hAnsi="Times New Roman" w:cs="Times New Roman"/>
          <w:spacing w:val="-11"/>
          <w:sz w:val="26"/>
          <w:szCs w:val="26"/>
          <w:lang w:val="en-US"/>
        </w:rPr>
        <w:t xml:space="preserve"> </w:t>
      </w:r>
      <w:r w:rsidRPr="00086D5D">
        <w:rPr>
          <w:rFonts w:ascii="Times New Roman" w:eastAsia="Calibri" w:hAnsi="Times New Roman" w:cs="Times New Roman"/>
          <w:sz w:val="26"/>
          <w:szCs w:val="26"/>
          <w:lang w:val="en-US"/>
        </w:rPr>
        <w:t>1041-8.</w:t>
      </w:r>
    </w:p>
    <w:p w:rsidR="00086D5D" w:rsidRPr="00086D5D" w:rsidRDefault="00086D5D" w:rsidP="00086D5D">
      <w:pPr>
        <w:widowControl w:val="0"/>
        <w:numPr>
          <w:ilvl w:val="0"/>
          <w:numId w:val="46"/>
        </w:numPr>
        <w:tabs>
          <w:tab w:val="left" w:pos="1161"/>
        </w:tabs>
        <w:spacing w:before="2" w:after="0" w:line="276" w:lineRule="auto"/>
        <w:ind w:left="567" w:right="810"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Lee, S., J. Kim, and M. Lee, </w:t>
      </w:r>
      <w:r w:rsidRPr="00086D5D">
        <w:rPr>
          <w:rFonts w:ascii="Times New Roman" w:eastAsia="Calibri" w:hAnsi="Times New Roman" w:cs="Times New Roman"/>
          <w:i/>
          <w:sz w:val="26"/>
          <w:szCs w:val="26"/>
          <w:lang w:val="en-US"/>
        </w:rPr>
        <w:t>A real-time ECG data compression and</w:t>
      </w:r>
      <w:r w:rsidRPr="00086D5D">
        <w:rPr>
          <w:rFonts w:ascii="Times New Roman" w:eastAsia="Calibri" w:hAnsi="Times New Roman" w:cs="Times New Roman"/>
          <w:i/>
          <w:spacing w:val="-21"/>
          <w:sz w:val="26"/>
          <w:szCs w:val="26"/>
          <w:lang w:val="en-US"/>
        </w:rPr>
        <w:t xml:space="preserve"> </w:t>
      </w:r>
      <w:r w:rsidRPr="00086D5D">
        <w:rPr>
          <w:rFonts w:ascii="Times New Roman" w:eastAsia="Calibri" w:hAnsi="Times New Roman" w:cs="Times New Roman"/>
          <w:i/>
          <w:sz w:val="26"/>
          <w:szCs w:val="26"/>
          <w:lang w:val="en-US"/>
        </w:rPr>
        <w:t>transmission</w:t>
      </w:r>
      <w:r w:rsidRPr="00086D5D">
        <w:rPr>
          <w:rFonts w:ascii="Times New Roman" w:eastAsia="Calibri" w:hAnsi="Times New Roman" w:cs="Times New Roman"/>
          <w:i/>
          <w:spacing w:val="-1"/>
          <w:sz w:val="26"/>
          <w:szCs w:val="26"/>
          <w:lang w:val="en-US"/>
        </w:rPr>
        <w:t xml:space="preserve"> </w:t>
      </w:r>
      <w:r w:rsidRPr="00086D5D">
        <w:rPr>
          <w:rFonts w:ascii="Times New Roman" w:eastAsia="Calibri" w:hAnsi="Times New Roman" w:cs="Times New Roman"/>
          <w:i/>
          <w:sz w:val="26"/>
          <w:szCs w:val="26"/>
          <w:lang w:val="en-US"/>
        </w:rPr>
        <w:t xml:space="preserve">algorithm for an e-health device. </w:t>
      </w:r>
      <w:r w:rsidRPr="00086D5D">
        <w:rPr>
          <w:rFonts w:ascii="Times New Roman" w:eastAsia="Calibri" w:hAnsi="Times New Roman" w:cs="Times New Roman"/>
          <w:sz w:val="26"/>
          <w:szCs w:val="26"/>
          <w:lang w:val="en-US"/>
        </w:rPr>
        <w:t xml:space="preserve">IEEE Trans Biomed Eng, 2011. </w:t>
      </w:r>
      <w:r w:rsidRPr="00086D5D">
        <w:rPr>
          <w:rFonts w:ascii="Times New Roman" w:eastAsia="Calibri" w:hAnsi="Times New Roman" w:cs="Times New Roman"/>
          <w:b/>
          <w:sz w:val="26"/>
          <w:szCs w:val="26"/>
          <w:lang w:val="en-US"/>
        </w:rPr>
        <w:t>58</w:t>
      </w:r>
      <w:r w:rsidRPr="00086D5D">
        <w:rPr>
          <w:rFonts w:ascii="Times New Roman" w:eastAsia="Calibri" w:hAnsi="Times New Roman" w:cs="Times New Roman"/>
          <w:sz w:val="26"/>
          <w:szCs w:val="26"/>
          <w:lang w:val="en-US"/>
        </w:rPr>
        <w:t>(9): p.</w:t>
      </w:r>
      <w:r w:rsidRPr="00086D5D">
        <w:rPr>
          <w:rFonts w:ascii="Times New Roman" w:eastAsia="Calibri" w:hAnsi="Times New Roman" w:cs="Times New Roman"/>
          <w:spacing w:val="-29"/>
          <w:sz w:val="26"/>
          <w:szCs w:val="26"/>
          <w:lang w:val="en-US"/>
        </w:rPr>
        <w:t xml:space="preserve"> </w:t>
      </w:r>
      <w:r w:rsidRPr="00086D5D">
        <w:rPr>
          <w:rFonts w:ascii="Times New Roman" w:eastAsia="Calibri" w:hAnsi="Times New Roman" w:cs="Times New Roman"/>
          <w:sz w:val="26"/>
          <w:szCs w:val="26"/>
          <w:lang w:val="en-US"/>
        </w:rPr>
        <w:t>2448-55.</w:t>
      </w:r>
    </w:p>
    <w:p w:rsidR="00086D5D" w:rsidRPr="00086D5D" w:rsidRDefault="00086D5D" w:rsidP="00086D5D">
      <w:pPr>
        <w:widowControl w:val="0"/>
        <w:numPr>
          <w:ilvl w:val="0"/>
          <w:numId w:val="46"/>
        </w:numPr>
        <w:tabs>
          <w:tab w:val="left" w:pos="1161"/>
        </w:tabs>
        <w:spacing w:before="1" w:after="0" w:line="276" w:lineRule="auto"/>
        <w:ind w:left="567" w:right="541"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Rezai-Rad, M., R. Vaezi, and F. Nattagh, </w:t>
      </w:r>
      <w:r w:rsidRPr="00086D5D">
        <w:rPr>
          <w:rFonts w:ascii="Times New Roman" w:eastAsia="Calibri" w:hAnsi="Times New Roman" w:cs="Times New Roman"/>
          <w:i/>
          <w:sz w:val="26"/>
          <w:szCs w:val="26"/>
          <w:lang w:val="en-US"/>
        </w:rPr>
        <w:t>E-health readiness assessment framework</w:t>
      </w:r>
      <w:r w:rsidRPr="00086D5D">
        <w:rPr>
          <w:rFonts w:ascii="Times New Roman" w:eastAsia="Calibri" w:hAnsi="Times New Roman" w:cs="Times New Roman"/>
          <w:i/>
          <w:spacing w:val="-22"/>
          <w:sz w:val="26"/>
          <w:szCs w:val="26"/>
          <w:lang w:val="en-US"/>
        </w:rPr>
        <w:t xml:space="preserve"> </w:t>
      </w:r>
      <w:r w:rsidRPr="00086D5D">
        <w:rPr>
          <w:rFonts w:ascii="Times New Roman" w:eastAsia="Calibri" w:hAnsi="Times New Roman" w:cs="Times New Roman"/>
          <w:i/>
          <w:sz w:val="26"/>
          <w:szCs w:val="26"/>
          <w:lang w:val="en-US"/>
        </w:rPr>
        <w:t xml:space="preserve">in iran. </w:t>
      </w:r>
      <w:r w:rsidRPr="00086D5D">
        <w:rPr>
          <w:rFonts w:ascii="Times New Roman" w:eastAsia="Calibri" w:hAnsi="Times New Roman" w:cs="Times New Roman"/>
          <w:sz w:val="26"/>
          <w:szCs w:val="26"/>
          <w:lang w:val="en-US"/>
        </w:rPr>
        <w:t xml:space="preserve">Iran J Public Health, 2012. </w:t>
      </w:r>
      <w:r w:rsidRPr="00086D5D">
        <w:rPr>
          <w:rFonts w:ascii="Times New Roman" w:eastAsia="Calibri" w:hAnsi="Times New Roman" w:cs="Times New Roman"/>
          <w:b/>
          <w:sz w:val="26"/>
          <w:szCs w:val="26"/>
          <w:lang w:val="en-US"/>
        </w:rPr>
        <w:t>41</w:t>
      </w:r>
      <w:r w:rsidRPr="00086D5D">
        <w:rPr>
          <w:rFonts w:ascii="Times New Roman" w:eastAsia="Calibri" w:hAnsi="Times New Roman" w:cs="Times New Roman"/>
          <w:sz w:val="26"/>
          <w:szCs w:val="26"/>
          <w:lang w:val="en-US"/>
        </w:rPr>
        <w:t>(10): p.</w:t>
      </w:r>
      <w:r w:rsidRPr="00086D5D">
        <w:rPr>
          <w:rFonts w:ascii="Times New Roman" w:eastAsia="Calibri" w:hAnsi="Times New Roman" w:cs="Times New Roman"/>
          <w:spacing w:val="-7"/>
          <w:sz w:val="26"/>
          <w:szCs w:val="26"/>
          <w:lang w:val="en-US"/>
        </w:rPr>
        <w:t xml:space="preserve"> </w:t>
      </w:r>
      <w:r w:rsidRPr="00086D5D">
        <w:rPr>
          <w:rFonts w:ascii="Times New Roman" w:eastAsia="Calibri" w:hAnsi="Times New Roman" w:cs="Times New Roman"/>
          <w:sz w:val="26"/>
          <w:szCs w:val="26"/>
          <w:lang w:val="en-US"/>
        </w:rPr>
        <w:t>43-51.</w:t>
      </w:r>
    </w:p>
    <w:p w:rsidR="00086D5D" w:rsidRPr="00086D5D" w:rsidRDefault="00086D5D" w:rsidP="00086D5D">
      <w:pPr>
        <w:widowControl w:val="0"/>
        <w:numPr>
          <w:ilvl w:val="0"/>
          <w:numId w:val="46"/>
        </w:numPr>
        <w:tabs>
          <w:tab w:val="left" w:pos="1161"/>
        </w:tabs>
        <w:spacing w:after="0" w:line="276" w:lineRule="auto"/>
        <w:ind w:left="567" w:right="599"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Martinez-Perez, B., et al., </w:t>
      </w:r>
      <w:r w:rsidRPr="00086D5D">
        <w:rPr>
          <w:rFonts w:ascii="Times New Roman" w:eastAsia="Calibri" w:hAnsi="Times New Roman" w:cs="Times New Roman"/>
          <w:i/>
          <w:sz w:val="26"/>
          <w:szCs w:val="26"/>
          <w:lang w:val="en-US"/>
        </w:rPr>
        <w:t xml:space="preserve">Mobile apps in cardiology: review. </w:t>
      </w:r>
      <w:r w:rsidRPr="00086D5D">
        <w:rPr>
          <w:rFonts w:ascii="Times New Roman" w:eastAsia="Calibri" w:hAnsi="Times New Roman" w:cs="Times New Roman"/>
          <w:sz w:val="26"/>
          <w:szCs w:val="26"/>
          <w:lang w:val="en-US"/>
        </w:rPr>
        <w:t>JMIR Mhealth</w:t>
      </w:r>
      <w:r w:rsidRPr="00086D5D">
        <w:rPr>
          <w:rFonts w:ascii="Times New Roman" w:eastAsia="Calibri" w:hAnsi="Times New Roman" w:cs="Times New Roman"/>
          <w:spacing w:val="-16"/>
          <w:sz w:val="26"/>
          <w:szCs w:val="26"/>
          <w:lang w:val="en-US"/>
        </w:rPr>
        <w:t xml:space="preserve"> </w:t>
      </w:r>
      <w:r w:rsidRPr="00086D5D">
        <w:rPr>
          <w:rFonts w:ascii="Times New Roman" w:eastAsia="Calibri" w:hAnsi="Times New Roman" w:cs="Times New Roman"/>
          <w:sz w:val="26"/>
          <w:szCs w:val="26"/>
          <w:lang w:val="en-US"/>
        </w:rPr>
        <w:t xml:space="preserve">Uhealth, 2013. </w:t>
      </w:r>
      <w:r w:rsidRPr="00086D5D">
        <w:rPr>
          <w:rFonts w:ascii="Times New Roman" w:eastAsia="Calibri" w:hAnsi="Times New Roman" w:cs="Times New Roman"/>
          <w:b/>
          <w:sz w:val="26"/>
          <w:szCs w:val="26"/>
          <w:lang w:val="en-US"/>
        </w:rPr>
        <w:t>1</w:t>
      </w:r>
      <w:r w:rsidRPr="00086D5D">
        <w:rPr>
          <w:rFonts w:ascii="Times New Roman" w:eastAsia="Calibri" w:hAnsi="Times New Roman" w:cs="Times New Roman"/>
          <w:sz w:val="26"/>
          <w:szCs w:val="26"/>
          <w:lang w:val="en-US"/>
        </w:rPr>
        <w:t>(2): p.</w:t>
      </w:r>
      <w:r w:rsidRPr="00086D5D">
        <w:rPr>
          <w:rFonts w:ascii="Times New Roman" w:eastAsia="Calibri" w:hAnsi="Times New Roman" w:cs="Times New Roman"/>
          <w:spacing w:val="-6"/>
          <w:sz w:val="26"/>
          <w:szCs w:val="26"/>
          <w:lang w:val="en-US"/>
        </w:rPr>
        <w:t xml:space="preserve"> </w:t>
      </w:r>
      <w:r w:rsidRPr="00086D5D">
        <w:rPr>
          <w:rFonts w:ascii="Times New Roman" w:eastAsia="Calibri" w:hAnsi="Times New Roman" w:cs="Times New Roman"/>
          <w:sz w:val="26"/>
          <w:szCs w:val="26"/>
          <w:lang w:val="en-US"/>
        </w:rPr>
        <w:t>e15.</w:t>
      </w:r>
    </w:p>
    <w:p w:rsidR="00086D5D" w:rsidRPr="00086D5D" w:rsidRDefault="00086D5D" w:rsidP="00086D5D">
      <w:pPr>
        <w:widowControl w:val="0"/>
        <w:numPr>
          <w:ilvl w:val="0"/>
          <w:numId w:val="46"/>
        </w:numPr>
        <w:tabs>
          <w:tab w:val="left" w:pos="1161"/>
        </w:tabs>
        <w:spacing w:after="0" w:line="276" w:lineRule="auto"/>
        <w:ind w:left="567" w:right="148"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Gregoski, M.J., et al., </w:t>
      </w:r>
      <w:r w:rsidRPr="00086D5D">
        <w:rPr>
          <w:rFonts w:ascii="Times New Roman" w:eastAsia="Calibri" w:hAnsi="Times New Roman" w:cs="Times New Roman"/>
          <w:i/>
          <w:sz w:val="26"/>
          <w:szCs w:val="26"/>
          <w:lang w:val="en-US"/>
        </w:rPr>
        <w:t>Development and validation of a smartphone heart rate</w:t>
      </w:r>
      <w:r w:rsidRPr="00086D5D">
        <w:rPr>
          <w:rFonts w:ascii="Times New Roman" w:eastAsia="Calibri" w:hAnsi="Times New Roman" w:cs="Times New Roman"/>
          <w:i/>
          <w:spacing w:val="-24"/>
          <w:sz w:val="26"/>
          <w:szCs w:val="26"/>
          <w:lang w:val="en-US"/>
        </w:rPr>
        <w:t xml:space="preserve"> </w:t>
      </w:r>
      <w:r w:rsidRPr="00086D5D">
        <w:rPr>
          <w:rFonts w:ascii="Times New Roman" w:eastAsia="Calibri" w:hAnsi="Times New Roman" w:cs="Times New Roman"/>
          <w:i/>
          <w:sz w:val="26"/>
          <w:szCs w:val="26"/>
          <w:lang w:val="en-US"/>
        </w:rPr>
        <w:t xml:space="preserve">acquisition application for health promotion and wellness telehealth applications. </w:t>
      </w:r>
      <w:r w:rsidRPr="00086D5D">
        <w:rPr>
          <w:rFonts w:ascii="Times New Roman" w:eastAsia="Calibri" w:hAnsi="Times New Roman" w:cs="Times New Roman"/>
          <w:sz w:val="26"/>
          <w:szCs w:val="26"/>
          <w:lang w:val="en-US"/>
        </w:rPr>
        <w:t>Int J</w:t>
      </w:r>
      <w:r w:rsidRPr="00086D5D">
        <w:rPr>
          <w:rFonts w:ascii="Times New Roman" w:eastAsia="Calibri" w:hAnsi="Times New Roman" w:cs="Times New Roman"/>
          <w:spacing w:val="-13"/>
          <w:sz w:val="26"/>
          <w:szCs w:val="26"/>
          <w:lang w:val="en-US"/>
        </w:rPr>
        <w:t xml:space="preserve"> </w:t>
      </w:r>
      <w:r w:rsidRPr="00086D5D">
        <w:rPr>
          <w:rFonts w:ascii="Times New Roman" w:eastAsia="Calibri" w:hAnsi="Times New Roman" w:cs="Times New Roman"/>
          <w:sz w:val="26"/>
          <w:szCs w:val="26"/>
          <w:lang w:val="en-US"/>
        </w:rPr>
        <w:t xml:space="preserve">Telemed Appl, 2012. </w:t>
      </w:r>
      <w:r w:rsidRPr="00086D5D">
        <w:rPr>
          <w:rFonts w:ascii="Times New Roman" w:eastAsia="Calibri" w:hAnsi="Times New Roman" w:cs="Times New Roman"/>
          <w:b/>
          <w:sz w:val="26"/>
          <w:szCs w:val="26"/>
          <w:lang w:val="en-US"/>
        </w:rPr>
        <w:t>2012</w:t>
      </w:r>
      <w:r w:rsidRPr="00086D5D">
        <w:rPr>
          <w:rFonts w:ascii="Times New Roman" w:eastAsia="Calibri" w:hAnsi="Times New Roman" w:cs="Times New Roman"/>
          <w:sz w:val="26"/>
          <w:szCs w:val="26"/>
          <w:lang w:val="en-US"/>
        </w:rPr>
        <w:t>: p.</w:t>
      </w:r>
      <w:r w:rsidRPr="00086D5D">
        <w:rPr>
          <w:rFonts w:ascii="Times New Roman" w:eastAsia="Calibri" w:hAnsi="Times New Roman" w:cs="Times New Roman"/>
          <w:spacing w:val="-6"/>
          <w:sz w:val="26"/>
          <w:szCs w:val="26"/>
          <w:lang w:val="en-US"/>
        </w:rPr>
        <w:t xml:space="preserve"> </w:t>
      </w:r>
      <w:r w:rsidRPr="00086D5D">
        <w:rPr>
          <w:rFonts w:ascii="Times New Roman" w:eastAsia="Calibri" w:hAnsi="Times New Roman" w:cs="Times New Roman"/>
          <w:sz w:val="26"/>
          <w:szCs w:val="26"/>
          <w:lang w:val="en-US"/>
        </w:rPr>
        <w:t>696324.</w:t>
      </w:r>
    </w:p>
    <w:p w:rsidR="00086D5D" w:rsidRPr="00086D5D" w:rsidRDefault="00086D5D" w:rsidP="00086D5D">
      <w:pPr>
        <w:widowControl w:val="0"/>
        <w:numPr>
          <w:ilvl w:val="0"/>
          <w:numId w:val="46"/>
        </w:numPr>
        <w:tabs>
          <w:tab w:val="left" w:pos="1161"/>
        </w:tabs>
        <w:spacing w:after="0" w:line="276" w:lineRule="auto"/>
        <w:ind w:left="567" w:right="336"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Hernandez, A.I., et al., </w:t>
      </w:r>
      <w:r w:rsidRPr="00086D5D">
        <w:rPr>
          <w:rFonts w:ascii="Times New Roman" w:eastAsia="Calibri" w:hAnsi="Times New Roman" w:cs="Times New Roman"/>
          <w:i/>
          <w:sz w:val="26"/>
          <w:szCs w:val="26"/>
          <w:lang w:val="en-US"/>
        </w:rPr>
        <w:t>Real-time ECG transmission via Internet for</w:t>
      </w:r>
      <w:r w:rsidRPr="00086D5D">
        <w:rPr>
          <w:rFonts w:ascii="Times New Roman" w:eastAsia="Calibri" w:hAnsi="Times New Roman" w:cs="Times New Roman"/>
          <w:i/>
          <w:spacing w:val="-12"/>
          <w:sz w:val="26"/>
          <w:szCs w:val="26"/>
          <w:lang w:val="en-US"/>
        </w:rPr>
        <w:t xml:space="preserve"> </w:t>
      </w:r>
      <w:r w:rsidRPr="00086D5D">
        <w:rPr>
          <w:rFonts w:ascii="Times New Roman" w:eastAsia="Calibri" w:hAnsi="Times New Roman" w:cs="Times New Roman"/>
          <w:i/>
          <w:sz w:val="26"/>
          <w:szCs w:val="26"/>
          <w:lang w:val="en-US"/>
        </w:rPr>
        <w:t xml:space="preserve">nonclinical </w:t>
      </w:r>
      <w:r w:rsidRPr="00086D5D">
        <w:rPr>
          <w:rFonts w:ascii="Times New Roman" w:eastAsia="Calibri" w:hAnsi="Times New Roman" w:cs="Times New Roman"/>
          <w:i/>
          <w:sz w:val="26"/>
          <w:szCs w:val="26"/>
          <w:lang w:val="en-US"/>
        </w:rPr>
        <w:lastRenderedPageBreak/>
        <w:t xml:space="preserve">applications. </w:t>
      </w:r>
      <w:r w:rsidRPr="00086D5D">
        <w:rPr>
          <w:rFonts w:ascii="Times New Roman" w:eastAsia="Calibri" w:hAnsi="Times New Roman" w:cs="Times New Roman"/>
          <w:sz w:val="26"/>
          <w:szCs w:val="26"/>
          <w:lang w:val="en-US"/>
        </w:rPr>
        <w:t>Information Technology in Biomedicine, IEEE Transactions on, 2001.</w:t>
      </w:r>
      <w:r w:rsidRPr="00086D5D">
        <w:rPr>
          <w:rFonts w:ascii="Times New Roman" w:eastAsia="Calibri" w:hAnsi="Times New Roman" w:cs="Times New Roman"/>
          <w:spacing w:val="-21"/>
          <w:sz w:val="26"/>
          <w:szCs w:val="26"/>
          <w:lang w:val="en-US"/>
        </w:rPr>
        <w:t xml:space="preserve"> </w:t>
      </w:r>
      <w:r w:rsidRPr="00086D5D">
        <w:rPr>
          <w:rFonts w:ascii="Times New Roman" w:eastAsia="Calibri" w:hAnsi="Times New Roman" w:cs="Times New Roman"/>
          <w:b/>
          <w:sz w:val="26"/>
          <w:szCs w:val="26"/>
          <w:lang w:val="en-US"/>
        </w:rPr>
        <w:t>5</w:t>
      </w:r>
      <w:r w:rsidRPr="00086D5D">
        <w:rPr>
          <w:rFonts w:ascii="Times New Roman" w:eastAsia="Calibri" w:hAnsi="Times New Roman" w:cs="Times New Roman"/>
          <w:sz w:val="26"/>
          <w:szCs w:val="26"/>
          <w:lang w:val="en-US"/>
        </w:rPr>
        <w:t>(3): p. 253-257.</w:t>
      </w:r>
    </w:p>
    <w:p w:rsidR="00086D5D" w:rsidRPr="00086D5D" w:rsidRDefault="00086D5D" w:rsidP="00086D5D">
      <w:pPr>
        <w:widowControl w:val="0"/>
        <w:numPr>
          <w:ilvl w:val="0"/>
          <w:numId w:val="46"/>
        </w:numPr>
        <w:tabs>
          <w:tab w:val="left" w:pos="1161"/>
        </w:tabs>
        <w:spacing w:after="0" w:line="276" w:lineRule="auto"/>
        <w:ind w:left="567" w:right="334"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De Capua, C., A. Meduri, and R. Morello, </w:t>
      </w:r>
      <w:r w:rsidRPr="00086D5D">
        <w:rPr>
          <w:rFonts w:ascii="Times New Roman" w:eastAsia="Calibri" w:hAnsi="Times New Roman" w:cs="Times New Roman"/>
          <w:i/>
          <w:sz w:val="26"/>
          <w:szCs w:val="26"/>
          <w:lang w:val="en-US"/>
        </w:rPr>
        <w:t>A Smart ECG Measurement System Based</w:t>
      </w:r>
      <w:r w:rsidRPr="00086D5D">
        <w:rPr>
          <w:rFonts w:ascii="Times New Roman" w:eastAsia="Calibri" w:hAnsi="Times New Roman" w:cs="Times New Roman"/>
          <w:i/>
          <w:spacing w:val="-28"/>
          <w:sz w:val="26"/>
          <w:szCs w:val="26"/>
          <w:lang w:val="en-US"/>
        </w:rPr>
        <w:t xml:space="preserve"> </w:t>
      </w:r>
      <w:r w:rsidRPr="00086D5D">
        <w:rPr>
          <w:rFonts w:ascii="Times New Roman" w:eastAsia="Calibri" w:hAnsi="Times New Roman" w:cs="Times New Roman"/>
          <w:i/>
          <w:sz w:val="26"/>
          <w:szCs w:val="26"/>
          <w:lang w:val="en-US"/>
        </w:rPr>
        <w:t>on</w:t>
      </w:r>
      <w:r w:rsidRPr="00086D5D">
        <w:rPr>
          <w:rFonts w:ascii="Times New Roman" w:eastAsia="Calibri" w:hAnsi="Times New Roman" w:cs="Times New Roman"/>
          <w:i/>
          <w:spacing w:val="-1"/>
          <w:sz w:val="26"/>
          <w:szCs w:val="26"/>
          <w:lang w:val="en-US"/>
        </w:rPr>
        <w:t xml:space="preserve"> </w:t>
      </w:r>
      <w:r w:rsidRPr="00086D5D">
        <w:rPr>
          <w:rFonts w:ascii="Times New Roman" w:eastAsia="Calibri" w:hAnsi="Times New Roman" w:cs="Times New Roman"/>
          <w:i/>
          <w:sz w:val="26"/>
          <w:szCs w:val="26"/>
          <w:lang w:val="en-US"/>
        </w:rPr>
        <w:t xml:space="preserve">Web-Service-Oriented Architecture for Telemedicine Applications. </w:t>
      </w:r>
      <w:r w:rsidRPr="00086D5D">
        <w:rPr>
          <w:rFonts w:ascii="Times New Roman" w:eastAsia="Calibri" w:hAnsi="Times New Roman" w:cs="Times New Roman"/>
          <w:sz w:val="26"/>
          <w:szCs w:val="26"/>
          <w:lang w:val="en-US"/>
        </w:rPr>
        <w:t>Instrumentation</w:t>
      </w:r>
      <w:r w:rsidRPr="00086D5D">
        <w:rPr>
          <w:rFonts w:ascii="Times New Roman" w:eastAsia="Calibri" w:hAnsi="Times New Roman" w:cs="Times New Roman"/>
          <w:spacing w:val="-27"/>
          <w:sz w:val="26"/>
          <w:szCs w:val="26"/>
          <w:lang w:val="en-US"/>
        </w:rPr>
        <w:t xml:space="preserve"> </w:t>
      </w:r>
      <w:r w:rsidRPr="00086D5D">
        <w:rPr>
          <w:rFonts w:ascii="Times New Roman" w:eastAsia="Calibri" w:hAnsi="Times New Roman" w:cs="Times New Roman"/>
          <w:sz w:val="26"/>
          <w:szCs w:val="26"/>
          <w:lang w:val="en-US"/>
        </w:rPr>
        <w:t xml:space="preserve">and Measurement, IEEE Transactions on, 2010. </w:t>
      </w:r>
      <w:r w:rsidRPr="00086D5D">
        <w:rPr>
          <w:rFonts w:ascii="Times New Roman" w:eastAsia="Calibri" w:hAnsi="Times New Roman" w:cs="Times New Roman"/>
          <w:b/>
          <w:sz w:val="26"/>
          <w:szCs w:val="26"/>
          <w:lang w:val="en-US"/>
        </w:rPr>
        <w:t>59</w:t>
      </w:r>
      <w:r w:rsidRPr="00086D5D">
        <w:rPr>
          <w:rFonts w:ascii="Times New Roman" w:eastAsia="Calibri" w:hAnsi="Times New Roman" w:cs="Times New Roman"/>
          <w:sz w:val="26"/>
          <w:szCs w:val="26"/>
          <w:lang w:val="en-US"/>
        </w:rPr>
        <w:t>(10): p.</w:t>
      </w:r>
      <w:r w:rsidRPr="00086D5D">
        <w:rPr>
          <w:rFonts w:ascii="Times New Roman" w:eastAsia="Calibri" w:hAnsi="Times New Roman" w:cs="Times New Roman"/>
          <w:spacing w:val="-11"/>
          <w:sz w:val="26"/>
          <w:szCs w:val="26"/>
          <w:lang w:val="en-US"/>
        </w:rPr>
        <w:t xml:space="preserve"> </w:t>
      </w:r>
      <w:r w:rsidRPr="00086D5D">
        <w:rPr>
          <w:rFonts w:ascii="Times New Roman" w:eastAsia="Calibri" w:hAnsi="Times New Roman" w:cs="Times New Roman"/>
          <w:sz w:val="26"/>
          <w:szCs w:val="26"/>
          <w:lang w:val="en-US"/>
        </w:rPr>
        <w:t>2530-2538.</w:t>
      </w:r>
    </w:p>
    <w:p w:rsidR="00086D5D" w:rsidRPr="00086D5D" w:rsidRDefault="00086D5D" w:rsidP="00086D5D">
      <w:pPr>
        <w:widowControl w:val="0"/>
        <w:numPr>
          <w:ilvl w:val="0"/>
          <w:numId w:val="46"/>
        </w:numPr>
        <w:tabs>
          <w:tab w:val="left" w:pos="1161"/>
        </w:tabs>
        <w:spacing w:after="0" w:line="276" w:lineRule="auto"/>
        <w:ind w:left="567" w:right="195"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Yen, T.H., C.Y. Chang, and S.N. Yu, </w:t>
      </w:r>
      <w:r w:rsidRPr="00086D5D">
        <w:rPr>
          <w:rFonts w:ascii="Times New Roman" w:eastAsia="Calibri" w:hAnsi="Times New Roman" w:cs="Times New Roman"/>
          <w:i/>
          <w:sz w:val="26"/>
          <w:szCs w:val="26"/>
          <w:lang w:val="en-US"/>
        </w:rPr>
        <w:t>A portable real-time ECG recognition system based</w:t>
      </w:r>
      <w:r w:rsidRPr="00086D5D">
        <w:rPr>
          <w:rFonts w:ascii="Times New Roman" w:eastAsia="Calibri" w:hAnsi="Times New Roman" w:cs="Times New Roman"/>
          <w:i/>
          <w:spacing w:val="-33"/>
          <w:sz w:val="26"/>
          <w:szCs w:val="26"/>
          <w:lang w:val="en-US"/>
        </w:rPr>
        <w:t xml:space="preserve"> </w:t>
      </w:r>
      <w:r w:rsidRPr="00086D5D">
        <w:rPr>
          <w:rFonts w:ascii="Times New Roman" w:eastAsia="Calibri" w:hAnsi="Times New Roman" w:cs="Times New Roman"/>
          <w:i/>
          <w:sz w:val="26"/>
          <w:szCs w:val="26"/>
          <w:lang w:val="en-US"/>
        </w:rPr>
        <w:t>on</w:t>
      </w:r>
      <w:r w:rsidRPr="00086D5D">
        <w:rPr>
          <w:rFonts w:ascii="Times New Roman" w:eastAsia="Calibri" w:hAnsi="Times New Roman" w:cs="Times New Roman"/>
          <w:i/>
          <w:spacing w:val="-1"/>
          <w:sz w:val="26"/>
          <w:szCs w:val="26"/>
          <w:lang w:val="en-US"/>
        </w:rPr>
        <w:t xml:space="preserve"> </w:t>
      </w:r>
      <w:r w:rsidRPr="00086D5D">
        <w:rPr>
          <w:rFonts w:ascii="Times New Roman" w:eastAsia="Calibri" w:hAnsi="Times New Roman" w:cs="Times New Roman"/>
          <w:i/>
          <w:sz w:val="26"/>
          <w:szCs w:val="26"/>
          <w:lang w:val="en-US"/>
        </w:rPr>
        <w:t xml:space="preserve">smartphone. </w:t>
      </w:r>
      <w:r w:rsidRPr="00086D5D">
        <w:rPr>
          <w:rFonts w:ascii="Times New Roman" w:eastAsia="Calibri" w:hAnsi="Times New Roman" w:cs="Times New Roman"/>
          <w:sz w:val="26"/>
          <w:szCs w:val="26"/>
          <w:lang w:val="en-US"/>
        </w:rPr>
        <w:t xml:space="preserve">Conf Proc IEEE Eng Med Biol Soc, 2013. </w:t>
      </w:r>
      <w:r w:rsidRPr="00086D5D">
        <w:rPr>
          <w:rFonts w:ascii="Times New Roman" w:eastAsia="Calibri" w:hAnsi="Times New Roman" w:cs="Times New Roman"/>
          <w:b/>
          <w:sz w:val="26"/>
          <w:szCs w:val="26"/>
          <w:lang w:val="en-US"/>
        </w:rPr>
        <w:t>2013</w:t>
      </w:r>
      <w:r w:rsidRPr="00086D5D">
        <w:rPr>
          <w:rFonts w:ascii="Times New Roman" w:eastAsia="Calibri" w:hAnsi="Times New Roman" w:cs="Times New Roman"/>
          <w:sz w:val="26"/>
          <w:szCs w:val="26"/>
          <w:lang w:val="en-US"/>
        </w:rPr>
        <w:t>: p.</w:t>
      </w:r>
      <w:r w:rsidRPr="00086D5D">
        <w:rPr>
          <w:rFonts w:ascii="Times New Roman" w:eastAsia="Calibri" w:hAnsi="Times New Roman" w:cs="Times New Roman"/>
          <w:spacing w:val="-11"/>
          <w:sz w:val="26"/>
          <w:szCs w:val="26"/>
          <w:lang w:val="en-US"/>
        </w:rPr>
        <w:t xml:space="preserve"> </w:t>
      </w:r>
      <w:r w:rsidRPr="00086D5D">
        <w:rPr>
          <w:rFonts w:ascii="Times New Roman" w:eastAsia="Calibri" w:hAnsi="Times New Roman" w:cs="Times New Roman"/>
          <w:sz w:val="26"/>
          <w:szCs w:val="26"/>
          <w:lang w:val="en-US"/>
        </w:rPr>
        <w:t>7262-5.</w:t>
      </w:r>
    </w:p>
    <w:p w:rsidR="00086D5D" w:rsidRPr="00086D5D" w:rsidRDefault="00086D5D" w:rsidP="00086D5D">
      <w:pPr>
        <w:widowControl w:val="0"/>
        <w:numPr>
          <w:ilvl w:val="0"/>
          <w:numId w:val="46"/>
        </w:numPr>
        <w:tabs>
          <w:tab w:val="left" w:pos="1161"/>
        </w:tabs>
        <w:spacing w:before="56" w:after="0" w:line="276" w:lineRule="auto"/>
        <w:ind w:left="567" w:right="138"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Anpeng, H., et al., </w:t>
      </w:r>
      <w:r w:rsidRPr="00086D5D">
        <w:rPr>
          <w:rFonts w:ascii="Times New Roman" w:eastAsia="Calibri" w:hAnsi="Times New Roman" w:cs="Times New Roman"/>
          <w:i/>
          <w:sz w:val="26"/>
          <w:szCs w:val="26"/>
          <w:lang w:val="en-US"/>
        </w:rPr>
        <w:t>WE-CARE: An Intelligent Mobile Telecardiology System to</w:t>
      </w:r>
      <w:r w:rsidRPr="00086D5D">
        <w:rPr>
          <w:rFonts w:ascii="Times New Roman" w:eastAsia="Calibri" w:hAnsi="Times New Roman" w:cs="Times New Roman"/>
          <w:i/>
          <w:spacing w:val="-18"/>
          <w:sz w:val="26"/>
          <w:szCs w:val="26"/>
          <w:lang w:val="en-US"/>
        </w:rPr>
        <w:t xml:space="preserve"> </w:t>
      </w:r>
      <w:r w:rsidRPr="00086D5D">
        <w:rPr>
          <w:rFonts w:ascii="Times New Roman" w:eastAsia="Calibri" w:hAnsi="Times New Roman" w:cs="Times New Roman"/>
          <w:i/>
          <w:sz w:val="26"/>
          <w:szCs w:val="26"/>
          <w:lang w:val="en-US"/>
        </w:rPr>
        <w:t xml:space="preserve">Enable mHealth Applications. </w:t>
      </w:r>
      <w:r w:rsidRPr="00086D5D">
        <w:rPr>
          <w:rFonts w:ascii="Times New Roman" w:eastAsia="Calibri" w:hAnsi="Times New Roman" w:cs="Times New Roman"/>
          <w:sz w:val="26"/>
          <w:szCs w:val="26"/>
          <w:lang w:val="en-US"/>
        </w:rPr>
        <w:t xml:space="preserve">Biomedical and Health Informatics, IEEE Journal of, 2014. </w:t>
      </w:r>
      <w:r w:rsidRPr="00086D5D">
        <w:rPr>
          <w:rFonts w:ascii="Times New Roman" w:eastAsia="Calibri" w:hAnsi="Times New Roman" w:cs="Times New Roman"/>
          <w:b/>
          <w:sz w:val="26"/>
          <w:szCs w:val="26"/>
          <w:lang w:val="en-US"/>
        </w:rPr>
        <w:t>18</w:t>
      </w:r>
      <w:r w:rsidRPr="00086D5D">
        <w:rPr>
          <w:rFonts w:ascii="Times New Roman" w:eastAsia="Calibri" w:hAnsi="Times New Roman" w:cs="Times New Roman"/>
          <w:sz w:val="26"/>
          <w:szCs w:val="26"/>
          <w:lang w:val="en-US"/>
        </w:rPr>
        <w:t>(2):</w:t>
      </w:r>
      <w:r w:rsidRPr="00086D5D">
        <w:rPr>
          <w:rFonts w:ascii="Times New Roman" w:eastAsia="Calibri" w:hAnsi="Times New Roman" w:cs="Times New Roman"/>
          <w:spacing w:val="-23"/>
          <w:sz w:val="26"/>
          <w:szCs w:val="26"/>
          <w:lang w:val="en-US"/>
        </w:rPr>
        <w:t xml:space="preserve"> </w:t>
      </w:r>
      <w:r w:rsidRPr="00086D5D">
        <w:rPr>
          <w:rFonts w:ascii="Times New Roman" w:eastAsia="Calibri" w:hAnsi="Times New Roman" w:cs="Times New Roman"/>
          <w:sz w:val="26"/>
          <w:szCs w:val="26"/>
          <w:lang w:val="en-US"/>
        </w:rPr>
        <w:t>p.</w:t>
      </w:r>
      <w:r w:rsidRPr="00086D5D">
        <w:rPr>
          <w:rFonts w:ascii="Times New Roman" w:eastAsia="Calibri" w:hAnsi="Times New Roman" w:cs="Times New Roman"/>
          <w:spacing w:val="-1"/>
          <w:sz w:val="26"/>
          <w:szCs w:val="26"/>
          <w:lang w:val="en-US"/>
        </w:rPr>
        <w:t xml:space="preserve"> </w:t>
      </w:r>
      <w:r w:rsidRPr="00086D5D">
        <w:rPr>
          <w:rFonts w:ascii="Times New Roman" w:eastAsia="Calibri" w:hAnsi="Times New Roman" w:cs="Times New Roman"/>
          <w:sz w:val="26"/>
          <w:szCs w:val="26"/>
          <w:lang w:val="en-US"/>
        </w:rPr>
        <w:t>693-702.</w:t>
      </w:r>
    </w:p>
    <w:p w:rsidR="0031695A" w:rsidRPr="00086D5D" w:rsidRDefault="00086D5D" w:rsidP="00086D5D">
      <w:pPr>
        <w:widowControl w:val="0"/>
        <w:numPr>
          <w:ilvl w:val="0"/>
          <w:numId w:val="46"/>
        </w:numPr>
        <w:tabs>
          <w:tab w:val="left" w:pos="1161"/>
        </w:tabs>
        <w:spacing w:after="0" w:line="276" w:lineRule="auto"/>
        <w:ind w:left="567" w:right="186" w:hanging="567"/>
        <w:jc w:val="both"/>
        <w:rPr>
          <w:rFonts w:ascii="Times New Roman" w:eastAsia="Calibri" w:hAnsi="Times New Roman" w:cs="Times New Roman"/>
          <w:sz w:val="26"/>
          <w:szCs w:val="26"/>
          <w:lang w:val="en-US"/>
        </w:rPr>
      </w:pPr>
      <w:r w:rsidRPr="00086D5D">
        <w:rPr>
          <w:rFonts w:ascii="Times New Roman" w:eastAsia="Calibri" w:hAnsi="Times New Roman" w:cs="Times New Roman"/>
          <w:sz w:val="26"/>
          <w:szCs w:val="26"/>
          <w:lang w:val="en-US"/>
        </w:rPr>
        <w:t xml:space="preserve">Goldberger, A.L., et al., </w:t>
      </w:r>
      <w:r w:rsidRPr="00086D5D">
        <w:rPr>
          <w:rFonts w:ascii="Times New Roman" w:eastAsia="Calibri" w:hAnsi="Times New Roman" w:cs="Times New Roman"/>
          <w:i/>
          <w:sz w:val="26"/>
          <w:szCs w:val="26"/>
          <w:lang w:val="en-US"/>
        </w:rPr>
        <w:t>PhysioBank, PhysioToolkit, and PhysioNet: Components of a</w:t>
      </w:r>
      <w:r w:rsidRPr="00086D5D">
        <w:rPr>
          <w:rFonts w:ascii="Times New Roman" w:eastAsia="Calibri" w:hAnsi="Times New Roman" w:cs="Times New Roman"/>
          <w:i/>
          <w:spacing w:val="-30"/>
          <w:sz w:val="26"/>
          <w:szCs w:val="26"/>
          <w:lang w:val="en-US"/>
        </w:rPr>
        <w:t xml:space="preserve"> </w:t>
      </w:r>
      <w:r w:rsidRPr="00086D5D">
        <w:rPr>
          <w:rFonts w:ascii="Times New Roman" w:eastAsia="Calibri" w:hAnsi="Times New Roman" w:cs="Times New Roman"/>
          <w:i/>
          <w:sz w:val="26"/>
          <w:szCs w:val="26"/>
          <w:lang w:val="en-US"/>
        </w:rPr>
        <w:t xml:space="preserve">New Research Resource for Complex Physiologic Signals. </w:t>
      </w:r>
      <w:r w:rsidRPr="00086D5D">
        <w:rPr>
          <w:rFonts w:ascii="Times New Roman" w:eastAsia="Calibri" w:hAnsi="Times New Roman" w:cs="Times New Roman"/>
          <w:sz w:val="26"/>
          <w:szCs w:val="26"/>
          <w:lang w:val="en-US"/>
        </w:rPr>
        <w:t xml:space="preserve">Circulation, 2000. </w:t>
      </w:r>
      <w:r w:rsidRPr="00086D5D">
        <w:rPr>
          <w:rFonts w:ascii="Times New Roman" w:eastAsia="Calibri" w:hAnsi="Times New Roman" w:cs="Times New Roman"/>
          <w:b/>
          <w:sz w:val="26"/>
          <w:szCs w:val="26"/>
          <w:lang w:val="en-US"/>
        </w:rPr>
        <w:t>101</w:t>
      </w:r>
      <w:r w:rsidRPr="00086D5D">
        <w:rPr>
          <w:rFonts w:ascii="Times New Roman" w:eastAsia="Calibri" w:hAnsi="Times New Roman" w:cs="Times New Roman"/>
          <w:sz w:val="26"/>
          <w:szCs w:val="26"/>
          <w:lang w:val="en-US"/>
        </w:rPr>
        <w:t>(23): p.</w:t>
      </w:r>
      <w:r w:rsidRPr="00086D5D">
        <w:rPr>
          <w:rFonts w:ascii="Times New Roman" w:eastAsia="Calibri" w:hAnsi="Times New Roman" w:cs="Times New Roman"/>
          <w:spacing w:val="-22"/>
          <w:sz w:val="26"/>
          <w:szCs w:val="26"/>
          <w:lang w:val="en-US"/>
        </w:rPr>
        <w:t xml:space="preserve"> </w:t>
      </w:r>
      <w:r w:rsidRPr="00086D5D">
        <w:rPr>
          <w:rFonts w:ascii="Times New Roman" w:eastAsia="Calibri" w:hAnsi="Times New Roman" w:cs="Times New Roman"/>
          <w:sz w:val="26"/>
          <w:szCs w:val="26"/>
          <w:lang w:val="en-US"/>
        </w:rPr>
        <w:t xml:space="preserve">e215- e220. </w:t>
      </w:r>
      <w:r w:rsidRPr="00086D5D">
        <w:rPr>
          <w:rFonts w:ascii="Times New Roman" w:hAnsi="Times New Roman" w:cs="Times New Roman"/>
          <w:sz w:val="26"/>
          <w:szCs w:val="26"/>
        </w:rPr>
        <w:t xml:space="preserve">Creation, B. </w:t>
      </w:r>
      <w:r w:rsidRPr="00086D5D">
        <w:rPr>
          <w:rFonts w:ascii="Times New Roman" w:hAnsi="Times New Roman" w:cs="Times New Roman"/>
          <w:i/>
          <w:sz w:val="26"/>
          <w:szCs w:val="26"/>
        </w:rPr>
        <w:t>Bluetooth smart</w:t>
      </w:r>
      <w:r w:rsidRPr="00086D5D">
        <w:rPr>
          <w:rFonts w:ascii="Times New Roman" w:hAnsi="Times New Roman" w:cs="Times New Roman"/>
          <w:sz w:val="26"/>
          <w:szCs w:val="26"/>
        </w:rPr>
        <w:t>.</w:t>
      </w:r>
    </w:p>
    <w:sectPr w:rsidR="0031695A" w:rsidRPr="00086D5D" w:rsidSect="001C656B">
      <w:headerReference w:type="default" r:id="rId44"/>
      <w:pgSz w:w="12240" w:h="15840"/>
      <w:pgMar w:top="1440" w:right="1440" w:bottom="851"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344C" w:rsidRDefault="005A344C" w:rsidP="008F5E88">
      <w:pPr>
        <w:spacing w:after="0" w:line="240" w:lineRule="auto"/>
      </w:pPr>
      <w:r>
        <w:separator/>
      </w:r>
    </w:p>
  </w:endnote>
  <w:endnote w:type="continuationSeparator" w:id="0">
    <w:p w:rsidR="005A344C" w:rsidRDefault="005A344C" w:rsidP="008F5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344C" w:rsidRDefault="005A344C" w:rsidP="008F5E88">
      <w:pPr>
        <w:spacing w:after="0" w:line="240" w:lineRule="auto"/>
      </w:pPr>
      <w:r>
        <w:separator/>
      </w:r>
    </w:p>
  </w:footnote>
  <w:footnote w:type="continuationSeparator" w:id="0">
    <w:p w:rsidR="005A344C" w:rsidRDefault="005A344C" w:rsidP="008F5E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0485314"/>
      <w:docPartObj>
        <w:docPartGallery w:val="Page Numbers (Top of Page)"/>
        <w:docPartUnique/>
      </w:docPartObj>
    </w:sdtPr>
    <w:sdtEndPr>
      <w:rPr>
        <w:noProof/>
      </w:rPr>
    </w:sdtEndPr>
    <w:sdtContent>
      <w:p w:rsidR="00E61F65" w:rsidRDefault="00E61F65">
        <w:pPr>
          <w:pStyle w:val="Header"/>
          <w:jc w:val="right"/>
        </w:pPr>
        <w:r>
          <w:fldChar w:fldCharType="begin"/>
        </w:r>
        <w:r>
          <w:instrText xml:space="preserve"> PAGE   \* MERGEFORMAT </w:instrText>
        </w:r>
        <w:r>
          <w:fldChar w:fldCharType="separate"/>
        </w:r>
        <w:r w:rsidR="00173E88">
          <w:rPr>
            <w:noProof/>
          </w:rPr>
          <w:t>1</w:t>
        </w:r>
        <w:r>
          <w:rPr>
            <w:noProof/>
          </w:rPr>
          <w:fldChar w:fldCharType="end"/>
        </w:r>
      </w:p>
    </w:sdtContent>
  </w:sdt>
  <w:p w:rsidR="00E61F65" w:rsidRDefault="00E61F6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67BBE"/>
    <w:multiLevelType w:val="hybridMultilevel"/>
    <w:tmpl w:val="A2F2CF54"/>
    <w:lvl w:ilvl="0" w:tplc="D9845C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A2373B"/>
    <w:multiLevelType w:val="hybridMultilevel"/>
    <w:tmpl w:val="CB421E02"/>
    <w:lvl w:ilvl="0" w:tplc="6456BC8C">
      <w:start w:val="1"/>
      <w:numFmt w:val="upperLetter"/>
      <w:lvlText w:val="%1."/>
      <w:lvlJc w:val="left"/>
      <w:pPr>
        <w:ind w:left="1560" w:hanging="360"/>
      </w:pPr>
    </w:lvl>
    <w:lvl w:ilvl="1" w:tplc="04090019">
      <w:start w:val="1"/>
      <w:numFmt w:val="lowerLetter"/>
      <w:lvlText w:val="%2."/>
      <w:lvlJc w:val="left"/>
      <w:pPr>
        <w:ind w:left="2280" w:hanging="360"/>
      </w:pPr>
    </w:lvl>
    <w:lvl w:ilvl="2" w:tplc="0409001B">
      <w:start w:val="1"/>
      <w:numFmt w:val="lowerRoman"/>
      <w:lvlText w:val="%3."/>
      <w:lvlJc w:val="right"/>
      <w:pPr>
        <w:ind w:left="3000" w:hanging="180"/>
      </w:pPr>
    </w:lvl>
    <w:lvl w:ilvl="3" w:tplc="0409000F">
      <w:start w:val="1"/>
      <w:numFmt w:val="decimal"/>
      <w:lvlText w:val="%4."/>
      <w:lvlJc w:val="left"/>
      <w:pPr>
        <w:ind w:left="3720" w:hanging="360"/>
      </w:pPr>
    </w:lvl>
    <w:lvl w:ilvl="4" w:tplc="04090019">
      <w:start w:val="1"/>
      <w:numFmt w:val="lowerLetter"/>
      <w:lvlText w:val="%5."/>
      <w:lvlJc w:val="left"/>
      <w:pPr>
        <w:ind w:left="4440" w:hanging="360"/>
      </w:pPr>
    </w:lvl>
    <w:lvl w:ilvl="5" w:tplc="0409001B">
      <w:start w:val="1"/>
      <w:numFmt w:val="lowerRoman"/>
      <w:lvlText w:val="%6."/>
      <w:lvlJc w:val="right"/>
      <w:pPr>
        <w:ind w:left="5160" w:hanging="180"/>
      </w:pPr>
    </w:lvl>
    <w:lvl w:ilvl="6" w:tplc="0409000F">
      <w:start w:val="1"/>
      <w:numFmt w:val="decimal"/>
      <w:lvlText w:val="%7."/>
      <w:lvlJc w:val="left"/>
      <w:pPr>
        <w:ind w:left="5880" w:hanging="360"/>
      </w:pPr>
    </w:lvl>
    <w:lvl w:ilvl="7" w:tplc="04090019">
      <w:start w:val="1"/>
      <w:numFmt w:val="lowerLetter"/>
      <w:lvlText w:val="%8."/>
      <w:lvlJc w:val="left"/>
      <w:pPr>
        <w:ind w:left="6600" w:hanging="360"/>
      </w:pPr>
    </w:lvl>
    <w:lvl w:ilvl="8" w:tplc="0409001B">
      <w:start w:val="1"/>
      <w:numFmt w:val="lowerRoman"/>
      <w:lvlText w:val="%9."/>
      <w:lvlJc w:val="right"/>
      <w:pPr>
        <w:ind w:left="7320" w:hanging="180"/>
      </w:pPr>
    </w:lvl>
  </w:abstractNum>
  <w:abstractNum w:abstractNumId="2">
    <w:nsid w:val="0448601B"/>
    <w:multiLevelType w:val="hybridMultilevel"/>
    <w:tmpl w:val="906CF3D8"/>
    <w:lvl w:ilvl="0" w:tplc="1E422D6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742F00"/>
    <w:multiLevelType w:val="hybridMultilevel"/>
    <w:tmpl w:val="6734C776"/>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start w:val="1"/>
      <w:numFmt w:val="bullet"/>
      <w:lvlText w:val=""/>
      <w:lvlJc w:val="left"/>
      <w:pPr>
        <w:ind w:left="5580" w:hanging="360"/>
      </w:pPr>
      <w:rPr>
        <w:rFonts w:ascii="Wingdings" w:hAnsi="Wingdings" w:hint="default"/>
      </w:rPr>
    </w:lvl>
    <w:lvl w:ilvl="6" w:tplc="04090001">
      <w:start w:val="1"/>
      <w:numFmt w:val="bullet"/>
      <w:lvlText w:val=""/>
      <w:lvlJc w:val="left"/>
      <w:pPr>
        <w:ind w:left="6300" w:hanging="360"/>
      </w:pPr>
      <w:rPr>
        <w:rFonts w:ascii="Symbol" w:hAnsi="Symbol" w:hint="default"/>
      </w:rPr>
    </w:lvl>
    <w:lvl w:ilvl="7" w:tplc="04090003">
      <w:start w:val="1"/>
      <w:numFmt w:val="bullet"/>
      <w:lvlText w:val="o"/>
      <w:lvlJc w:val="left"/>
      <w:pPr>
        <w:ind w:left="7020" w:hanging="360"/>
      </w:pPr>
      <w:rPr>
        <w:rFonts w:ascii="Courier New" w:hAnsi="Courier New" w:cs="Courier New" w:hint="default"/>
      </w:rPr>
    </w:lvl>
    <w:lvl w:ilvl="8" w:tplc="04090005">
      <w:start w:val="1"/>
      <w:numFmt w:val="bullet"/>
      <w:lvlText w:val=""/>
      <w:lvlJc w:val="left"/>
      <w:pPr>
        <w:ind w:left="7740" w:hanging="360"/>
      </w:pPr>
      <w:rPr>
        <w:rFonts w:ascii="Wingdings" w:hAnsi="Wingdings" w:hint="default"/>
      </w:rPr>
    </w:lvl>
  </w:abstractNum>
  <w:abstractNum w:abstractNumId="4">
    <w:nsid w:val="0A940CF0"/>
    <w:multiLevelType w:val="hybridMultilevel"/>
    <w:tmpl w:val="21A8725A"/>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5">
    <w:nsid w:val="0BE17B5D"/>
    <w:multiLevelType w:val="hybridMultilevel"/>
    <w:tmpl w:val="F40AA4CE"/>
    <w:lvl w:ilvl="0" w:tplc="04090015">
      <w:start w:val="2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E16075F"/>
    <w:multiLevelType w:val="multilevel"/>
    <w:tmpl w:val="69B262AA"/>
    <w:lvl w:ilvl="0">
      <w:start w:val="1"/>
      <w:numFmt w:val="bullet"/>
      <w:lvlText w:val=""/>
      <w:lvlJc w:val="left"/>
      <w:pPr>
        <w:tabs>
          <w:tab w:val="num" w:pos="360"/>
        </w:tabs>
        <w:ind w:left="360" w:hanging="360"/>
      </w:pPr>
      <w:rPr>
        <w:rFonts w:ascii="Symbol" w:hAnsi="Symbol" w:hint="default"/>
        <w:b w:val="0"/>
      </w:r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7">
    <w:nsid w:val="10670368"/>
    <w:multiLevelType w:val="hybridMultilevel"/>
    <w:tmpl w:val="B0BA3E56"/>
    <w:lvl w:ilvl="0" w:tplc="A6569C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B02F32"/>
    <w:multiLevelType w:val="hybridMultilevel"/>
    <w:tmpl w:val="96327F50"/>
    <w:lvl w:ilvl="0" w:tplc="E65847B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B1B30"/>
    <w:multiLevelType w:val="hybridMultilevel"/>
    <w:tmpl w:val="7A582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1E65E2"/>
    <w:multiLevelType w:val="hybridMultilevel"/>
    <w:tmpl w:val="B6A8C29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nsid w:val="29A9648D"/>
    <w:multiLevelType w:val="hybridMultilevel"/>
    <w:tmpl w:val="6B3A03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nsid w:val="38276B8E"/>
    <w:multiLevelType w:val="multilevel"/>
    <w:tmpl w:val="C3DEBDE2"/>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nsid w:val="398B4869"/>
    <w:multiLevelType w:val="hybridMultilevel"/>
    <w:tmpl w:val="4F666864"/>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2D062F"/>
    <w:multiLevelType w:val="hybridMultilevel"/>
    <w:tmpl w:val="E56AB02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5">
    <w:nsid w:val="3BA4399A"/>
    <w:multiLevelType w:val="hybridMultilevel"/>
    <w:tmpl w:val="01383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BEA37A0"/>
    <w:multiLevelType w:val="hybridMultilevel"/>
    <w:tmpl w:val="F12E30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3C9013D5"/>
    <w:multiLevelType w:val="hybridMultilevel"/>
    <w:tmpl w:val="435A2240"/>
    <w:lvl w:ilvl="0" w:tplc="1E422D6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FEF031B"/>
    <w:multiLevelType w:val="hybridMultilevel"/>
    <w:tmpl w:val="BCE4F8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2D39B1"/>
    <w:multiLevelType w:val="hybridMultilevel"/>
    <w:tmpl w:val="0E88BE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0">
    <w:nsid w:val="44F52C14"/>
    <w:multiLevelType w:val="hybridMultilevel"/>
    <w:tmpl w:val="5484B5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482E5F52"/>
    <w:multiLevelType w:val="hybridMultilevel"/>
    <w:tmpl w:val="F44A75EC"/>
    <w:lvl w:ilvl="0" w:tplc="04090019">
      <w:start w:val="1"/>
      <w:numFmt w:val="lowerLetter"/>
      <w:lvlText w:val="%1."/>
      <w:lvlJc w:val="left"/>
      <w:pPr>
        <w:ind w:left="3053"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486E5CA4"/>
    <w:multiLevelType w:val="hybridMultilevel"/>
    <w:tmpl w:val="86ACECC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nsid w:val="4881453E"/>
    <w:multiLevelType w:val="multilevel"/>
    <w:tmpl w:val="69B262AA"/>
    <w:lvl w:ilvl="0">
      <w:start w:val="1"/>
      <w:numFmt w:val="bullet"/>
      <w:lvlText w:val=""/>
      <w:lvlJc w:val="left"/>
      <w:pPr>
        <w:tabs>
          <w:tab w:val="num" w:pos="360"/>
        </w:tabs>
        <w:ind w:left="360" w:hanging="360"/>
      </w:pPr>
      <w:rPr>
        <w:rFonts w:ascii="Symbol" w:hAnsi="Symbol" w:hint="default"/>
        <w:b w:val="0"/>
      </w:r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24">
    <w:nsid w:val="4B4C76FD"/>
    <w:multiLevelType w:val="hybridMultilevel"/>
    <w:tmpl w:val="25CED28A"/>
    <w:lvl w:ilvl="0" w:tplc="0809000D">
      <w:start w:val="1"/>
      <w:numFmt w:val="bullet"/>
      <w:lvlText w:val=""/>
      <w:lvlJc w:val="left"/>
      <w:pPr>
        <w:ind w:left="1080" w:hanging="360"/>
      </w:pPr>
      <w:rPr>
        <w:rFonts w:ascii="Wingdings" w:hAnsi="Wingdings"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25">
    <w:nsid w:val="504B17A9"/>
    <w:multiLevelType w:val="hybridMultilevel"/>
    <w:tmpl w:val="CA88492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6">
    <w:nsid w:val="50F46E3C"/>
    <w:multiLevelType w:val="hybridMultilevel"/>
    <w:tmpl w:val="6DB2D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1D529A0"/>
    <w:multiLevelType w:val="hybridMultilevel"/>
    <w:tmpl w:val="F2786E3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53B62626"/>
    <w:multiLevelType w:val="hybridMultilevel"/>
    <w:tmpl w:val="5D18D816"/>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198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start w:val="1"/>
      <w:numFmt w:val="bullet"/>
      <w:lvlText w:val=""/>
      <w:lvlJc w:val="left"/>
      <w:pPr>
        <w:ind w:left="3420" w:hanging="360"/>
      </w:pPr>
      <w:rPr>
        <w:rFonts w:ascii="Symbol" w:hAnsi="Symbol" w:hint="default"/>
      </w:rPr>
    </w:lvl>
    <w:lvl w:ilvl="4" w:tplc="04090003">
      <w:start w:val="1"/>
      <w:numFmt w:val="bullet"/>
      <w:lvlText w:val="o"/>
      <w:lvlJc w:val="left"/>
      <w:pPr>
        <w:ind w:left="4140" w:hanging="360"/>
      </w:pPr>
      <w:rPr>
        <w:rFonts w:ascii="Courier New" w:hAnsi="Courier New" w:cs="Courier New" w:hint="default"/>
      </w:rPr>
    </w:lvl>
    <w:lvl w:ilvl="5" w:tplc="04090005">
      <w:start w:val="1"/>
      <w:numFmt w:val="bullet"/>
      <w:lvlText w:val=""/>
      <w:lvlJc w:val="left"/>
      <w:pPr>
        <w:ind w:left="4860" w:hanging="360"/>
      </w:pPr>
      <w:rPr>
        <w:rFonts w:ascii="Wingdings" w:hAnsi="Wingdings" w:hint="default"/>
      </w:rPr>
    </w:lvl>
    <w:lvl w:ilvl="6" w:tplc="04090001">
      <w:start w:val="1"/>
      <w:numFmt w:val="bullet"/>
      <w:lvlText w:val=""/>
      <w:lvlJc w:val="left"/>
      <w:pPr>
        <w:ind w:left="5580" w:hanging="360"/>
      </w:pPr>
      <w:rPr>
        <w:rFonts w:ascii="Symbol" w:hAnsi="Symbol" w:hint="default"/>
      </w:rPr>
    </w:lvl>
    <w:lvl w:ilvl="7" w:tplc="04090003">
      <w:start w:val="1"/>
      <w:numFmt w:val="bullet"/>
      <w:lvlText w:val="o"/>
      <w:lvlJc w:val="left"/>
      <w:pPr>
        <w:ind w:left="6300" w:hanging="360"/>
      </w:pPr>
      <w:rPr>
        <w:rFonts w:ascii="Courier New" w:hAnsi="Courier New" w:cs="Courier New" w:hint="default"/>
      </w:rPr>
    </w:lvl>
    <w:lvl w:ilvl="8" w:tplc="04090005">
      <w:start w:val="1"/>
      <w:numFmt w:val="bullet"/>
      <w:lvlText w:val=""/>
      <w:lvlJc w:val="left"/>
      <w:pPr>
        <w:ind w:left="7020" w:hanging="360"/>
      </w:pPr>
      <w:rPr>
        <w:rFonts w:ascii="Wingdings" w:hAnsi="Wingdings" w:hint="default"/>
      </w:rPr>
    </w:lvl>
  </w:abstractNum>
  <w:abstractNum w:abstractNumId="29">
    <w:nsid w:val="545D2FB2"/>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5A9C6B5E"/>
    <w:multiLevelType w:val="hybridMultilevel"/>
    <w:tmpl w:val="71E4D628"/>
    <w:lvl w:ilvl="0" w:tplc="E65847B0">
      <w:numFmt w:val="bullet"/>
      <w:lvlText w:val="-"/>
      <w:lvlJc w:val="left"/>
      <w:pPr>
        <w:ind w:left="1260" w:hanging="360"/>
      </w:pPr>
      <w:rPr>
        <w:rFonts w:ascii="Arial" w:eastAsia="Times New Roman" w:hAnsi="Arial" w:cs="Arial" w:hint="default"/>
      </w:rPr>
    </w:lvl>
    <w:lvl w:ilvl="1" w:tplc="08090003">
      <w:start w:val="1"/>
      <w:numFmt w:val="bullet"/>
      <w:lvlText w:val="o"/>
      <w:lvlJc w:val="left"/>
      <w:pPr>
        <w:ind w:left="1980" w:hanging="360"/>
      </w:pPr>
      <w:rPr>
        <w:rFonts w:ascii="Courier New" w:hAnsi="Courier New" w:cs="Courier New" w:hint="default"/>
      </w:rPr>
    </w:lvl>
    <w:lvl w:ilvl="2" w:tplc="08090005">
      <w:start w:val="1"/>
      <w:numFmt w:val="bullet"/>
      <w:lvlText w:val=""/>
      <w:lvlJc w:val="left"/>
      <w:pPr>
        <w:ind w:left="2700" w:hanging="360"/>
      </w:pPr>
      <w:rPr>
        <w:rFonts w:ascii="Wingdings" w:hAnsi="Wingdings" w:hint="default"/>
      </w:rPr>
    </w:lvl>
    <w:lvl w:ilvl="3" w:tplc="08090001">
      <w:start w:val="1"/>
      <w:numFmt w:val="bullet"/>
      <w:lvlText w:val=""/>
      <w:lvlJc w:val="left"/>
      <w:pPr>
        <w:ind w:left="3420" w:hanging="360"/>
      </w:pPr>
      <w:rPr>
        <w:rFonts w:ascii="Symbol" w:hAnsi="Symbol" w:hint="default"/>
      </w:rPr>
    </w:lvl>
    <w:lvl w:ilvl="4" w:tplc="08090003">
      <w:start w:val="1"/>
      <w:numFmt w:val="bullet"/>
      <w:lvlText w:val="o"/>
      <w:lvlJc w:val="left"/>
      <w:pPr>
        <w:ind w:left="4140" w:hanging="360"/>
      </w:pPr>
      <w:rPr>
        <w:rFonts w:ascii="Courier New" w:hAnsi="Courier New" w:cs="Courier New" w:hint="default"/>
      </w:rPr>
    </w:lvl>
    <w:lvl w:ilvl="5" w:tplc="08090005">
      <w:start w:val="1"/>
      <w:numFmt w:val="bullet"/>
      <w:lvlText w:val=""/>
      <w:lvlJc w:val="left"/>
      <w:pPr>
        <w:ind w:left="4860" w:hanging="360"/>
      </w:pPr>
      <w:rPr>
        <w:rFonts w:ascii="Wingdings" w:hAnsi="Wingdings" w:hint="default"/>
      </w:rPr>
    </w:lvl>
    <w:lvl w:ilvl="6" w:tplc="08090001">
      <w:start w:val="1"/>
      <w:numFmt w:val="bullet"/>
      <w:lvlText w:val=""/>
      <w:lvlJc w:val="left"/>
      <w:pPr>
        <w:ind w:left="5580" w:hanging="360"/>
      </w:pPr>
      <w:rPr>
        <w:rFonts w:ascii="Symbol" w:hAnsi="Symbol" w:hint="default"/>
      </w:rPr>
    </w:lvl>
    <w:lvl w:ilvl="7" w:tplc="08090003">
      <w:start w:val="1"/>
      <w:numFmt w:val="bullet"/>
      <w:lvlText w:val="o"/>
      <w:lvlJc w:val="left"/>
      <w:pPr>
        <w:ind w:left="6300" w:hanging="360"/>
      </w:pPr>
      <w:rPr>
        <w:rFonts w:ascii="Courier New" w:hAnsi="Courier New" w:cs="Courier New" w:hint="default"/>
      </w:rPr>
    </w:lvl>
    <w:lvl w:ilvl="8" w:tplc="08090005">
      <w:start w:val="1"/>
      <w:numFmt w:val="bullet"/>
      <w:lvlText w:val=""/>
      <w:lvlJc w:val="left"/>
      <w:pPr>
        <w:ind w:left="7020" w:hanging="360"/>
      </w:pPr>
      <w:rPr>
        <w:rFonts w:ascii="Wingdings" w:hAnsi="Wingdings" w:hint="default"/>
      </w:rPr>
    </w:lvl>
  </w:abstractNum>
  <w:abstractNum w:abstractNumId="31">
    <w:nsid w:val="5B17580D"/>
    <w:multiLevelType w:val="hybridMultilevel"/>
    <w:tmpl w:val="744C29CC"/>
    <w:lvl w:ilvl="0" w:tplc="D6565744">
      <w:start w:val="1"/>
      <w:numFmt w:val="decimal"/>
      <w:lvlText w:val="%1."/>
      <w:lvlJc w:val="left"/>
      <w:pPr>
        <w:ind w:left="1160" w:hanging="720"/>
      </w:pPr>
      <w:rPr>
        <w:rFonts w:ascii="Calibri" w:eastAsia="Calibri" w:hAnsi="Calibri" w:hint="default"/>
        <w:w w:val="100"/>
        <w:sz w:val="22"/>
        <w:szCs w:val="22"/>
      </w:rPr>
    </w:lvl>
    <w:lvl w:ilvl="1" w:tplc="1C566760">
      <w:start w:val="1"/>
      <w:numFmt w:val="bullet"/>
      <w:lvlText w:val="•"/>
      <w:lvlJc w:val="left"/>
      <w:pPr>
        <w:ind w:left="1966" w:hanging="720"/>
      </w:pPr>
      <w:rPr>
        <w:rFonts w:hint="default"/>
      </w:rPr>
    </w:lvl>
    <w:lvl w:ilvl="2" w:tplc="6CDC8BFE">
      <w:start w:val="1"/>
      <w:numFmt w:val="bullet"/>
      <w:lvlText w:val="•"/>
      <w:lvlJc w:val="left"/>
      <w:pPr>
        <w:ind w:left="2772" w:hanging="720"/>
      </w:pPr>
      <w:rPr>
        <w:rFonts w:hint="default"/>
      </w:rPr>
    </w:lvl>
    <w:lvl w:ilvl="3" w:tplc="1AA6AA4E">
      <w:start w:val="1"/>
      <w:numFmt w:val="bullet"/>
      <w:lvlText w:val="•"/>
      <w:lvlJc w:val="left"/>
      <w:pPr>
        <w:ind w:left="3578" w:hanging="720"/>
      </w:pPr>
      <w:rPr>
        <w:rFonts w:hint="default"/>
      </w:rPr>
    </w:lvl>
    <w:lvl w:ilvl="4" w:tplc="FDB0037A">
      <w:start w:val="1"/>
      <w:numFmt w:val="bullet"/>
      <w:lvlText w:val="•"/>
      <w:lvlJc w:val="left"/>
      <w:pPr>
        <w:ind w:left="4384" w:hanging="720"/>
      </w:pPr>
      <w:rPr>
        <w:rFonts w:hint="default"/>
      </w:rPr>
    </w:lvl>
    <w:lvl w:ilvl="5" w:tplc="D488E7E0">
      <w:start w:val="1"/>
      <w:numFmt w:val="bullet"/>
      <w:lvlText w:val="•"/>
      <w:lvlJc w:val="left"/>
      <w:pPr>
        <w:ind w:left="5190" w:hanging="720"/>
      </w:pPr>
      <w:rPr>
        <w:rFonts w:hint="default"/>
      </w:rPr>
    </w:lvl>
    <w:lvl w:ilvl="6" w:tplc="16923956">
      <w:start w:val="1"/>
      <w:numFmt w:val="bullet"/>
      <w:lvlText w:val="•"/>
      <w:lvlJc w:val="left"/>
      <w:pPr>
        <w:ind w:left="5996" w:hanging="720"/>
      </w:pPr>
      <w:rPr>
        <w:rFonts w:hint="default"/>
      </w:rPr>
    </w:lvl>
    <w:lvl w:ilvl="7" w:tplc="05B419E6">
      <w:start w:val="1"/>
      <w:numFmt w:val="bullet"/>
      <w:lvlText w:val="•"/>
      <w:lvlJc w:val="left"/>
      <w:pPr>
        <w:ind w:left="6802" w:hanging="720"/>
      </w:pPr>
      <w:rPr>
        <w:rFonts w:hint="default"/>
      </w:rPr>
    </w:lvl>
    <w:lvl w:ilvl="8" w:tplc="FD38FED8">
      <w:start w:val="1"/>
      <w:numFmt w:val="bullet"/>
      <w:lvlText w:val="•"/>
      <w:lvlJc w:val="left"/>
      <w:pPr>
        <w:ind w:left="7608" w:hanging="720"/>
      </w:pPr>
      <w:rPr>
        <w:rFonts w:hint="default"/>
      </w:rPr>
    </w:lvl>
  </w:abstractNum>
  <w:abstractNum w:abstractNumId="32">
    <w:nsid w:val="66FC1434"/>
    <w:multiLevelType w:val="hybridMultilevel"/>
    <w:tmpl w:val="CA2804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8C47D1A"/>
    <w:multiLevelType w:val="hybridMultilevel"/>
    <w:tmpl w:val="7A582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9553C33"/>
    <w:multiLevelType w:val="multilevel"/>
    <w:tmpl w:val="69B262AA"/>
    <w:lvl w:ilvl="0">
      <w:start w:val="1"/>
      <w:numFmt w:val="bullet"/>
      <w:lvlText w:val=""/>
      <w:lvlJc w:val="left"/>
      <w:pPr>
        <w:tabs>
          <w:tab w:val="num" w:pos="360"/>
        </w:tabs>
        <w:ind w:left="360" w:hanging="360"/>
      </w:pPr>
      <w:rPr>
        <w:rFonts w:ascii="Symbol" w:hAnsi="Symbol" w:hint="default"/>
        <w:b w:val="0"/>
      </w:r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abstractNum w:abstractNumId="35">
    <w:nsid w:val="6D536782"/>
    <w:multiLevelType w:val="hybridMultilevel"/>
    <w:tmpl w:val="6A0229EC"/>
    <w:lvl w:ilvl="0" w:tplc="04090015">
      <w:start w:val="9"/>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776A31"/>
    <w:multiLevelType w:val="hybridMultilevel"/>
    <w:tmpl w:val="6D44274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7">
    <w:nsid w:val="74081883"/>
    <w:multiLevelType w:val="multilevel"/>
    <w:tmpl w:val="69B262AA"/>
    <w:lvl w:ilvl="0">
      <w:start w:val="1"/>
      <w:numFmt w:val="bullet"/>
      <w:lvlText w:val=""/>
      <w:lvlJc w:val="left"/>
      <w:pPr>
        <w:tabs>
          <w:tab w:val="num" w:pos="360"/>
        </w:tabs>
        <w:ind w:left="360" w:hanging="360"/>
      </w:pPr>
      <w:rPr>
        <w:rFonts w:ascii="Symbol" w:hAnsi="Symbol" w:hint="default"/>
        <w:b w:val="0"/>
      </w:r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440" w:hanging="1440"/>
      </w:pPr>
    </w:lvl>
    <w:lvl w:ilvl="7">
      <w:start w:val="1"/>
      <w:numFmt w:val="decimal"/>
      <w:isLgl/>
      <w:lvlText w:val="%1.%2.%3.%4.%5.%6.%7.%8."/>
      <w:lvlJc w:val="left"/>
      <w:pPr>
        <w:ind w:left="1800" w:hanging="1800"/>
      </w:pPr>
    </w:lvl>
    <w:lvl w:ilvl="8">
      <w:start w:val="1"/>
      <w:numFmt w:val="decimal"/>
      <w:isLgl/>
      <w:lvlText w:val="%1.%2.%3.%4.%5.%6.%7.%8.%9."/>
      <w:lvlJc w:val="left"/>
      <w:pPr>
        <w:ind w:left="1800" w:hanging="1800"/>
      </w:pPr>
    </w:lvl>
  </w:abstractNum>
  <w:num w:numId="1">
    <w:abstractNumId w:val="12"/>
  </w:num>
  <w:num w:numId="2">
    <w:abstractNumId w:val="7"/>
  </w:num>
  <w:num w:numId="3">
    <w:abstractNumId w:val="26"/>
  </w:num>
  <w:num w:numId="4">
    <w:abstractNumId w:val="18"/>
  </w:num>
  <w:num w:numId="5">
    <w:abstractNumId w:val="4"/>
  </w:num>
  <w:num w:numId="6">
    <w:abstractNumId w:val="30"/>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30"/>
  </w:num>
  <w:num w:numId="10">
    <w:abstractNumId w:val="4"/>
  </w:num>
  <w:num w:numId="11">
    <w:abstractNumId w:val="1"/>
  </w:num>
  <w:num w:numId="12">
    <w:abstractNumId w:val="8"/>
  </w:num>
  <w:num w:numId="13">
    <w:abstractNumId w:val="33"/>
  </w:num>
  <w:num w:numId="1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num>
  <w:num w:numId="19">
    <w:abstractNumId w:val="27"/>
  </w:num>
  <w:num w:numId="20">
    <w:abstractNumId w:val="9"/>
  </w:num>
  <w:num w:numId="21">
    <w:abstractNumId w:val="5"/>
  </w:num>
  <w:num w:numId="22">
    <w:abstractNumId w:val="29"/>
  </w:num>
  <w:num w:numId="23">
    <w:abstractNumId w:val="35"/>
  </w:num>
  <w:num w:numId="24">
    <w:abstractNumId w:val="13"/>
  </w:num>
  <w:num w:numId="25">
    <w:abstractNumId w:val="32"/>
  </w:num>
  <w:num w:numId="26">
    <w:abstractNumId w:val="22"/>
  </w:num>
  <w:num w:numId="27">
    <w:abstractNumId w:val="19"/>
  </w:num>
  <w:num w:numId="28">
    <w:abstractNumId w:val="10"/>
  </w:num>
  <w:num w:numId="29">
    <w:abstractNumId w:val="15"/>
  </w:num>
  <w:num w:numId="30">
    <w:abstractNumId w:val="24"/>
  </w:num>
  <w:num w:numId="31">
    <w:abstractNumId w:val="14"/>
  </w:num>
  <w:num w:numId="32">
    <w:abstractNumId w:val="36"/>
  </w:num>
  <w:num w:numId="33">
    <w:abstractNumId w:val="28"/>
  </w:num>
  <w:num w:numId="34">
    <w:abstractNumId w:val="3"/>
  </w:num>
  <w:num w:numId="35">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
  </w:num>
  <w:num w:numId="37">
    <w:abstractNumId w:val="0"/>
  </w:num>
  <w:num w:numId="38">
    <w:abstractNumId w:val="3"/>
  </w:num>
  <w:num w:numId="39">
    <w:abstractNumId w:val="10"/>
  </w:num>
  <w:num w:numId="40">
    <w:abstractNumId w:val="11"/>
  </w:num>
  <w:num w:numId="41">
    <w:abstractNumId w:val="4"/>
  </w:num>
  <w:num w:numId="42">
    <w:abstractNumId w:val="30"/>
  </w:num>
  <w:num w:numId="43">
    <w:abstractNumId w:val="37"/>
  </w:num>
  <w:num w:numId="44">
    <w:abstractNumId w:val="6"/>
  </w:num>
  <w:num w:numId="45">
    <w:abstractNumId w:val="2"/>
  </w:num>
  <w:num w:numId="46">
    <w:abstractNumId w:val="3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d00234c4b5767b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5506"/>
    <w:rsid w:val="000231BF"/>
    <w:rsid w:val="0004203B"/>
    <w:rsid w:val="00056EE7"/>
    <w:rsid w:val="00083EB5"/>
    <w:rsid w:val="00086D5D"/>
    <w:rsid w:val="000A7193"/>
    <w:rsid w:val="000D5038"/>
    <w:rsid w:val="000E29B1"/>
    <w:rsid w:val="001103FD"/>
    <w:rsid w:val="0012094C"/>
    <w:rsid w:val="00142C22"/>
    <w:rsid w:val="00173E88"/>
    <w:rsid w:val="00173EC2"/>
    <w:rsid w:val="00185AFF"/>
    <w:rsid w:val="00185EB3"/>
    <w:rsid w:val="001B6755"/>
    <w:rsid w:val="001C656B"/>
    <w:rsid w:val="001D0471"/>
    <w:rsid w:val="001D4FBE"/>
    <w:rsid w:val="001E256A"/>
    <w:rsid w:val="001F2D29"/>
    <w:rsid w:val="002102BB"/>
    <w:rsid w:val="0021320C"/>
    <w:rsid w:val="002148C7"/>
    <w:rsid w:val="00257066"/>
    <w:rsid w:val="002B0878"/>
    <w:rsid w:val="002B3E5F"/>
    <w:rsid w:val="002C43CD"/>
    <w:rsid w:val="002C60A0"/>
    <w:rsid w:val="002D2CA3"/>
    <w:rsid w:val="002D5FF8"/>
    <w:rsid w:val="002F1B40"/>
    <w:rsid w:val="002F4DC4"/>
    <w:rsid w:val="00305EB4"/>
    <w:rsid w:val="0031695A"/>
    <w:rsid w:val="00330C20"/>
    <w:rsid w:val="00332DDD"/>
    <w:rsid w:val="00341B86"/>
    <w:rsid w:val="00350173"/>
    <w:rsid w:val="00350E30"/>
    <w:rsid w:val="00353EAA"/>
    <w:rsid w:val="00366B82"/>
    <w:rsid w:val="0037569B"/>
    <w:rsid w:val="00385506"/>
    <w:rsid w:val="003B6D22"/>
    <w:rsid w:val="003C1DF7"/>
    <w:rsid w:val="003C3051"/>
    <w:rsid w:val="003C5BE8"/>
    <w:rsid w:val="003D5A84"/>
    <w:rsid w:val="003E724C"/>
    <w:rsid w:val="003F3D1F"/>
    <w:rsid w:val="004326F5"/>
    <w:rsid w:val="0044163E"/>
    <w:rsid w:val="00441DE7"/>
    <w:rsid w:val="00444C64"/>
    <w:rsid w:val="00455861"/>
    <w:rsid w:val="00466B42"/>
    <w:rsid w:val="00473F6A"/>
    <w:rsid w:val="00490347"/>
    <w:rsid w:val="0050254E"/>
    <w:rsid w:val="00505DCF"/>
    <w:rsid w:val="00541219"/>
    <w:rsid w:val="00552551"/>
    <w:rsid w:val="005625C3"/>
    <w:rsid w:val="005A344C"/>
    <w:rsid w:val="005C1DB1"/>
    <w:rsid w:val="00621525"/>
    <w:rsid w:val="00623216"/>
    <w:rsid w:val="00692A06"/>
    <w:rsid w:val="00695DCD"/>
    <w:rsid w:val="006B265E"/>
    <w:rsid w:val="006B4B83"/>
    <w:rsid w:val="006B7996"/>
    <w:rsid w:val="006C6413"/>
    <w:rsid w:val="006D2D24"/>
    <w:rsid w:val="006E11F2"/>
    <w:rsid w:val="006E6001"/>
    <w:rsid w:val="00752227"/>
    <w:rsid w:val="00752DF0"/>
    <w:rsid w:val="00763546"/>
    <w:rsid w:val="007A0962"/>
    <w:rsid w:val="007B3DB4"/>
    <w:rsid w:val="007B6CF0"/>
    <w:rsid w:val="007C23FF"/>
    <w:rsid w:val="007E02C3"/>
    <w:rsid w:val="007E7547"/>
    <w:rsid w:val="007F0228"/>
    <w:rsid w:val="008312E4"/>
    <w:rsid w:val="00832A2D"/>
    <w:rsid w:val="0084607A"/>
    <w:rsid w:val="00853018"/>
    <w:rsid w:val="00860034"/>
    <w:rsid w:val="0086522D"/>
    <w:rsid w:val="00870920"/>
    <w:rsid w:val="008829CE"/>
    <w:rsid w:val="008849A1"/>
    <w:rsid w:val="008951F4"/>
    <w:rsid w:val="008A4CF1"/>
    <w:rsid w:val="008B5435"/>
    <w:rsid w:val="008B7012"/>
    <w:rsid w:val="008F1575"/>
    <w:rsid w:val="008F24EE"/>
    <w:rsid w:val="008F2B64"/>
    <w:rsid w:val="008F5E88"/>
    <w:rsid w:val="00926596"/>
    <w:rsid w:val="009425BD"/>
    <w:rsid w:val="0095775D"/>
    <w:rsid w:val="00960EF0"/>
    <w:rsid w:val="00962110"/>
    <w:rsid w:val="009653FC"/>
    <w:rsid w:val="00972B47"/>
    <w:rsid w:val="00995F92"/>
    <w:rsid w:val="009A5EFE"/>
    <w:rsid w:val="009D1FD1"/>
    <w:rsid w:val="009E6D4B"/>
    <w:rsid w:val="00A12F15"/>
    <w:rsid w:val="00A548FE"/>
    <w:rsid w:val="00A912BB"/>
    <w:rsid w:val="00AB6047"/>
    <w:rsid w:val="00AD4865"/>
    <w:rsid w:val="00AD5A1A"/>
    <w:rsid w:val="00AD6972"/>
    <w:rsid w:val="00AD6EA2"/>
    <w:rsid w:val="00AF7FC2"/>
    <w:rsid w:val="00B020FF"/>
    <w:rsid w:val="00B2406D"/>
    <w:rsid w:val="00B344F6"/>
    <w:rsid w:val="00B468F2"/>
    <w:rsid w:val="00B50B5C"/>
    <w:rsid w:val="00BA5A60"/>
    <w:rsid w:val="00BB619E"/>
    <w:rsid w:val="00BC17C2"/>
    <w:rsid w:val="00BC4B50"/>
    <w:rsid w:val="00BE0710"/>
    <w:rsid w:val="00BE3693"/>
    <w:rsid w:val="00BE6FBB"/>
    <w:rsid w:val="00C4278E"/>
    <w:rsid w:val="00C61D1F"/>
    <w:rsid w:val="00C62BF6"/>
    <w:rsid w:val="00C65D97"/>
    <w:rsid w:val="00C85A59"/>
    <w:rsid w:val="00C96039"/>
    <w:rsid w:val="00CD18BC"/>
    <w:rsid w:val="00CD1C9C"/>
    <w:rsid w:val="00D058F0"/>
    <w:rsid w:val="00D14F5B"/>
    <w:rsid w:val="00D24DD7"/>
    <w:rsid w:val="00D27760"/>
    <w:rsid w:val="00D434B0"/>
    <w:rsid w:val="00D440FF"/>
    <w:rsid w:val="00D5581A"/>
    <w:rsid w:val="00D7600D"/>
    <w:rsid w:val="00D76A64"/>
    <w:rsid w:val="00D97622"/>
    <w:rsid w:val="00DA0B0A"/>
    <w:rsid w:val="00E00F6C"/>
    <w:rsid w:val="00E141D5"/>
    <w:rsid w:val="00E20465"/>
    <w:rsid w:val="00E34519"/>
    <w:rsid w:val="00E35130"/>
    <w:rsid w:val="00E536AF"/>
    <w:rsid w:val="00E61F65"/>
    <w:rsid w:val="00E86B68"/>
    <w:rsid w:val="00E879EB"/>
    <w:rsid w:val="00E9387D"/>
    <w:rsid w:val="00EC76F7"/>
    <w:rsid w:val="00ED1ED5"/>
    <w:rsid w:val="00F151DA"/>
    <w:rsid w:val="00F20159"/>
    <w:rsid w:val="00F32589"/>
    <w:rsid w:val="00F338D1"/>
    <w:rsid w:val="00F357AE"/>
    <w:rsid w:val="00F5510D"/>
    <w:rsid w:val="00F56CF4"/>
    <w:rsid w:val="00F578E2"/>
    <w:rsid w:val="00F7699D"/>
    <w:rsid w:val="00F8681A"/>
    <w:rsid w:val="00F86822"/>
    <w:rsid w:val="00F92586"/>
    <w:rsid w:val="00FA53CD"/>
    <w:rsid w:val="00FB4E79"/>
    <w:rsid w:val="00FB6874"/>
    <w:rsid w:val="00FE11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BEC5351-E7E5-4D5C-830D-74D3B4E95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1320C"/>
    <w:rPr>
      <w:lang w:val="vi-VN"/>
    </w:rPr>
  </w:style>
  <w:style w:type="paragraph" w:styleId="Heading1">
    <w:name w:val="heading 1"/>
    <w:basedOn w:val="Normal"/>
    <w:link w:val="Heading1Char"/>
    <w:uiPriority w:val="9"/>
    <w:qFormat/>
    <w:rsid w:val="0021320C"/>
    <w:pPr>
      <w:widowControl w:val="0"/>
      <w:numPr>
        <w:numId w:val="1"/>
      </w:numPr>
      <w:spacing w:before="64" w:after="0" w:line="240" w:lineRule="auto"/>
      <w:outlineLvl w:val="0"/>
    </w:pPr>
    <w:rPr>
      <w:rFonts w:ascii="Times New Roman" w:eastAsia="Times New Roman" w:hAnsi="Times New Roman"/>
      <w:b/>
      <w:bCs/>
      <w:sz w:val="28"/>
      <w:szCs w:val="28"/>
      <w:lang w:val="en-US"/>
    </w:rPr>
  </w:style>
  <w:style w:type="paragraph" w:styleId="Heading2">
    <w:name w:val="heading 2"/>
    <w:basedOn w:val="Normal"/>
    <w:next w:val="Normal"/>
    <w:link w:val="Heading2Char"/>
    <w:uiPriority w:val="9"/>
    <w:unhideWhenUsed/>
    <w:qFormat/>
    <w:rsid w:val="0084607A"/>
    <w:pPr>
      <w:keepNext/>
      <w:keepLines/>
      <w:spacing w:before="40" w:after="0"/>
      <w:ind w:left="576" w:hanging="576"/>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21320C"/>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1320C"/>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1320C"/>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1320C"/>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1320C"/>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1320C"/>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320C"/>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1320C"/>
    <w:rPr>
      <w:rFonts w:ascii="Times New Roman" w:eastAsia="Times New Roman" w:hAnsi="Times New Roman"/>
      <w:b/>
      <w:bCs/>
      <w:sz w:val="28"/>
      <w:szCs w:val="28"/>
    </w:rPr>
  </w:style>
  <w:style w:type="character" w:customStyle="1" w:styleId="Heading3Char">
    <w:name w:val="Heading 3 Char"/>
    <w:basedOn w:val="DefaultParagraphFont"/>
    <w:link w:val="Heading3"/>
    <w:uiPriority w:val="9"/>
    <w:semiHidden/>
    <w:rsid w:val="0021320C"/>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rsid w:val="0021320C"/>
    <w:rPr>
      <w:rFonts w:asciiTheme="majorHAnsi" w:eastAsiaTheme="majorEastAsia" w:hAnsiTheme="majorHAnsi" w:cstheme="majorBidi"/>
      <w:i/>
      <w:iCs/>
      <w:color w:val="2E74B5" w:themeColor="accent1" w:themeShade="BF"/>
      <w:lang w:val="vi-VN"/>
    </w:rPr>
  </w:style>
  <w:style w:type="character" w:customStyle="1" w:styleId="Heading5Char">
    <w:name w:val="Heading 5 Char"/>
    <w:basedOn w:val="DefaultParagraphFont"/>
    <w:link w:val="Heading5"/>
    <w:uiPriority w:val="9"/>
    <w:semiHidden/>
    <w:rsid w:val="0021320C"/>
    <w:rPr>
      <w:rFonts w:asciiTheme="majorHAnsi" w:eastAsiaTheme="majorEastAsia" w:hAnsiTheme="majorHAnsi" w:cstheme="majorBidi"/>
      <w:color w:val="2E74B5" w:themeColor="accent1" w:themeShade="BF"/>
      <w:lang w:val="vi-VN"/>
    </w:rPr>
  </w:style>
  <w:style w:type="character" w:customStyle="1" w:styleId="Heading6Char">
    <w:name w:val="Heading 6 Char"/>
    <w:basedOn w:val="DefaultParagraphFont"/>
    <w:link w:val="Heading6"/>
    <w:uiPriority w:val="9"/>
    <w:semiHidden/>
    <w:rsid w:val="0021320C"/>
    <w:rPr>
      <w:rFonts w:asciiTheme="majorHAnsi" w:eastAsiaTheme="majorEastAsia" w:hAnsiTheme="majorHAnsi" w:cstheme="majorBidi"/>
      <w:color w:val="1F4D78" w:themeColor="accent1" w:themeShade="7F"/>
      <w:lang w:val="vi-VN"/>
    </w:rPr>
  </w:style>
  <w:style w:type="character" w:customStyle="1" w:styleId="Heading7Char">
    <w:name w:val="Heading 7 Char"/>
    <w:basedOn w:val="DefaultParagraphFont"/>
    <w:link w:val="Heading7"/>
    <w:uiPriority w:val="9"/>
    <w:semiHidden/>
    <w:rsid w:val="0021320C"/>
    <w:rPr>
      <w:rFonts w:asciiTheme="majorHAnsi" w:eastAsiaTheme="majorEastAsia" w:hAnsiTheme="majorHAnsi" w:cstheme="majorBidi"/>
      <w:i/>
      <w:iCs/>
      <w:color w:val="1F4D78" w:themeColor="accent1" w:themeShade="7F"/>
      <w:lang w:val="vi-VN"/>
    </w:rPr>
  </w:style>
  <w:style w:type="character" w:customStyle="1" w:styleId="Heading8Char">
    <w:name w:val="Heading 8 Char"/>
    <w:basedOn w:val="DefaultParagraphFont"/>
    <w:link w:val="Heading8"/>
    <w:uiPriority w:val="9"/>
    <w:semiHidden/>
    <w:rsid w:val="0021320C"/>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21320C"/>
    <w:rPr>
      <w:rFonts w:asciiTheme="majorHAnsi" w:eastAsiaTheme="majorEastAsia" w:hAnsiTheme="majorHAnsi" w:cstheme="majorBidi"/>
      <w:i/>
      <w:iCs/>
      <w:color w:val="272727" w:themeColor="text1" w:themeTint="D8"/>
      <w:sz w:val="21"/>
      <w:szCs w:val="21"/>
      <w:lang w:val="vi-VN"/>
    </w:rPr>
  </w:style>
  <w:style w:type="character" w:styleId="Hyperlink">
    <w:name w:val="Hyperlink"/>
    <w:basedOn w:val="DefaultParagraphFont"/>
    <w:uiPriority w:val="99"/>
    <w:unhideWhenUsed/>
    <w:rsid w:val="0021320C"/>
    <w:rPr>
      <w:color w:val="0000FF"/>
      <w:u w:val="single"/>
    </w:rPr>
  </w:style>
  <w:style w:type="paragraph" w:styleId="TOC1">
    <w:name w:val="toc 1"/>
    <w:basedOn w:val="Normal"/>
    <w:next w:val="Normal"/>
    <w:autoRedefine/>
    <w:uiPriority w:val="39"/>
    <w:unhideWhenUsed/>
    <w:qFormat/>
    <w:rsid w:val="00257066"/>
    <w:pPr>
      <w:tabs>
        <w:tab w:val="right" w:leader="dot" w:pos="9210"/>
      </w:tabs>
      <w:spacing w:after="100"/>
    </w:pPr>
    <w:rPr>
      <w:rFonts w:ascii="Times New Roman" w:hAnsi="Times New Roman" w:cs="Times New Roman"/>
      <w:b/>
      <w:noProof/>
      <w:color w:val="000000" w:themeColor="text1"/>
      <w:sz w:val="26"/>
      <w:szCs w:val="26"/>
      <w:lang w:val="en-GB"/>
    </w:rPr>
  </w:style>
  <w:style w:type="paragraph" w:styleId="TOC3">
    <w:name w:val="toc 3"/>
    <w:basedOn w:val="Normal"/>
    <w:next w:val="Normal"/>
    <w:autoRedefine/>
    <w:uiPriority w:val="39"/>
    <w:unhideWhenUsed/>
    <w:qFormat/>
    <w:rsid w:val="0021320C"/>
    <w:pPr>
      <w:spacing w:after="100"/>
      <w:ind w:left="440"/>
    </w:pPr>
  </w:style>
  <w:style w:type="paragraph" w:styleId="TOCHeading">
    <w:name w:val="TOC Heading"/>
    <w:basedOn w:val="Heading1"/>
    <w:next w:val="Normal"/>
    <w:uiPriority w:val="39"/>
    <w:unhideWhenUsed/>
    <w:qFormat/>
    <w:rsid w:val="0021320C"/>
    <w:pPr>
      <w:keepNext/>
      <w:keepLines/>
      <w:widowControl/>
      <w:numPr>
        <w:numId w:val="0"/>
      </w:numPr>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character" w:styleId="Strong">
    <w:name w:val="Strong"/>
    <w:aliases w:val="heading 2"/>
    <w:qFormat/>
    <w:rsid w:val="0021320C"/>
    <w:rPr>
      <w:rFonts w:ascii="Times New Roman" w:hAnsi="Times New Roman"/>
      <w:b/>
      <w:sz w:val="26"/>
    </w:rPr>
  </w:style>
  <w:style w:type="paragraph" w:styleId="TableofFigures">
    <w:name w:val="table of figures"/>
    <w:basedOn w:val="Normal"/>
    <w:next w:val="Normal"/>
    <w:autoRedefine/>
    <w:uiPriority w:val="99"/>
    <w:unhideWhenUsed/>
    <w:rsid w:val="0021320C"/>
    <w:pPr>
      <w:tabs>
        <w:tab w:val="right" w:leader="dot" w:pos="8630"/>
      </w:tabs>
      <w:spacing w:before="120" w:after="120" w:line="360" w:lineRule="auto"/>
      <w:jc w:val="center"/>
    </w:pPr>
    <w:rPr>
      <w:rFonts w:ascii="Times New Roman" w:eastAsia="Calibri" w:hAnsi="Times New Roman" w:cs="Times New Roman"/>
      <w:b/>
      <w:noProof/>
      <w:sz w:val="24"/>
      <w:lang w:val="en-US"/>
    </w:rPr>
  </w:style>
  <w:style w:type="paragraph" w:customStyle="1" w:styleId="Chapterstyle">
    <w:name w:val="Chapter_style"/>
    <w:basedOn w:val="Normal"/>
    <w:rsid w:val="00962110"/>
    <w:pPr>
      <w:keepNext/>
      <w:spacing w:before="240" w:after="60" w:line="240" w:lineRule="auto"/>
      <w:jc w:val="center"/>
      <w:outlineLvl w:val="0"/>
    </w:pPr>
    <w:rPr>
      <w:rFonts w:ascii="Times New Roman" w:eastAsia="Times New Roman" w:hAnsi="Times New Roman" w:cs="Times New Roman"/>
      <w:b/>
      <w:bCs/>
      <w:kern w:val="32"/>
      <w:sz w:val="28"/>
      <w:szCs w:val="32"/>
      <w:lang w:val="en-US"/>
    </w:rPr>
  </w:style>
  <w:style w:type="paragraph" w:styleId="ListParagraph">
    <w:name w:val="List Paragraph"/>
    <w:basedOn w:val="Normal"/>
    <w:uiPriority w:val="34"/>
    <w:qFormat/>
    <w:rsid w:val="007B6CF0"/>
    <w:pPr>
      <w:ind w:left="720"/>
      <w:contextualSpacing/>
    </w:pPr>
  </w:style>
  <w:style w:type="paragraph" w:styleId="HTMLPreformatted">
    <w:name w:val="HTML Preformatted"/>
    <w:basedOn w:val="Normal"/>
    <w:link w:val="HTMLPreformattedChar"/>
    <w:uiPriority w:val="99"/>
    <w:semiHidden/>
    <w:unhideWhenUsed/>
    <w:rsid w:val="007B6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7B6CF0"/>
    <w:rPr>
      <w:rFonts w:ascii="Courier New" w:eastAsia="Times New Roman" w:hAnsi="Courier New" w:cs="Courier New"/>
      <w:sz w:val="20"/>
      <w:szCs w:val="20"/>
    </w:rPr>
  </w:style>
  <w:style w:type="paragraph" w:styleId="Caption">
    <w:name w:val="caption"/>
    <w:basedOn w:val="Normal"/>
    <w:next w:val="Normal"/>
    <w:uiPriority w:val="35"/>
    <w:unhideWhenUsed/>
    <w:qFormat/>
    <w:rsid w:val="001B6755"/>
    <w:pPr>
      <w:spacing w:after="200" w:line="240" w:lineRule="auto"/>
    </w:pPr>
    <w:rPr>
      <w:i/>
      <w:iCs/>
      <w:color w:val="44546A" w:themeColor="text2"/>
      <w:sz w:val="18"/>
      <w:szCs w:val="18"/>
    </w:rPr>
  </w:style>
  <w:style w:type="table" w:styleId="TableGrid">
    <w:name w:val="Table Grid"/>
    <w:basedOn w:val="TableNormal"/>
    <w:uiPriority w:val="39"/>
    <w:rsid w:val="0012094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8F5E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E88"/>
    <w:rPr>
      <w:lang w:val="vi-VN"/>
    </w:rPr>
  </w:style>
  <w:style w:type="paragraph" w:styleId="Footer">
    <w:name w:val="footer"/>
    <w:basedOn w:val="Normal"/>
    <w:link w:val="FooterChar"/>
    <w:uiPriority w:val="99"/>
    <w:unhideWhenUsed/>
    <w:rsid w:val="008F5E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E88"/>
    <w:rPr>
      <w:lang w:val="vi-VN"/>
    </w:rPr>
  </w:style>
  <w:style w:type="paragraph" w:styleId="BalloonText">
    <w:name w:val="Balloon Text"/>
    <w:basedOn w:val="Normal"/>
    <w:link w:val="BalloonTextChar"/>
    <w:uiPriority w:val="99"/>
    <w:semiHidden/>
    <w:unhideWhenUsed/>
    <w:rsid w:val="00960EF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60EF0"/>
    <w:rPr>
      <w:rFonts w:ascii="Segoe UI" w:hAnsi="Segoe UI" w:cs="Segoe UI"/>
      <w:sz w:val="18"/>
      <w:szCs w:val="18"/>
      <w:lang w:val="vi-VN"/>
    </w:rPr>
  </w:style>
  <w:style w:type="character" w:customStyle="1" w:styleId="Heading2Char">
    <w:name w:val="Heading 2 Char"/>
    <w:basedOn w:val="DefaultParagraphFont"/>
    <w:link w:val="Heading2"/>
    <w:uiPriority w:val="9"/>
    <w:rsid w:val="0084607A"/>
    <w:rPr>
      <w:rFonts w:asciiTheme="majorHAnsi" w:eastAsiaTheme="majorEastAsia" w:hAnsiTheme="majorHAnsi" w:cstheme="majorBidi"/>
      <w:color w:val="2E74B5" w:themeColor="accent1" w:themeShade="BF"/>
      <w:sz w:val="26"/>
      <w:szCs w:val="26"/>
      <w:lang w:val="vi-VN"/>
    </w:rPr>
  </w:style>
  <w:style w:type="table" w:customStyle="1" w:styleId="TableGrid1">
    <w:name w:val="Table Grid1"/>
    <w:basedOn w:val="TableNormal"/>
    <w:next w:val="TableGrid"/>
    <w:uiPriority w:val="39"/>
    <w:rsid w:val="0044163E"/>
    <w:pPr>
      <w:spacing w:after="0" w:line="240" w:lineRule="auto"/>
    </w:pPr>
    <w:rPr>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dNoteBibliographyChar">
    <w:name w:val="EndNote Bibliography Char"/>
    <w:link w:val="EndNoteBibliography"/>
    <w:locked/>
    <w:rsid w:val="00FA53CD"/>
    <w:rPr>
      <w:rFonts w:ascii="Arial" w:eastAsia="Calibri" w:hAnsi="Arial" w:cs="Arial"/>
      <w:noProof/>
    </w:rPr>
  </w:style>
  <w:style w:type="paragraph" w:customStyle="1" w:styleId="EndNoteBibliography">
    <w:name w:val="EndNote Bibliography"/>
    <w:basedOn w:val="Normal"/>
    <w:link w:val="EndNoteBibliographyChar"/>
    <w:rsid w:val="00FA53CD"/>
    <w:pPr>
      <w:spacing w:line="240" w:lineRule="auto"/>
    </w:pPr>
    <w:rPr>
      <w:rFonts w:ascii="Arial" w:eastAsia="Calibri" w:hAnsi="Arial" w:cs="Arial"/>
      <w:noProof/>
      <w:lang w:val="en-US"/>
    </w:rPr>
  </w:style>
  <w:style w:type="paragraph" w:styleId="Title">
    <w:name w:val="Title"/>
    <w:basedOn w:val="Normal"/>
    <w:next w:val="Normal"/>
    <w:link w:val="TitleChar"/>
    <w:uiPriority w:val="10"/>
    <w:qFormat/>
    <w:rsid w:val="00E938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387D"/>
    <w:rPr>
      <w:rFonts w:asciiTheme="majorHAnsi" w:eastAsiaTheme="majorEastAsia" w:hAnsiTheme="majorHAnsi" w:cstheme="majorBidi"/>
      <w:spacing w:val="-10"/>
      <w:kern w:val="28"/>
      <w:sz w:val="56"/>
      <w:szCs w:val="5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6073489">
      <w:bodyDiv w:val="1"/>
      <w:marLeft w:val="0"/>
      <w:marRight w:val="0"/>
      <w:marTop w:val="0"/>
      <w:marBottom w:val="0"/>
      <w:divBdr>
        <w:top w:val="none" w:sz="0" w:space="0" w:color="auto"/>
        <w:left w:val="none" w:sz="0" w:space="0" w:color="auto"/>
        <w:bottom w:val="none" w:sz="0" w:space="0" w:color="auto"/>
        <w:right w:val="none" w:sz="0" w:space="0" w:color="auto"/>
      </w:divBdr>
    </w:div>
    <w:div w:id="113644830">
      <w:bodyDiv w:val="1"/>
      <w:marLeft w:val="0"/>
      <w:marRight w:val="0"/>
      <w:marTop w:val="0"/>
      <w:marBottom w:val="0"/>
      <w:divBdr>
        <w:top w:val="none" w:sz="0" w:space="0" w:color="auto"/>
        <w:left w:val="none" w:sz="0" w:space="0" w:color="auto"/>
        <w:bottom w:val="none" w:sz="0" w:space="0" w:color="auto"/>
        <w:right w:val="none" w:sz="0" w:space="0" w:color="auto"/>
      </w:divBdr>
    </w:div>
    <w:div w:id="182591537">
      <w:bodyDiv w:val="1"/>
      <w:marLeft w:val="0"/>
      <w:marRight w:val="0"/>
      <w:marTop w:val="0"/>
      <w:marBottom w:val="0"/>
      <w:divBdr>
        <w:top w:val="none" w:sz="0" w:space="0" w:color="auto"/>
        <w:left w:val="none" w:sz="0" w:space="0" w:color="auto"/>
        <w:bottom w:val="none" w:sz="0" w:space="0" w:color="auto"/>
        <w:right w:val="none" w:sz="0" w:space="0" w:color="auto"/>
      </w:divBdr>
    </w:div>
    <w:div w:id="197281796">
      <w:bodyDiv w:val="1"/>
      <w:marLeft w:val="0"/>
      <w:marRight w:val="0"/>
      <w:marTop w:val="0"/>
      <w:marBottom w:val="0"/>
      <w:divBdr>
        <w:top w:val="none" w:sz="0" w:space="0" w:color="auto"/>
        <w:left w:val="none" w:sz="0" w:space="0" w:color="auto"/>
        <w:bottom w:val="none" w:sz="0" w:space="0" w:color="auto"/>
        <w:right w:val="none" w:sz="0" w:space="0" w:color="auto"/>
      </w:divBdr>
    </w:div>
    <w:div w:id="233510318">
      <w:bodyDiv w:val="1"/>
      <w:marLeft w:val="0"/>
      <w:marRight w:val="0"/>
      <w:marTop w:val="0"/>
      <w:marBottom w:val="0"/>
      <w:divBdr>
        <w:top w:val="none" w:sz="0" w:space="0" w:color="auto"/>
        <w:left w:val="none" w:sz="0" w:space="0" w:color="auto"/>
        <w:bottom w:val="none" w:sz="0" w:space="0" w:color="auto"/>
        <w:right w:val="none" w:sz="0" w:space="0" w:color="auto"/>
      </w:divBdr>
    </w:div>
    <w:div w:id="253441037">
      <w:bodyDiv w:val="1"/>
      <w:marLeft w:val="0"/>
      <w:marRight w:val="0"/>
      <w:marTop w:val="0"/>
      <w:marBottom w:val="0"/>
      <w:divBdr>
        <w:top w:val="none" w:sz="0" w:space="0" w:color="auto"/>
        <w:left w:val="none" w:sz="0" w:space="0" w:color="auto"/>
        <w:bottom w:val="none" w:sz="0" w:space="0" w:color="auto"/>
        <w:right w:val="none" w:sz="0" w:space="0" w:color="auto"/>
      </w:divBdr>
    </w:div>
    <w:div w:id="486869521">
      <w:bodyDiv w:val="1"/>
      <w:marLeft w:val="0"/>
      <w:marRight w:val="0"/>
      <w:marTop w:val="0"/>
      <w:marBottom w:val="0"/>
      <w:divBdr>
        <w:top w:val="none" w:sz="0" w:space="0" w:color="auto"/>
        <w:left w:val="none" w:sz="0" w:space="0" w:color="auto"/>
        <w:bottom w:val="none" w:sz="0" w:space="0" w:color="auto"/>
        <w:right w:val="none" w:sz="0" w:space="0" w:color="auto"/>
      </w:divBdr>
    </w:div>
    <w:div w:id="566762629">
      <w:bodyDiv w:val="1"/>
      <w:marLeft w:val="0"/>
      <w:marRight w:val="0"/>
      <w:marTop w:val="0"/>
      <w:marBottom w:val="0"/>
      <w:divBdr>
        <w:top w:val="none" w:sz="0" w:space="0" w:color="auto"/>
        <w:left w:val="none" w:sz="0" w:space="0" w:color="auto"/>
        <w:bottom w:val="none" w:sz="0" w:space="0" w:color="auto"/>
        <w:right w:val="none" w:sz="0" w:space="0" w:color="auto"/>
      </w:divBdr>
    </w:div>
    <w:div w:id="660885863">
      <w:bodyDiv w:val="1"/>
      <w:marLeft w:val="0"/>
      <w:marRight w:val="0"/>
      <w:marTop w:val="0"/>
      <w:marBottom w:val="0"/>
      <w:divBdr>
        <w:top w:val="none" w:sz="0" w:space="0" w:color="auto"/>
        <w:left w:val="none" w:sz="0" w:space="0" w:color="auto"/>
        <w:bottom w:val="none" w:sz="0" w:space="0" w:color="auto"/>
        <w:right w:val="none" w:sz="0" w:space="0" w:color="auto"/>
      </w:divBdr>
    </w:div>
    <w:div w:id="739400975">
      <w:bodyDiv w:val="1"/>
      <w:marLeft w:val="0"/>
      <w:marRight w:val="0"/>
      <w:marTop w:val="0"/>
      <w:marBottom w:val="0"/>
      <w:divBdr>
        <w:top w:val="none" w:sz="0" w:space="0" w:color="auto"/>
        <w:left w:val="none" w:sz="0" w:space="0" w:color="auto"/>
        <w:bottom w:val="none" w:sz="0" w:space="0" w:color="auto"/>
        <w:right w:val="none" w:sz="0" w:space="0" w:color="auto"/>
      </w:divBdr>
    </w:div>
    <w:div w:id="750347577">
      <w:bodyDiv w:val="1"/>
      <w:marLeft w:val="0"/>
      <w:marRight w:val="0"/>
      <w:marTop w:val="0"/>
      <w:marBottom w:val="0"/>
      <w:divBdr>
        <w:top w:val="none" w:sz="0" w:space="0" w:color="auto"/>
        <w:left w:val="none" w:sz="0" w:space="0" w:color="auto"/>
        <w:bottom w:val="none" w:sz="0" w:space="0" w:color="auto"/>
        <w:right w:val="none" w:sz="0" w:space="0" w:color="auto"/>
      </w:divBdr>
    </w:div>
    <w:div w:id="790710644">
      <w:bodyDiv w:val="1"/>
      <w:marLeft w:val="0"/>
      <w:marRight w:val="0"/>
      <w:marTop w:val="0"/>
      <w:marBottom w:val="0"/>
      <w:divBdr>
        <w:top w:val="none" w:sz="0" w:space="0" w:color="auto"/>
        <w:left w:val="none" w:sz="0" w:space="0" w:color="auto"/>
        <w:bottom w:val="none" w:sz="0" w:space="0" w:color="auto"/>
        <w:right w:val="none" w:sz="0" w:space="0" w:color="auto"/>
      </w:divBdr>
    </w:div>
    <w:div w:id="885915769">
      <w:bodyDiv w:val="1"/>
      <w:marLeft w:val="0"/>
      <w:marRight w:val="0"/>
      <w:marTop w:val="0"/>
      <w:marBottom w:val="0"/>
      <w:divBdr>
        <w:top w:val="none" w:sz="0" w:space="0" w:color="auto"/>
        <w:left w:val="none" w:sz="0" w:space="0" w:color="auto"/>
        <w:bottom w:val="none" w:sz="0" w:space="0" w:color="auto"/>
        <w:right w:val="none" w:sz="0" w:space="0" w:color="auto"/>
      </w:divBdr>
    </w:div>
    <w:div w:id="897057097">
      <w:bodyDiv w:val="1"/>
      <w:marLeft w:val="0"/>
      <w:marRight w:val="0"/>
      <w:marTop w:val="0"/>
      <w:marBottom w:val="0"/>
      <w:divBdr>
        <w:top w:val="none" w:sz="0" w:space="0" w:color="auto"/>
        <w:left w:val="none" w:sz="0" w:space="0" w:color="auto"/>
        <w:bottom w:val="none" w:sz="0" w:space="0" w:color="auto"/>
        <w:right w:val="none" w:sz="0" w:space="0" w:color="auto"/>
      </w:divBdr>
    </w:div>
    <w:div w:id="918826989">
      <w:bodyDiv w:val="1"/>
      <w:marLeft w:val="0"/>
      <w:marRight w:val="0"/>
      <w:marTop w:val="0"/>
      <w:marBottom w:val="0"/>
      <w:divBdr>
        <w:top w:val="none" w:sz="0" w:space="0" w:color="auto"/>
        <w:left w:val="none" w:sz="0" w:space="0" w:color="auto"/>
        <w:bottom w:val="none" w:sz="0" w:space="0" w:color="auto"/>
        <w:right w:val="none" w:sz="0" w:space="0" w:color="auto"/>
      </w:divBdr>
    </w:div>
    <w:div w:id="1073894071">
      <w:bodyDiv w:val="1"/>
      <w:marLeft w:val="0"/>
      <w:marRight w:val="0"/>
      <w:marTop w:val="0"/>
      <w:marBottom w:val="0"/>
      <w:divBdr>
        <w:top w:val="none" w:sz="0" w:space="0" w:color="auto"/>
        <w:left w:val="none" w:sz="0" w:space="0" w:color="auto"/>
        <w:bottom w:val="none" w:sz="0" w:space="0" w:color="auto"/>
        <w:right w:val="none" w:sz="0" w:space="0" w:color="auto"/>
      </w:divBdr>
    </w:div>
    <w:div w:id="1077897852">
      <w:bodyDiv w:val="1"/>
      <w:marLeft w:val="0"/>
      <w:marRight w:val="0"/>
      <w:marTop w:val="0"/>
      <w:marBottom w:val="0"/>
      <w:divBdr>
        <w:top w:val="none" w:sz="0" w:space="0" w:color="auto"/>
        <w:left w:val="none" w:sz="0" w:space="0" w:color="auto"/>
        <w:bottom w:val="none" w:sz="0" w:space="0" w:color="auto"/>
        <w:right w:val="none" w:sz="0" w:space="0" w:color="auto"/>
      </w:divBdr>
    </w:div>
    <w:div w:id="1149593097">
      <w:bodyDiv w:val="1"/>
      <w:marLeft w:val="0"/>
      <w:marRight w:val="0"/>
      <w:marTop w:val="0"/>
      <w:marBottom w:val="0"/>
      <w:divBdr>
        <w:top w:val="none" w:sz="0" w:space="0" w:color="auto"/>
        <w:left w:val="none" w:sz="0" w:space="0" w:color="auto"/>
        <w:bottom w:val="none" w:sz="0" w:space="0" w:color="auto"/>
        <w:right w:val="none" w:sz="0" w:space="0" w:color="auto"/>
      </w:divBdr>
    </w:div>
    <w:div w:id="1184981698">
      <w:bodyDiv w:val="1"/>
      <w:marLeft w:val="0"/>
      <w:marRight w:val="0"/>
      <w:marTop w:val="0"/>
      <w:marBottom w:val="0"/>
      <w:divBdr>
        <w:top w:val="none" w:sz="0" w:space="0" w:color="auto"/>
        <w:left w:val="none" w:sz="0" w:space="0" w:color="auto"/>
        <w:bottom w:val="none" w:sz="0" w:space="0" w:color="auto"/>
        <w:right w:val="none" w:sz="0" w:space="0" w:color="auto"/>
      </w:divBdr>
    </w:div>
    <w:div w:id="1277562966">
      <w:bodyDiv w:val="1"/>
      <w:marLeft w:val="0"/>
      <w:marRight w:val="0"/>
      <w:marTop w:val="0"/>
      <w:marBottom w:val="0"/>
      <w:divBdr>
        <w:top w:val="none" w:sz="0" w:space="0" w:color="auto"/>
        <w:left w:val="none" w:sz="0" w:space="0" w:color="auto"/>
        <w:bottom w:val="none" w:sz="0" w:space="0" w:color="auto"/>
        <w:right w:val="none" w:sz="0" w:space="0" w:color="auto"/>
      </w:divBdr>
    </w:div>
    <w:div w:id="1301375173">
      <w:bodyDiv w:val="1"/>
      <w:marLeft w:val="0"/>
      <w:marRight w:val="0"/>
      <w:marTop w:val="0"/>
      <w:marBottom w:val="0"/>
      <w:divBdr>
        <w:top w:val="none" w:sz="0" w:space="0" w:color="auto"/>
        <w:left w:val="none" w:sz="0" w:space="0" w:color="auto"/>
        <w:bottom w:val="none" w:sz="0" w:space="0" w:color="auto"/>
        <w:right w:val="none" w:sz="0" w:space="0" w:color="auto"/>
      </w:divBdr>
    </w:div>
    <w:div w:id="1338801963">
      <w:bodyDiv w:val="1"/>
      <w:marLeft w:val="0"/>
      <w:marRight w:val="0"/>
      <w:marTop w:val="0"/>
      <w:marBottom w:val="0"/>
      <w:divBdr>
        <w:top w:val="none" w:sz="0" w:space="0" w:color="auto"/>
        <w:left w:val="none" w:sz="0" w:space="0" w:color="auto"/>
        <w:bottom w:val="none" w:sz="0" w:space="0" w:color="auto"/>
        <w:right w:val="none" w:sz="0" w:space="0" w:color="auto"/>
      </w:divBdr>
    </w:div>
    <w:div w:id="1385910296">
      <w:bodyDiv w:val="1"/>
      <w:marLeft w:val="0"/>
      <w:marRight w:val="0"/>
      <w:marTop w:val="0"/>
      <w:marBottom w:val="0"/>
      <w:divBdr>
        <w:top w:val="none" w:sz="0" w:space="0" w:color="auto"/>
        <w:left w:val="none" w:sz="0" w:space="0" w:color="auto"/>
        <w:bottom w:val="none" w:sz="0" w:space="0" w:color="auto"/>
        <w:right w:val="none" w:sz="0" w:space="0" w:color="auto"/>
      </w:divBdr>
    </w:div>
    <w:div w:id="1426878981">
      <w:bodyDiv w:val="1"/>
      <w:marLeft w:val="0"/>
      <w:marRight w:val="0"/>
      <w:marTop w:val="0"/>
      <w:marBottom w:val="0"/>
      <w:divBdr>
        <w:top w:val="none" w:sz="0" w:space="0" w:color="auto"/>
        <w:left w:val="none" w:sz="0" w:space="0" w:color="auto"/>
        <w:bottom w:val="none" w:sz="0" w:space="0" w:color="auto"/>
        <w:right w:val="none" w:sz="0" w:space="0" w:color="auto"/>
      </w:divBdr>
    </w:div>
    <w:div w:id="1633632481">
      <w:bodyDiv w:val="1"/>
      <w:marLeft w:val="0"/>
      <w:marRight w:val="0"/>
      <w:marTop w:val="0"/>
      <w:marBottom w:val="0"/>
      <w:divBdr>
        <w:top w:val="none" w:sz="0" w:space="0" w:color="auto"/>
        <w:left w:val="none" w:sz="0" w:space="0" w:color="auto"/>
        <w:bottom w:val="none" w:sz="0" w:space="0" w:color="auto"/>
        <w:right w:val="none" w:sz="0" w:space="0" w:color="auto"/>
      </w:divBdr>
    </w:div>
    <w:div w:id="1656182585">
      <w:bodyDiv w:val="1"/>
      <w:marLeft w:val="0"/>
      <w:marRight w:val="0"/>
      <w:marTop w:val="0"/>
      <w:marBottom w:val="0"/>
      <w:divBdr>
        <w:top w:val="none" w:sz="0" w:space="0" w:color="auto"/>
        <w:left w:val="none" w:sz="0" w:space="0" w:color="auto"/>
        <w:bottom w:val="none" w:sz="0" w:space="0" w:color="auto"/>
        <w:right w:val="none" w:sz="0" w:space="0" w:color="auto"/>
      </w:divBdr>
    </w:div>
    <w:div w:id="1819296681">
      <w:bodyDiv w:val="1"/>
      <w:marLeft w:val="0"/>
      <w:marRight w:val="0"/>
      <w:marTop w:val="0"/>
      <w:marBottom w:val="0"/>
      <w:divBdr>
        <w:top w:val="none" w:sz="0" w:space="0" w:color="auto"/>
        <w:left w:val="none" w:sz="0" w:space="0" w:color="auto"/>
        <w:bottom w:val="none" w:sz="0" w:space="0" w:color="auto"/>
        <w:right w:val="none" w:sz="0" w:space="0" w:color="auto"/>
      </w:divBdr>
    </w:div>
    <w:div w:id="2024892705">
      <w:bodyDiv w:val="1"/>
      <w:marLeft w:val="0"/>
      <w:marRight w:val="0"/>
      <w:marTop w:val="0"/>
      <w:marBottom w:val="0"/>
      <w:divBdr>
        <w:top w:val="none" w:sz="0" w:space="0" w:color="auto"/>
        <w:left w:val="none" w:sz="0" w:space="0" w:color="auto"/>
        <w:bottom w:val="none" w:sz="0" w:space="0" w:color="auto"/>
        <w:right w:val="none" w:sz="0" w:space="0" w:color="auto"/>
      </w:divBdr>
    </w:div>
    <w:div w:id="2062359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csc.hcmiu.edu.vn/bmeconf/ecg" TargetMode="External"/><Relationship Id="rId27" Type="http://schemas.openxmlformats.org/officeDocument/2006/relationships/image" Target="media/image19.jpe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30.png"/><Relationship Id="rId46" Type="http://schemas.microsoft.com/office/2011/relationships/people" Target="people.xml"/><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BFF73-BEAB-411E-BB9C-5DCEBA868D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40</Pages>
  <Words>9228</Words>
  <Characters>52603</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dc:creator>
  <cp:keywords/>
  <dc:description/>
  <cp:lastModifiedBy>Nguyen Pham</cp:lastModifiedBy>
  <cp:revision>3</cp:revision>
  <cp:lastPrinted>2016-12-03T05:17:00Z</cp:lastPrinted>
  <dcterms:created xsi:type="dcterms:W3CDTF">2016-12-03T05:17:00Z</dcterms:created>
  <dcterms:modified xsi:type="dcterms:W3CDTF">2016-12-03T05:18:00Z</dcterms:modified>
</cp:coreProperties>
</file>